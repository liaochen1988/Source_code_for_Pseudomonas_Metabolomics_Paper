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544CB" w14:textId="4C48A3D4" w:rsidR="00655E4E" w:rsidRDefault="00CD3BA7" w:rsidP="00C13F32">
      <w:pPr>
        <w:rPr>
          <w:ins w:id="0" w:author="yjy" w:date="2020-07-10T01:50:00Z"/>
          <w:b/>
          <w:sz w:val="28"/>
          <w:szCs w:val="28"/>
        </w:rPr>
      </w:pPr>
      <w:r>
        <w:rPr>
          <w:b/>
          <w:sz w:val="28"/>
          <w:szCs w:val="28"/>
        </w:rPr>
        <w:t>O</w:t>
      </w:r>
      <w:r w:rsidR="00D202B4">
        <w:rPr>
          <w:b/>
          <w:sz w:val="28"/>
          <w:szCs w:val="28"/>
        </w:rPr>
        <w:t xml:space="preserve">verflow </w:t>
      </w:r>
      <w:r>
        <w:rPr>
          <w:b/>
          <w:sz w:val="28"/>
          <w:szCs w:val="28"/>
        </w:rPr>
        <w:t xml:space="preserve">metabolism and redox homeostasis </w:t>
      </w:r>
      <w:r w:rsidR="00D202B4">
        <w:rPr>
          <w:b/>
          <w:sz w:val="28"/>
          <w:szCs w:val="28"/>
        </w:rPr>
        <w:t>underl</w:t>
      </w:r>
      <w:r w:rsidR="00531246">
        <w:rPr>
          <w:b/>
          <w:sz w:val="28"/>
          <w:szCs w:val="28"/>
        </w:rPr>
        <w:t>y</w:t>
      </w:r>
      <w:r w:rsidR="00D202B4">
        <w:rPr>
          <w:b/>
          <w:sz w:val="28"/>
          <w:szCs w:val="28"/>
        </w:rPr>
        <w:t xml:space="preserve"> swarming </w:t>
      </w:r>
      <w:r w:rsidR="00531246">
        <w:rPr>
          <w:b/>
          <w:sz w:val="28"/>
          <w:szCs w:val="28"/>
        </w:rPr>
        <w:t>diversity in</w:t>
      </w:r>
      <w:r w:rsidR="00F9163D">
        <w:rPr>
          <w:b/>
          <w:sz w:val="28"/>
          <w:szCs w:val="28"/>
        </w:rPr>
        <w:t xml:space="preserve"> </w:t>
      </w:r>
      <w:r w:rsidR="00D202B4">
        <w:rPr>
          <w:b/>
          <w:sz w:val="28"/>
          <w:szCs w:val="28"/>
        </w:rPr>
        <w:t>pathogenic bacter</w:t>
      </w:r>
      <w:r w:rsidR="00EE4417">
        <w:rPr>
          <w:b/>
          <w:sz w:val="28"/>
          <w:szCs w:val="28"/>
        </w:rPr>
        <w:t>i</w:t>
      </w:r>
      <w:r w:rsidR="00D202B4">
        <w:rPr>
          <w:b/>
          <w:sz w:val="28"/>
          <w:szCs w:val="28"/>
        </w:rPr>
        <w:t>a</w:t>
      </w:r>
    </w:p>
    <w:p w14:paraId="271DD966" w14:textId="5A86F0DB" w:rsidR="00467F85" w:rsidRDefault="00A803F0" w:rsidP="00C13F32">
      <w:pPr>
        <w:rPr>
          <w:ins w:id="1" w:author="yjy" w:date="2020-07-10T01:58:00Z"/>
          <w:b/>
          <w:sz w:val="28"/>
          <w:szCs w:val="28"/>
        </w:rPr>
      </w:pPr>
      <w:bookmarkStart w:id="2" w:name="_GoBack"/>
      <w:ins w:id="3" w:author="yjy" w:date="2020-07-10T01:50:00Z">
        <w:r>
          <w:rPr>
            <w:b/>
            <w:sz w:val="28"/>
            <w:szCs w:val="28"/>
          </w:rPr>
          <w:t xml:space="preserve">Metabolic constrains </w:t>
        </w:r>
      </w:ins>
      <w:ins w:id="4" w:author="yjy" w:date="2020-07-10T02:03:00Z">
        <w:r w:rsidR="00B84F23">
          <w:rPr>
            <w:b/>
            <w:sz w:val="28"/>
            <w:szCs w:val="28"/>
          </w:rPr>
          <w:t>control</w:t>
        </w:r>
      </w:ins>
      <w:ins w:id="5" w:author="yjy" w:date="2020-07-10T01:50:00Z">
        <w:r w:rsidR="00467F85">
          <w:rPr>
            <w:b/>
            <w:sz w:val="28"/>
            <w:szCs w:val="28"/>
          </w:rPr>
          <w:t xml:space="preserve"> the </w:t>
        </w:r>
      </w:ins>
      <w:ins w:id="6" w:author="yjy" w:date="2020-07-10T01:51:00Z">
        <w:r w:rsidR="00467F85">
          <w:rPr>
            <w:b/>
            <w:sz w:val="28"/>
            <w:szCs w:val="28"/>
          </w:rPr>
          <w:t xml:space="preserve">cooperative </w:t>
        </w:r>
      </w:ins>
      <w:ins w:id="7" w:author="yjy" w:date="2020-07-10T01:59:00Z">
        <w:r>
          <w:rPr>
            <w:b/>
            <w:sz w:val="28"/>
            <w:szCs w:val="28"/>
          </w:rPr>
          <w:t>swarming diversity</w:t>
        </w:r>
      </w:ins>
      <w:ins w:id="8" w:author="yjy" w:date="2020-07-10T01:50:00Z">
        <w:r w:rsidR="00467F85">
          <w:rPr>
            <w:b/>
            <w:sz w:val="28"/>
            <w:szCs w:val="28"/>
          </w:rPr>
          <w:t xml:space="preserve"> in pathogenic bacteria</w:t>
        </w:r>
      </w:ins>
    </w:p>
    <w:bookmarkEnd w:id="2"/>
    <w:p w14:paraId="58D77658" w14:textId="77777777" w:rsidR="00A803F0" w:rsidRDefault="00A803F0" w:rsidP="00C13F32">
      <w:pPr>
        <w:rPr>
          <w:b/>
          <w:sz w:val="28"/>
          <w:szCs w:val="28"/>
        </w:rPr>
      </w:pPr>
    </w:p>
    <w:p w14:paraId="21156A67" w14:textId="0BA4C05C" w:rsidR="00BF39C2" w:rsidRDefault="00BF39C2" w:rsidP="00C13F32">
      <w:proofErr w:type="spellStart"/>
      <w:r w:rsidRPr="00C13F32">
        <w:t>Guillem</w:t>
      </w:r>
      <w:proofErr w:type="spellEnd"/>
      <w:r w:rsidRPr="00C13F32">
        <w:t xml:space="preserve"> Santamaria</w:t>
      </w:r>
      <w:r w:rsidRPr="00C13F32">
        <w:rPr>
          <w:vertAlign w:val="superscript"/>
        </w:rPr>
        <w:t>1,3</w:t>
      </w:r>
      <w:r w:rsidR="007676A0">
        <w:rPr>
          <w:vertAlign w:val="superscript"/>
        </w:rPr>
        <w:t>+</w:t>
      </w:r>
      <w:r w:rsidRPr="00C13F32">
        <w:t>, Chen Liao</w:t>
      </w:r>
      <w:r w:rsidRPr="00734116">
        <w:rPr>
          <w:vertAlign w:val="superscript"/>
        </w:rPr>
        <w:t>1</w:t>
      </w:r>
      <w:r w:rsidR="007676A0">
        <w:rPr>
          <w:vertAlign w:val="superscript"/>
        </w:rPr>
        <w:t>+</w:t>
      </w:r>
      <w:r w:rsidRPr="00C13F32">
        <w:t xml:space="preserve">, </w:t>
      </w:r>
      <w:proofErr w:type="spellStart"/>
      <w:ins w:id="9" w:author="yjy" w:date="2020-07-10T11:13:00Z">
        <w:r w:rsidR="00CB46CD">
          <w:t>Zhe</w:t>
        </w:r>
        <w:proofErr w:type="spellEnd"/>
        <w:r w:rsidR="00CB46CD">
          <w:t xml:space="preserve"> Wang</w:t>
        </w:r>
        <w:r w:rsidR="00CB46CD" w:rsidRPr="00CB46CD">
          <w:rPr>
            <w:vertAlign w:val="superscript"/>
            <w:rPrChange w:id="10" w:author="yjy" w:date="2020-07-10T11:13:00Z">
              <w:rPr/>
            </w:rPrChange>
          </w:rPr>
          <w:t>2</w:t>
        </w:r>
        <w:r w:rsidR="00CB46CD">
          <w:t xml:space="preserve">, </w:t>
        </w:r>
      </w:ins>
      <w:proofErr w:type="spellStart"/>
      <w:r w:rsidRPr="00C13F32">
        <w:t>Kyu</w:t>
      </w:r>
      <w:proofErr w:type="spellEnd"/>
      <w:r w:rsidRPr="00C13F32">
        <w:t xml:space="preserve"> Rhee</w:t>
      </w:r>
      <w:r w:rsidR="005E706A">
        <w:rPr>
          <w:vertAlign w:val="superscript"/>
        </w:rPr>
        <w:t>2</w:t>
      </w:r>
      <w:r w:rsidRPr="00C13F32">
        <w:t>, Francisco Pinto</w:t>
      </w:r>
      <w:r w:rsidR="005E706A" w:rsidRPr="00C13F32">
        <w:rPr>
          <w:vertAlign w:val="superscript"/>
        </w:rPr>
        <w:t>3</w:t>
      </w:r>
      <w:r w:rsidRPr="00C13F32">
        <w:t xml:space="preserve">, </w:t>
      </w:r>
      <w:proofErr w:type="spellStart"/>
      <w:r w:rsidRPr="00C13F32">
        <w:t>Jinyuan</w:t>
      </w:r>
      <w:proofErr w:type="spellEnd"/>
      <w:r w:rsidRPr="00C13F32">
        <w:t xml:space="preserve"> Yan</w:t>
      </w:r>
      <w:r w:rsidRPr="00734116">
        <w:rPr>
          <w:vertAlign w:val="superscript"/>
        </w:rPr>
        <w:t>1</w:t>
      </w:r>
      <w:r>
        <w:t>*</w:t>
      </w:r>
      <w:r w:rsidRPr="00C13F32">
        <w:t>, Joao B. Xavier</w:t>
      </w:r>
      <w:r w:rsidRPr="00734116">
        <w:rPr>
          <w:vertAlign w:val="superscript"/>
        </w:rPr>
        <w:t>1</w:t>
      </w:r>
      <w:r>
        <w:t>*</w:t>
      </w:r>
    </w:p>
    <w:p w14:paraId="211AB0B5" w14:textId="77777777" w:rsidR="00BF39C2" w:rsidRPr="00BF39C2" w:rsidRDefault="00BF39C2" w:rsidP="00C13F32">
      <w:r w:rsidRPr="00BF39C2">
        <w:rPr>
          <w:vertAlign w:val="superscript"/>
        </w:rPr>
        <w:t>1</w:t>
      </w:r>
      <w:r w:rsidRPr="00BF39C2">
        <w:t>Program for Computational and Systems Biology, Memorial Sloan-Kettering Cancer Center, New York, NY, USA</w:t>
      </w:r>
    </w:p>
    <w:p w14:paraId="073407DF" w14:textId="77777777" w:rsidR="00BF39C2" w:rsidRPr="00BF39C2" w:rsidRDefault="00BF39C2" w:rsidP="00C13F32">
      <w:pPr>
        <w:rPr>
          <w:lang w:eastAsia="zh-CN"/>
        </w:rPr>
      </w:pPr>
      <w:r>
        <w:rPr>
          <w:vertAlign w:val="superscript"/>
        </w:rPr>
        <w:t>2</w:t>
      </w:r>
      <w:r w:rsidRPr="00BF39C2">
        <w:rPr>
          <w:lang w:eastAsia="zh-CN"/>
        </w:rPr>
        <w:t>Department of Medicine, Weill Cornell Medical College, New York, NY</w:t>
      </w:r>
    </w:p>
    <w:p w14:paraId="1AD28982" w14:textId="6FA76329" w:rsidR="00BF39C2" w:rsidRPr="00BF39C2" w:rsidRDefault="00BF39C2" w:rsidP="00C13F32">
      <w:pPr>
        <w:rPr>
          <w:lang w:eastAsia="zh-CN"/>
        </w:rPr>
      </w:pPr>
      <w:r>
        <w:rPr>
          <w:vertAlign w:val="superscript"/>
        </w:rPr>
        <w:t>3</w:t>
      </w:r>
      <w:r>
        <w:rPr>
          <w:lang w:eastAsia="zh-CN"/>
        </w:rPr>
        <w:t xml:space="preserve">Departamento de </w:t>
      </w:r>
      <w:proofErr w:type="spellStart"/>
      <w:r>
        <w:rPr>
          <w:lang w:eastAsia="zh-CN"/>
        </w:rPr>
        <w:t>Biologia</w:t>
      </w:r>
      <w:proofErr w:type="spellEnd"/>
      <w:r w:rsidRPr="00BF39C2">
        <w:rPr>
          <w:lang w:eastAsia="zh-CN"/>
        </w:rPr>
        <w:t xml:space="preserve">, </w:t>
      </w:r>
      <w:proofErr w:type="spellStart"/>
      <w:r>
        <w:rPr>
          <w:lang w:eastAsia="zh-CN"/>
        </w:rPr>
        <w:t>Universidade</w:t>
      </w:r>
      <w:proofErr w:type="spellEnd"/>
      <w:r>
        <w:rPr>
          <w:lang w:eastAsia="zh-CN"/>
        </w:rPr>
        <w:t xml:space="preserve"> de </w:t>
      </w:r>
      <w:proofErr w:type="spellStart"/>
      <w:r>
        <w:rPr>
          <w:lang w:eastAsia="zh-CN"/>
        </w:rPr>
        <w:t>Lisboa</w:t>
      </w:r>
      <w:proofErr w:type="spellEnd"/>
      <w:r w:rsidRPr="00BF39C2">
        <w:rPr>
          <w:lang w:eastAsia="zh-CN"/>
        </w:rPr>
        <w:t xml:space="preserve">, </w:t>
      </w:r>
      <w:r>
        <w:rPr>
          <w:lang w:eastAsia="zh-CN"/>
        </w:rPr>
        <w:t>Portugal</w:t>
      </w:r>
    </w:p>
    <w:p w14:paraId="601B0FB8" w14:textId="31F4DD8B" w:rsidR="007676A0" w:rsidRPr="00BF39C2" w:rsidRDefault="007676A0" w:rsidP="007676A0">
      <w:r>
        <w:rPr>
          <w:vertAlign w:val="superscript"/>
        </w:rPr>
        <w:t>+</w:t>
      </w:r>
      <w:r>
        <w:t>these authors contributed equally</w:t>
      </w:r>
    </w:p>
    <w:p w14:paraId="0936ED06" w14:textId="77777777" w:rsidR="007676A0" w:rsidRPr="00BF39C2" w:rsidRDefault="007676A0" w:rsidP="007676A0">
      <w:r w:rsidRPr="00BF39C2">
        <w:rPr>
          <w:vertAlign w:val="superscript"/>
        </w:rPr>
        <w:t>*</w:t>
      </w:r>
      <w:r w:rsidRPr="00BF39C2">
        <w:t xml:space="preserve">Correspondence: </w:t>
      </w:r>
      <w:hyperlink r:id="rId8" w:history="1">
        <w:r w:rsidRPr="00133140">
          <w:rPr>
            <w:rStyle w:val="Hyperlink"/>
          </w:rPr>
          <w:t>yanj2@mskcc.org</w:t>
        </w:r>
      </w:hyperlink>
      <w:r>
        <w:t xml:space="preserve"> and </w:t>
      </w:r>
      <w:r w:rsidRPr="00BF39C2">
        <w:t>xavierj@mskcc.org</w:t>
      </w:r>
    </w:p>
    <w:p w14:paraId="3D655325" w14:textId="77777777" w:rsidR="00BF39C2" w:rsidRPr="00C13F32" w:rsidRDefault="00BF39C2" w:rsidP="00573DAE">
      <w:pPr>
        <w:spacing w:before="240" w:after="240"/>
      </w:pPr>
    </w:p>
    <w:p w14:paraId="6C73824A" w14:textId="77777777" w:rsidR="00C03842" w:rsidRPr="00AB23C1" w:rsidRDefault="00D27EFC" w:rsidP="005959E3">
      <w:pPr>
        <w:spacing w:before="240" w:after="240"/>
        <w:jc w:val="both"/>
        <w:rPr>
          <w:b/>
        </w:rPr>
      </w:pPr>
      <w:r w:rsidRPr="00AB23C1">
        <w:rPr>
          <w:b/>
          <w:sz w:val="28"/>
          <w:szCs w:val="28"/>
        </w:rPr>
        <w:t>Abstract</w:t>
      </w:r>
      <w:r w:rsidR="00877D95" w:rsidRPr="00AB23C1">
        <w:rPr>
          <w:b/>
        </w:rPr>
        <w:t xml:space="preserve"> </w:t>
      </w:r>
    </w:p>
    <w:p w14:paraId="64560D45" w14:textId="67459FD4" w:rsidR="00C03842" w:rsidRDefault="00D27EFC">
      <w:pPr>
        <w:spacing w:before="240" w:after="240"/>
        <w:jc w:val="both"/>
      </w:pPr>
      <w:r w:rsidRPr="00AB23C1">
        <w:t xml:space="preserve">Many species of bacteria have </w:t>
      </w:r>
      <w:r w:rsidR="00D202B4">
        <w:t>an</w:t>
      </w:r>
      <w:r w:rsidR="00D202B4" w:rsidRPr="00AB23C1">
        <w:t xml:space="preserve"> </w:t>
      </w:r>
      <w:r w:rsidRPr="00AB23C1">
        <w:t xml:space="preserve">incredible ability to </w:t>
      </w:r>
      <w:r w:rsidR="00CE7B71">
        <w:t xml:space="preserve">move </w:t>
      </w:r>
      <w:r w:rsidR="008C493E">
        <w:t xml:space="preserve">cooperatively </w:t>
      </w:r>
      <w:r w:rsidR="005C2FCA">
        <w:t>over surfaces in</w:t>
      </w:r>
      <w:r w:rsidR="008C493E">
        <w:t xml:space="preserve"> </w:t>
      </w:r>
      <w:r w:rsidR="00CE7B71">
        <w:t>swarms</w:t>
      </w:r>
      <w:r w:rsidRPr="00AB23C1">
        <w:t xml:space="preserve">. </w:t>
      </w:r>
      <w:r w:rsidR="005C2FCA">
        <w:t>Although</w:t>
      </w:r>
      <w:r w:rsidR="00F328A5">
        <w:t xml:space="preserve"> s</w:t>
      </w:r>
      <w:r w:rsidRPr="00AB23C1">
        <w:t>warming</w:t>
      </w:r>
      <w:r w:rsidR="008C493E">
        <w:t xml:space="preserve"> cooperation</w:t>
      </w:r>
      <w:r w:rsidRPr="00AB23C1">
        <w:t xml:space="preserve"> is </w:t>
      </w:r>
      <w:r w:rsidR="005C2FCA">
        <w:t xml:space="preserve">deemed </w:t>
      </w:r>
      <w:r w:rsidRPr="00AB23C1">
        <w:t xml:space="preserve">important to </w:t>
      </w:r>
      <w:r w:rsidR="005C2FCA">
        <w:t xml:space="preserve">bacterial </w:t>
      </w:r>
      <w:r w:rsidRPr="00AB23C1">
        <w:t xml:space="preserve">fitness and virulence, strains of the same </w:t>
      </w:r>
      <w:r w:rsidR="004813C2" w:rsidRPr="00AB23C1">
        <w:t>species</w:t>
      </w:r>
      <w:r w:rsidRPr="00AB23C1">
        <w:t xml:space="preserve"> </w:t>
      </w:r>
      <w:r w:rsidR="005C2FCA">
        <w:t xml:space="preserve">can </w:t>
      </w:r>
      <w:r w:rsidRPr="00AB23C1">
        <w:t>vary widely</w:t>
      </w:r>
      <w:r w:rsidR="00525083">
        <w:t xml:space="preserve"> in their swarming phenotype</w:t>
      </w:r>
      <w:r w:rsidR="009015BB">
        <w:t>.</w:t>
      </w:r>
      <w:r w:rsidRPr="00AB23C1">
        <w:t xml:space="preserve"> </w:t>
      </w:r>
      <w:r w:rsidR="00632109">
        <w:t>Here w</w:t>
      </w:r>
      <w:r w:rsidRPr="00AB23C1">
        <w:t xml:space="preserve">e </w:t>
      </w:r>
      <w:r w:rsidR="009015BB">
        <w:t>compare</w:t>
      </w:r>
      <w:del w:id="11" w:author="yjy" w:date="2020-07-09T01:07:00Z">
        <w:r w:rsidR="00D202B4" w:rsidDel="00917490">
          <w:delText>d</w:delText>
        </w:r>
      </w:del>
      <w:r w:rsidR="009015BB">
        <w:t xml:space="preserve"> the metabolomes of</w:t>
      </w:r>
      <w:r w:rsidRPr="00AB23C1">
        <w:t xml:space="preserve"> 28 clinical </w:t>
      </w:r>
      <w:r w:rsidRPr="00AB23C1">
        <w:rPr>
          <w:i/>
        </w:rPr>
        <w:t>P</w:t>
      </w:r>
      <w:r w:rsidR="00D202B4">
        <w:rPr>
          <w:i/>
        </w:rPr>
        <w:t>seudomonas</w:t>
      </w:r>
      <w:r w:rsidRPr="00AB23C1">
        <w:rPr>
          <w:i/>
        </w:rPr>
        <w:t xml:space="preserve"> aeruginosa</w:t>
      </w:r>
      <w:r w:rsidRPr="00AB23C1">
        <w:t xml:space="preserve"> </w:t>
      </w:r>
      <w:r w:rsidR="009015BB">
        <w:t>isolates</w:t>
      </w:r>
      <w:r w:rsidRPr="00AB23C1">
        <w:t xml:space="preserve"> from </w:t>
      </w:r>
      <w:r w:rsidR="003C73C6">
        <w:t>hospitalized</w:t>
      </w:r>
      <w:r w:rsidRPr="00AB23C1">
        <w:t xml:space="preserve"> patients </w:t>
      </w:r>
      <w:r w:rsidR="00632109">
        <w:t xml:space="preserve">to </w:t>
      </w:r>
      <w:r w:rsidR="00BD0F42">
        <w:t>find a mechanism for</w:t>
      </w:r>
      <w:r w:rsidR="00632109" w:rsidRPr="00AB23C1">
        <w:t xml:space="preserve"> </w:t>
      </w:r>
      <w:r w:rsidR="00632109">
        <w:t xml:space="preserve">intraspecies </w:t>
      </w:r>
      <w:r w:rsidR="00632109" w:rsidRPr="00AB23C1">
        <w:t>swarming diversity</w:t>
      </w:r>
      <w:r w:rsidR="00632109">
        <w:t>.</w:t>
      </w:r>
      <w:r w:rsidR="00632109" w:rsidRPr="00AB23C1">
        <w:t xml:space="preserve"> </w:t>
      </w:r>
      <w:r w:rsidR="005C2FCA">
        <w:t>We found that the i</w:t>
      </w:r>
      <w:r w:rsidR="001B337F">
        <w:t>solates</w:t>
      </w:r>
      <w:r w:rsidR="008C493E">
        <w:t xml:space="preserve"> incapable of producing rhamnolipids—</w:t>
      </w:r>
      <w:r w:rsidR="008C493E" w:rsidRPr="00AB23C1">
        <w:t xml:space="preserve">a </w:t>
      </w:r>
      <w:r w:rsidR="008C493E">
        <w:t>surfactant</w:t>
      </w:r>
      <w:r w:rsidR="008C493E" w:rsidRPr="00AB23C1">
        <w:t xml:space="preserve"> </w:t>
      </w:r>
      <w:r w:rsidR="008C493E">
        <w:t>necessary for</w:t>
      </w:r>
      <w:r w:rsidR="008C493E" w:rsidRPr="00AB23C1">
        <w:t xml:space="preserve"> swarming</w:t>
      </w:r>
      <w:r w:rsidR="008C493E">
        <w:t>—ha</w:t>
      </w:r>
      <w:r w:rsidR="001B337F">
        <w:t>d</w:t>
      </w:r>
      <w:r w:rsidR="008A0276">
        <w:t xml:space="preserve"> </w:t>
      </w:r>
      <w:r w:rsidR="005268F8">
        <w:t xml:space="preserve">perturbed </w:t>
      </w:r>
      <w:r w:rsidR="00FC1B16" w:rsidRPr="00AB23C1">
        <w:t>tricarboxylic acid (TCA) cycle</w:t>
      </w:r>
      <w:r w:rsidR="008C493E">
        <w:t xml:space="preserve"> and</w:t>
      </w:r>
      <w:r w:rsidR="009E193D">
        <w:t xml:space="preserve"> </w:t>
      </w:r>
      <w:r w:rsidR="005268F8">
        <w:t xml:space="preserve">amino acid </w:t>
      </w:r>
      <w:r w:rsidR="008C493E">
        <w:t>pathways</w:t>
      </w:r>
      <w:r w:rsidR="009E193D">
        <w:t xml:space="preserve">, and </w:t>
      </w:r>
      <w:r w:rsidR="008C493E">
        <w:t>gr</w:t>
      </w:r>
      <w:r w:rsidR="001B337F">
        <w:t>e</w:t>
      </w:r>
      <w:r w:rsidR="008C493E">
        <w:t>w exponentially slower in glycerol</w:t>
      </w:r>
      <w:r w:rsidR="00FC1B16" w:rsidRPr="00AB23C1">
        <w:t>.</w:t>
      </w:r>
      <w:r w:rsidR="006F328D" w:rsidRPr="00AB23C1">
        <w:t xml:space="preserve"> </w:t>
      </w:r>
      <w:r w:rsidR="008C493E">
        <w:t xml:space="preserve">Computer </w:t>
      </w:r>
      <w:r w:rsidRPr="00AB23C1">
        <w:t xml:space="preserve">simulations </w:t>
      </w:r>
      <w:r w:rsidR="008C493E">
        <w:t>using a g</w:t>
      </w:r>
      <w:r w:rsidR="008C493E" w:rsidRPr="00AB23C1">
        <w:t xml:space="preserve">enome-scale model </w:t>
      </w:r>
      <w:r w:rsidR="0072012B">
        <w:t>advanced the hypothesis</w:t>
      </w:r>
      <w:r w:rsidR="008C493E">
        <w:t xml:space="preserve"> that oxidative stress</w:t>
      </w:r>
      <w:r w:rsidR="001847D4">
        <w:t xml:space="preserve"> </w:t>
      </w:r>
      <w:r w:rsidR="00820A44">
        <w:t>produced in the TCA cycle accumulate</w:t>
      </w:r>
      <w:r w:rsidR="005C2FCA">
        <w:t>s</w:t>
      </w:r>
      <w:r w:rsidR="00820A44">
        <w:t xml:space="preserve"> </w:t>
      </w:r>
      <w:r w:rsidR="005C2FCA">
        <w:t>to</w:t>
      </w:r>
      <w:r w:rsidR="00820A44">
        <w:t xml:space="preserve"> </w:t>
      </w:r>
      <w:r w:rsidR="00D202B4">
        <w:t>slow down growth</w:t>
      </w:r>
      <w:r w:rsidR="00820A44">
        <w:t>,</w:t>
      </w:r>
      <w:r w:rsidR="00D202B4">
        <w:t xml:space="preserve"> </w:t>
      </w:r>
      <w:r w:rsidR="00820A44">
        <w:t xml:space="preserve">but </w:t>
      </w:r>
      <w:r w:rsidR="008C493E">
        <w:t>rhamnolipid</w:t>
      </w:r>
      <w:ins w:id="12" w:author="yjy" w:date="2020-07-09T01:10:00Z">
        <w:r w:rsidR="00917490">
          <w:t>s</w:t>
        </w:r>
      </w:ins>
      <w:r w:rsidR="005C2FCA">
        <w:t xml:space="preserve"> secretion acts</w:t>
      </w:r>
      <w:r w:rsidR="008C493E">
        <w:t xml:space="preserve"> </w:t>
      </w:r>
      <w:r w:rsidR="00242022">
        <w:t xml:space="preserve">as </w:t>
      </w:r>
      <w:r w:rsidR="005C2FCA">
        <w:t xml:space="preserve">a carbon </w:t>
      </w:r>
      <w:r w:rsidR="00820A44">
        <w:t>overflow</w:t>
      </w:r>
      <w:r w:rsidR="00242022">
        <w:t xml:space="preserve"> </w:t>
      </w:r>
      <w:r w:rsidR="005C2FCA">
        <w:t xml:space="preserve">that </w:t>
      </w:r>
      <w:del w:id="13" w:author="yjy" w:date="2020-07-09T01:11:00Z">
        <w:r w:rsidR="00242022" w:rsidDel="00917490">
          <w:delText xml:space="preserve"> </w:delText>
        </w:r>
      </w:del>
      <w:r w:rsidR="00242022">
        <w:t>reduce</w:t>
      </w:r>
      <w:r w:rsidR="00AD7A54">
        <w:t>s</w:t>
      </w:r>
      <w:r w:rsidR="00242022">
        <w:t xml:space="preserve"> </w:t>
      </w:r>
      <w:ins w:id="14" w:author="yjy" w:date="2020-07-09T01:10:00Z">
        <w:r w:rsidR="00917490">
          <w:t xml:space="preserve">the </w:t>
        </w:r>
      </w:ins>
      <w:r w:rsidR="00242022">
        <w:t>stress</w:t>
      </w:r>
      <w:ins w:id="15" w:author="yjy" w:date="2020-07-09T01:11:00Z">
        <w:r w:rsidR="00917490">
          <w:t xml:space="preserve"> </w:t>
        </w:r>
      </w:ins>
      <w:ins w:id="16" w:author="yjy" w:date="2020-07-09T01:12:00Z">
        <w:r w:rsidR="00917490">
          <w:t>so that the cells could maintain high growth rate</w:t>
        </w:r>
      </w:ins>
      <w:r w:rsidR="00D202B4">
        <w:t xml:space="preserve">. Validation experiments </w:t>
      </w:r>
      <w:r w:rsidR="005C2FCA">
        <w:t>supported</w:t>
      </w:r>
      <w:r w:rsidR="00D202B4">
        <w:t xml:space="preserve"> </w:t>
      </w:r>
      <w:r w:rsidR="0072012B">
        <w:t>the hypothesis</w:t>
      </w:r>
      <w:r w:rsidR="00D202B4">
        <w:t>, suggesting that rhamnolipid</w:t>
      </w:r>
      <w:r w:rsidR="005C2FCA">
        <w:t>s</w:t>
      </w:r>
      <w:r w:rsidR="00D202B4">
        <w:t xml:space="preserve"> </w:t>
      </w:r>
      <w:r w:rsidR="00F55A41">
        <w:t>function</w:t>
      </w:r>
      <w:r w:rsidR="00D202B4" w:rsidRPr="00D202B4">
        <w:t xml:space="preserve"> </w:t>
      </w:r>
      <w:r w:rsidR="00F55A41">
        <w:t xml:space="preserve">both as </w:t>
      </w:r>
      <w:r w:rsidR="005C2FCA">
        <w:t xml:space="preserve">cooperative </w:t>
      </w:r>
      <w:r w:rsidR="00F55A41">
        <w:t>secreted product</w:t>
      </w:r>
      <w:r w:rsidR="005C2FCA">
        <w:t>s</w:t>
      </w:r>
      <w:r w:rsidR="00F55A41">
        <w:t xml:space="preserve"> and </w:t>
      </w:r>
      <w:r w:rsidR="00D202B4">
        <w:t>a</w:t>
      </w:r>
      <w:r w:rsidR="005C2FCA">
        <w:t>s</w:t>
      </w:r>
      <w:r w:rsidR="00D202B4">
        <w:t xml:space="preserve"> </w:t>
      </w:r>
      <w:r w:rsidR="005C2FCA">
        <w:t>carbon</w:t>
      </w:r>
      <w:r w:rsidR="003D062E">
        <w:t xml:space="preserve"> </w:t>
      </w:r>
      <w:r w:rsidR="00D202B4" w:rsidRPr="00AB23C1">
        <w:t>overflow</w:t>
      </w:r>
      <w:r w:rsidR="0031555F" w:rsidRPr="00AB23C1">
        <w:t>.</w:t>
      </w:r>
      <w:r w:rsidRPr="00AB23C1">
        <w:t xml:space="preserve"> </w:t>
      </w:r>
      <w:r w:rsidR="005C2FCA">
        <w:t>The mechanism</w:t>
      </w:r>
      <w:r w:rsidR="00AD7A54">
        <w:t xml:space="preserve"> </w:t>
      </w:r>
      <w:r w:rsidR="00B565C5">
        <w:t>link</w:t>
      </w:r>
      <w:r w:rsidR="000330D9">
        <w:t>s</w:t>
      </w:r>
      <w:r w:rsidR="00D202B4">
        <w:t xml:space="preserve"> </w:t>
      </w:r>
      <w:r w:rsidR="008C493E">
        <w:t xml:space="preserve">intracellular </w:t>
      </w:r>
      <w:r w:rsidR="008A0276" w:rsidRPr="00AB23C1">
        <w:t>redox home</w:t>
      </w:r>
      <w:ins w:id="17" w:author="yjy" w:date="2020-07-09T01:13:00Z">
        <w:r w:rsidR="00917490">
          <w:t>o</w:t>
        </w:r>
      </w:ins>
      <w:r w:rsidR="008A0276" w:rsidRPr="00AB23C1">
        <w:t>stasis</w:t>
      </w:r>
      <w:r w:rsidR="000330D9">
        <w:t>—</w:t>
      </w:r>
      <w:r w:rsidR="003D062E">
        <w:t xml:space="preserve">a </w:t>
      </w:r>
      <w:r w:rsidR="000330D9">
        <w:t>individual</w:t>
      </w:r>
      <w:r w:rsidR="003D062E">
        <w:t>-</w:t>
      </w:r>
      <w:r w:rsidR="000330D9">
        <w:t>level</w:t>
      </w:r>
      <w:r w:rsidR="003D062E">
        <w:t xml:space="preserve"> trait</w:t>
      </w:r>
      <w:r w:rsidR="000330D9">
        <w:t>—</w:t>
      </w:r>
      <w:r w:rsidR="00B565C5">
        <w:t xml:space="preserve">to </w:t>
      </w:r>
      <w:r w:rsidR="003D062E">
        <w:t>swarming—</w:t>
      </w:r>
      <w:ins w:id="18" w:author="yjy" w:date="2020-07-09T01:25:00Z">
        <w:r w:rsidR="00EB2615">
          <w:t xml:space="preserve">a </w:t>
        </w:r>
      </w:ins>
      <w:r w:rsidR="003D062E">
        <w:t>population-level behavior—</w:t>
      </w:r>
      <w:r w:rsidR="000551B2">
        <w:t>and partly explains the</w:t>
      </w:r>
      <w:r w:rsidR="00D86D4D">
        <w:t xml:space="preserve"> diversity of swarming</w:t>
      </w:r>
      <w:r w:rsidR="000551B2">
        <w:t xml:space="preserve"> phenotypes found</w:t>
      </w:r>
      <w:r w:rsidR="00D86D4D">
        <w:t xml:space="preserve"> </w:t>
      </w:r>
      <w:r w:rsidR="00024D98">
        <w:t>across</w:t>
      </w:r>
      <w:r w:rsidR="005C2FCA">
        <w:t xml:space="preserve"> </w:t>
      </w:r>
      <w:r w:rsidR="005C2FCA" w:rsidRPr="00C13F32">
        <w:rPr>
          <w:i/>
          <w:iCs/>
        </w:rPr>
        <w:t>P. aeruginosa</w:t>
      </w:r>
      <w:r w:rsidR="005C2FCA">
        <w:t>, a major cause of human infection</w:t>
      </w:r>
      <w:del w:id="19" w:author="yjy" w:date="2020-07-09T01:13:00Z">
        <w:r w:rsidR="005C2FCA" w:rsidDel="00917490">
          <w:delText xml:space="preserve"> </w:delText>
        </w:r>
      </w:del>
      <w:r w:rsidR="003B4BB1">
        <w:t>.</w:t>
      </w:r>
    </w:p>
    <w:p w14:paraId="01BA9BDB" w14:textId="7749F502" w:rsidR="00A2113F" w:rsidRDefault="00A2113F">
      <w:pPr>
        <w:spacing w:before="240" w:after="240"/>
        <w:jc w:val="both"/>
        <w:rPr>
          <w:b/>
          <w:bCs/>
          <w:sz w:val="28"/>
          <w:szCs w:val="28"/>
        </w:rPr>
      </w:pPr>
      <w:r w:rsidRPr="00A2113F">
        <w:rPr>
          <w:b/>
          <w:bCs/>
          <w:sz w:val="28"/>
          <w:szCs w:val="28"/>
        </w:rPr>
        <w:t>Significance</w:t>
      </w:r>
    </w:p>
    <w:p w14:paraId="55DE7F45" w14:textId="7AE27CB8" w:rsidR="00942DF5" w:rsidRDefault="00FB43EE">
      <w:pPr>
        <w:spacing w:before="240" w:after="240"/>
        <w:jc w:val="both"/>
      </w:pPr>
      <w:r>
        <w:t xml:space="preserve">Bacteria </w:t>
      </w:r>
      <w:r w:rsidR="00A071A7">
        <w:t>have</w:t>
      </w:r>
      <w:r w:rsidR="00427BD6">
        <w:t xml:space="preserve"> remarkable displays of cooperation</w:t>
      </w:r>
      <w:r w:rsidR="0045784F">
        <w:t xml:space="preserve">. </w:t>
      </w:r>
      <w:r w:rsidR="00427BD6">
        <w:t xml:space="preserve">But how do bacteria maintain </w:t>
      </w:r>
      <w:r w:rsidR="00B7251D">
        <w:t>cooperation</w:t>
      </w:r>
      <w:r w:rsidR="00A910AD">
        <w:t>, when selection favors selfish behaviors</w:t>
      </w:r>
      <w:r w:rsidR="00427BD6">
        <w:t>?</w:t>
      </w:r>
      <w:r>
        <w:t xml:space="preserve"> The pathogen </w:t>
      </w:r>
      <w:r w:rsidRPr="00E9071B">
        <w:rPr>
          <w:i/>
          <w:iCs/>
        </w:rPr>
        <w:t>Pseudomonas aeruginosa</w:t>
      </w:r>
      <w:r>
        <w:t xml:space="preserve"> </w:t>
      </w:r>
      <w:r w:rsidR="00A910AD">
        <w:t xml:space="preserve">swarms </w:t>
      </w:r>
      <w:r w:rsidR="00427BD6">
        <w:t xml:space="preserve">by </w:t>
      </w:r>
      <w:r w:rsidR="00A910AD">
        <w:t xml:space="preserve">cooperatively secreting surfactants called rhamnolipids </w:t>
      </w:r>
      <w:r w:rsidR="00600AA7">
        <w:t>to</w:t>
      </w:r>
      <w:r w:rsidR="00A910AD">
        <w:t xml:space="preserve"> lubricate</w:t>
      </w:r>
      <w:r w:rsidR="00427BD6">
        <w:t xml:space="preserve"> surface</w:t>
      </w:r>
      <w:r w:rsidR="00A910AD">
        <w:t>s</w:t>
      </w:r>
      <w:r w:rsidR="00E9071B">
        <w:t xml:space="preserve">. </w:t>
      </w:r>
      <w:r w:rsidR="00427BD6">
        <w:t>W</w:t>
      </w:r>
      <w:r w:rsidR="008C3C42">
        <w:t>e</w:t>
      </w:r>
      <w:r w:rsidR="00427BD6">
        <w:t xml:space="preserve"> combined metabolomics</w:t>
      </w:r>
      <w:r w:rsidR="00600AA7">
        <w:t>,</w:t>
      </w:r>
      <w:r w:rsidR="00427BD6">
        <w:t xml:space="preserve"> computational modeling </w:t>
      </w:r>
      <w:r w:rsidR="00600AA7">
        <w:t xml:space="preserve">and experiments </w:t>
      </w:r>
      <w:r w:rsidR="00427BD6">
        <w:t xml:space="preserve">to </w:t>
      </w:r>
      <w:r w:rsidR="00A071A7">
        <w:t>study</w:t>
      </w:r>
      <w:r w:rsidR="00A910AD">
        <w:t xml:space="preserve"> diverse</w:t>
      </w:r>
      <w:r w:rsidR="00427BD6">
        <w:t xml:space="preserve"> swarming</w:t>
      </w:r>
      <w:r w:rsidR="008C3C42">
        <w:t xml:space="preserve"> </w:t>
      </w:r>
      <w:r w:rsidR="00A910AD">
        <w:t xml:space="preserve">behaviors </w:t>
      </w:r>
      <w:r w:rsidR="00427BD6">
        <w:t xml:space="preserve">observed </w:t>
      </w:r>
      <w:r w:rsidR="008C3C42">
        <w:t xml:space="preserve">across </w:t>
      </w:r>
      <w:r w:rsidR="008C3C42" w:rsidRPr="0010395B">
        <w:rPr>
          <w:highlight w:val="yellow"/>
          <w:rPrChange w:id="20" w:author="yjy" w:date="2020-07-09T10:56:00Z">
            <w:rPr/>
          </w:rPrChange>
        </w:rPr>
        <w:t>28</w:t>
      </w:r>
      <w:r w:rsidR="008C3C42">
        <w:t xml:space="preserve"> </w:t>
      </w:r>
      <w:r w:rsidR="00427BD6">
        <w:t xml:space="preserve">isolates of </w:t>
      </w:r>
      <w:r w:rsidR="008C3C42" w:rsidRPr="008C3C42">
        <w:rPr>
          <w:i/>
          <w:iCs/>
        </w:rPr>
        <w:t>P</w:t>
      </w:r>
      <w:r w:rsidR="00427BD6">
        <w:rPr>
          <w:i/>
          <w:iCs/>
        </w:rPr>
        <w:t>seudomonas</w:t>
      </w:r>
      <w:r w:rsidR="008C3C42" w:rsidRPr="008C3C42">
        <w:rPr>
          <w:i/>
          <w:iCs/>
        </w:rPr>
        <w:t xml:space="preserve"> aeruginosa</w:t>
      </w:r>
      <w:r w:rsidR="008C3C42">
        <w:t xml:space="preserve"> </w:t>
      </w:r>
      <w:r w:rsidR="00427BD6">
        <w:t>obtained</w:t>
      </w:r>
      <w:r w:rsidR="008C3C42">
        <w:t xml:space="preserve"> from </w:t>
      </w:r>
      <w:r w:rsidR="00427BD6">
        <w:t xml:space="preserve">infected </w:t>
      </w:r>
      <w:r w:rsidR="008C3C42">
        <w:t xml:space="preserve">patients. </w:t>
      </w:r>
      <w:r w:rsidR="00427BD6">
        <w:t xml:space="preserve">We saw that </w:t>
      </w:r>
      <w:del w:id="21" w:author="yjy" w:date="2020-07-12T21:40:00Z">
        <w:r w:rsidR="00427BD6" w:rsidDel="00E25BB0">
          <w:delText>rhamnolipid production</w:delText>
        </w:r>
      </w:del>
      <w:ins w:id="22" w:author="yjy" w:date="2020-07-12T21:40:00Z">
        <w:r w:rsidR="00E25BB0">
          <w:t>rhamnolipid production</w:t>
        </w:r>
      </w:ins>
      <w:r w:rsidR="00427BD6">
        <w:t xml:space="preserve"> </w:t>
      </w:r>
      <w:r w:rsidR="00A910AD">
        <w:t xml:space="preserve">serves </w:t>
      </w:r>
      <w:r w:rsidR="00600AA7">
        <w:t>as</w:t>
      </w:r>
      <w:r w:rsidR="00A910AD">
        <w:t xml:space="preserve"> an</w:t>
      </w:r>
      <w:r w:rsidR="00427BD6">
        <w:t xml:space="preserve"> overflow</w:t>
      </w:r>
      <w:r w:rsidR="00A910AD">
        <w:t xml:space="preserve"> for</w:t>
      </w:r>
      <w:r w:rsidR="00427BD6">
        <w:t xml:space="preserve"> metabolism </w:t>
      </w:r>
      <w:r w:rsidR="00600AA7">
        <w:t>that</w:t>
      </w:r>
      <w:r w:rsidR="00427BD6">
        <w:t xml:space="preserve"> allows fast-growing isolates to reduce </w:t>
      </w:r>
      <w:r w:rsidR="00A52571">
        <w:t>oxidative</w:t>
      </w:r>
      <w:r w:rsidR="00427BD6">
        <w:t xml:space="preserve"> stress. </w:t>
      </w:r>
      <w:r w:rsidR="00600AA7">
        <w:t>The o</w:t>
      </w:r>
      <w:r w:rsidR="00427BD6">
        <w:t xml:space="preserve">verflow </w:t>
      </w:r>
      <w:r w:rsidR="00600AA7">
        <w:t>of metabolism into a cooperative secretion</w:t>
      </w:r>
      <w:r w:rsidR="00427BD6">
        <w:t xml:space="preserve"> couples the </w:t>
      </w:r>
      <w:r w:rsidR="00A910AD">
        <w:t xml:space="preserve">need that </w:t>
      </w:r>
      <w:r w:rsidR="00427BD6">
        <w:t>single cell</w:t>
      </w:r>
      <w:r w:rsidR="00A910AD">
        <w:t>s have to</w:t>
      </w:r>
      <w:r w:rsidR="00427BD6">
        <w:t xml:space="preserve"> reduce </w:t>
      </w:r>
      <w:r w:rsidR="00A910AD">
        <w:t xml:space="preserve">internal </w:t>
      </w:r>
      <w:r w:rsidR="00427BD6">
        <w:t xml:space="preserve">stress </w:t>
      </w:r>
      <w:r w:rsidR="00600AA7">
        <w:t>with</w:t>
      </w:r>
      <w:r w:rsidR="00427BD6">
        <w:t xml:space="preserve"> the </w:t>
      </w:r>
      <w:r w:rsidR="00600AA7">
        <w:t>benefit that swarming brings to the entire</w:t>
      </w:r>
      <w:r w:rsidR="00A910AD">
        <w:t xml:space="preserve"> </w:t>
      </w:r>
      <w:r w:rsidR="00427BD6">
        <w:t xml:space="preserve">population. </w:t>
      </w:r>
      <w:r w:rsidR="00600AA7">
        <w:t xml:space="preserve">This mechanism </w:t>
      </w:r>
      <w:r w:rsidR="00427BD6">
        <w:t>link</w:t>
      </w:r>
      <w:r w:rsidR="00600AA7">
        <w:t>s</w:t>
      </w:r>
      <w:r w:rsidR="00427BD6">
        <w:t xml:space="preserve"> single cell physiology </w:t>
      </w:r>
      <w:r w:rsidR="00600AA7">
        <w:t xml:space="preserve">and a </w:t>
      </w:r>
      <w:r w:rsidR="00732D10">
        <w:t xml:space="preserve">collective behavior key to the fitness and virulence of </w:t>
      </w:r>
      <w:r w:rsidR="00600AA7">
        <w:t>pathogenic</w:t>
      </w:r>
      <w:r w:rsidR="00732D10">
        <w:t xml:space="preserve"> bacteria.</w:t>
      </w:r>
    </w:p>
    <w:p w14:paraId="09B80A96" w14:textId="77777777" w:rsidR="00B8369F" w:rsidRDefault="00B8369F">
      <w:pPr>
        <w:spacing w:before="240" w:after="240"/>
        <w:jc w:val="both"/>
        <w:rPr>
          <w:b/>
          <w:sz w:val="28"/>
          <w:szCs w:val="28"/>
        </w:rPr>
      </w:pPr>
    </w:p>
    <w:p w14:paraId="07EA69AE" w14:textId="3E9232EA" w:rsidR="00C03842" w:rsidRPr="00AB23C1" w:rsidRDefault="00D27EFC">
      <w:pPr>
        <w:spacing w:before="240" w:after="240"/>
        <w:jc w:val="both"/>
        <w:rPr>
          <w:b/>
        </w:rPr>
      </w:pPr>
      <w:r w:rsidRPr="00AB23C1">
        <w:rPr>
          <w:b/>
          <w:sz w:val="28"/>
          <w:szCs w:val="28"/>
        </w:rPr>
        <w:lastRenderedPageBreak/>
        <w:t>Introduction</w:t>
      </w:r>
      <w:r w:rsidR="00FF7A94" w:rsidRPr="00AB23C1">
        <w:rPr>
          <w:sz w:val="28"/>
          <w:szCs w:val="28"/>
        </w:rPr>
        <w:t xml:space="preserve"> </w:t>
      </w:r>
    </w:p>
    <w:p w14:paraId="2D7FD5F7" w14:textId="5E68EEE7" w:rsidR="00155167" w:rsidRPr="00AB23C1" w:rsidRDefault="00D27EFC" w:rsidP="00155167">
      <w:pPr>
        <w:spacing w:before="240" w:after="240"/>
        <w:jc w:val="both"/>
      </w:pPr>
      <w:r w:rsidRPr="00AB23C1">
        <w:t xml:space="preserve">Swarming </w:t>
      </w:r>
      <w:r w:rsidR="00563885">
        <w:t>enables</w:t>
      </w:r>
      <w:r w:rsidR="00563885" w:rsidRPr="00AB23C1">
        <w:t xml:space="preserve"> </w:t>
      </w:r>
      <w:r w:rsidRPr="00AB23C1">
        <w:t>millions of bacteria</w:t>
      </w:r>
      <w:r w:rsidR="000C4FBF" w:rsidRPr="00AB23C1">
        <w:t xml:space="preserve"> </w:t>
      </w:r>
      <w:r w:rsidR="00563885">
        <w:t>to</w:t>
      </w:r>
      <w:r w:rsidRPr="00AB23C1">
        <w:t xml:space="preserve"> travel </w:t>
      </w:r>
      <w:r w:rsidR="00A52571">
        <w:t xml:space="preserve">together </w:t>
      </w:r>
      <w:r w:rsidR="00563885">
        <w:t xml:space="preserve">across </w:t>
      </w:r>
      <w:r w:rsidRPr="00AB23C1">
        <w:t>centimeter-long distances in a few hours</w:t>
      </w:r>
      <w:r w:rsidR="005217D3" w:rsidRPr="00AB23C1">
        <w:t xml:space="preserve"> </w:t>
      </w:r>
      <w:r w:rsidR="005217D3" w:rsidRPr="00AB23C1">
        <w:fldChar w:fldCharType="begin"/>
      </w:r>
      <w:r w:rsidR="0047250C">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AB23C1">
        <w:fldChar w:fldCharType="separate"/>
      </w:r>
      <w:r w:rsidR="007272A4" w:rsidRPr="007272A4">
        <w:rPr>
          <w:noProof/>
        </w:rPr>
        <w:t xml:space="preserve">(Deforet </w:t>
      </w:r>
      <w:r w:rsidR="007272A4" w:rsidRPr="007272A4">
        <w:rPr>
          <w:i/>
          <w:noProof/>
        </w:rPr>
        <w:t>et al</w:t>
      </w:r>
      <w:r w:rsidR="007272A4" w:rsidRPr="007272A4">
        <w:rPr>
          <w:noProof/>
        </w:rPr>
        <w:t>, 2014)</w:t>
      </w:r>
      <w:r w:rsidR="005217D3" w:rsidRPr="00AB23C1">
        <w:fldChar w:fldCharType="end"/>
      </w:r>
      <w:r w:rsidR="005217D3" w:rsidRPr="00AB23C1">
        <w:t xml:space="preserve">. </w:t>
      </w:r>
      <w:r w:rsidR="000502C9" w:rsidRPr="00AB23C1">
        <w:t>Th</w:t>
      </w:r>
      <w:r w:rsidR="00563885">
        <w:t>is cooperative trait</w:t>
      </w:r>
      <w:r w:rsidR="000502C9" w:rsidRPr="00AB23C1">
        <w:t xml:space="preserve"> is </w:t>
      </w:r>
      <w:r w:rsidR="00563885">
        <w:t>typically found in</w:t>
      </w:r>
      <w:r w:rsidR="000502C9" w:rsidRPr="00AB23C1">
        <w:t xml:space="preserve"> </w:t>
      </w:r>
      <w:r w:rsidR="001F645F" w:rsidRPr="00AB23C1">
        <w:t xml:space="preserve">bacteria </w:t>
      </w:r>
      <w:r w:rsidR="00563885">
        <w:t>of</w:t>
      </w:r>
      <w:r w:rsidR="000502C9" w:rsidRPr="00AB23C1">
        <w:t xml:space="preserve"> the phyla Alpha</w:t>
      </w:r>
      <w:r w:rsidR="00BF5D4B" w:rsidRPr="00AB23C1">
        <w:t>-</w:t>
      </w:r>
      <w:proofErr w:type="spellStart"/>
      <w:r w:rsidR="000502C9" w:rsidRPr="00AB23C1">
        <w:t>protebacteria</w:t>
      </w:r>
      <w:proofErr w:type="spellEnd"/>
      <w:r w:rsidR="000502C9" w:rsidRPr="00AB23C1">
        <w:t xml:space="preserve"> and Gamma</w:t>
      </w:r>
      <w:r w:rsidR="00BF5D4B" w:rsidRPr="00AB23C1">
        <w:t>-</w:t>
      </w:r>
      <w:r w:rsidR="000502C9" w:rsidRPr="00AB23C1">
        <w:t>proteobacteria,</w:t>
      </w:r>
      <w:r w:rsidR="009C57A8" w:rsidRPr="00AB23C1">
        <w:t xml:space="preserve"> suggesting that swarming </w:t>
      </w:r>
      <w:r w:rsidR="009127F7" w:rsidRPr="00AB23C1">
        <w:t xml:space="preserve">is a complex phenotype that cannot be </w:t>
      </w:r>
      <w:r w:rsidR="00155CC0" w:rsidRPr="00AB23C1">
        <w:t xml:space="preserve">evolved by </w:t>
      </w:r>
      <w:r w:rsidR="002C52AE" w:rsidRPr="00AB23C1">
        <w:t xml:space="preserve">simply </w:t>
      </w:r>
      <w:r w:rsidR="00155CC0" w:rsidRPr="00AB23C1">
        <w:t>acquiring</w:t>
      </w:r>
      <w:r w:rsidR="009A3184" w:rsidRPr="00AB23C1">
        <w:t xml:space="preserve"> a few set of genes</w:t>
      </w:r>
      <w:r w:rsidR="00EA58B5">
        <w:t>:</w:t>
      </w:r>
      <w:r w:rsidR="009A3184" w:rsidRPr="00AB23C1">
        <w:t xml:space="preserve"> </w:t>
      </w:r>
      <w:r w:rsidR="00563885">
        <w:t>Swarming requires</w:t>
      </w:r>
      <w:r w:rsidR="000C4FBF" w:rsidRPr="00AB23C1">
        <w:t xml:space="preserve"> flagella </w:t>
      </w:r>
      <w:r w:rsidR="000F4EF6" w:rsidRPr="00AB23C1">
        <w:t xml:space="preserve">or pili </w:t>
      </w:r>
      <w:r w:rsidR="007138A4" w:rsidRPr="00AB23C1">
        <w:t xml:space="preserve">to propel </w:t>
      </w:r>
      <w:r w:rsidR="00563885">
        <w:t>the cells</w:t>
      </w:r>
      <w:r w:rsidR="000C4FBF" w:rsidRPr="00AB23C1">
        <w:t xml:space="preserve">, cell-cell interactions </w:t>
      </w:r>
      <w:r w:rsidR="007138A4" w:rsidRPr="00AB23C1">
        <w:t xml:space="preserve">to </w:t>
      </w:r>
      <w:r w:rsidR="000F4EF6" w:rsidRPr="00AB23C1">
        <w:t xml:space="preserve">maintain population </w:t>
      </w:r>
      <w:r w:rsidR="009A369C" w:rsidRPr="00AB23C1">
        <w:t xml:space="preserve">integrity during </w:t>
      </w:r>
      <w:r w:rsidR="007138A4" w:rsidRPr="00AB23C1">
        <w:t>migration</w:t>
      </w:r>
      <w:r w:rsidR="000C4FBF" w:rsidRPr="00AB23C1">
        <w:t xml:space="preserve">, and </w:t>
      </w:r>
      <w:r w:rsidR="00563885">
        <w:t xml:space="preserve">the </w:t>
      </w:r>
      <w:r w:rsidR="000F4EF6" w:rsidRPr="00AB23C1">
        <w:t xml:space="preserve">collective </w:t>
      </w:r>
      <w:r w:rsidR="000C4FBF" w:rsidRPr="00AB23C1">
        <w:t xml:space="preserve">secretion of biosurfactants </w:t>
      </w:r>
      <w:r w:rsidR="00A52571">
        <w:t>to</w:t>
      </w:r>
      <w:r w:rsidR="00E055C3" w:rsidRPr="00AB23C1">
        <w:t xml:space="preserve"> </w:t>
      </w:r>
      <w:r w:rsidR="00E55C52" w:rsidRPr="00AB23C1">
        <w:t xml:space="preserve">lubricate the surface </w:t>
      </w:r>
      <w:r w:rsidR="009C2FE5" w:rsidRPr="00AB23C1">
        <w:fldChar w:fldCharType="begin"/>
      </w:r>
      <w:r w:rsidR="0047250C">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AB23C1">
        <w:fldChar w:fldCharType="separate"/>
      </w:r>
      <w:r w:rsidR="007272A4" w:rsidRPr="007272A4">
        <w:rPr>
          <w:noProof/>
        </w:rPr>
        <w:t>(Kearns, 2010)</w:t>
      </w:r>
      <w:r w:rsidR="009C2FE5" w:rsidRPr="00AB23C1">
        <w:fldChar w:fldCharType="end"/>
      </w:r>
      <w:r w:rsidR="000C4FBF" w:rsidRPr="00AB23C1">
        <w:t xml:space="preserve">. </w:t>
      </w:r>
      <w:r w:rsidR="003258F6">
        <w:t>Studies o</w:t>
      </w:r>
      <w:r w:rsidR="00256AFB" w:rsidRPr="00AB23C1">
        <w:t>ver the past two decades</w:t>
      </w:r>
      <w:r w:rsidR="003258F6">
        <w:t xml:space="preserve"> revealed</w:t>
      </w:r>
      <w:r w:rsidR="00A52571">
        <w:t xml:space="preserve"> many</w:t>
      </w:r>
      <w:r w:rsidR="004E5A85" w:rsidRPr="00AB23C1">
        <w:t xml:space="preserve"> </w:t>
      </w:r>
      <w:r w:rsidRPr="00AB23C1">
        <w:t xml:space="preserve">molecular </w:t>
      </w:r>
      <w:r w:rsidR="003258F6">
        <w:t>details</w:t>
      </w:r>
      <w:r w:rsidR="003258F6" w:rsidRPr="00AB23C1">
        <w:t xml:space="preserve"> </w:t>
      </w:r>
      <w:r w:rsidR="00DB16A7" w:rsidRPr="00AB23C1">
        <w:t>of</w:t>
      </w:r>
      <w:r w:rsidR="004E5A85" w:rsidRPr="00AB23C1">
        <w:t xml:space="preserve"> swarming motility through genetic </w:t>
      </w:r>
      <w:r w:rsidR="00736033" w:rsidRPr="00AB23C1">
        <w:t xml:space="preserve">(e.g., knockouts, transgenesis) </w:t>
      </w:r>
      <w:r w:rsidR="00E0608B" w:rsidRPr="00AB23C1">
        <w:t>and</w:t>
      </w:r>
      <w:r w:rsidR="00123D60" w:rsidRPr="00AB23C1">
        <w:t xml:space="preserve"> environment</w:t>
      </w:r>
      <w:r w:rsidR="00736033" w:rsidRPr="00AB23C1">
        <w:t xml:space="preserve"> (e.g., </w:t>
      </w:r>
      <w:r w:rsidR="009D56F4" w:rsidRPr="00AB23C1">
        <w:t>nutrient composition and viscosity of culture medium</w:t>
      </w:r>
      <w:r w:rsidR="00736033" w:rsidRPr="00AB23C1">
        <w:t>)</w:t>
      </w:r>
      <w:r w:rsidR="00123D60" w:rsidRPr="00AB23C1">
        <w:t xml:space="preserve"> perturbations</w:t>
      </w:r>
      <w:r w:rsidR="004E5A85" w:rsidRPr="00AB23C1">
        <w:t xml:space="preserve"> </w:t>
      </w:r>
      <w:r w:rsidR="002F02B9"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AB23C1">
        <w:fldChar w:fldCharType="separate"/>
      </w:r>
      <w:r w:rsidR="007272A4" w:rsidRPr="007272A4">
        <w:rPr>
          <w:noProof/>
        </w:rPr>
        <w:t xml:space="preserve">(Köhler </w:t>
      </w:r>
      <w:r w:rsidR="007272A4" w:rsidRPr="007272A4">
        <w:rPr>
          <w:i/>
          <w:noProof/>
        </w:rPr>
        <w:t>et al</w:t>
      </w:r>
      <w:r w:rsidR="007272A4" w:rsidRPr="007272A4">
        <w:rPr>
          <w:noProof/>
        </w:rPr>
        <w:t xml:space="preserve">, 2000; Mattingly </w:t>
      </w:r>
      <w:r w:rsidR="007272A4" w:rsidRPr="007272A4">
        <w:rPr>
          <w:i/>
          <w:noProof/>
        </w:rPr>
        <w:t>et al</w:t>
      </w:r>
      <w:r w:rsidR="007272A4" w:rsidRPr="007272A4">
        <w:rPr>
          <w:noProof/>
        </w:rPr>
        <w:t>, 2018)</w:t>
      </w:r>
      <w:r w:rsidR="002F02B9" w:rsidRPr="00AB23C1">
        <w:fldChar w:fldCharType="end"/>
      </w:r>
      <w:r w:rsidR="002F02B9" w:rsidRPr="00AB23C1">
        <w:t xml:space="preserve"> </w:t>
      </w:r>
      <w:r w:rsidR="004E5A85" w:rsidRPr="00AB23C1">
        <w:t>a</w:t>
      </w:r>
      <w:r w:rsidR="00E0608B" w:rsidRPr="00AB23C1">
        <w:t>s well as</w:t>
      </w:r>
      <w:r w:rsidR="004E5A85" w:rsidRPr="00AB23C1">
        <w:t xml:space="preserve"> </w:t>
      </w:r>
      <w:r w:rsidR="003258F6">
        <w:t xml:space="preserve">through </w:t>
      </w:r>
      <w:r w:rsidR="00FC6A3D">
        <w:t>experimental</w:t>
      </w:r>
      <w:r w:rsidR="003258F6" w:rsidRPr="00AB23C1">
        <w:t xml:space="preserve"> </w:t>
      </w:r>
      <w:r w:rsidR="004E5A85" w:rsidRPr="00AB23C1">
        <w:t>evolution</w:t>
      </w:r>
      <w:r w:rsidR="00123D60" w:rsidRPr="00AB23C1">
        <w:t xml:space="preserve"> </w:t>
      </w:r>
      <w:r w:rsidR="00123D60" w:rsidRPr="00AB23C1">
        <w:fldChar w:fldCharType="begin"/>
      </w:r>
      <w:r w:rsidR="0047250C">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AB23C1">
        <w:fldChar w:fldCharType="separate"/>
      </w:r>
      <w:r w:rsidR="007272A4" w:rsidRPr="007272A4">
        <w:rPr>
          <w:noProof/>
        </w:rPr>
        <w:t xml:space="preserve">(van Ditmarsch </w:t>
      </w:r>
      <w:r w:rsidR="007272A4" w:rsidRPr="007272A4">
        <w:rPr>
          <w:i/>
          <w:noProof/>
        </w:rPr>
        <w:t>et al</w:t>
      </w:r>
      <w:r w:rsidR="007272A4" w:rsidRPr="007272A4">
        <w:rPr>
          <w:noProof/>
        </w:rPr>
        <w:t>, 2013)</w:t>
      </w:r>
      <w:r w:rsidR="00123D60" w:rsidRPr="00AB23C1">
        <w:fldChar w:fldCharType="end"/>
      </w:r>
      <w:r w:rsidR="009D56F4" w:rsidRPr="00AB23C1">
        <w:t xml:space="preserve">. </w:t>
      </w:r>
      <w:r w:rsidR="00FC6A3D">
        <w:t>Many</w:t>
      </w:r>
      <w:r w:rsidR="00F349BC" w:rsidRPr="00AB23C1">
        <w:t xml:space="preserve"> </w:t>
      </w:r>
      <w:r w:rsidR="00FC6A3D">
        <w:t xml:space="preserve">genes </w:t>
      </w:r>
      <w:r w:rsidR="00A52571">
        <w:t>that</w:t>
      </w:r>
      <w:r w:rsidR="00FC6A3D">
        <w:t xml:space="preserve"> modulate swarming impact key</w:t>
      </w:r>
      <w:r w:rsidR="00155167" w:rsidRPr="00AB23C1">
        <w:t xml:space="preserve"> cellular activities including tricarboxylic acid (TCA) cycle and stress response </w:t>
      </w:r>
      <w:r w:rsidR="00155167" w:rsidRPr="00AB23C1">
        <w:fldChar w:fldCharType="begin"/>
      </w:r>
      <w:r w:rsidR="0047250C">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r w:rsidR="00155167" w:rsidRPr="00AB23C1">
        <w:fldChar w:fldCharType="separate"/>
      </w:r>
      <w:r w:rsidR="007272A4" w:rsidRPr="007272A4">
        <w:rPr>
          <w:noProof/>
        </w:rPr>
        <w:t xml:space="preserve">(Inoue </w:t>
      </w:r>
      <w:r w:rsidR="007272A4" w:rsidRPr="007272A4">
        <w:rPr>
          <w:i/>
          <w:noProof/>
        </w:rPr>
        <w:t>et al</w:t>
      </w:r>
      <w:r w:rsidR="007272A4" w:rsidRPr="007272A4">
        <w:rPr>
          <w:noProof/>
        </w:rPr>
        <w:t>, 2007; Tremblay &amp; Déziel, 2010)</w:t>
      </w:r>
      <w:r w:rsidR="00155167" w:rsidRPr="00AB23C1">
        <w:fldChar w:fldCharType="end"/>
      </w:r>
      <w:r w:rsidR="00FC6A3D">
        <w:t xml:space="preserve"> and therefore have pleiotropic effects. </w:t>
      </w:r>
      <w:r w:rsidR="00A52571">
        <w:t>D</w:t>
      </w:r>
      <w:r w:rsidR="00FC6A3D">
        <w:t xml:space="preserve">espite the many insights, we lack </w:t>
      </w:r>
      <w:r w:rsidR="00FC6A3D" w:rsidRPr="00AB23C1">
        <w:t xml:space="preserve">a systems-level understanding of </w:t>
      </w:r>
      <w:r w:rsidR="00FC6A3D">
        <w:t>this cooperative bacterial behavior</w:t>
      </w:r>
      <w:r w:rsidR="00FC6A3D" w:rsidRPr="00AB23C1">
        <w:t xml:space="preserve"> </w:t>
      </w:r>
      <w:r w:rsidR="00FC6A3D" w:rsidRPr="00AB23C1">
        <w:fldChar w:fldCharType="begin"/>
      </w:r>
      <w:r w:rsidR="00FC6A3D">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FC6A3D" w:rsidRPr="00AB23C1">
        <w:fldChar w:fldCharType="separate"/>
      </w:r>
      <w:r w:rsidR="007272A4" w:rsidRPr="007272A4">
        <w:rPr>
          <w:noProof/>
        </w:rPr>
        <w:t xml:space="preserve">(Kim &amp; Surette, 2004; Inoue </w:t>
      </w:r>
      <w:r w:rsidR="007272A4" w:rsidRPr="007272A4">
        <w:rPr>
          <w:i/>
          <w:noProof/>
        </w:rPr>
        <w:t>et al</w:t>
      </w:r>
      <w:r w:rsidR="007272A4" w:rsidRPr="007272A4">
        <w:rPr>
          <w:noProof/>
        </w:rPr>
        <w:t>, 2007)</w:t>
      </w:r>
      <w:r w:rsidR="00FC6A3D" w:rsidRPr="00AB23C1">
        <w:fldChar w:fldCharType="end"/>
      </w:r>
      <w:r w:rsidR="00FC6A3D" w:rsidRPr="00AB23C1">
        <w:t>.</w:t>
      </w:r>
    </w:p>
    <w:p w14:paraId="0C47A548" w14:textId="3376471C" w:rsidR="00BB3581" w:rsidRPr="00AB23C1" w:rsidRDefault="00BB3581">
      <w:pPr>
        <w:spacing w:before="240" w:after="240"/>
        <w:jc w:val="both"/>
      </w:pPr>
      <w:r w:rsidRPr="00AB23C1">
        <w:rPr>
          <w:i/>
        </w:rPr>
        <w:t>Pseudomonas aeruginosa</w:t>
      </w:r>
      <w:r w:rsidRPr="00AB23C1">
        <w:t>—an opportunistic human pathogen and a major cause of hospital</w:t>
      </w:r>
      <w:r w:rsidR="00FE0CE0">
        <w:t>-acquired</w:t>
      </w:r>
      <w:r w:rsidRPr="00AB23C1">
        <w:t xml:space="preserve"> infections </w:t>
      </w:r>
      <w:r w:rsidRPr="00AB23C1">
        <w:fldChar w:fldCharType="begin"/>
      </w:r>
      <w:r w:rsidR="0047250C">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r w:rsidRPr="00AB23C1">
        <w:fldChar w:fldCharType="separate"/>
      </w:r>
      <w:r w:rsidR="007272A4" w:rsidRPr="007272A4">
        <w:rPr>
          <w:noProof/>
        </w:rPr>
        <w:t xml:space="preserve">(Klevens </w:t>
      </w:r>
      <w:r w:rsidR="007272A4" w:rsidRPr="007272A4">
        <w:rPr>
          <w:i/>
          <w:noProof/>
        </w:rPr>
        <w:t>et al</w:t>
      </w:r>
      <w:r w:rsidR="007272A4" w:rsidRPr="007272A4">
        <w:rPr>
          <w:noProof/>
        </w:rPr>
        <w:t>, 2007)</w:t>
      </w:r>
      <w:r w:rsidRPr="00AB23C1">
        <w:fldChar w:fldCharType="end"/>
      </w:r>
      <w:r w:rsidRPr="00AB23C1">
        <w:t xml:space="preserve">—has </w:t>
      </w:r>
      <w:r w:rsidR="0036290B">
        <w:t xml:space="preserve">a </w:t>
      </w:r>
      <w:r w:rsidRPr="00AB23C1">
        <w:t>remarkable swarming ability that produces long straight segments (tendrils) in its fractal-like swarming pattern.</w:t>
      </w:r>
      <w:r w:rsidR="00016B28" w:rsidRPr="00AB23C1">
        <w:t xml:space="preserve"> Similar to other swarming species,</w:t>
      </w:r>
      <w:r w:rsidRPr="00AB23C1">
        <w:t xml:space="preserve"> </w:t>
      </w:r>
      <w:r w:rsidRPr="00AB23C1">
        <w:rPr>
          <w:i/>
        </w:rPr>
        <w:t>P. aeruginosa</w:t>
      </w:r>
      <w:r w:rsidRPr="00AB23C1">
        <w:t xml:space="preserve"> requires both flagella and pili to move, </w:t>
      </w:r>
      <w:proofErr w:type="spellStart"/>
      <w:r w:rsidRPr="00AB23C1">
        <w:t>LasR-LasI</w:t>
      </w:r>
      <w:proofErr w:type="spellEnd"/>
      <w:r w:rsidRPr="00AB23C1">
        <w:t xml:space="preserve"> and </w:t>
      </w:r>
      <w:proofErr w:type="spellStart"/>
      <w:r w:rsidRPr="00AB23C1">
        <w:t>RhlR-RhlI</w:t>
      </w:r>
      <w:proofErr w:type="spellEnd"/>
      <w:r w:rsidRPr="00AB23C1">
        <w:t xml:space="preserve"> quorum sensing systems to communicate </w:t>
      </w:r>
      <w:r w:rsidR="00B9475E" w:rsidRPr="00AB23C1">
        <w:t>within population</w:t>
      </w:r>
      <w:r w:rsidRPr="00AB23C1">
        <w:t xml:space="preserve">, and </w:t>
      </w:r>
      <w:del w:id="23" w:author="yjy" w:date="2020-07-12T21:40:00Z">
        <w:r w:rsidRPr="00AB23C1" w:rsidDel="00E25BB0">
          <w:delText>rhamnolipid</w:delText>
        </w:r>
        <w:r w:rsidR="002E0656" w:rsidRPr="00AB23C1" w:rsidDel="00E25BB0">
          <w:delText xml:space="preserve"> production</w:delText>
        </w:r>
      </w:del>
      <w:ins w:id="24" w:author="yjy" w:date="2020-07-12T21:40:00Z">
        <w:r w:rsidR="00E25BB0">
          <w:t>rhamnolipid production</w:t>
        </w:r>
      </w:ins>
      <w:r w:rsidRPr="00AB23C1">
        <w:t xml:space="preserve"> to lubricate the surface </w:t>
      </w:r>
      <w:r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AB23C1">
        <w:fldChar w:fldCharType="separate"/>
      </w:r>
      <w:r w:rsidR="007272A4" w:rsidRPr="007272A4">
        <w:rPr>
          <w:noProof/>
        </w:rPr>
        <w:t xml:space="preserve">(Köhler </w:t>
      </w:r>
      <w:r w:rsidR="007272A4" w:rsidRPr="007272A4">
        <w:rPr>
          <w:i/>
          <w:noProof/>
        </w:rPr>
        <w:t>et al</w:t>
      </w:r>
      <w:r w:rsidR="007272A4" w:rsidRPr="007272A4">
        <w:rPr>
          <w:noProof/>
        </w:rPr>
        <w:t>, 2000)</w:t>
      </w:r>
      <w:r w:rsidRPr="00AB23C1">
        <w:fldChar w:fldCharType="end"/>
      </w:r>
      <w:r w:rsidRPr="00AB23C1">
        <w:t xml:space="preserve">. Rhamnolipids are a mixture of </w:t>
      </w:r>
      <w:r w:rsidR="004F276E" w:rsidRPr="00AB23C1">
        <w:t>bio</w:t>
      </w:r>
      <w:r w:rsidRPr="00AB23C1">
        <w:t xml:space="preserve">surfactants that consist of 3-(3-hydroxyalkanoyloxy) alkanoic acids (HAAs), mono-rhamnolipids and di-rhamnolipids </w:t>
      </w:r>
      <w:r w:rsidRPr="00AB23C1">
        <w:fldChar w:fldCharType="begin"/>
      </w:r>
      <w:r w:rsidR="0047250C">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r w:rsidRPr="00AB23C1">
        <w:fldChar w:fldCharType="separate"/>
      </w:r>
      <w:r w:rsidR="007272A4" w:rsidRPr="007272A4">
        <w:rPr>
          <w:noProof/>
        </w:rPr>
        <w:t xml:space="preserve">(Abdel-Mawgoud </w:t>
      </w:r>
      <w:r w:rsidR="007272A4" w:rsidRPr="007272A4">
        <w:rPr>
          <w:i/>
          <w:noProof/>
        </w:rPr>
        <w:t>et al</w:t>
      </w:r>
      <w:r w:rsidR="007272A4" w:rsidRPr="007272A4">
        <w:rPr>
          <w:noProof/>
        </w:rPr>
        <w:t>, 2010)</w:t>
      </w:r>
      <w:r w:rsidRPr="00AB23C1">
        <w:fldChar w:fldCharType="end"/>
      </w:r>
      <w:r w:rsidRPr="00AB23C1">
        <w:t xml:space="preserve">. </w:t>
      </w:r>
      <w:proofErr w:type="spellStart"/>
      <w:r w:rsidRPr="00AB23C1">
        <w:t>RhlA</w:t>
      </w:r>
      <w:proofErr w:type="spellEnd"/>
      <w:r w:rsidRPr="00AB23C1">
        <w:t xml:space="preserve"> is the only enzyme required to drive the conversion of fatty acid biosynthesis intermediates (β-</w:t>
      </w:r>
      <w:proofErr w:type="spellStart"/>
      <w:r w:rsidRPr="00AB23C1">
        <w:t>hydroxyacyl</w:t>
      </w:r>
      <w:proofErr w:type="spellEnd"/>
      <w:r w:rsidRPr="00AB23C1">
        <w:t xml:space="preserve">-ACP) to HAA </w:t>
      </w:r>
      <w:r w:rsidRPr="00AB23C1">
        <w:fldChar w:fldCharType="begin"/>
      </w:r>
      <w:r w:rsidR="0047250C">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r w:rsidRPr="00AB23C1">
        <w:fldChar w:fldCharType="separate"/>
      </w:r>
      <w:r w:rsidR="007272A4" w:rsidRPr="007272A4">
        <w:rPr>
          <w:noProof/>
        </w:rPr>
        <w:t>(Zhu &amp; Rock, 2008)</w:t>
      </w:r>
      <w:r w:rsidRPr="00AB23C1">
        <w:fldChar w:fldCharType="end"/>
      </w:r>
      <w:r w:rsidRPr="00AB23C1">
        <w:t xml:space="preserve">, whereas </w:t>
      </w:r>
      <w:proofErr w:type="spellStart"/>
      <w:r w:rsidRPr="00AB23C1">
        <w:t>RhlB</w:t>
      </w:r>
      <w:proofErr w:type="spellEnd"/>
      <w:r w:rsidRPr="00AB23C1">
        <w:t xml:space="preserve"> and </w:t>
      </w:r>
      <w:proofErr w:type="spellStart"/>
      <w:r w:rsidRPr="00AB23C1">
        <w:t>RhlC</w:t>
      </w:r>
      <w:proofErr w:type="spellEnd"/>
      <w:r w:rsidRPr="00AB23C1">
        <w:t xml:space="preserve"> each </w:t>
      </w:r>
      <w:r w:rsidR="00F370D2" w:rsidRPr="00AB23C1">
        <w:t>conjugate</w:t>
      </w:r>
      <w:r w:rsidRPr="00AB23C1">
        <w:t xml:space="preserve">s one molecule of rhamnose to HAAs to </w:t>
      </w:r>
      <w:r w:rsidR="00F370D2" w:rsidRPr="00AB23C1">
        <w:t>produce</w:t>
      </w:r>
      <w:r w:rsidRPr="00AB23C1">
        <w:t xml:space="preserve"> mono-rhamnolipids and di-rhamnolipids in sequential steps </w:t>
      </w:r>
      <w:r w:rsidRPr="00AB23C1">
        <w:fldChar w:fldCharType="begin"/>
      </w:r>
      <w:r w:rsidR="0047250C">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r w:rsidRPr="00AB23C1">
        <w:fldChar w:fldCharType="separate"/>
      </w:r>
      <w:r w:rsidR="007272A4" w:rsidRPr="007272A4">
        <w:rPr>
          <w:noProof/>
        </w:rPr>
        <w:t>(Chong &amp; Li, 2017)</w:t>
      </w:r>
      <w:r w:rsidRPr="00AB23C1">
        <w:fldChar w:fldCharType="end"/>
      </w:r>
      <w:r w:rsidRPr="00AB23C1">
        <w:t xml:space="preserve">. The genes encoding </w:t>
      </w:r>
      <w:proofErr w:type="spellStart"/>
      <w:r w:rsidRPr="00AB23C1">
        <w:t>RhlA</w:t>
      </w:r>
      <w:proofErr w:type="spellEnd"/>
      <w:r w:rsidRPr="00AB23C1">
        <w:t xml:space="preserve"> and </w:t>
      </w:r>
      <w:proofErr w:type="spellStart"/>
      <w:r w:rsidRPr="00AB23C1">
        <w:t>RhlB</w:t>
      </w:r>
      <w:proofErr w:type="spellEnd"/>
      <w:r w:rsidRPr="00AB23C1">
        <w:t xml:space="preserve"> are located in the same operon </w:t>
      </w:r>
      <w:proofErr w:type="spellStart"/>
      <w:r w:rsidRPr="00AB23C1">
        <w:rPr>
          <w:i/>
        </w:rPr>
        <w:t>rhlAB</w:t>
      </w:r>
      <w:proofErr w:type="spellEnd"/>
      <w:r w:rsidRPr="00AB23C1">
        <w:t xml:space="preserve">, which is regulated by the quorum-sensing cascade headed by </w:t>
      </w:r>
      <w:proofErr w:type="spellStart"/>
      <w:r w:rsidRPr="00AB23C1">
        <w:t>LasR-LasI</w:t>
      </w:r>
      <w:proofErr w:type="spellEnd"/>
      <w:r w:rsidRPr="00AB23C1">
        <w:t xml:space="preserve"> and followed by </w:t>
      </w:r>
      <w:proofErr w:type="spellStart"/>
      <w:r w:rsidRPr="00AB23C1">
        <w:t>RhlR-RhlI</w:t>
      </w:r>
      <w:proofErr w:type="spellEnd"/>
      <w:r w:rsidRPr="00AB23C1">
        <w:t xml:space="preserve"> </w:t>
      </w:r>
      <w:r w:rsidRPr="00AB23C1">
        <w:fldChar w:fldCharType="begin"/>
      </w:r>
      <w:r w:rsidR="0047250C">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r w:rsidRPr="00AB23C1">
        <w:fldChar w:fldCharType="separate"/>
      </w:r>
      <w:r w:rsidR="007272A4" w:rsidRPr="007272A4">
        <w:rPr>
          <w:noProof/>
        </w:rPr>
        <w:t xml:space="preserve">(Medina </w:t>
      </w:r>
      <w:r w:rsidR="007272A4" w:rsidRPr="007272A4">
        <w:rPr>
          <w:i/>
          <w:noProof/>
        </w:rPr>
        <w:t>et al</w:t>
      </w:r>
      <w:r w:rsidR="007272A4" w:rsidRPr="007272A4">
        <w:rPr>
          <w:noProof/>
        </w:rPr>
        <w:t>, 2003)</w:t>
      </w:r>
      <w:r w:rsidRPr="00AB23C1">
        <w:fldChar w:fldCharType="end"/>
      </w:r>
      <w:r w:rsidRPr="00AB23C1">
        <w:t xml:space="preserve">. Other than quorum-sensing signals, </w:t>
      </w:r>
      <w:proofErr w:type="spellStart"/>
      <w:r w:rsidRPr="00AB23C1">
        <w:rPr>
          <w:i/>
          <w:iCs/>
        </w:rPr>
        <w:t>rhlAB</w:t>
      </w:r>
      <w:proofErr w:type="spellEnd"/>
      <w:r w:rsidRPr="00AB23C1">
        <w:rPr>
          <w:i/>
          <w:iCs/>
        </w:rPr>
        <w:t xml:space="preserve"> </w:t>
      </w:r>
      <w:r w:rsidRPr="00AB23C1">
        <w:t xml:space="preserve">expression is also controlled by </w:t>
      </w:r>
      <w:r w:rsidR="00532D2F">
        <w:t>nutrient cues</w:t>
      </w:r>
      <w:r w:rsidRPr="00AB23C1">
        <w:t xml:space="preserve"> such as </w:t>
      </w:r>
      <w:r w:rsidR="0036290B">
        <w:t xml:space="preserve">an </w:t>
      </w:r>
      <w:r w:rsidRPr="00AB23C1">
        <w:t xml:space="preserve">excess </w:t>
      </w:r>
      <w:r w:rsidR="0036290B">
        <w:t xml:space="preserve">of </w:t>
      </w:r>
      <w:r w:rsidRPr="00AB23C1">
        <w:t xml:space="preserve">carbon </w:t>
      </w:r>
      <w:r w:rsidR="0036290B">
        <w:t>source</w:t>
      </w:r>
      <w:r w:rsidR="000548EE" w:rsidRPr="00AB23C1">
        <w:t xml:space="preserve"> </w:t>
      </w:r>
      <w:r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r w:rsidRPr="00AB23C1">
        <w:fldChar w:fldCharType="separate"/>
      </w:r>
      <w:r w:rsidR="007272A4" w:rsidRPr="007272A4">
        <w:rPr>
          <w:noProof/>
        </w:rPr>
        <w:t xml:space="preserve">(Xavier </w:t>
      </w:r>
      <w:r w:rsidR="007272A4" w:rsidRPr="007272A4">
        <w:rPr>
          <w:i/>
          <w:noProof/>
        </w:rPr>
        <w:t>et al</w:t>
      </w:r>
      <w:r w:rsidR="007272A4" w:rsidRPr="007272A4">
        <w:rPr>
          <w:noProof/>
        </w:rPr>
        <w:t xml:space="preserve">, 2011; Boyle </w:t>
      </w:r>
      <w:r w:rsidR="007272A4" w:rsidRPr="007272A4">
        <w:rPr>
          <w:i/>
          <w:noProof/>
        </w:rPr>
        <w:t>et al</w:t>
      </w:r>
      <w:r w:rsidR="007272A4" w:rsidRPr="007272A4">
        <w:rPr>
          <w:noProof/>
        </w:rPr>
        <w:t>, 2015; Mellbye &amp; Schuster, 2014)</w:t>
      </w:r>
      <w:r w:rsidRPr="00AB23C1">
        <w:fldChar w:fldCharType="end"/>
      </w:r>
      <w:r w:rsidRPr="00AB23C1">
        <w:t>.</w:t>
      </w:r>
      <w:r w:rsidR="00647753" w:rsidRPr="00AB23C1">
        <w:t xml:space="preserve"> </w:t>
      </w:r>
      <w:r w:rsidRPr="00AB23C1">
        <w:t xml:space="preserve">The combination of quorum-sensing and metabolic signals </w:t>
      </w:r>
      <w:r w:rsidR="00EE18A8">
        <w:t xml:space="preserve">regulating swarming </w:t>
      </w:r>
      <w:r w:rsidRPr="00AB23C1">
        <w:t>prevent</w:t>
      </w:r>
      <w:r w:rsidR="00830B37">
        <w:t>s cheating by</w:t>
      </w:r>
      <w:r w:rsidR="00830B37" w:rsidRPr="00AB23C1">
        <w:t xml:space="preserve"> </w:t>
      </w:r>
      <w:del w:id="25" w:author="yjy" w:date="2020-07-10T01:45:00Z">
        <w:r w:rsidRPr="00AB23C1" w:rsidDel="00467F85">
          <w:delText>non-</w:delText>
        </w:r>
      </w:del>
      <w:del w:id="26" w:author="yjy" w:date="2020-07-12T21:37:00Z">
        <w:r w:rsidR="00944310" w:rsidDel="00E25BB0">
          <w:delText>rhamnolipid</w:delText>
        </w:r>
      </w:del>
      <w:del w:id="27" w:author="yjy" w:date="2020-07-10T01:45:00Z">
        <w:r w:rsidR="00944310" w:rsidDel="00467F85">
          <w:delText xml:space="preserve"> </w:delText>
        </w:r>
      </w:del>
      <w:del w:id="28" w:author="yjy" w:date="2020-07-12T21:37:00Z">
        <w:r w:rsidR="00944310" w:rsidDel="00E25BB0">
          <w:delText>producer</w:delText>
        </w:r>
      </w:del>
      <w:ins w:id="29" w:author="yjy" w:date="2020-07-12T21:37:00Z">
        <w:r w:rsidR="00E25BB0">
          <w:t>rhamnolipid non-producer</w:t>
        </w:r>
      </w:ins>
      <w:r w:rsidR="00944310">
        <w:t>s</w:t>
      </w:r>
      <w:r w:rsidRPr="00AB23C1">
        <w:t xml:space="preserve"> </w:t>
      </w:r>
      <w:r w:rsidR="00830B37">
        <w:t>such as the</w:t>
      </w:r>
      <w:r w:rsidRPr="00AB23C1">
        <w:t xml:space="preserve"> </w:t>
      </w:r>
      <w:proofErr w:type="spellStart"/>
      <w:r w:rsidRPr="00AB23C1">
        <w:t>Δ</w:t>
      </w:r>
      <w:r w:rsidRPr="00AB23C1">
        <w:rPr>
          <w:i/>
        </w:rPr>
        <w:t>rhlA</w:t>
      </w:r>
      <w:proofErr w:type="spellEnd"/>
      <w:r w:rsidRPr="00AB23C1">
        <w:t xml:space="preserve"> mutant by </w:t>
      </w:r>
      <w:r w:rsidR="004D787D" w:rsidRPr="00AB23C1">
        <w:t xml:space="preserve">prudently </w:t>
      </w:r>
      <w:r w:rsidRPr="00AB23C1">
        <w:t xml:space="preserve">ensuring that rhamnolipids are </w:t>
      </w:r>
      <w:r w:rsidR="004D787D" w:rsidRPr="00AB23C1">
        <w:t>only</w:t>
      </w:r>
      <w:r w:rsidR="00C15C8E" w:rsidRPr="00AB23C1">
        <w:t xml:space="preserve"> </w:t>
      </w:r>
      <w:r w:rsidRPr="00AB23C1">
        <w:t xml:space="preserve">produced </w:t>
      </w:r>
      <w:r w:rsidR="00CF10DE" w:rsidRPr="00AB23C1">
        <w:t>at the right tim</w:t>
      </w:r>
      <w:r w:rsidR="00830B37">
        <w:t>e</w:t>
      </w:r>
      <w:r w:rsidR="00CF10DE" w:rsidRPr="00AB23C1">
        <w:t xml:space="preserve"> </w:t>
      </w:r>
      <w:r w:rsidRPr="00AB23C1">
        <w:t xml:space="preserve">when </w:t>
      </w:r>
      <w:r w:rsidR="00B75462" w:rsidRPr="00AB23C1">
        <w:t>the production</w:t>
      </w:r>
      <w:r w:rsidRPr="00AB23C1">
        <w:t xml:space="preserve"> benefits outweigh its cost</w:t>
      </w:r>
      <w:r w:rsidR="005F3315" w:rsidRPr="00AB23C1">
        <w:t>s</w:t>
      </w:r>
      <w:r w:rsidR="00A66489">
        <w:t xml:space="preserve">. Strains that produce rhamnolipids too soon or overproduce rhamnolipids, such as </w:t>
      </w:r>
      <w:r w:rsidR="00E8494D">
        <w:t>a strain engineered with the inducible</w:t>
      </w:r>
      <w:r w:rsidR="00A66489">
        <w:t xml:space="preserve"> </w:t>
      </w:r>
      <w:proofErr w:type="spellStart"/>
      <w:r w:rsidR="00A66489">
        <w:t>P</w:t>
      </w:r>
      <w:r w:rsidR="00A66489" w:rsidRPr="00C13F32">
        <w:rPr>
          <w:vertAlign w:val="subscript"/>
        </w:rPr>
        <w:t>BAD</w:t>
      </w:r>
      <w:r w:rsidR="00A66489" w:rsidRPr="00C13F32">
        <w:rPr>
          <w:i/>
          <w:iCs/>
        </w:rPr>
        <w:t>rhlA</w:t>
      </w:r>
      <w:proofErr w:type="spellEnd"/>
      <w:r w:rsidR="00A66489">
        <w:t xml:space="preserve"> </w:t>
      </w:r>
      <w:r w:rsidR="00E8494D">
        <w:t>construct</w:t>
      </w:r>
      <w:r w:rsidR="00A66489">
        <w:t>,</w:t>
      </w:r>
      <w:r w:rsidR="005F3315" w:rsidRPr="00AB23C1">
        <w:t xml:space="preserve"> </w:t>
      </w:r>
      <w:r w:rsidR="00EE18A8">
        <w:t xml:space="preserve">have less carbon available for growth and are susceptible to cheating by non-producers </w:t>
      </w:r>
      <w:r w:rsidR="00082230" w:rsidRPr="00AB23C1">
        <w:fldChar w:fldCharType="begin"/>
      </w:r>
      <w:r w:rsidR="00E8494D">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instrText>
      </w:r>
      <w:r w:rsidR="00082230" w:rsidRPr="00AB23C1">
        <w:fldChar w:fldCharType="separate"/>
      </w:r>
      <w:r w:rsidR="007272A4" w:rsidRPr="007272A4">
        <w:rPr>
          <w:noProof/>
        </w:rPr>
        <w:t xml:space="preserve">(Xavier </w:t>
      </w:r>
      <w:r w:rsidR="007272A4" w:rsidRPr="007272A4">
        <w:rPr>
          <w:i/>
          <w:noProof/>
        </w:rPr>
        <w:t>et al</w:t>
      </w:r>
      <w:r w:rsidR="007272A4" w:rsidRPr="007272A4">
        <w:rPr>
          <w:noProof/>
        </w:rPr>
        <w:t xml:space="preserve">, 2011; de Vargas Roditi </w:t>
      </w:r>
      <w:r w:rsidR="007272A4" w:rsidRPr="007272A4">
        <w:rPr>
          <w:i/>
          <w:noProof/>
        </w:rPr>
        <w:t>et al</w:t>
      </w:r>
      <w:r w:rsidR="007272A4" w:rsidRPr="007272A4">
        <w:rPr>
          <w:noProof/>
        </w:rPr>
        <w:t>, 2013)</w:t>
      </w:r>
      <w:r w:rsidR="00082230" w:rsidRPr="00AB23C1">
        <w:fldChar w:fldCharType="end"/>
      </w:r>
      <w:r w:rsidRPr="00AB23C1">
        <w:t>.</w:t>
      </w:r>
    </w:p>
    <w:p w14:paraId="1554ED84" w14:textId="7228BA82" w:rsidR="00046FBF" w:rsidRPr="00AB23C1" w:rsidRDefault="00D04AA1">
      <w:pPr>
        <w:spacing w:before="240" w:after="240"/>
        <w:jc w:val="both"/>
      </w:pPr>
      <w:r>
        <w:t>Besides the role of m</w:t>
      </w:r>
      <w:r w:rsidR="00831EAB" w:rsidRPr="00AB23C1">
        <w:t>etabolic prudence</w:t>
      </w:r>
      <w:r>
        <w:t>, which</w:t>
      </w:r>
      <w:r w:rsidR="00831EAB" w:rsidRPr="00AB23C1">
        <w:t xml:space="preserve"> </w:t>
      </w:r>
      <w:r w:rsidR="005C1B82">
        <w:t xml:space="preserve">regulates </w:t>
      </w:r>
      <w:del w:id="30" w:author="yjy" w:date="2020-07-12T21:40:00Z">
        <w:r w:rsidR="005C1B82" w:rsidDel="00E25BB0">
          <w:delText>rhamnolipid production</w:delText>
        </w:r>
      </w:del>
      <w:ins w:id="31" w:author="yjy" w:date="2020-07-12T21:40:00Z">
        <w:r w:rsidR="00E25BB0">
          <w:t>rhamnolipid production</w:t>
        </w:r>
      </w:ins>
      <w:r w:rsidR="005C1B82">
        <w:t xml:space="preserve"> and makes swarming robust to cheating</w:t>
      </w:r>
      <w:r>
        <w:t>,</w:t>
      </w:r>
      <w:r w:rsidR="00831EAB" w:rsidRPr="00AB23C1">
        <w:t xml:space="preserve"> </w:t>
      </w:r>
      <w:del w:id="32" w:author="yjy" w:date="2020-07-10T01:47:00Z">
        <w:r w:rsidDel="00467F85">
          <w:delText xml:space="preserve"> </w:delText>
        </w:r>
      </w:del>
      <w:r>
        <w:t>other aspects of metabolism</w:t>
      </w:r>
      <w:r w:rsidR="00027F39" w:rsidRPr="00AB23C1">
        <w:t xml:space="preserve"> </w:t>
      </w:r>
      <w:r w:rsidR="005C1B82">
        <w:t>might have influenced</w:t>
      </w:r>
      <w:r>
        <w:t xml:space="preserve"> the evolution of</w:t>
      </w:r>
      <w:r w:rsidR="005C1B82">
        <w:t xml:space="preserve"> </w:t>
      </w:r>
      <w:r w:rsidR="00B76B05" w:rsidRPr="00AB23C1">
        <w:t xml:space="preserve">swarming </w:t>
      </w:r>
      <w:r w:rsidR="005C1B82">
        <w:t xml:space="preserve">across the </w:t>
      </w:r>
      <w:r w:rsidR="005C1B82" w:rsidRPr="00C13F32">
        <w:rPr>
          <w:i/>
          <w:iCs/>
        </w:rPr>
        <w:t>P. aeruginosa</w:t>
      </w:r>
      <w:r w:rsidR="005C1B82">
        <w:t xml:space="preserve"> phylogenetic tree. </w:t>
      </w:r>
      <w:r>
        <w:t>M</w:t>
      </w:r>
      <w:r w:rsidR="00086CBD" w:rsidRPr="00AB23C1">
        <w:t>etabolism is the currency of all physiological processes that support life</w:t>
      </w:r>
      <w:r w:rsidR="002B283F" w:rsidRPr="00AB23C1">
        <w:t xml:space="preserve"> </w:t>
      </w:r>
      <w:r w:rsidR="0065538C" w:rsidRPr="00AB23C1">
        <w:rPr>
          <w:u w:val="single"/>
        </w:rPr>
        <w:fldChar w:fldCharType="begin"/>
      </w:r>
      <w:r w:rsidR="0047250C">
        <w:rPr>
          <w:u w:val="singl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AB23C1">
        <w:rPr>
          <w:u w:val="single"/>
        </w:rPr>
        <w:fldChar w:fldCharType="separate"/>
      </w:r>
      <w:r w:rsidR="007272A4" w:rsidRPr="007272A4">
        <w:rPr>
          <w:noProof/>
        </w:rPr>
        <w:t>(Smith &amp; Morowitz, 2004)</w:t>
      </w:r>
      <w:r w:rsidR="0065538C" w:rsidRPr="00AB23C1">
        <w:rPr>
          <w:u w:val="single"/>
        </w:rPr>
        <w:fldChar w:fldCharType="end"/>
      </w:r>
      <w:r w:rsidR="00086CBD" w:rsidRPr="00AB23C1">
        <w:t xml:space="preserve"> and a major determinant of </w:t>
      </w:r>
      <w:r w:rsidR="0065538C" w:rsidRPr="00AB23C1">
        <w:t xml:space="preserve">social </w:t>
      </w:r>
      <w:r w:rsidR="00086CBD" w:rsidRPr="00AB23C1">
        <w:t>behavior</w:t>
      </w:r>
      <w:r w:rsidR="0065538C" w:rsidRPr="00AB23C1">
        <w:t xml:space="preserve"> </w:t>
      </w:r>
      <w:r w:rsidR="0065538C" w:rsidRPr="00AB23C1">
        <w:fldChar w:fldCharType="begin"/>
      </w:r>
      <w:r w:rsidR="0047250C">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AB23C1">
        <w:fldChar w:fldCharType="separate"/>
      </w:r>
      <w:r w:rsidR="007272A4" w:rsidRPr="007272A4">
        <w:rPr>
          <w:noProof/>
        </w:rPr>
        <w:t>(Biro &amp; Stamps, 2010)</w:t>
      </w:r>
      <w:r w:rsidR="0065538C" w:rsidRPr="00AB23C1">
        <w:fldChar w:fldCharType="end"/>
      </w:r>
      <w:r w:rsidR="00404117" w:rsidRPr="00AB23C1">
        <w:t xml:space="preserve">. </w:t>
      </w:r>
      <w:r w:rsidR="005C1B82">
        <w:t xml:space="preserve">A previous study used metabolomics to compare the </w:t>
      </w:r>
      <w:r>
        <w:t xml:space="preserve">intracellular </w:t>
      </w:r>
      <w:r w:rsidR="005C1B82">
        <w:t>metaboli</w:t>
      </w:r>
      <w:r>
        <w:t>tes</w:t>
      </w:r>
      <w:r w:rsidR="005C1B82">
        <w:t xml:space="preserve"> of the laboratory strain PA14 </w:t>
      </w:r>
      <w:r>
        <w:t xml:space="preserve">and mutants of that strain with different swarming phenotypes. </w:t>
      </w:r>
      <w:r w:rsidR="005C1B82">
        <w:t>The</w:t>
      </w:r>
      <w:r w:rsidR="00866670" w:rsidRPr="00AB23C1">
        <w:t xml:space="preserve"> </w:t>
      </w:r>
      <w:proofErr w:type="spellStart"/>
      <w:r w:rsidR="005C1B82" w:rsidRPr="00AB23C1">
        <w:t>Δ</w:t>
      </w:r>
      <w:r w:rsidR="00866670" w:rsidRPr="00AB23C1">
        <w:rPr>
          <w:i/>
          <w:iCs/>
        </w:rPr>
        <w:t>rhlA</w:t>
      </w:r>
      <w:proofErr w:type="spellEnd"/>
      <w:r w:rsidR="00866670" w:rsidRPr="00AB23C1">
        <w:t xml:space="preserve"> </w:t>
      </w:r>
      <w:r w:rsidR="005C1B82">
        <w:t>mutant which lacks</w:t>
      </w:r>
      <w:r w:rsidR="00DA2775" w:rsidRPr="00AB23C1">
        <w:t xml:space="preserve"> </w:t>
      </w:r>
      <w:del w:id="33" w:author="yjy" w:date="2020-07-12T21:40:00Z">
        <w:r w:rsidR="00DA2775" w:rsidRPr="00AB23C1" w:rsidDel="00E25BB0">
          <w:delText>rhamnolipid production</w:delText>
        </w:r>
      </w:del>
      <w:ins w:id="34" w:author="yjy" w:date="2020-07-12T21:40:00Z">
        <w:r w:rsidR="00E25BB0">
          <w:t>rhamnolipid production</w:t>
        </w:r>
      </w:ins>
      <w:r w:rsidR="00DA2775" w:rsidRPr="00AB23C1">
        <w:t xml:space="preserve"> </w:t>
      </w:r>
      <w:r w:rsidR="00DE2A20" w:rsidRPr="00AB23C1">
        <w:t xml:space="preserve">and swarming, </w:t>
      </w:r>
      <w:r w:rsidR="005C1B82">
        <w:t xml:space="preserve">had less than </w:t>
      </w:r>
      <w:r w:rsidR="00DB7B63" w:rsidRPr="00AB23C1">
        <w:t>10 intracellular metabolites were perturbed</w:t>
      </w:r>
      <w:r w:rsidR="005C1B82">
        <w:t xml:space="preserve"> compared to the wild-type</w:t>
      </w:r>
      <w:r w:rsidR="00DB7B63" w:rsidRPr="00AB23C1">
        <w:t xml:space="preserve"> </w:t>
      </w:r>
      <w:r w:rsidR="00DB7B63"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B7B63" w:rsidRPr="00AB23C1">
        <w:fldChar w:fldCharType="separate"/>
      </w:r>
      <w:r w:rsidR="007272A4" w:rsidRPr="007272A4">
        <w:rPr>
          <w:noProof/>
        </w:rPr>
        <w:t xml:space="preserve">(Boyle </w:t>
      </w:r>
      <w:r w:rsidR="007272A4" w:rsidRPr="007272A4">
        <w:rPr>
          <w:i/>
          <w:noProof/>
        </w:rPr>
        <w:t>et al</w:t>
      </w:r>
      <w:r w:rsidR="007272A4" w:rsidRPr="007272A4">
        <w:rPr>
          <w:noProof/>
        </w:rPr>
        <w:t>, 2017)</w:t>
      </w:r>
      <w:r w:rsidR="00DB7B63" w:rsidRPr="00AB23C1">
        <w:fldChar w:fldCharType="end"/>
      </w:r>
      <w:r w:rsidR="00684214" w:rsidRPr="00AB23C1">
        <w:t>.</w:t>
      </w:r>
      <w:r w:rsidR="00DB7B63" w:rsidRPr="00AB23C1">
        <w:t xml:space="preserve"> </w:t>
      </w:r>
      <w:r w:rsidR="005C1B82">
        <w:t>The</w:t>
      </w:r>
      <w:r w:rsidR="00510CBB" w:rsidRPr="00AB23C1">
        <w:t xml:space="preserve"> </w:t>
      </w:r>
      <w:proofErr w:type="spellStart"/>
      <w:r w:rsidR="005C1B82" w:rsidRPr="00AB23C1">
        <w:t>Δ</w:t>
      </w:r>
      <w:r w:rsidR="00510CBB" w:rsidRPr="00AB23C1">
        <w:rPr>
          <w:i/>
        </w:rPr>
        <w:t>cbrA</w:t>
      </w:r>
      <w:proofErr w:type="spellEnd"/>
      <w:r w:rsidR="005C1B82">
        <w:t xml:space="preserve"> </w:t>
      </w:r>
      <w:r>
        <w:t xml:space="preserve">mutant </w:t>
      </w:r>
      <w:r w:rsidR="005C1B82">
        <w:t xml:space="preserve">which lacks </w:t>
      </w:r>
      <w:r w:rsidR="00510CBB" w:rsidRPr="00AB23C1">
        <w:t xml:space="preserve">a </w:t>
      </w:r>
      <w:r w:rsidR="00510CBB" w:rsidRPr="00AB23C1">
        <w:lastRenderedPageBreak/>
        <w:t xml:space="preserve">global regulator </w:t>
      </w:r>
      <w:r w:rsidR="005C1B82">
        <w:t>of</w:t>
      </w:r>
      <w:r w:rsidR="00510CBB" w:rsidRPr="00AB23C1">
        <w:t xml:space="preserve"> carbon-nitrogen balance </w:t>
      </w:r>
      <w:r w:rsidR="00510CBB" w:rsidRPr="00AB23C1">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510CBB" w:rsidRPr="00AB23C1">
        <w:fldChar w:fldCharType="separate"/>
      </w:r>
      <w:r w:rsidR="007272A4" w:rsidRPr="007272A4">
        <w:rPr>
          <w:noProof/>
        </w:rPr>
        <w:t xml:space="preserve">(Yeung </w:t>
      </w:r>
      <w:r w:rsidR="007272A4" w:rsidRPr="007272A4">
        <w:rPr>
          <w:i/>
          <w:noProof/>
        </w:rPr>
        <w:t>et al</w:t>
      </w:r>
      <w:r w:rsidR="007272A4" w:rsidRPr="007272A4">
        <w:rPr>
          <w:noProof/>
        </w:rPr>
        <w:t>, 2011)</w:t>
      </w:r>
      <w:r w:rsidR="00510CBB" w:rsidRPr="00AB23C1">
        <w:fldChar w:fldCharType="end"/>
      </w:r>
      <w:r w:rsidR="005C1B82">
        <w:t>, ha</w:t>
      </w:r>
      <w:r>
        <w:t>d</w:t>
      </w:r>
      <w:r w:rsidR="005C1B82" w:rsidRPr="00AB23C1" w:rsidDel="005C1B82">
        <w:t xml:space="preserve"> </w:t>
      </w:r>
      <w:r w:rsidR="00504B3B" w:rsidRPr="00AB23C1">
        <w:t>impaired swarming</w:t>
      </w:r>
      <w:r w:rsidR="005C1B82">
        <w:t xml:space="preserve"> and lower</w:t>
      </w:r>
      <w:r w:rsidR="00504B3B" w:rsidRPr="00AB23C1">
        <w:t xml:space="preserve"> growth rate</w:t>
      </w:r>
      <w:r w:rsidR="005C1B82">
        <w:t>,</w:t>
      </w:r>
      <w:r w:rsidR="00504B3B" w:rsidRPr="00AB23C1">
        <w:t xml:space="preserve"> </w:t>
      </w:r>
      <w:r>
        <w:t>and</w:t>
      </w:r>
      <w:r w:rsidR="00504B3B" w:rsidRPr="00AB23C1">
        <w:t xml:space="preserve"> dozens of intracellular metabolites</w:t>
      </w:r>
      <w:r w:rsidR="005C1B82">
        <w:t xml:space="preserve"> perturbed compared to the wild-type</w:t>
      </w:r>
      <w:r w:rsidR="00504B3B" w:rsidRPr="00AB23C1">
        <w:t xml:space="preserve">. </w:t>
      </w:r>
      <w:r w:rsidR="008957ED" w:rsidRPr="00AB23C1">
        <w:t>Notably</w:t>
      </w:r>
      <w:r w:rsidR="002457A3" w:rsidRPr="00AB23C1">
        <w:t xml:space="preserve">, the </w:t>
      </w:r>
      <w:proofErr w:type="spellStart"/>
      <w:r w:rsidR="002457A3" w:rsidRPr="00C13F32">
        <w:t>Δ</w:t>
      </w:r>
      <w:r w:rsidR="002457A3" w:rsidRPr="00AB23C1">
        <w:rPr>
          <w:i/>
        </w:rPr>
        <w:t>cbrA</w:t>
      </w:r>
      <w:proofErr w:type="spellEnd"/>
      <w:r w:rsidR="002457A3" w:rsidRPr="00AB23C1">
        <w:rPr>
          <w:iCs/>
        </w:rPr>
        <w:t xml:space="preserve"> mutant </w:t>
      </w:r>
      <w:r w:rsidR="003E0D6B" w:rsidRPr="00AB23C1">
        <w:rPr>
          <w:iCs/>
        </w:rPr>
        <w:t xml:space="preserve">still had the flagella </w:t>
      </w:r>
      <w:r>
        <w:rPr>
          <w:iCs/>
        </w:rPr>
        <w:t xml:space="preserve">needed </w:t>
      </w:r>
      <w:r w:rsidR="003E0D6B" w:rsidRPr="00AB23C1">
        <w:rPr>
          <w:iCs/>
        </w:rPr>
        <w:t xml:space="preserve">to </w:t>
      </w:r>
      <w:r>
        <w:rPr>
          <w:iCs/>
        </w:rPr>
        <w:t>move</w:t>
      </w:r>
      <w:r w:rsidRPr="00AB23C1">
        <w:rPr>
          <w:iCs/>
        </w:rPr>
        <w:t xml:space="preserve"> </w:t>
      </w:r>
      <w:r w:rsidR="003E0D6B" w:rsidRPr="00AB23C1">
        <w:rPr>
          <w:iCs/>
        </w:rPr>
        <w:t>and</w:t>
      </w:r>
      <w:r w:rsidR="00113E9A" w:rsidRPr="00AB23C1">
        <w:rPr>
          <w:iCs/>
        </w:rPr>
        <w:t xml:space="preserve"> </w:t>
      </w:r>
      <w:r>
        <w:rPr>
          <w:iCs/>
        </w:rPr>
        <w:t>secreted</w:t>
      </w:r>
      <w:r w:rsidRPr="00AB23C1">
        <w:rPr>
          <w:iCs/>
        </w:rPr>
        <w:t xml:space="preserve"> </w:t>
      </w:r>
      <w:r w:rsidR="003E0D6B" w:rsidRPr="00AB23C1">
        <w:rPr>
          <w:iCs/>
        </w:rPr>
        <w:t xml:space="preserve">even </w:t>
      </w:r>
      <w:r w:rsidR="008957ED" w:rsidRPr="00AB23C1">
        <w:rPr>
          <w:iCs/>
        </w:rPr>
        <w:t>more</w:t>
      </w:r>
      <w:r w:rsidR="00113E9A" w:rsidRPr="00AB23C1">
        <w:rPr>
          <w:iCs/>
        </w:rPr>
        <w:t xml:space="preserve"> </w:t>
      </w:r>
      <w:r w:rsidR="008957ED" w:rsidRPr="00AB23C1">
        <w:rPr>
          <w:iCs/>
        </w:rPr>
        <w:t>rhamnolipids</w:t>
      </w:r>
      <w:r w:rsidR="00113E9A" w:rsidRPr="00AB23C1">
        <w:rPr>
          <w:iCs/>
        </w:rPr>
        <w:t xml:space="preserve"> </w:t>
      </w:r>
      <w:r>
        <w:rPr>
          <w:iCs/>
        </w:rPr>
        <w:t>than the</w:t>
      </w:r>
      <w:r w:rsidR="00113E9A" w:rsidRPr="00AB23C1">
        <w:rPr>
          <w:iCs/>
        </w:rPr>
        <w:t xml:space="preserve"> wild-type</w:t>
      </w:r>
      <w:r w:rsidR="008957ED" w:rsidRPr="00AB23C1">
        <w:rPr>
          <w:iCs/>
        </w:rPr>
        <w:t xml:space="preserve">. </w:t>
      </w:r>
      <w:r w:rsidR="00341835" w:rsidRPr="00AB23C1">
        <w:rPr>
          <w:iCs/>
        </w:rPr>
        <w:t xml:space="preserve">More interestingly, </w:t>
      </w:r>
      <w:r>
        <w:rPr>
          <w:iCs/>
        </w:rPr>
        <w:t>its</w:t>
      </w:r>
      <w:r w:rsidRPr="00AB23C1">
        <w:rPr>
          <w:iCs/>
        </w:rPr>
        <w:t xml:space="preserve"> </w:t>
      </w:r>
      <w:r w:rsidR="001A17F1" w:rsidRPr="00AB23C1">
        <w:rPr>
          <w:iCs/>
        </w:rPr>
        <w:t xml:space="preserve">swarming phenotype </w:t>
      </w:r>
      <w:r w:rsidR="005C1B82">
        <w:rPr>
          <w:iCs/>
        </w:rPr>
        <w:t>could</w:t>
      </w:r>
      <w:r w:rsidR="005C1B82" w:rsidRPr="00AB23C1">
        <w:rPr>
          <w:iCs/>
        </w:rPr>
        <w:t xml:space="preserve"> </w:t>
      </w:r>
      <w:r w:rsidR="001A17F1" w:rsidRPr="00AB23C1">
        <w:rPr>
          <w:iCs/>
        </w:rPr>
        <w:t xml:space="preserve">be rescued by </w:t>
      </w:r>
      <w:r w:rsidR="00976E2C" w:rsidRPr="00AB23C1">
        <w:rPr>
          <w:iCs/>
        </w:rPr>
        <w:t xml:space="preserve">compensatory </w:t>
      </w:r>
      <w:r w:rsidR="001A17F1" w:rsidRPr="00AB23C1">
        <w:rPr>
          <w:iCs/>
        </w:rPr>
        <w:t xml:space="preserve">point mutations in </w:t>
      </w:r>
      <w:r w:rsidR="001A17F1" w:rsidRPr="00AB23C1">
        <w:t xml:space="preserve">the RNA chaperone </w:t>
      </w:r>
      <w:proofErr w:type="spellStart"/>
      <w:r w:rsidR="001A17F1" w:rsidRPr="00AB23C1">
        <w:rPr>
          <w:i/>
        </w:rPr>
        <w:t>hfq</w:t>
      </w:r>
      <w:proofErr w:type="spellEnd"/>
      <w:r w:rsidR="001A17F1" w:rsidRPr="00AB23C1">
        <w:t xml:space="preserve"> through rewiring of metabolic network to reconstruct </w:t>
      </w:r>
      <w:r w:rsidR="00636BDA" w:rsidRPr="00AB23C1">
        <w:t xml:space="preserve">a unique metabolome which was distinct from both the </w:t>
      </w:r>
      <w:proofErr w:type="spellStart"/>
      <w:r w:rsidR="00636BDA" w:rsidRPr="00AB23C1">
        <w:t>Δ</w:t>
      </w:r>
      <w:r w:rsidR="00636BDA" w:rsidRPr="00AB23C1">
        <w:rPr>
          <w:i/>
        </w:rPr>
        <w:t>cbrA</w:t>
      </w:r>
      <w:proofErr w:type="spellEnd"/>
      <w:r w:rsidR="00636BDA" w:rsidRPr="00AB23C1">
        <w:rPr>
          <w:i/>
        </w:rPr>
        <w:t xml:space="preserve"> </w:t>
      </w:r>
      <w:r w:rsidR="00636BDA" w:rsidRPr="00AB23C1">
        <w:t xml:space="preserve">and </w:t>
      </w:r>
      <w:r w:rsidR="001A17F1" w:rsidRPr="00AB23C1">
        <w:t>the</w:t>
      </w:r>
      <w:r w:rsidR="00636BDA" w:rsidRPr="00AB23C1">
        <w:t xml:space="preserve"> wild-type</w:t>
      </w:r>
      <w:r w:rsidR="000525AC" w:rsidRPr="00AB23C1">
        <w:t xml:space="preserve"> </w:t>
      </w:r>
      <w:r w:rsidR="000525AC"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0525AC" w:rsidRPr="00AB23C1">
        <w:fldChar w:fldCharType="separate"/>
      </w:r>
      <w:r w:rsidR="007272A4" w:rsidRPr="007272A4">
        <w:rPr>
          <w:noProof/>
        </w:rPr>
        <w:t xml:space="preserve">(Boyle </w:t>
      </w:r>
      <w:r w:rsidR="007272A4" w:rsidRPr="007272A4">
        <w:rPr>
          <w:i/>
          <w:noProof/>
        </w:rPr>
        <w:t>et al</w:t>
      </w:r>
      <w:r w:rsidR="007272A4" w:rsidRPr="007272A4">
        <w:rPr>
          <w:noProof/>
        </w:rPr>
        <w:t>, 2017)</w:t>
      </w:r>
      <w:r w:rsidR="000525AC" w:rsidRPr="00AB23C1">
        <w:fldChar w:fldCharType="end"/>
      </w:r>
      <w:r w:rsidR="001A17F1" w:rsidRPr="00AB23C1">
        <w:t>.</w:t>
      </w:r>
    </w:p>
    <w:p w14:paraId="4AC9BDB6" w14:textId="45743190" w:rsidR="00C84724" w:rsidRPr="00C8364F" w:rsidRDefault="00E86B9C">
      <w:pPr>
        <w:spacing w:before="240" w:after="240"/>
        <w:jc w:val="both"/>
      </w:pPr>
      <w:r>
        <w:t xml:space="preserve">Here we employed a comparative approach </w:t>
      </w:r>
      <w:r w:rsidR="0097433B">
        <w:t>in a wide</w:t>
      </w:r>
      <w:r>
        <w:t xml:space="preserve"> search for</w:t>
      </w:r>
      <w:r w:rsidR="00341835" w:rsidRPr="00AB23C1">
        <w:t xml:space="preserve"> </w:t>
      </w:r>
      <w:r w:rsidR="008C7D68" w:rsidRPr="00AB23C1">
        <w:t xml:space="preserve">metabolic constraints </w:t>
      </w:r>
      <w:r>
        <w:t>on</w:t>
      </w:r>
      <w:r w:rsidRPr="00AB23C1">
        <w:t xml:space="preserve"> </w:t>
      </w:r>
      <w:r w:rsidR="00D27EFC" w:rsidRPr="00AB23C1">
        <w:rPr>
          <w:i/>
        </w:rPr>
        <w:t xml:space="preserve">P. aeruginosa </w:t>
      </w:r>
      <w:r w:rsidR="00D27EFC" w:rsidRPr="00AB23C1">
        <w:t>swarmin</w:t>
      </w:r>
      <w:r w:rsidR="009414CA" w:rsidRPr="00AB23C1">
        <w:t>g</w:t>
      </w:r>
      <w:r>
        <w:t>.</w:t>
      </w:r>
      <w:r w:rsidR="00352241" w:rsidRPr="00AB23C1">
        <w:t xml:space="preserve"> </w:t>
      </w:r>
      <w:r>
        <w:t>W</w:t>
      </w:r>
      <w:r w:rsidR="009414CA" w:rsidRPr="00AB23C1">
        <w:t>e</w:t>
      </w:r>
      <w:r w:rsidR="00D27EFC" w:rsidRPr="00AB23C1">
        <w:t xml:space="preserve"> </w:t>
      </w:r>
      <w:r w:rsidR="00DD7FEA">
        <w:t>profiled the metabolomes of</w:t>
      </w:r>
      <w:r w:rsidR="008C7D68" w:rsidRPr="00AB23C1">
        <w:t xml:space="preserve"> 28 clinical isolate</w:t>
      </w:r>
      <w:r w:rsidR="0097433B">
        <w:t>s</w:t>
      </w:r>
      <w:r w:rsidR="008C7D68" w:rsidRPr="00AB23C1">
        <w:t xml:space="preserve"> from hospitalized </w:t>
      </w:r>
      <w:r w:rsidR="00B560B3" w:rsidRPr="00AB23C1">
        <w:t xml:space="preserve">cancer </w:t>
      </w:r>
      <w:r w:rsidR="008C7D68" w:rsidRPr="00AB23C1">
        <w:t>patient</w:t>
      </w:r>
      <w:r w:rsidR="00831D07" w:rsidRPr="00AB23C1">
        <w:t xml:space="preserve">s </w:t>
      </w:r>
      <w:r w:rsidR="00A93C4F" w:rsidRPr="00AB23C1">
        <w:t>in Memorial Sloan-Kettering Cancer Center</w:t>
      </w:r>
      <w:r w:rsidR="00AB5FC0" w:rsidRPr="00AB23C1">
        <w:t xml:space="preserve"> (MSKCC)</w:t>
      </w:r>
      <w:r w:rsidR="00A93C4F" w:rsidRPr="00AB23C1">
        <w:t xml:space="preserve"> </w:t>
      </w:r>
      <w:r w:rsidR="00831D07" w:rsidRPr="00AB23C1">
        <w:fldChar w:fldCharType="begin"/>
      </w:r>
      <w:r w:rsidR="0047250C">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AB23C1">
        <w:fldChar w:fldCharType="separate"/>
      </w:r>
      <w:r w:rsidR="007272A4" w:rsidRPr="007272A4">
        <w:rPr>
          <w:noProof/>
        </w:rPr>
        <w:t xml:space="preserve">(Yan </w:t>
      </w:r>
      <w:r w:rsidR="007272A4" w:rsidRPr="007272A4">
        <w:rPr>
          <w:i/>
          <w:noProof/>
        </w:rPr>
        <w:t>et al</w:t>
      </w:r>
      <w:r w:rsidR="007272A4" w:rsidRPr="007272A4">
        <w:rPr>
          <w:noProof/>
        </w:rPr>
        <w:t>, 2017, 2019)</w:t>
      </w:r>
      <w:r w:rsidR="00831D07" w:rsidRPr="00AB23C1">
        <w:fldChar w:fldCharType="end"/>
      </w:r>
      <w:r w:rsidR="003F3A78">
        <w:t xml:space="preserve">. </w:t>
      </w:r>
      <w:r w:rsidR="009737F3" w:rsidRPr="00AB23C1">
        <w:t xml:space="preserve">Compared to </w:t>
      </w:r>
      <w:r w:rsidR="0097433B">
        <w:t>the mutants of PA14</w:t>
      </w:r>
      <w:r w:rsidR="00DD7FEA">
        <w:t xml:space="preserve"> </w:t>
      </w:r>
      <w:r w:rsidR="00DD7FEA" w:rsidRPr="00AB23C1">
        <w:fldChar w:fldCharType="begin"/>
      </w:r>
      <w:r w:rsidR="00DD7FEA">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D7FEA" w:rsidRPr="00AB23C1">
        <w:fldChar w:fldCharType="separate"/>
      </w:r>
      <w:r w:rsidR="007272A4" w:rsidRPr="007272A4">
        <w:rPr>
          <w:noProof/>
        </w:rPr>
        <w:t xml:space="preserve">(Boyle </w:t>
      </w:r>
      <w:r w:rsidR="007272A4" w:rsidRPr="007272A4">
        <w:rPr>
          <w:i/>
          <w:noProof/>
        </w:rPr>
        <w:t>et al</w:t>
      </w:r>
      <w:r w:rsidR="007272A4" w:rsidRPr="007272A4">
        <w:rPr>
          <w:noProof/>
        </w:rPr>
        <w:t>, 2017)</w:t>
      </w:r>
      <w:r w:rsidR="00DD7FEA" w:rsidRPr="00AB23C1">
        <w:fldChar w:fldCharType="end"/>
      </w:r>
      <w:r w:rsidR="009737F3" w:rsidRPr="00AB23C1">
        <w:t xml:space="preserve">, </w:t>
      </w:r>
      <w:r w:rsidR="00FE582B" w:rsidRPr="00AB23C1">
        <w:t>clinical isolates</w:t>
      </w:r>
      <w:r w:rsidR="007F3D9F" w:rsidRPr="00AB23C1">
        <w:t xml:space="preserve"> </w:t>
      </w:r>
      <w:r w:rsidR="00DD7FEA">
        <w:t xml:space="preserve">evolved independently in environments </w:t>
      </w:r>
      <w:r w:rsidR="00C25364">
        <w:t>that are largely unknown to us, and they</w:t>
      </w:r>
      <w:r w:rsidR="00DD7FEA">
        <w:t xml:space="preserve"> display a</w:t>
      </w:r>
      <w:r w:rsidR="00D80BD3" w:rsidRPr="00AB23C1">
        <w:t xml:space="preserve"> wide range of swarming phenotypes</w:t>
      </w:r>
      <w:r w:rsidR="00DD7FEA">
        <w:t xml:space="preserve"> that cannot be easily explained by their </w:t>
      </w:r>
      <w:r w:rsidR="00C25364">
        <w:t xml:space="preserve">wide </w:t>
      </w:r>
      <w:r w:rsidR="00DD7FEA">
        <w:t>genomic diversity</w:t>
      </w:r>
      <w:r w:rsidR="007D7BC1">
        <w:t xml:space="preserve"> </w:t>
      </w:r>
      <w:r w:rsidR="00F91AC7">
        <w:fldChar w:fldCharType="begin"/>
      </w:r>
      <w:r w:rsidR="00F91AC7">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w:instrText>
      </w:r>
      <w:r w:rsidR="00F91AC7">
        <w:fldChar w:fldCharType="separate"/>
      </w:r>
      <w:r w:rsidR="007272A4" w:rsidRPr="007272A4">
        <w:rPr>
          <w:noProof/>
        </w:rPr>
        <w:t xml:space="preserve">(Yan </w:t>
      </w:r>
      <w:r w:rsidR="007272A4" w:rsidRPr="007272A4">
        <w:rPr>
          <w:i/>
          <w:noProof/>
        </w:rPr>
        <w:t>et al</w:t>
      </w:r>
      <w:r w:rsidR="007272A4" w:rsidRPr="007272A4">
        <w:rPr>
          <w:noProof/>
        </w:rPr>
        <w:t>, 2017)</w:t>
      </w:r>
      <w:r w:rsidR="00F91AC7">
        <w:fldChar w:fldCharType="end"/>
      </w:r>
      <w:r w:rsidR="001603D6" w:rsidRPr="00AB23C1">
        <w:t xml:space="preserve">. </w:t>
      </w:r>
      <w:r w:rsidR="00C8364F">
        <w:t xml:space="preserve">By </w:t>
      </w:r>
      <w:r w:rsidR="00DD7FEA">
        <w:t xml:space="preserve">combining </w:t>
      </w:r>
      <w:r w:rsidR="008E062A" w:rsidRPr="00AB23C1">
        <w:t xml:space="preserve"> m</w:t>
      </w:r>
      <w:r w:rsidR="00451BAB" w:rsidRPr="00AB23C1">
        <w:t xml:space="preserve">etabolomics </w:t>
      </w:r>
      <w:r w:rsidR="00DD7FEA">
        <w:t>with computational modeling</w:t>
      </w:r>
      <w:r w:rsidR="001603D6" w:rsidRPr="00AB23C1">
        <w:t xml:space="preserve">, we </w:t>
      </w:r>
      <w:r w:rsidR="00DD7FEA">
        <w:t xml:space="preserve">unveiled </w:t>
      </w:r>
      <w:r w:rsidR="00F97454" w:rsidRPr="00AB23C1">
        <w:t xml:space="preserve">characteristics </w:t>
      </w:r>
      <w:r w:rsidR="00DD7FEA">
        <w:t>of rhamnolipid</w:t>
      </w:r>
      <w:r w:rsidR="008E062A" w:rsidRPr="00AB23C1">
        <w:t xml:space="preserve"> non-producers </w:t>
      </w:r>
      <w:r w:rsidR="00DD7FEA">
        <w:t>suggesting a</w:t>
      </w:r>
      <w:r w:rsidR="00071E2A" w:rsidRPr="00AB23C1">
        <w:t xml:space="preserve"> </w:t>
      </w:r>
      <w:r w:rsidR="00F97454" w:rsidRPr="00AB23C1">
        <w:t>reduced tricarboxylic acid (</w:t>
      </w:r>
      <w:r w:rsidR="008E062A" w:rsidRPr="00AB23C1">
        <w:t>TCA</w:t>
      </w:r>
      <w:r w:rsidR="00F97454" w:rsidRPr="00AB23C1">
        <w:t>)</w:t>
      </w:r>
      <w:r w:rsidR="008E062A" w:rsidRPr="00AB23C1">
        <w:t xml:space="preserve"> cycle</w:t>
      </w:r>
      <w:r w:rsidR="001603D6" w:rsidRPr="00AB23C1">
        <w:t xml:space="preserve"> </w:t>
      </w:r>
      <w:r w:rsidR="00C65E78" w:rsidRPr="00AB23C1">
        <w:t>activity</w:t>
      </w:r>
      <w:r w:rsidR="00C8364F">
        <w:t>, increased levels of</w:t>
      </w:r>
      <w:r w:rsidR="004A7B59">
        <w:t xml:space="preserve"> </w:t>
      </w:r>
      <w:r w:rsidR="00C8364F">
        <w:t>amino acids,</w:t>
      </w:r>
      <w:r w:rsidR="00C65E78" w:rsidRPr="00AB23C1">
        <w:t xml:space="preserve"> </w:t>
      </w:r>
      <w:r w:rsidR="008E062A" w:rsidRPr="00AB23C1">
        <w:t>and slower growth</w:t>
      </w:r>
      <w:r w:rsidR="00DD7FEA">
        <w:t xml:space="preserve">, and evidence </w:t>
      </w:r>
      <w:r w:rsidR="00C8364F">
        <w:t xml:space="preserve">these metabolic changes are </w:t>
      </w:r>
      <w:r w:rsidR="001603D6" w:rsidRPr="00AB23C1">
        <w:t xml:space="preserve">caused by </w:t>
      </w:r>
      <w:r w:rsidR="00C8364F">
        <w:t xml:space="preserve">increased </w:t>
      </w:r>
      <w:r w:rsidR="001603D6" w:rsidRPr="00AB23C1">
        <w:t>oxidative stress</w:t>
      </w:r>
      <w:r w:rsidR="00C8364F">
        <w:t>.</w:t>
      </w:r>
      <w:r w:rsidR="008E062A" w:rsidRPr="00AB23C1">
        <w:t xml:space="preserve"> </w:t>
      </w:r>
      <w:r w:rsidR="00DD7FEA">
        <w:t>Our results suggest</w:t>
      </w:r>
      <w:r w:rsidR="00EB04B1">
        <w:t xml:space="preserve"> </w:t>
      </w:r>
      <w:r w:rsidR="00733E31" w:rsidRPr="00AB23C1">
        <w:t xml:space="preserve">that rhamnolipid production </w:t>
      </w:r>
      <w:r w:rsidR="00DD7FEA">
        <w:t>enables</w:t>
      </w:r>
      <w:r w:rsidR="00733E31" w:rsidRPr="00AB23C1">
        <w:t xml:space="preserve"> </w:t>
      </w:r>
      <w:r w:rsidR="00161DAA" w:rsidRPr="00AB23C1">
        <w:t xml:space="preserve">rhamnolipid </w:t>
      </w:r>
      <w:r w:rsidR="00C52B31" w:rsidRPr="00AB23C1">
        <w:t>producers</w:t>
      </w:r>
      <w:r w:rsidR="00733E31" w:rsidRPr="00AB23C1">
        <w:t xml:space="preserve"> </w:t>
      </w:r>
      <w:r w:rsidR="00DD7FEA">
        <w:t>to</w:t>
      </w:r>
      <w:r w:rsidR="009F78EC" w:rsidRPr="00AB23C1">
        <w:t xml:space="preserve"> </w:t>
      </w:r>
      <w:r w:rsidR="00C52B31" w:rsidRPr="00AB23C1">
        <w:t xml:space="preserve">detoxify </w:t>
      </w:r>
      <w:r w:rsidR="00C8364F" w:rsidRPr="00AB23C1">
        <w:t>reactive oxygen species (ROS)</w:t>
      </w:r>
      <w:r w:rsidR="000B1E04">
        <w:t xml:space="preserve"> </w:t>
      </w:r>
      <w:r w:rsidR="002977C8" w:rsidRPr="00AB23C1">
        <w:t>produced by energy metabolism</w:t>
      </w:r>
      <w:r w:rsidR="00DD7FEA">
        <w:t>,</w:t>
      </w:r>
      <w:r w:rsidR="002977C8" w:rsidRPr="00AB23C1">
        <w:t xml:space="preserve"> particular</w:t>
      </w:r>
      <w:r w:rsidR="00F97454" w:rsidRPr="00AB23C1">
        <w:t>ly</w:t>
      </w:r>
      <w:r w:rsidR="002977C8" w:rsidRPr="00AB23C1">
        <w:t xml:space="preserve"> </w:t>
      </w:r>
      <w:r w:rsidR="00161DAA" w:rsidRPr="00AB23C1">
        <w:t xml:space="preserve">the </w:t>
      </w:r>
      <w:r w:rsidR="002977C8" w:rsidRPr="00AB23C1">
        <w:t>TCA cycle</w:t>
      </w:r>
      <w:r w:rsidR="00DD7FEA">
        <w:t xml:space="preserve">, which </w:t>
      </w:r>
      <w:r w:rsidR="00F91AC7">
        <w:t>constitutes</w:t>
      </w:r>
      <w:r w:rsidR="00DD7FEA">
        <w:t xml:space="preserve"> a form of overflow metabolism</w:t>
      </w:r>
      <w:r w:rsidR="00C52B31" w:rsidRPr="00AB23C1">
        <w:t xml:space="preserve">. </w:t>
      </w:r>
      <w:r w:rsidR="00F91AC7">
        <w:t>The mechanism we propose</w:t>
      </w:r>
      <w:r w:rsidR="00DD7FEA">
        <w:t xml:space="preserve"> links</w:t>
      </w:r>
      <w:r w:rsidR="00C52B31" w:rsidRPr="00AB23C1">
        <w:t xml:space="preserve"> redox homeostasis </w:t>
      </w:r>
      <w:r w:rsidR="00DD7FEA">
        <w:t>with cooperative secretions</w:t>
      </w:r>
      <w:r w:rsidR="00C52B31" w:rsidRPr="00AB23C1">
        <w:t xml:space="preserve">, </w:t>
      </w:r>
      <w:r w:rsidR="00DD7FEA">
        <w:t>highlighting the importance of bacterial metabolism to the evolution of social behaviors</w:t>
      </w:r>
      <w:r w:rsidR="00E769F5" w:rsidRPr="00AB23C1">
        <w:t>.</w:t>
      </w:r>
    </w:p>
    <w:p w14:paraId="11818F10" w14:textId="77777777" w:rsidR="00414B2A" w:rsidRDefault="00414B2A">
      <w:pPr>
        <w:spacing w:before="240" w:after="240"/>
        <w:jc w:val="both"/>
        <w:rPr>
          <w:b/>
          <w:sz w:val="28"/>
          <w:szCs w:val="28"/>
        </w:rPr>
      </w:pPr>
    </w:p>
    <w:p w14:paraId="7329A1FE" w14:textId="583201F2" w:rsidR="00655E4E" w:rsidRPr="00AB23C1" w:rsidRDefault="00D27EFC">
      <w:pPr>
        <w:spacing w:before="240" w:after="240"/>
        <w:jc w:val="both"/>
        <w:rPr>
          <w:b/>
          <w:sz w:val="28"/>
          <w:szCs w:val="28"/>
        </w:rPr>
      </w:pPr>
      <w:r w:rsidRPr="00AB23C1">
        <w:rPr>
          <w:b/>
          <w:sz w:val="28"/>
          <w:szCs w:val="28"/>
        </w:rPr>
        <w:t>Results</w:t>
      </w:r>
    </w:p>
    <w:p w14:paraId="3C694F9C" w14:textId="11164BAB" w:rsidR="00F11276" w:rsidRPr="00AB23C1" w:rsidRDefault="00E90BDE">
      <w:pPr>
        <w:spacing w:before="240" w:after="240"/>
        <w:jc w:val="both"/>
      </w:pPr>
      <w:r w:rsidRPr="00AB23C1">
        <w:rPr>
          <w:b/>
        </w:rPr>
        <w:t>S</w:t>
      </w:r>
      <w:r w:rsidR="00AF24F6" w:rsidRPr="00AB23C1">
        <w:rPr>
          <w:b/>
        </w:rPr>
        <w:t xml:space="preserve">warming </w:t>
      </w:r>
      <w:r w:rsidR="00B8369F">
        <w:rPr>
          <w:b/>
        </w:rPr>
        <w:t>phenotype varies across the phylogenetic tree</w:t>
      </w:r>
      <w:r w:rsidR="00AD0A4F">
        <w:rPr>
          <w:b/>
        </w:rPr>
        <w:t>.</w:t>
      </w:r>
      <w:r w:rsidR="002234B9" w:rsidRPr="00C13F32">
        <w:rPr>
          <w:bCs/>
        </w:rPr>
        <w:t xml:space="preserve"> </w:t>
      </w:r>
      <w:r w:rsidR="00B45E60">
        <w:rPr>
          <w:bCs/>
        </w:rPr>
        <w:t>We started by analyzing the</w:t>
      </w:r>
      <w:r w:rsidR="000D4A34" w:rsidRPr="00C13F32">
        <w:rPr>
          <w:bCs/>
        </w:rPr>
        <w:t xml:space="preserve"> s</w:t>
      </w:r>
      <w:r w:rsidR="000D4A34">
        <w:t xml:space="preserve">hapes of swarming colonies of 28 clinical isolates </w:t>
      </w:r>
      <w:r w:rsidR="00B45E60">
        <w:t xml:space="preserve">obtained from infected cancer patients </w:t>
      </w:r>
      <w:ins w:id="35" w:author="yjy" w:date="2020-07-09T12:34:00Z">
        <w:r w:rsidR="00117189">
          <w:t xml:space="preserve">whose genomes </w:t>
        </w:r>
      </w:ins>
      <w:r w:rsidR="000D4A34">
        <w:t>var</w:t>
      </w:r>
      <w:ins w:id="36" w:author="yjy" w:date="2020-07-09T12:34:00Z">
        <w:r w:rsidR="00117189">
          <w:t>y</w:t>
        </w:r>
      </w:ins>
      <w:del w:id="37" w:author="yjy" w:date="2020-07-09T12:34:00Z">
        <w:r w:rsidR="000D4A34" w:rsidDel="00117189">
          <w:delText>ies</w:delText>
        </w:r>
      </w:del>
      <w:r w:rsidR="000D4A34">
        <w:t xml:space="preserve"> widely</w:t>
      </w:r>
      <w:r w:rsidR="00D17E67" w:rsidRPr="00AB23C1">
        <w:t xml:space="preserve"> (</w:t>
      </w:r>
      <w:r w:rsidR="00D17E67" w:rsidRPr="00AB23C1">
        <w:rPr>
          <w:highlight w:val="yellow"/>
        </w:rPr>
        <w:t>Fig. 1</w:t>
      </w:r>
      <w:r w:rsidR="00D17E67" w:rsidRPr="00AB23C1">
        <w:t>)</w:t>
      </w:r>
      <w:r w:rsidR="00D27EFC" w:rsidRPr="00AB23C1">
        <w:t xml:space="preserve">. </w:t>
      </w:r>
      <w:r w:rsidR="00BD44FB">
        <w:t>W</w:t>
      </w:r>
      <w:r w:rsidR="00D27EFC" w:rsidRPr="00AB23C1">
        <w:t>e used image analysis</w:t>
      </w:r>
      <w:r w:rsidR="0024069D" w:rsidRPr="00AB23C1">
        <w:t xml:space="preserve"> </w:t>
      </w:r>
      <w:r w:rsidR="00D27EFC" w:rsidRPr="00AB23C1">
        <w:t>to measure</w:t>
      </w:r>
      <w:r w:rsidR="004E3B94" w:rsidRPr="00AB23C1">
        <w:t xml:space="preserve"> five morphological features, including</w:t>
      </w:r>
      <w:r w:rsidR="00D27EFC" w:rsidRPr="00AB23C1">
        <w:t xml:space="preserve"> area</w:t>
      </w:r>
      <w:r w:rsidR="004E3B94" w:rsidRPr="00AB23C1">
        <w:t xml:space="preserve"> (</w:t>
      </w:r>
      <w:r w:rsidR="00D27EFC" w:rsidRPr="00AB23C1">
        <w:t>the percentage of the plate occupied by the colony</w:t>
      </w:r>
      <w:r w:rsidR="004E3B94" w:rsidRPr="00AB23C1">
        <w:t>)</w:t>
      </w:r>
      <w:r w:rsidR="00D27EFC" w:rsidRPr="00AB23C1">
        <w:t xml:space="preserve">, maximum length (maximum diagonal of the rectangle fitting the colony), circularity, eccentricity and length of </w:t>
      </w:r>
      <w:r w:rsidR="00BD44FB">
        <w:t>image</w:t>
      </w:r>
      <w:r w:rsidR="00D27EFC" w:rsidRPr="00AB23C1">
        <w:t xml:space="preserve"> skeleton. A principal component analysis </w:t>
      </w:r>
      <w:r w:rsidR="00BD44FB">
        <w:t xml:space="preserve">of the morphological features </w:t>
      </w:r>
      <w:r w:rsidR="00D27EFC" w:rsidRPr="00AB23C1">
        <w:t xml:space="preserve">revealed that </w:t>
      </w:r>
      <w:r w:rsidR="00D27EFC" w:rsidRPr="00AB23C1">
        <w:rPr>
          <w:iCs/>
        </w:rPr>
        <w:t>maximum length</w:t>
      </w:r>
      <w:r w:rsidR="00D27EFC" w:rsidRPr="00AB23C1">
        <w:t xml:space="preserve"> and </w:t>
      </w:r>
      <w:r w:rsidR="00D27EFC" w:rsidRPr="00AB23C1">
        <w:rPr>
          <w:iCs/>
        </w:rPr>
        <w:t>circularity</w:t>
      </w:r>
      <w:r w:rsidR="00D27EFC" w:rsidRPr="00AB23C1">
        <w:t xml:space="preserve"> </w:t>
      </w:r>
      <w:r w:rsidR="00BD44FB">
        <w:t>capture</w:t>
      </w:r>
      <w:r w:rsidR="00B45E60">
        <w:t>d</w:t>
      </w:r>
      <w:r w:rsidR="00BD44FB">
        <w:t xml:space="preserve"> </w:t>
      </w:r>
      <w:del w:id="38" w:author="yjy" w:date="2020-07-09T12:35:00Z">
        <w:r w:rsidR="00BD44FB" w:rsidDel="00117189">
          <w:delText xml:space="preserve">well </w:delText>
        </w:r>
      </w:del>
      <w:r w:rsidR="00BD44FB">
        <w:t>most of</w:t>
      </w:r>
      <w:r w:rsidR="00D27EFC" w:rsidRPr="00AB23C1">
        <w:t xml:space="preserve"> the </w:t>
      </w:r>
      <w:r w:rsidR="00B45E60">
        <w:t xml:space="preserve">shape </w:t>
      </w:r>
      <w:r w:rsidR="00D27EFC" w:rsidRPr="00AB23C1">
        <w:t>diversity (</w:t>
      </w:r>
      <w:r w:rsidR="00D27EFC" w:rsidRPr="00AB23C1">
        <w:rPr>
          <w:bCs/>
          <w:highlight w:val="yellow"/>
        </w:rPr>
        <w:t>Supp</w:t>
      </w:r>
      <w:r w:rsidR="0088750B" w:rsidRPr="00AB23C1">
        <w:rPr>
          <w:bCs/>
          <w:highlight w:val="yellow"/>
        </w:rPr>
        <w:t>lementary</w:t>
      </w:r>
      <w:r w:rsidR="00D27EFC" w:rsidRPr="00AB23C1">
        <w:rPr>
          <w:bCs/>
          <w:highlight w:val="yellow"/>
        </w:rPr>
        <w:t>. Fig. S1</w:t>
      </w:r>
      <w:r w:rsidR="00D27EFC" w:rsidRPr="00AB23C1">
        <w:t xml:space="preserve">). </w:t>
      </w:r>
      <w:r w:rsidR="00B45E60">
        <w:t>A</w:t>
      </w:r>
      <w:r w:rsidR="00BD44FB">
        <w:t xml:space="preserve"> </w:t>
      </w:r>
      <w:r w:rsidR="00D27EFC" w:rsidRPr="00AB23C1">
        <w:t xml:space="preserve">swarming score </w:t>
      </w:r>
      <w:r w:rsidR="00E55259" w:rsidRPr="00AB23C1">
        <w:t>as a linear combination of the two features</w:t>
      </w:r>
      <w:r w:rsidR="00B45E60">
        <w:t xml:space="preserve"> </w:t>
      </w:r>
      <w:r w:rsidR="00E55259" w:rsidRPr="00AB23C1">
        <w:t xml:space="preserve"> </w:t>
      </w:r>
      <w:r w:rsidR="00B45E60">
        <w:t xml:space="preserve"> showed no apparent </w:t>
      </w:r>
      <w:r w:rsidR="006A692F">
        <w:t>correlat</w:t>
      </w:r>
      <w:r w:rsidR="00B45E60">
        <w:t>ion</w:t>
      </w:r>
      <w:r w:rsidR="006A692F">
        <w:t xml:space="preserve"> with</w:t>
      </w:r>
      <w:r w:rsidR="00D27EFC" w:rsidRPr="00AB23C1">
        <w:t xml:space="preserve"> phylogeny </w:t>
      </w:r>
      <w:r w:rsidR="00E55259" w:rsidRPr="00AB23C1">
        <w:t xml:space="preserve">of </w:t>
      </w:r>
      <w:r w:rsidR="008B22D5" w:rsidRPr="00AB23C1">
        <w:t xml:space="preserve">the </w:t>
      </w:r>
      <w:r w:rsidR="00E55259" w:rsidRPr="00AB23C1">
        <w:t xml:space="preserve">core genomes </w:t>
      </w:r>
      <w:ins w:id="39" w:author="yjy" w:date="2020-07-09T12:55:00Z">
        <w:r w:rsidR="003E764D" w:rsidRPr="00AB23C1">
          <w:t>(Moran’s I test, p-value=0.93)</w:t>
        </w:r>
        <w:r w:rsidR="003E764D">
          <w:t xml:space="preserve"> </w:t>
        </w:r>
      </w:ins>
      <w:r w:rsidR="00D27EFC" w:rsidRPr="00AB23C1">
        <w:t>or with the tissue of origin of each isolate</w:t>
      </w:r>
      <w:del w:id="40" w:author="yjy" w:date="2020-07-09T12:55:00Z">
        <w:r w:rsidR="00D27EFC" w:rsidRPr="00AB23C1" w:rsidDel="003E764D">
          <w:delText xml:space="preserve"> (Moran’s I test, p</w:delText>
        </w:r>
        <w:r w:rsidR="008B22D5" w:rsidRPr="00AB23C1" w:rsidDel="003E764D">
          <w:delText>-value</w:delText>
        </w:r>
        <w:r w:rsidR="00D27EFC" w:rsidRPr="00AB23C1" w:rsidDel="003E764D">
          <w:delText>=0.93)</w:delText>
        </w:r>
      </w:del>
      <w:r w:rsidR="00D27EFC" w:rsidRPr="00AB23C1">
        <w:t xml:space="preserve">. </w:t>
      </w:r>
      <w:r w:rsidR="004D6637" w:rsidRPr="00AB23C1">
        <w:t xml:space="preserve">Since production of </w:t>
      </w:r>
      <w:r w:rsidR="00D27EFC" w:rsidRPr="00AB23C1">
        <w:t xml:space="preserve">rhamnolipids </w:t>
      </w:r>
      <w:r w:rsidR="004D6637" w:rsidRPr="00AB23C1">
        <w:t>is</w:t>
      </w:r>
      <w:r w:rsidR="00D27EFC" w:rsidRPr="00AB23C1">
        <w:t xml:space="preserve"> required for swarming motility, </w:t>
      </w:r>
      <w:r w:rsidR="00DB11B8" w:rsidRPr="00AB23C1">
        <w:t>w</w:t>
      </w:r>
      <w:r w:rsidR="00D27EFC" w:rsidRPr="00AB23C1">
        <w:t xml:space="preserve">e </w:t>
      </w:r>
      <w:r w:rsidR="005D2012" w:rsidRPr="00AB23C1">
        <w:t xml:space="preserve">measured </w:t>
      </w:r>
      <w:r w:rsidR="00EC6E78">
        <w:t xml:space="preserve">the ability of strains to produce </w:t>
      </w:r>
      <w:r w:rsidR="00D27EFC" w:rsidRPr="00AB23C1">
        <w:t>rhamnolipid</w:t>
      </w:r>
      <w:r w:rsidR="00EC6E78">
        <w:t>s</w:t>
      </w:r>
      <w:r w:rsidR="00D27EFC" w:rsidRPr="00AB23C1">
        <w:t xml:space="preserve"> in a synthetic media with glycerol as the sole carbon source </w:t>
      </w:r>
      <w:r w:rsidR="0075784B" w:rsidRPr="00AB23C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AB23C1">
        <w:fldChar w:fldCharType="separate"/>
      </w:r>
      <w:r w:rsidR="007272A4" w:rsidRPr="007272A4">
        <w:t xml:space="preserve">(Boyle </w:t>
      </w:r>
      <w:r w:rsidR="007272A4" w:rsidRPr="007272A4">
        <w:rPr>
          <w:i/>
        </w:rPr>
        <w:t>et al</w:t>
      </w:r>
      <w:r w:rsidR="007272A4" w:rsidRPr="007272A4">
        <w:t>, 2015)</w:t>
      </w:r>
      <w:r w:rsidR="0075784B" w:rsidRPr="00AB23C1">
        <w:fldChar w:fldCharType="end"/>
      </w:r>
      <w:r w:rsidR="00D27EFC" w:rsidRPr="00AB23C1">
        <w:t xml:space="preserve">. As expected, all strains </w:t>
      </w:r>
      <w:r w:rsidR="004001BC" w:rsidRPr="00AB23C1">
        <w:t xml:space="preserve">able to </w:t>
      </w:r>
      <w:r w:rsidR="00D27EFC" w:rsidRPr="00AB23C1">
        <w:t>swar</w:t>
      </w:r>
      <w:r w:rsidR="004001BC" w:rsidRPr="00AB23C1">
        <w:t>m</w:t>
      </w:r>
      <w:r w:rsidR="00D27EFC" w:rsidRPr="00AB23C1">
        <w:t xml:space="preserve"> </w:t>
      </w:r>
      <w:r w:rsidR="00041773">
        <w:t xml:space="preserve">also </w:t>
      </w:r>
      <w:r w:rsidR="00D27EFC" w:rsidRPr="00AB23C1">
        <w:t>produced rhamnolipids</w:t>
      </w:r>
      <w:r w:rsidR="00EC6E78">
        <w:t>.</w:t>
      </w:r>
      <w:r w:rsidR="00D27EFC" w:rsidRPr="00AB23C1">
        <w:t xml:space="preserve"> </w:t>
      </w:r>
      <w:r w:rsidR="00EC6E78">
        <w:t>Not all r</w:t>
      </w:r>
      <w:r w:rsidR="00D27EFC" w:rsidRPr="00AB23C1">
        <w:t xml:space="preserve">hamnolipid </w:t>
      </w:r>
      <w:r w:rsidR="004001BC" w:rsidRPr="00AB23C1">
        <w:t xml:space="preserve">producers </w:t>
      </w:r>
      <w:r w:rsidR="00D27EFC" w:rsidRPr="00AB23C1">
        <w:t>swarm</w:t>
      </w:r>
      <w:r w:rsidR="00041773">
        <w:t>ed</w:t>
      </w:r>
      <w:r w:rsidR="004001BC" w:rsidRPr="00AB23C1">
        <w:t>,</w:t>
      </w:r>
      <w:r w:rsidR="00EC6E78">
        <w:t xml:space="preserve"> however,</w:t>
      </w:r>
      <w:r w:rsidR="004001BC" w:rsidRPr="00AB23C1">
        <w:t xml:space="preserve"> </w:t>
      </w:r>
      <w:r w:rsidR="00041773">
        <w:t xml:space="preserve">which </w:t>
      </w:r>
      <w:r w:rsidR="00041773" w:rsidRPr="00AB23C1">
        <w:t>confirm</w:t>
      </w:r>
      <w:r w:rsidR="00041773">
        <w:t>s</w:t>
      </w:r>
      <w:r w:rsidR="00041773" w:rsidRPr="00AB23C1">
        <w:t xml:space="preserve"> </w:t>
      </w:r>
      <w:r w:rsidR="004001BC" w:rsidRPr="00AB23C1">
        <w:t>that rhamnolipid</w:t>
      </w:r>
      <w:r w:rsidR="00EC6E78">
        <w:t>s</w:t>
      </w:r>
      <w:r w:rsidR="004001BC" w:rsidRPr="00AB23C1">
        <w:t xml:space="preserve"> </w:t>
      </w:r>
      <w:r w:rsidR="00EC6E78">
        <w:t>are</w:t>
      </w:r>
      <w:r w:rsidR="004001BC" w:rsidRPr="00AB23C1">
        <w:t xml:space="preserve"> necessary but not sufficient for swarming</w:t>
      </w:r>
      <w:r w:rsidR="00EC6E78">
        <w:t xml:space="preserve"> </w:t>
      </w:r>
      <w:r w:rsidR="006D39BE">
        <w:fldChar w:fldCharType="begin"/>
      </w:r>
      <w:r w:rsidR="006D39BE">
        <w:instrText>ADDIN F1000_CSL_CITATION&lt;~#@#~&gt;[{"DOI":"10.1128/JB.187.21.7351-7361.2005","First":false,"Last":false,"PMCID":"PMC1273001","PMID":"16237018","abstract":"Pseudomonas aeruginosa is capable of twitching, swimming, and swarming motility. The latter form of translocation occurs on semisolid surfaces, requires functional flagella and biosurfactant production, and results in complex motility patterns. From the point of inoculation, bacteria migrate as defined groups, referred to as tendrils, moving in a coordinated manner capable of sensing and responding to other groups of cells. We were able to show that P. aeruginosa produces extracellular factors capable of modulating tendril movement, and genetic analysis revealed that modulation of these movements was dependent on rhamnolipid biosynthesis. An rhlB mutant (deficient in mono- and dirhamnolipid production) and an rhlC mutant (deficient in dirhamnolipid production) exhibited altered swarming patterns characterized by irregularly shaped tendrils. In addition, agar supplemented with rhamnolipid-containing spent supernatant inhibited wild-type (WT) swarming, whereas agar supplemented with spent supernatant from mutants that do not make rhamnolipids had no effect on WT P. aeruginosa swarming. Addition of purified rhamnolipids to swarming medium also inhibited swarming motility of the WT strain. We also show that a sadB mutant does not sense and/or respond to other groups of swarming cells and this mutant was capable of swarming on media supplemented with rhamnolipid-containing spent supernatant or purified rhamnolipids. The abilities to produce and respond to rhamnolipids in the context of group behavior are discussed.","author":[{"family":"Caiazza","given":"Nicky C"},{"family":"Shanks","given":"Robert M Q"},{"family":"O'Toole","given":"G A"}],"authorYearDisplayFormat":false,"citation-label":"1769341","container-title":"Journal of Bacteriology","container-title-short":"J. Bacteriol.","id":"1769341","invisible":false,"issue":"21","issued":{"date-parts":[["2005","11"]]},"journalAbbreviation":"J. Bacteriol.","page":"7351-7361","suppress-author":false,"title":"Rhamnolipids modulate swarming motility patterns of &lt;i&gt;Pseudomonas aeruginosa.&lt;/i&gt;","type":"article-journal","volume":"187"},{"DOI":"10.1099/mic.0.26154-0","First":false,"Last":false,"PMID":"12904540","abstract":"Pseudomonas aeruginosa produces extracellular glycolipids composed of L-rhamnose and 3-hydroxyalkanoic acid called rhamnolipids. Although these compounds are usually regarded as biosurfactants or haemolysins, their exact physiological function is not well understood. Rhamnolipids are synthesized by a rhamnosyltransferase, encoded by the rhlAB operon, which catalyses the transfer of TDP-L-rhamnose to 3-(3-hydroxyalkanoyloxy)alkanoic acid (HAA) moieties of various lengths. RhlB is the catalytic protein of the rhamnosyltransferase. rhlA is indispensable for rhamnolipid synthesis, but its function is unknown. Using a liquid chromatography/mass spectrometry method, the production of extracellular HAAs by P. aeruginosa was detected previously and it was demonstrated that they are the actual precursors of rhamnolipid biosynthesis. In this report, evidence is presented indicating that rhlA is required for production of HAAs and that these HAAs display potent surface-active properties. P. aeruginosa can colonize surfaces by swarming motility, a form of organized translocation requiring the production of wetting agents. Using rhlA and rhlB mutants it was observed that swarming requires the expression of the rhlA gene but does not necessitate rhamnolipid production, as HAAs act as surfactants. Finally, it was shown that the use of ammonium instead of nitrate as source of nitrogen and an excess of available iron both decrease rhlA expression and swarming motility.","author":[{"family":"Déziel","given":"Eric"},{"family":"Lépine","given":"François"},{"family":"Milot","given":"Sylvain"},{"family":"Villemur","given":"Richard"}],"authorYearDisplayFormat":false,"citation-label":"4586754","container-title":"Microbiology","container-title-short":"Microbiology (Reading, Engl)","id":"4586754","invisible":false,"issue":"Pt 8","issued":{"date-parts":[["2003","8"]]},"journalAbbreviation":"Microbiology (Reading, Engl)","page":"2005-2013","suppress-author":false,"title":"&lt;i&gt;rhlA&lt;/i&gt; is required for the production of a novel biosurfactant promoting swarming motility in &lt;i&gt;Pseudomonas aeruginosa&lt;/i&gt;: 3-(3-hydroxyalkanoyloxy)alkanoic acids (HAAs), the precursors of rhamnolipids.","type":"article-journal","volume":"149"}]</w:instrText>
      </w:r>
      <w:r w:rsidR="006D39BE">
        <w:fldChar w:fldCharType="separate"/>
      </w:r>
      <w:r w:rsidR="007272A4" w:rsidRPr="007272A4">
        <w:rPr>
          <w:noProof/>
        </w:rPr>
        <w:t xml:space="preserve">(Caiazza </w:t>
      </w:r>
      <w:r w:rsidR="007272A4" w:rsidRPr="007272A4">
        <w:rPr>
          <w:i/>
          <w:noProof/>
        </w:rPr>
        <w:t>et al</w:t>
      </w:r>
      <w:r w:rsidR="007272A4" w:rsidRPr="007272A4">
        <w:rPr>
          <w:noProof/>
        </w:rPr>
        <w:t xml:space="preserve">, 2005; Déziel </w:t>
      </w:r>
      <w:r w:rsidR="007272A4" w:rsidRPr="007272A4">
        <w:rPr>
          <w:i/>
          <w:noProof/>
        </w:rPr>
        <w:t>et al</w:t>
      </w:r>
      <w:r w:rsidR="007272A4" w:rsidRPr="007272A4">
        <w:rPr>
          <w:noProof/>
        </w:rPr>
        <w:t>, 2003)</w:t>
      </w:r>
      <w:r w:rsidR="006D39BE">
        <w:fldChar w:fldCharType="end"/>
      </w:r>
      <w:r w:rsidR="004001BC" w:rsidRPr="00AB23C1">
        <w:t xml:space="preserve">. </w:t>
      </w:r>
      <w:del w:id="41" w:author="yjy" w:date="2020-07-12T21:40:00Z">
        <w:r w:rsidR="006D39BE" w:rsidDel="00E25BB0">
          <w:delText>R</w:delText>
        </w:r>
        <w:r w:rsidR="004001BC" w:rsidRPr="00AB23C1" w:rsidDel="00E25BB0">
          <w:delText>hamnolipid production</w:delText>
        </w:r>
      </w:del>
      <w:ins w:id="42" w:author="yjy" w:date="2020-07-12T21:40:00Z">
        <w:r w:rsidR="00E25BB0">
          <w:t>Rhamnolipid production</w:t>
        </w:r>
      </w:ins>
      <w:r w:rsidR="004001BC" w:rsidRPr="00AB23C1">
        <w:t xml:space="preserve"> </w:t>
      </w:r>
      <w:r w:rsidR="006D39BE">
        <w:t>was</w:t>
      </w:r>
      <w:r w:rsidR="006D39BE" w:rsidRPr="00AB23C1">
        <w:t xml:space="preserve"> </w:t>
      </w:r>
      <w:r w:rsidR="004001BC" w:rsidRPr="00AB23C1">
        <w:t>also uncorrelated with phylogeny (</w:t>
      </w:r>
      <w:r w:rsidR="004001BC" w:rsidRPr="00AB23C1">
        <w:rPr>
          <w:bCs/>
          <w:highlight w:val="yellow"/>
        </w:rPr>
        <w:t>Fig. 1B</w:t>
      </w:r>
      <w:r w:rsidR="004001BC" w:rsidRPr="00AB23C1">
        <w:rPr>
          <w:b/>
        </w:rPr>
        <w:t xml:space="preserve">, </w:t>
      </w:r>
      <w:r w:rsidR="004001BC" w:rsidRPr="00AB23C1">
        <w:t>Moran’s I test, p=0.14).</w:t>
      </w:r>
      <w:r w:rsidR="007A28FD">
        <w:t xml:space="preserve"> </w:t>
      </w:r>
      <w:r w:rsidR="003B5BC5" w:rsidRPr="00AB23C1">
        <w:t xml:space="preserve">To </w:t>
      </w:r>
      <w:r w:rsidR="006E050F">
        <w:t xml:space="preserve">better </w:t>
      </w:r>
      <w:r w:rsidR="004A407B">
        <w:t xml:space="preserve">assess the link between </w:t>
      </w:r>
      <w:del w:id="43" w:author="yjy" w:date="2020-07-09T15:43:00Z">
        <w:r w:rsidR="004A407B" w:rsidRPr="00AB23C1" w:rsidDel="00191DF0">
          <w:delText xml:space="preserve"> </w:delText>
        </w:r>
      </w:del>
      <w:r w:rsidR="004A407B">
        <w:t xml:space="preserve">swarming and </w:t>
      </w:r>
      <w:del w:id="44" w:author="yjy" w:date="2020-07-12T21:40:00Z">
        <w:r w:rsidR="004A407B" w:rsidDel="00E25BB0">
          <w:delText>rhamnolipid production</w:delText>
        </w:r>
      </w:del>
      <w:ins w:id="45" w:author="yjy" w:date="2020-07-12T21:40:00Z">
        <w:r w:rsidR="00E25BB0">
          <w:t>rhamnolipid production</w:t>
        </w:r>
      </w:ins>
      <w:r w:rsidR="003B5BC5" w:rsidRPr="00AB23C1">
        <w:t>, we built</w:t>
      </w:r>
      <w:r w:rsidR="004A0F7A" w:rsidRPr="00AB23C1">
        <w:t xml:space="preserve"> an evolutionary model to reconstruct </w:t>
      </w:r>
      <w:r w:rsidR="004C0B0C" w:rsidRPr="00AB23C1">
        <w:t xml:space="preserve">their </w:t>
      </w:r>
      <w:r w:rsidR="004A0F7A" w:rsidRPr="00AB23C1">
        <w:t>ancestral state</w:t>
      </w:r>
      <w:r w:rsidR="004C0B0C" w:rsidRPr="00AB23C1">
        <w:t>s</w:t>
      </w:r>
      <w:r w:rsidR="00EA3FC0" w:rsidRPr="00AB23C1">
        <w:t xml:space="preserve"> </w:t>
      </w:r>
      <w:r w:rsidR="00B4419B">
        <w:t xml:space="preserve">along </w:t>
      </w:r>
      <w:r w:rsidR="00B4419B" w:rsidRPr="00F079B1">
        <w:t>the phylogenetic tree</w:t>
      </w:r>
      <w:r w:rsidR="00D27EFC" w:rsidRPr="00AB23C1">
        <w:t xml:space="preserve">. The </w:t>
      </w:r>
      <w:r w:rsidR="004A407B">
        <w:t xml:space="preserve">model predicted that the </w:t>
      </w:r>
      <w:r w:rsidR="00852645" w:rsidRPr="00AB23C1">
        <w:t xml:space="preserve">common </w:t>
      </w:r>
      <w:r w:rsidR="00D27EFC" w:rsidRPr="00AB23C1">
        <w:t>ancestor of all the strains can both swarm and produce rhamnolipids</w:t>
      </w:r>
      <w:r w:rsidR="00852645" w:rsidRPr="00AB23C1">
        <w:t xml:space="preserve">, suggesting </w:t>
      </w:r>
      <w:r w:rsidR="004A407B">
        <w:t xml:space="preserve">that </w:t>
      </w:r>
      <w:r w:rsidR="000B734C">
        <w:t xml:space="preserve">the diversity of swarming </w:t>
      </w:r>
      <w:del w:id="46" w:author="yjy" w:date="2020-07-09T15:44:00Z">
        <w:r w:rsidR="000B734C" w:rsidDel="00191DF0">
          <w:delText xml:space="preserve">abilities </w:delText>
        </w:r>
      </w:del>
      <w:r w:rsidR="000B734C">
        <w:t xml:space="preserve">found across the isolates is explained by </w:t>
      </w:r>
      <w:r w:rsidR="004A407B">
        <w:t xml:space="preserve">some strains </w:t>
      </w:r>
      <w:r w:rsidR="000B734C">
        <w:t>losing</w:t>
      </w:r>
      <w:r w:rsidR="004A407B">
        <w:t xml:space="preserve"> their</w:t>
      </w:r>
      <w:r w:rsidR="00852645" w:rsidRPr="00AB23C1">
        <w:t xml:space="preserve"> </w:t>
      </w:r>
      <w:r w:rsidR="000B734C">
        <w:t xml:space="preserve">ability to swarm or produce rhamnolipids, </w:t>
      </w:r>
      <w:del w:id="47" w:author="yjy" w:date="2020-07-09T16:46:00Z">
        <w:r w:rsidR="000B734C" w:rsidDel="00191DF0">
          <w:delText xml:space="preserve">and </w:delText>
        </w:r>
      </w:del>
      <w:r w:rsidR="000B734C">
        <w:t xml:space="preserve">not by </w:t>
      </w:r>
      <w:r w:rsidR="006C4691">
        <w:t>independent lineages</w:t>
      </w:r>
      <w:r w:rsidR="000B734C">
        <w:t xml:space="preserve"> evolving those functions </w:t>
      </w:r>
      <w:r w:rsidR="006C4691">
        <w:t>independently</w:t>
      </w:r>
      <w:r w:rsidR="00D27EFC" w:rsidRPr="00AB23C1">
        <w:t xml:space="preserve">. </w:t>
      </w:r>
      <w:r w:rsidR="007A28FD">
        <w:t xml:space="preserve">The model also shows that </w:t>
      </w:r>
      <w:del w:id="48" w:author="yjy" w:date="2020-07-12T21:40:00Z">
        <w:r w:rsidR="00EA7DB6" w:rsidRPr="00AB23C1" w:rsidDel="00E25BB0">
          <w:delText>rhamnolipid</w:delText>
        </w:r>
      </w:del>
      <w:ins w:id="49" w:author="yjy" w:date="2020-07-12T21:40:00Z">
        <w:r w:rsidR="00E25BB0">
          <w:t>rhamnolipid production</w:t>
        </w:r>
      </w:ins>
      <w:r w:rsidR="00EA7DB6" w:rsidRPr="00AB23C1">
        <w:t xml:space="preserve"> is conserved </w:t>
      </w:r>
      <w:r w:rsidR="007A28FD">
        <w:t xml:space="preserve">compared to swarming, and that </w:t>
      </w:r>
      <w:r w:rsidR="007A28FD">
        <w:lastRenderedPageBreak/>
        <w:t xml:space="preserve">the loss of </w:t>
      </w:r>
      <w:del w:id="50" w:author="yjy" w:date="2020-07-12T21:40:00Z">
        <w:r w:rsidR="007A28FD" w:rsidDel="00E25BB0">
          <w:delText>rhamnolipid production</w:delText>
        </w:r>
      </w:del>
      <w:ins w:id="51" w:author="yjy" w:date="2020-07-12T21:40:00Z">
        <w:r w:rsidR="00E25BB0">
          <w:t>rhamnolipid production</w:t>
        </w:r>
      </w:ins>
      <w:r w:rsidR="007A28FD">
        <w:t xml:space="preserve"> </w:t>
      </w:r>
      <w:r w:rsidR="00EA7DB6" w:rsidRPr="00AB23C1">
        <w:t>occurs more recently</w:t>
      </w:r>
      <w:r w:rsidR="007A28FD">
        <w:t>;</w:t>
      </w:r>
      <w:r w:rsidR="00EA7DB6" w:rsidRPr="00AB23C1">
        <w:t xml:space="preserve"> t</w:t>
      </w:r>
      <w:r w:rsidR="00D27EFC" w:rsidRPr="00AB23C1">
        <w:t>he</w:t>
      </w:r>
      <w:r w:rsidR="00EA7DB6" w:rsidRPr="00AB23C1">
        <w:t xml:space="preserve"> immediate ancestors of all</w:t>
      </w:r>
      <w:r w:rsidR="00D27EFC" w:rsidRPr="00AB23C1">
        <w:t xml:space="preserve"> </w:t>
      </w:r>
      <w:del w:id="52" w:author="yjy" w:date="2020-07-09T16:50:00Z">
        <w:r w:rsidR="007A28FD" w:rsidDel="00DB3F19">
          <w:delText xml:space="preserve">rhamnolipid </w:delText>
        </w:r>
      </w:del>
      <w:r w:rsidR="007A28FD">
        <w:t>non-producers</w:t>
      </w:r>
      <w:r w:rsidR="00D27EFC" w:rsidRPr="00AB23C1">
        <w:t xml:space="preserve"> </w:t>
      </w:r>
      <w:r w:rsidR="00EA7DB6" w:rsidRPr="00AB23C1">
        <w:t xml:space="preserve">are </w:t>
      </w:r>
      <w:r w:rsidR="007A28FD">
        <w:t xml:space="preserve">inferred to be </w:t>
      </w:r>
      <w:del w:id="53" w:author="yjy" w:date="2020-07-12T21:36:00Z">
        <w:r w:rsidR="00D27EFC" w:rsidRPr="00AB23C1" w:rsidDel="00E25BB0">
          <w:delText>rhamnolipids producer</w:delText>
        </w:r>
      </w:del>
      <w:ins w:id="54" w:author="yjy" w:date="2020-07-12T21:36:00Z">
        <w:r w:rsidR="00E25BB0">
          <w:t>rhamnolipid producer</w:t>
        </w:r>
      </w:ins>
      <w:r w:rsidR="00D27EFC" w:rsidRPr="00AB23C1">
        <w:t>s</w:t>
      </w:r>
      <w:r w:rsidR="0000361D">
        <w:t xml:space="preserve"> (</w:t>
      </w:r>
      <w:r w:rsidR="0000361D" w:rsidRPr="00F079B1">
        <w:rPr>
          <w:highlight w:val="yellow"/>
        </w:rPr>
        <w:t xml:space="preserve">Supplementary </w:t>
      </w:r>
      <w:r w:rsidR="0000361D" w:rsidRPr="00F079B1">
        <w:rPr>
          <w:bCs/>
          <w:highlight w:val="yellow"/>
        </w:rPr>
        <w:t>Figure S</w:t>
      </w:r>
      <w:r w:rsidR="0000361D" w:rsidRPr="003230EE">
        <w:rPr>
          <w:bCs/>
          <w:highlight w:val="yellow"/>
        </w:rPr>
        <w:t>2</w:t>
      </w:r>
      <w:r w:rsidR="0000361D" w:rsidRPr="00AB23C1">
        <w:rPr>
          <w:bCs/>
          <w:highlight w:val="yellow"/>
        </w:rPr>
        <w:t>A</w:t>
      </w:r>
      <w:r w:rsidR="0000361D">
        <w:t>)</w:t>
      </w:r>
      <w:r w:rsidR="00EA7DB6" w:rsidRPr="00AB23C1">
        <w:t>. By contrast</w:t>
      </w:r>
      <w:r w:rsidR="00D27EFC" w:rsidRPr="00AB23C1">
        <w:t xml:space="preserve">, the </w:t>
      </w:r>
      <w:r w:rsidR="007A28FD">
        <w:t xml:space="preserve">model suggests that the </w:t>
      </w:r>
      <w:r w:rsidR="00D27EFC" w:rsidRPr="00AB23C1">
        <w:t xml:space="preserve">loss of swarming </w:t>
      </w:r>
      <w:r w:rsidR="007A28FD" w:rsidRPr="00AB23C1">
        <w:t>occur</w:t>
      </w:r>
      <w:r w:rsidR="007A28FD">
        <w:t>red</w:t>
      </w:r>
      <w:r w:rsidR="00D27EFC" w:rsidRPr="00AB23C1">
        <w:t xml:space="preserve"> earlier </w:t>
      </w:r>
      <w:r w:rsidR="006C4691">
        <w:t>than loss of rhamnolipids in several lineages</w:t>
      </w:r>
      <w:r w:rsidR="0000361D">
        <w:t xml:space="preserve"> (</w:t>
      </w:r>
      <w:r w:rsidR="0000361D" w:rsidRPr="00F079B1">
        <w:rPr>
          <w:highlight w:val="yellow"/>
        </w:rPr>
        <w:t xml:space="preserve">Supplementary </w:t>
      </w:r>
      <w:r w:rsidR="0000361D" w:rsidRPr="00F079B1">
        <w:rPr>
          <w:bCs/>
          <w:highlight w:val="yellow"/>
        </w:rPr>
        <w:t>Figure S2</w:t>
      </w:r>
      <w:r w:rsidR="0000361D">
        <w:rPr>
          <w:bCs/>
          <w:highlight w:val="yellow"/>
        </w:rPr>
        <w:t>B</w:t>
      </w:r>
      <w:r w:rsidR="0000361D">
        <w:t>)</w:t>
      </w:r>
      <w:r w:rsidR="00D27EFC" w:rsidRPr="00AB23C1">
        <w:t xml:space="preserve">, </w:t>
      </w:r>
      <w:r w:rsidR="004D2939" w:rsidRPr="00AB23C1">
        <w:t>which agrees with the fact that swarming</w:t>
      </w:r>
      <w:r w:rsidR="00E545F1" w:rsidRPr="00AB23C1">
        <w:t xml:space="preserve"> </w:t>
      </w:r>
      <w:r w:rsidR="004D2939" w:rsidRPr="00AB23C1">
        <w:t xml:space="preserve">depends on other factors </w:t>
      </w:r>
      <w:r w:rsidR="007A28FD">
        <w:t>besides</w:t>
      </w:r>
      <w:r w:rsidR="007A28FD" w:rsidRPr="00AB23C1">
        <w:t xml:space="preserve"> </w:t>
      </w:r>
      <w:del w:id="55" w:author="yjy" w:date="2020-07-12T21:40:00Z">
        <w:r w:rsidR="004D2939" w:rsidRPr="00AB23C1" w:rsidDel="00E25BB0">
          <w:delText>rhamnolipid production</w:delText>
        </w:r>
      </w:del>
      <w:ins w:id="56" w:author="yjy" w:date="2020-07-12T21:40:00Z">
        <w:r w:rsidR="00E25BB0">
          <w:t>rhamnolipid production</w:t>
        </w:r>
      </w:ins>
      <w:r w:rsidR="0000361D">
        <w:t>.</w:t>
      </w:r>
    </w:p>
    <w:p w14:paraId="514B90D1" w14:textId="2F9FB53A" w:rsidR="006F330F" w:rsidRPr="002234B9" w:rsidRDefault="00E90BDE">
      <w:pPr>
        <w:spacing w:before="240" w:after="240"/>
        <w:jc w:val="both"/>
        <w:rPr>
          <w:b/>
          <w:bCs/>
        </w:rPr>
      </w:pPr>
      <w:r w:rsidRPr="00AB23C1">
        <w:rPr>
          <w:b/>
          <w:bCs/>
        </w:rPr>
        <w:t>S</w:t>
      </w:r>
      <w:r w:rsidR="005837DC" w:rsidRPr="00AB23C1">
        <w:rPr>
          <w:b/>
          <w:bCs/>
        </w:rPr>
        <w:t xml:space="preserve">warming diversity is partially explained by the </w:t>
      </w:r>
      <w:r w:rsidR="005D5EFA">
        <w:rPr>
          <w:b/>
          <w:bCs/>
        </w:rPr>
        <w:t>genes absent in non-</w:t>
      </w:r>
      <w:proofErr w:type="spellStart"/>
      <w:r w:rsidR="005D5EFA">
        <w:rPr>
          <w:b/>
          <w:bCs/>
        </w:rPr>
        <w:t>swarmers</w:t>
      </w:r>
      <w:proofErr w:type="spellEnd"/>
      <w:r w:rsidR="00AD0A4F">
        <w:rPr>
          <w:b/>
          <w:bCs/>
        </w:rPr>
        <w:t>.</w:t>
      </w:r>
      <w:r w:rsidR="002234B9">
        <w:rPr>
          <w:b/>
          <w:bCs/>
        </w:rPr>
        <w:t xml:space="preserve"> </w:t>
      </w:r>
      <w:commentRangeStart w:id="57"/>
      <w:r w:rsidR="00F67285">
        <w:t>Since</w:t>
      </w:r>
      <w:commentRangeEnd w:id="57"/>
      <w:r w:rsidR="007224A2">
        <w:rPr>
          <w:rStyle w:val="CommentReference"/>
          <w:lang w:eastAsia="zh-CN"/>
        </w:rPr>
        <w:commentReference w:id="57"/>
      </w:r>
      <w:r w:rsidR="00F67285">
        <w:t xml:space="preserve"> th</w:t>
      </w:r>
      <w:r w:rsidR="00371EE0">
        <w:t xml:space="preserve">e </w:t>
      </w:r>
      <w:r w:rsidR="004E55C1">
        <w:t xml:space="preserve">phylogeny </w:t>
      </w:r>
      <w:del w:id="58" w:author="yjy" w:date="2020-07-12T21:32:00Z">
        <w:r w:rsidR="004C6F8C" w:rsidDel="00E25BB0">
          <w:delText>(</w:delText>
        </w:r>
        <w:r w:rsidR="004E55C1" w:rsidDel="00E25BB0">
          <w:delText xml:space="preserve">which </w:delText>
        </w:r>
        <w:r w:rsidR="004C6F8C" w:rsidDel="00E25BB0">
          <w:delText>was</w:delText>
        </w:r>
        <w:r w:rsidR="004E55C1" w:rsidDel="00E25BB0">
          <w:delText xml:space="preserve"> </w:delText>
        </w:r>
      </w:del>
      <w:r w:rsidR="004C6F8C">
        <w:t>inferred</w:t>
      </w:r>
      <w:r w:rsidR="004E55C1">
        <w:t xml:space="preserve"> by </w:t>
      </w:r>
      <w:r w:rsidR="00371EE0">
        <w:t>core genes</w:t>
      </w:r>
      <w:del w:id="59" w:author="yjy" w:date="2020-07-12T21:32:00Z">
        <w:r w:rsidR="004C6F8C" w:rsidDel="00E25BB0">
          <w:delText>)</w:delText>
        </w:r>
      </w:del>
      <w:r w:rsidR="004E55C1">
        <w:t xml:space="preserve"> was</w:t>
      </w:r>
      <w:r w:rsidR="00371EE0">
        <w:t xml:space="preserve"> unable to explain </w:t>
      </w:r>
      <w:r w:rsidR="00EA7AFE">
        <w:t xml:space="preserve">the observed </w:t>
      </w:r>
      <w:r w:rsidR="00371EE0">
        <w:t xml:space="preserve">swarming diversity, we </w:t>
      </w:r>
      <w:r w:rsidR="004C6F8C">
        <w:t xml:space="preserve">asked whether </w:t>
      </w:r>
      <w:r w:rsidR="00371EE0">
        <w:t xml:space="preserve">accessory </w:t>
      </w:r>
      <w:r w:rsidR="004E55C1">
        <w:t>genes</w:t>
      </w:r>
      <w:r w:rsidR="00371EE0">
        <w:t xml:space="preserve">, particularly </w:t>
      </w:r>
      <w:r w:rsidR="004E55C1">
        <w:t xml:space="preserve">those </w:t>
      </w:r>
      <w:r w:rsidR="00D27EFC" w:rsidRPr="00AB23C1">
        <w:t xml:space="preserve">missing in </w:t>
      </w:r>
      <w:del w:id="60" w:author="yjy" w:date="2020-07-09T16:55:00Z">
        <w:r w:rsidR="008C779B" w:rsidDel="00DB3F19">
          <w:delText>non-</w:delText>
        </w:r>
      </w:del>
      <w:r w:rsidR="00D27EFC" w:rsidRPr="00AB23C1">
        <w:t>rhamnolipid</w:t>
      </w:r>
      <w:del w:id="61" w:author="yjy" w:date="2020-07-09T16:51:00Z">
        <w:r w:rsidR="00D27EFC" w:rsidRPr="00AB23C1" w:rsidDel="00DB3F19">
          <w:delText>-</w:delText>
        </w:r>
      </w:del>
      <w:ins w:id="62" w:author="yjy" w:date="2020-07-09T16:51:00Z">
        <w:r w:rsidR="00DB3F19">
          <w:t xml:space="preserve"> </w:t>
        </w:r>
      </w:ins>
      <w:ins w:id="63" w:author="yjy" w:date="2020-07-09T16:55:00Z">
        <w:r w:rsidR="00DB3F19">
          <w:t>non-</w:t>
        </w:r>
      </w:ins>
      <w:r w:rsidR="00D27EFC" w:rsidRPr="00AB23C1">
        <w:t>producers (</w:t>
      </w:r>
      <w:r w:rsidR="00D27EFC" w:rsidRPr="00AB23C1">
        <w:rPr>
          <w:highlight w:val="yellow"/>
        </w:rPr>
        <w:t>Table 1</w:t>
      </w:r>
      <w:r w:rsidR="00D27EFC" w:rsidRPr="00AB23C1">
        <w:t>)</w:t>
      </w:r>
      <w:r w:rsidR="004C6F8C">
        <w:t>, could explain the loss of swarming</w:t>
      </w:r>
      <w:del w:id="64" w:author="yjy" w:date="2020-07-12T21:41:00Z">
        <w:r w:rsidR="00D27EFC" w:rsidRPr="00AB23C1" w:rsidDel="00E25BB0">
          <w:delText xml:space="preserve">. </w:delText>
        </w:r>
      </w:del>
      <w:ins w:id="65" w:author="yjy" w:date="2020-07-12T21:41:00Z">
        <w:r w:rsidR="00E25BB0">
          <w:t xml:space="preserve">, which could be due to the loss of different mechanisms. </w:t>
        </w:r>
        <w:r w:rsidR="00B4244A">
          <w:t>Because the rhamnolipid non-producers all lose swarming,</w:t>
        </w:r>
      </w:ins>
      <w:ins w:id="66" w:author="yjy" w:date="2020-07-12T21:42:00Z">
        <w:r w:rsidR="00B4244A">
          <w:t xml:space="preserve"> we decided to focus on those strains.</w:t>
        </w:r>
      </w:ins>
      <w:ins w:id="67" w:author="yjy" w:date="2020-07-12T21:41:00Z">
        <w:r w:rsidR="00B4244A">
          <w:t xml:space="preserve"> </w:t>
        </w:r>
      </w:ins>
      <w:r w:rsidR="00A409FC">
        <w:t>Notably,</w:t>
      </w:r>
      <w:r w:rsidR="00543560">
        <w:t xml:space="preserve"> genes encoding rhamnolipid production pathways (</w:t>
      </w:r>
      <w:proofErr w:type="spellStart"/>
      <w:r w:rsidR="00543560" w:rsidRPr="00AB23C1">
        <w:rPr>
          <w:i/>
          <w:iCs/>
        </w:rPr>
        <w:t>r</w:t>
      </w:r>
      <w:r w:rsidR="00F72DBA">
        <w:rPr>
          <w:i/>
          <w:iCs/>
        </w:rPr>
        <w:t>h</w:t>
      </w:r>
      <w:r w:rsidR="00543560" w:rsidRPr="00AB23C1">
        <w:rPr>
          <w:i/>
          <w:iCs/>
        </w:rPr>
        <w:t>lA</w:t>
      </w:r>
      <w:proofErr w:type="spellEnd"/>
      <w:r w:rsidR="00543560">
        <w:t xml:space="preserve">, </w:t>
      </w:r>
      <w:proofErr w:type="spellStart"/>
      <w:r w:rsidR="00543560" w:rsidRPr="00AB23C1">
        <w:rPr>
          <w:i/>
          <w:iCs/>
        </w:rPr>
        <w:t>r</w:t>
      </w:r>
      <w:r w:rsidR="00F72DBA">
        <w:rPr>
          <w:i/>
          <w:iCs/>
        </w:rPr>
        <w:t>h</w:t>
      </w:r>
      <w:r w:rsidR="00543560" w:rsidRPr="00AB23C1">
        <w:rPr>
          <w:i/>
          <w:iCs/>
        </w:rPr>
        <w:t>lB</w:t>
      </w:r>
      <w:proofErr w:type="spellEnd"/>
      <w:r w:rsidR="00543560">
        <w:t xml:space="preserve">, </w:t>
      </w:r>
      <w:proofErr w:type="spellStart"/>
      <w:r w:rsidR="00543560" w:rsidRPr="00AB23C1">
        <w:rPr>
          <w:i/>
          <w:iCs/>
        </w:rPr>
        <w:t>r</w:t>
      </w:r>
      <w:r w:rsidR="00F72DBA">
        <w:rPr>
          <w:i/>
          <w:iCs/>
        </w:rPr>
        <w:t>h</w:t>
      </w:r>
      <w:r w:rsidR="00543560" w:rsidRPr="00AB23C1">
        <w:rPr>
          <w:i/>
          <w:iCs/>
        </w:rPr>
        <w:t>lC</w:t>
      </w:r>
      <w:proofErr w:type="spellEnd"/>
      <w:r w:rsidR="00543560">
        <w:t xml:space="preserve">) are intact in all non-producers. </w:t>
      </w:r>
      <w:del w:id="68" w:author="yjy" w:date="2020-07-12T21:43:00Z">
        <w:r w:rsidR="00895F7D" w:rsidDel="00B4244A">
          <w:delText>However</w:delText>
        </w:r>
      </w:del>
      <w:ins w:id="69" w:author="yjy" w:date="2020-07-12T21:43:00Z">
        <w:r w:rsidR="00B4244A">
          <w:t>After comparing to producers</w:t>
        </w:r>
      </w:ins>
      <w:r w:rsidR="00895F7D">
        <w:t>,</w:t>
      </w:r>
      <w:ins w:id="70" w:author="yjy" w:date="2020-07-12T21:43:00Z">
        <w:r w:rsidR="00B4244A">
          <w:t xml:space="preserve"> we identified </w:t>
        </w:r>
      </w:ins>
      <w:ins w:id="71" w:author="yjy" w:date="2020-07-12T23:36:00Z">
        <w:r w:rsidR="00B4244A">
          <w:t xml:space="preserve">genes </w:t>
        </w:r>
      </w:ins>
      <w:ins w:id="72" w:author="yjy" w:date="2020-07-12T23:37:00Z">
        <w:r w:rsidR="00B4244A">
          <w:t>absent in</w:t>
        </w:r>
      </w:ins>
      <w:ins w:id="73" w:author="yjy" w:date="2020-07-12T21:43:00Z">
        <w:r w:rsidR="00B4244A">
          <w:t xml:space="preserve"> </w:t>
        </w:r>
      </w:ins>
      <w:ins w:id="74" w:author="yjy" w:date="2020-07-12T21:44:00Z">
        <w:r w:rsidR="00B4244A">
          <w:t xml:space="preserve">those non-producers </w:t>
        </w:r>
      </w:ins>
      <w:ins w:id="75" w:author="yjy" w:date="2020-07-12T23:37:00Z">
        <w:r w:rsidR="00B4244A">
          <w:t xml:space="preserve">that </w:t>
        </w:r>
      </w:ins>
      <w:ins w:id="76" w:author="yjy" w:date="2020-07-12T23:46:00Z">
        <w:r w:rsidR="00516632">
          <w:t xml:space="preserve">directly </w:t>
        </w:r>
      </w:ins>
      <w:ins w:id="77" w:author="yjy" w:date="2020-07-12T23:37:00Z">
        <w:r w:rsidR="00B4244A">
          <w:t>contribute to loss of swarming phenotype:</w:t>
        </w:r>
      </w:ins>
      <w:r w:rsidR="00895F7D">
        <w:t xml:space="preserve"> </w:t>
      </w:r>
      <w:r w:rsidR="00E10E38">
        <w:t xml:space="preserve">F5677 lacks the flagella motor switch protein </w:t>
      </w:r>
      <w:proofErr w:type="spellStart"/>
      <w:r w:rsidR="00E10E38" w:rsidRPr="00AB23C1">
        <w:rPr>
          <w:i/>
          <w:iCs/>
        </w:rPr>
        <w:t>fliM</w:t>
      </w:r>
      <w:proofErr w:type="spellEnd"/>
      <w:r w:rsidR="00E10E38">
        <w:t xml:space="preserve">, </w:t>
      </w:r>
      <w:r w:rsidR="00C727E0">
        <w:t xml:space="preserve">W36662 lacks </w:t>
      </w:r>
      <w:r w:rsidR="006C4662">
        <w:t xml:space="preserve">the type IV pili assembly protein </w:t>
      </w:r>
      <w:proofErr w:type="spellStart"/>
      <w:r w:rsidR="006C4662" w:rsidRPr="00AB23C1">
        <w:rPr>
          <w:i/>
          <w:iCs/>
        </w:rPr>
        <w:t>pilC</w:t>
      </w:r>
      <w:proofErr w:type="spellEnd"/>
      <w:r w:rsidR="006C4662">
        <w:t xml:space="preserve"> and its</w:t>
      </w:r>
      <w:r w:rsidR="00C727E0">
        <w:t xml:space="preserve"> sensor kinase </w:t>
      </w:r>
      <w:proofErr w:type="spellStart"/>
      <w:r w:rsidR="00C727E0" w:rsidRPr="00AB23C1">
        <w:rPr>
          <w:i/>
          <w:iCs/>
        </w:rPr>
        <w:t>pilS</w:t>
      </w:r>
      <w:proofErr w:type="spellEnd"/>
      <w:r w:rsidR="00C727E0">
        <w:t xml:space="preserve">, </w:t>
      </w:r>
      <w:r w:rsidR="00E10E38">
        <w:t xml:space="preserve">and </w:t>
      </w:r>
      <w:r w:rsidR="00F72DBA">
        <w:t>F63912, W36662</w:t>
      </w:r>
      <w:r w:rsidR="00E10E38">
        <w:t xml:space="preserve">, </w:t>
      </w:r>
      <w:r w:rsidR="00F72DBA">
        <w:t>W60856 l</w:t>
      </w:r>
      <w:r w:rsidR="00253FBE">
        <w:t>ack</w:t>
      </w:r>
      <w:r w:rsidR="00F72DBA">
        <w:t xml:space="preserve"> </w:t>
      </w:r>
      <w:r w:rsidR="006C4662">
        <w:t>three</w:t>
      </w:r>
      <w:r w:rsidR="00E10E38">
        <w:t xml:space="preserve"> </w:t>
      </w:r>
      <w:r w:rsidR="00F72DBA">
        <w:t xml:space="preserve">quorum-sensing </w:t>
      </w:r>
      <w:r w:rsidR="00AA14EE">
        <w:t>genes</w:t>
      </w:r>
      <w:r w:rsidR="00F72DBA">
        <w:t xml:space="preserve"> </w:t>
      </w:r>
      <w:proofErr w:type="spellStart"/>
      <w:r w:rsidR="00F72DBA" w:rsidRPr="00AB23C1">
        <w:rPr>
          <w:i/>
          <w:iCs/>
        </w:rPr>
        <w:t>lasR</w:t>
      </w:r>
      <w:proofErr w:type="spellEnd"/>
      <w:r w:rsidR="00F72DBA">
        <w:t xml:space="preserve">, </w:t>
      </w:r>
      <w:proofErr w:type="spellStart"/>
      <w:r w:rsidR="00F72DBA" w:rsidRPr="00AB23C1">
        <w:rPr>
          <w:i/>
          <w:iCs/>
        </w:rPr>
        <w:t>rhlR</w:t>
      </w:r>
      <w:proofErr w:type="spellEnd"/>
      <w:r w:rsidR="00F72DBA">
        <w:t xml:space="preserve">, </w:t>
      </w:r>
      <w:r w:rsidR="006C4662">
        <w:t xml:space="preserve">and </w:t>
      </w:r>
      <w:proofErr w:type="spellStart"/>
      <w:r w:rsidR="00F72DBA" w:rsidRPr="00AB23C1">
        <w:rPr>
          <w:i/>
          <w:iCs/>
        </w:rPr>
        <w:t>rhlI</w:t>
      </w:r>
      <w:proofErr w:type="spellEnd"/>
      <w:r w:rsidR="00E10E38">
        <w:t>.</w:t>
      </w:r>
      <w:r w:rsidR="006C4662">
        <w:t xml:space="preserve"> </w:t>
      </w:r>
      <w:del w:id="78" w:author="yjy" w:date="2020-07-12T23:39:00Z">
        <w:r w:rsidR="006C4662" w:rsidDel="00516632">
          <w:delText xml:space="preserve">Except for </w:delText>
        </w:r>
        <w:r w:rsidR="006C4662" w:rsidRPr="00AB23C1" w:rsidDel="00516632">
          <w:rPr>
            <w:i/>
            <w:iCs/>
          </w:rPr>
          <w:delText>pilC</w:delText>
        </w:r>
        <w:r w:rsidR="00F0169F" w:rsidDel="00516632">
          <w:delText xml:space="preserve"> </w:delText>
        </w:r>
        <w:r w:rsidR="001E52FF" w:rsidDel="00516632">
          <w:rPr>
            <w:i/>
            <w:iCs/>
          </w:rPr>
          <w:fldChar w:fldCharType="begin"/>
        </w:r>
        <w:r w:rsidR="0047250C" w:rsidDel="00516632">
          <w:rPr>
            <w:i/>
            <w:iCs/>
          </w:rPr>
          <w:del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delInstrText>
        </w:r>
        <w:r w:rsidR="001E52FF" w:rsidDel="00516632">
          <w:rPr>
            <w:i/>
            <w:iCs/>
          </w:rPr>
          <w:fldChar w:fldCharType="separate"/>
        </w:r>
        <w:r w:rsidR="007272A4" w:rsidRPr="007272A4" w:rsidDel="00516632">
          <w:rPr>
            <w:iCs/>
            <w:noProof/>
          </w:rPr>
          <w:delText xml:space="preserve">(Luo </w:delText>
        </w:r>
        <w:r w:rsidR="007272A4" w:rsidRPr="007272A4" w:rsidDel="00516632">
          <w:rPr>
            <w:i/>
            <w:iCs/>
            <w:noProof/>
          </w:rPr>
          <w:delText>et al</w:delText>
        </w:r>
        <w:r w:rsidR="007272A4" w:rsidRPr="007272A4" w:rsidDel="00516632">
          <w:rPr>
            <w:iCs/>
            <w:noProof/>
          </w:rPr>
          <w:delText>, 2015)</w:delText>
        </w:r>
        <w:r w:rsidR="001E52FF" w:rsidDel="00516632">
          <w:rPr>
            <w:i/>
            <w:iCs/>
          </w:rPr>
          <w:fldChar w:fldCharType="end"/>
        </w:r>
        <w:r w:rsidR="006C4662" w:rsidDel="00516632">
          <w:delText>,</w:delText>
        </w:r>
        <w:r w:rsidR="009D6386" w:rsidDel="00516632">
          <w:delText xml:space="preserve"> </w:delText>
        </w:r>
      </w:del>
      <w:del w:id="79" w:author="yjy" w:date="2020-07-12T23:40:00Z">
        <w:r w:rsidR="005972E6" w:rsidDel="00516632">
          <w:delText>a</w:delText>
        </w:r>
        <w:r w:rsidR="009D6386" w:rsidDel="00516632">
          <w:delText xml:space="preserve">ll </w:delText>
        </w:r>
        <w:r w:rsidR="001E52FF" w:rsidDel="00516632">
          <w:delText>other</w:delText>
        </w:r>
      </w:del>
      <w:ins w:id="80" w:author="yjy" w:date="2020-07-12T23:46:00Z">
        <w:r w:rsidR="00516632">
          <w:t>Mutant of those</w:t>
        </w:r>
      </w:ins>
      <w:r w:rsidR="00E10E38">
        <w:t xml:space="preserve"> genes</w:t>
      </w:r>
      <w:ins w:id="81" w:author="yjy" w:date="2020-07-12T23:47:00Z">
        <w:r w:rsidR="00516632">
          <w:t xml:space="preserve">, </w:t>
        </w:r>
        <w:proofErr w:type="spellStart"/>
        <w:r w:rsidR="00516632" w:rsidRPr="00F079B1">
          <w:t>Δ</w:t>
        </w:r>
        <w:r w:rsidR="00516632" w:rsidRPr="00F079B1">
          <w:rPr>
            <w:i/>
            <w:iCs/>
          </w:rPr>
          <w:t>fliM</w:t>
        </w:r>
        <w:proofErr w:type="spellEnd"/>
        <w:r w:rsidR="00516632">
          <w:t xml:space="preserve">, </w:t>
        </w:r>
        <w:proofErr w:type="spellStart"/>
        <w:r w:rsidR="00516632" w:rsidRPr="00F079B1">
          <w:t>Δ</w:t>
        </w:r>
        <w:r w:rsidR="00516632">
          <w:rPr>
            <w:i/>
            <w:iCs/>
          </w:rPr>
          <w:t>pilS</w:t>
        </w:r>
        <w:proofErr w:type="spellEnd"/>
        <w:r w:rsidR="00516632">
          <w:t xml:space="preserve">, </w:t>
        </w:r>
        <w:proofErr w:type="spellStart"/>
        <w:r w:rsidR="00516632" w:rsidRPr="00F079B1">
          <w:t>Δ</w:t>
        </w:r>
        <w:r w:rsidR="00516632">
          <w:rPr>
            <w:i/>
          </w:rPr>
          <w:t>rhlR</w:t>
        </w:r>
        <w:proofErr w:type="spellEnd"/>
        <w:r w:rsidR="00516632">
          <w:rPr>
            <w:iCs/>
          </w:rPr>
          <w:t xml:space="preserve"> and </w:t>
        </w:r>
        <w:proofErr w:type="spellStart"/>
        <w:r w:rsidR="00516632" w:rsidRPr="00F079B1">
          <w:t>Δ</w:t>
        </w:r>
        <w:r w:rsidR="00516632">
          <w:rPr>
            <w:i/>
          </w:rPr>
          <w:t>rhlI</w:t>
        </w:r>
      </w:ins>
      <w:proofErr w:type="spellEnd"/>
      <w:r w:rsidR="009D6386">
        <w:t xml:space="preserve"> </w:t>
      </w:r>
      <w:ins w:id="82" w:author="yjy" w:date="2020-07-12T23:47:00Z">
        <w:r w:rsidR="00516632">
          <w:t xml:space="preserve">displayed strong swarming-deficient phenotypes </w:t>
        </w:r>
      </w:ins>
      <w:del w:id="83" w:author="yjy" w:date="2020-07-12T23:47:00Z">
        <w:r w:rsidR="009D6386" w:rsidDel="00516632">
          <w:delText xml:space="preserve">have been </w:delText>
        </w:r>
        <w:r w:rsidR="006C4662" w:rsidDel="00516632">
          <w:delText xml:space="preserve">experimentally </w:delText>
        </w:r>
        <w:r w:rsidR="00281CEF" w:rsidDel="00516632">
          <w:delText xml:space="preserve">validated </w:delText>
        </w:r>
        <w:r w:rsidR="009D6386" w:rsidDel="00516632">
          <w:delText xml:space="preserve">as swarming </w:delText>
        </w:r>
        <w:r w:rsidR="00AA14EE" w:rsidDel="00516632">
          <w:delText>regulators</w:delText>
        </w:r>
        <w:r w:rsidR="009C28BF" w:rsidDel="00516632">
          <w:delText xml:space="preserve"> </w:delText>
        </w:r>
      </w:del>
      <w:r w:rsidR="00AA14EE">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pili.","type":"article-journal","volume":"182"},{"DOI":"10.1371/journal.pone.0020888","First":false,"Last":false,"PMCID":"PMC3110244","PMID":"21687741","abstract":"The importance of rhamnolipid to swarming of the bacterium Pseudomonas aeruginosa is well established. It is frequently, but not exclusively, observed that P. aeruginosa swarms in tendril patterns--formation of these tendrils requires rhamnolipid. We were interested to explain the impact of surface changes on P. aeruginosa swarm tendril development. Here we report that P. aeruginosa quorum sensing and rhamnolipid production is impaired when growing on harder semi-solid surfaces. P. aeruginosa wild-type swarms showed huge variation in tendril formation with small deviations to the \"standard\" swarm agar concentration of 0.5%. These macroscopic differences correlated with microscopic investigation of cells close to the advancing swarm edge using fluorescent gene reporters. Tendril swarms showed significant rhlA-gfp reporter expression right up to the advancing edge of swarming cells while swarms without tendrils (grown on harder agar) showed no rhlA-gfp reporter expression near the advancing edge. This difference in rhamnolipid gene expression can be explained by the necessity of quorum sensing for rhamnolipid production. We provide evidence that harder surfaces seem to limit induction of quorum sensing genes near the advancing swarm edge and these localized effects were sufficient to explain the lack of tendril formation on hard agar. We were unable to artificially stimulate rhamnolipid tendril formation with added acyl-homoserine lactone signals or increasing the carbon nutrients. This suggests that quorum sensing on surfaces is controlled in a manner that is not solely population dependent.","author":[{"family":"Kamatkar","given":"Nachiket G"},{"family":"Shrout","given":"Joshua D"}],"authorYearDisplayFormat":false,"citation-label":"9127307","container-title":"Plos One","container-title-short":"PLoS ONE","id":"9127307","invisible":false,"issue":"6","issued":{"date-parts":[["2011","6","7"]]},"journalAbbreviation":"PLoS ONE","page":"e20888","suppress-author":false,"title":"Surface hardness impairment of quorum sensing and swarming for Pseudomonas aeruginosa.","type":"article-journal","volume":"6"},{"DOI":"10.1128/JB.01623-06","First":false,"Last":false,"PMCID":"PMC1855721","PMID":"17158671","abstract":"During a screening of a mini-Tn5-luxCDABE transposon mutant library of Pseudomonas aeruginosa PAO1 for alterations in swarming motility, 36 mutants were identified with Tn5 insertions in genes for the synthesis or function of flagellin and type IV pilus, in genes for the Xcp-related type II secretion system, and in regulatory, metabolic, chemosensory, and hypothetical genes with unknown functions. These mutants were differentially affected in swimming and twitching motility but in most cases had only a minor additional motility defect. Our data provide evidence that swarming is a more complex type of motility, since it is influenced by a large number of different genes in P. aeruginosa. Conversely, many of the swarming-negative mutants also showed an impairment in biofilm formation, indicating a strong relationship between these types of growth states.","author":[{"family":"Overhage","given":"Joerg"},{"family":"Lewenza","given":"Shawn"},{"family":"Marr","given":"Alexandra K"},{"family":"Hancock","given":"Robert E W"}],"authorYearDisplayFormat":false,"citation-label":"3747336","container-title":"Journal of Bacteriology","container-title-short":"J. Bacteriol.","id":"3747336","invisible":false,"issue":"5","issued":{"date-parts":[["2007","3"]]},"journalAbbreviation":"J. Bacteriol.","page":"2164-2169","suppress-author":false,"title":"Identification of genes involved in swarming motility using a &lt;i&gt;Pseudomonas aeruginosa&lt;/i&gt; PAO1 mini-Tn5-lux mutant library.","type":"article-journal","volume":"189"}]</w:instrText>
      </w:r>
      <w:r w:rsidR="00AA14EE">
        <w:fldChar w:fldCharType="separate"/>
      </w:r>
      <w:r w:rsidR="007272A4" w:rsidRPr="007272A4">
        <w:rPr>
          <w:noProof/>
        </w:rPr>
        <w:t xml:space="preserve">(Köhler </w:t>
      </w:r>
      <w:r w:rsidR="007272A4" w:rsidRPr="007272A4">
        <w:rPr>
          <w:i/>
          <w:noProof/>
        </w:rPr>
        <w:t>et al</w:t>
      </w:r>
      <w:r w:rsidR="007272A4" w:rsidRPr="007272A4">
        <w:rPr>
          <w:noProof/>
        </w:rPr>
        <w:t xml:space="preserve">, 2000; Kamatkar &amp; Shrout, 2011; Overhage </w:t>
      </w:r>
      <w:r w:rsidR="007272A4" w:rsidRPr="007272A4">
        <w:rPr>
          <w:i/>
          <w:noProof/>
        </w:rPr>
        <w:t>et al</w:t>
      </w:r>
      <w:r w:rsidR="007272A4" w:rsidRPr="007272A4">
        <w:rPr>
          <w:noProof/>
        </w:rPr>
        <w:t>, 2007)</w:t>
      </w:r>
      <w:r w:rsidR="00AA14EE">
        <w:fldChar w:fldCharType="end"/>
      </w:r>
      <w:r w:rsidR="00102438">
        <w:t xml:space="preserve">, </w:t>
      </w:r>
      <w:del w:id="84" w:author="yjy" w:date="2020-07-12T23:48:00Z">
        <w:r w:rsidR="00102438" w:rsidDel="00516632">
          <w:delText xml:space="preserve">where </w:delText>
        </w:r>
      </w:del>
      <w:del w:id="85" w:author="yjy" w:date="2020-07-12T23:47:00Z">
        <w:r w:rsidR="0039743C" w:rsidDel="00516632">
          <w:delText xml:space="preserve">strong </w:delText>
        </w:r>
        <w:r w:rsidR="007063DC" w:rsidDel="00516632">
          <w:delText>swarming</w:delText>
        </w:r>
        <w:r w:rsidR="0039743C" w:rsidDel="00516632">
          <w:delText>-deficient phenotypes</w:delText>
        </w:r>
        <w:r w:rsidR="007063DC" w:rsidDel="00516632">
          <w:delText xml:space="preserve"> </w:delText>
        </w:r>
      </w:del>
      <w:del w:id="86" w:author="yjy" w:date="2020-07-12T23:48:00Z">
        <w:r w:rsidR="0039743C" w:rsidDel="00516632">
          <w:delText>were</w:delText>
        </w:r>
        <w:r w:rsidR="007063DC" w:rsidDel="00516632">
          <w:delText xml:space="preserve"> </w:delText>
        </w:r>
        <w:r w:rsidR="0039743C" w:rsidDel="00516632">
          <w:delText>observed</w:delText>
        </w:r>
        <w:r w:rsidR="007063DC" w:rsidDel="00516632">
          <w:delText xml:space="preserve"> </w:delText>
        </w:r>
        <w:r w:rsidR="0039743C" w:rsidDel="00516632">
          <w:delText>for</w:delText>
        </w:r>
        <w:r w:rsidR="007063DC" w:rsidDel="00516632">
          <w:delText xml:space="preserve"> the</w:delText>
        </w:r>
        <w:r w:rsidR="006F330F" w:rsidDel="00516632">
          <w:delText xml:space="preserve"> </w:delText>
        </w:r>
      </w:del>
      <w:del w:id="87" w:author="yjy" w:date="2020-07-12T23:47:00Z">
        <w:r w:rsidR="006F330F" w:rsidRPr="00F079B1" w:rsidDel="00516632">
          <w:delText>Δ</w:delText>
        </w:r>
        <w:r w:rsidR="006F330F" w:rsidRPr="00F079B1" w:rsidDel="00516632">
          <w:rPr>
            <w:i/>
            <w:iCs/>
          </w:rPr>
          <w:delText>fliM</w:delText>
        </w:r>
        <w:r w:rsidR="006F330F" w:rsidDel="00516632">
          <w:delText xml:space="preserve">, </w:delText>
        </w:r>
        <w:r w:rsidR="0039743C" w:rsidRPr="00F079B1" w:rsidDel="00516632">
          <w:delText>Δ</w:delText>
        </w:r>
        <w:r w:rsidR="0039743C" w:rsidDel="00516632">
          <w:rPr>
            <w:i/>
            <w:iCs/>
          </w:rPr>
          <w:delText>pilS</w:delText>
        </w:r>
        <w:r w:rsidR="0039743C" w:rsidDel="00516632">
          <w:delText xml:space="preserve">, </w:delText>
        </w:r>
        <w:r w:rsidR="00102438" w:rsidRPr="00F079B1" w:rsidDel="00516632">
          <w:delText>Δ</w:delText>
        </w:r>
        <w:r w:rsidR="00102438" w:rsidDel="00516632">
          <w:rPr>
            <w:i/>
          </w:rPr>
          <w:delText>rhlR</w:delText>
        </w:r>
        <w:r w:rsidR="00102438" w:rsidDel="00516632">
          <w:rPr>
            <w:iCs/>
          </w:rPr>
          <w:delText xml:space="preserve"> and </w:delText>
        </w:r>
        <w:r w:rsidR="00102438" w:rsidRPr="00F079B1" w:rsidDel="00516632">
          <w:delText>Δ</w:delText>
        </w:r>
        <w:r w:rsidR="00102438" w:rsidDel="00516632">
          <w:rPr>
            <w:i/>
          </w:rPr>
          <w:delText xml:space="preserve">rhlI </w:delText>
        </w:r>
      </w:del>
      <w:del w:id="88" w:author="yjy" w:date="2020-07-12T23:48:00Z">
        <w:r w:rsidR="007063DC" w:rsidDel="00516632">
          <w:rPr>
            <w:iCs/>
          </w:rPr>
          <w:delText>mutants</w:delText>
        </w:r>
      </w:del>
      <w:ins w:id="89" w:author="yjy" w:date="2020-07-12T23:48:00Z">
        <w:r w:rsidR="00516632">
          <w:t>e</w:t>
        </w:r>
      </w:ins>
      <w:ins w:id="90" w:author="yjy" w:date="2020-07-12T23:39:00Z">
        <w:r w:rsidR="00516632">
          <w:t xml:space="preserve">xcept for </w:t>
        </w:r>
        <w:proofErr w:type="spellStart"/>
        <w:r w:rsidR="00516632" w:rsidRPr="00AB23C1">
          <w:rPr>
            <w:i/>
            <w:iCs/>
          </w:rPr>
          <w:t>pilC</w:t>
        </w:r>
        <w:proofErr w:type="spellEnd"/>
        <w:r w:rsidR="00516632">
          <w:t xml:space="preserve"> </w:t>
        </w:r>
        <w:r w:rsidR="00516632">
          <w:rPr>
            <w:i/>
            <w:iCs/>
          </w:rPr>
          <w:fldChar w:fldCharType="begin"/>
        </w:r>
        <w:r w:rsidR="00516632">
          <w:rPr>
            <w:i/>
            <w:iCs/>
          </w:rPr>
          <w: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instrText>
        </w:r>
        <w:r w:rsidR="00516632">
          <w:rPr>
            <w:i/>
            <w:iCs/>
          </w:rPr>
          <w:fldChar w:fldCharType="separate"/>
        </w:r>
        <w:r w:rsidR="00516632" w:rsidRPr="007272A4">
          <w:rPr>
            <w:iCs/>
            <w:noProof/>
          </w:rPr>
          <w:t xml:space="preserve">(Luo </w:t>
        </w:r>
        <w:r w:rsidR="00516632" w:rsidRPr="007272A4">
          <w:rPr>
            <w:i/>
            <w:iCs/>
            <w:noProof/>
          </w:rPr>
          <w:t>et al</w:t>
        </w:r>
        <w:r w:rsidR="00516632" w:rsidRPr="007272A4">
          <w:rPr>
            <w:iCs/>
            <w:noProof/>
          </w:rPr>
          <w:t>, 2015)</w:t>
        </w:r>
        <w:r w:rsidR="00516632">
          <w:rPr>
            <w:i/>
            <w:iCs/>
          </w:rPr>
          <w:fldChar w:fldCharType="end"/>
        </w:r>
      </w:ins>
      <w:r w:rsidR="00102438">
        <w:rPr>
          <w:iCs/>
        </w:rPr>
        <w:t>.</w:t>
      </w:r>
      <w:r w:rsidR="004D5B3C">
        <w:rPr>
          <w:iCs/>
        </w:rPr>
        <w:t xml:space="preserve"> </w:t>
      </w:r>
      <w:r w:rsidR="00043FCB">
        <w:rPr>
          <w:iCs/>
        </w:rPr>
        <w:t xml:space="preserve">The mutant of </w:t>
      </w:r>
      <w:r w:rsidR="00A51CDD">
        <w:rPr>
          <w:iCs/>
        </w:rPr>
        <w:t>a two-component response regulator gene</w:t>
      </w:r>
      <w:r w:rsidR="00043FCB">
        <w:rPr>
          <w:iCs/>
        </w:rPr>
        <w:t xml:space="preserve"> </w:t>
      </w:r>
      <w:proofErr w:type="spellStart"/>
      <w:r w:rsidR="00043FCB" w:rsidRPr="00F079B1">
        <w:rPr>
          <w:i/>
        </w:rPr>
        <w:t>pirR</w:t>
      </w:r>
      <w:proofErr w:type="spellEnd"/>
      <w:r w:rsidR="00A51CDD">
        <w:rPr>
          <w:iCs/>
        </w:rPr>
        <w:t xml:space="preserve"> </w:t>
      </w:r>
      <w:ins w:id="91" w:author="yjy" w:date="2020-07-12T23:49:00Z">
        <w:r w:rsidR="00FA4BAC">
          <w:rPr>
            <w:iCs/>
          </w:rPr>
          <w:t xml:space="preserve">that is missing in H27930 </w:t>
        </w:r>
      </w:ins>
      <w:r w:rsidR="00215400">
        <w:rPr>
          <w:iCs/>
        </w:rPr>
        <w:t xml:space="preserve">was found to repress swarming in multiple culture media </w:t>
      </w:r>
      <w:del w:id="92" w:author="yjy" w:date="2020-07-12T23:49:00Z">
        <w:r w:rsidR="00215400" w:rsidDel="00FA4BAC">
          <w:rPr>
            <w:iCs/>
          </w:rPr>
          <w:delText xml:space="preserve">and may explain </w:delText>
        </w:r>
        <w:r w:rsidR="00983908" w:rsidDel="00FA4BAC">
          <w:rPr>
            <w:iCs/>
          </w:rPr>
          <w:delText xml:space="preserve">the </w:delText>
        </w:r>
        <w:r w:rsidR="00673781" w:rsidDel="00FA4BAC">
          <w:rPr>
            <w:iCs/>
          </w:rPr>
          <w:delText>swarming</w:delText>
        </w:r>
        <w:r w:rsidR="00983908" w:rsidDel="00FA4BAC">
          <w:rPr>
            <w:iCs/>
          </w:rPr>
          <w:delText xml:space="preserve"> </w:delText>
        </w:r>
        <w:r w:rsidR="00043FCB" w:rsidDel="00FA4BAC">
          <w:rPr>
            <w:iCs/>
          </w:rPr>
          <w:delText>deficiency</w:delText>
        </w:r>
        <w:r w:rsidR="00983908" w:rsidDel="00FA4BAC">
          <w:rPr>
            <w:iCs/>
          </w:rPr>
          <w:delText xml:space="preserve"> of H27930</w:delText>
        </w:r>
        <w:r w:rsidR="00A51CDD" w:rsidDel="00FA4BAC">
          <w:rPr>
            <w:iCs/>
          </w:rPr>
          <w:delText xml:space="preserve"> </w:delText>
        </w:r>
      </w:del>
      <w:r w:rsidR="00A51CDD">
        <w:rPr>
          <w:iCs/>
        </w:rPr>
        <w:fldChar w:fldCharType="begin"/>
      </w:r>
      <w:r w:rsidR="0047250C">
        <w:rPr>
          <w:iCs/>
        </w:rPr>
        <w:instrText>ADDIN F1000_CSL_CITATION&lt;~#@#~&gt;[{"DOI":"10.1016/j.isci.2019.02.028","First":false,"Last":false,"PMCID":"PMC6423354","PMID":"30877999","abstract":"Swarming in Pseudomonas aeruginosa is a coordinated movement of bacteria over semisolid surfaces (0.5%-0.7% agar). On soft agar, P. aeruginosa exhibits a dendritic swarm pattern, with multiple levels of branching. However, the swarm patterns typically vary depending upon the experimental design. In the present study, we show that the pattern characteristics of P. aeruginosa swarm are highly environment dependent. We define several quantifiable, macroscale features of the swarm to study the plasticity of the swarm, observed across different nutrient formulations. Furthermore, through a targeted screen of 113 two-component system (TCS) loci of the P. aeruginosa strain PA14, we show that forty-four TCS genes regulate swarming in PA14 in a contextual fashion. However, only four TCS genes-fleR, fleS, gacS, and PA14_59770-were found essential for swarming. Notably, many swarming-defective TCS mutants were found highly efficient in biofilm formation, indicating opposing roles for many TCS loci.&lt;br&gt;&lt;br&gt;Copyright © 2019 The Authors. Published by Elsevier Inc. All rights reserved.","author":[{"family":"Kollaran","given":"Ameen M"},{"family":"Joge","given":"Shubham"},{"family":"Kotian","given":"Harshitha S"},{"family":"Badal","given":"Divakar"},{"family":"Prakash","given":"Deep"},{"family":"Mishra","given":"Ayushi"},{"family":"Varma","given":"Manoj"},{"family":"Singh","given":"Varsha"}],"authorYearDisplayFormat":false,"citation-label":"9127537","container-title":"iScience","container-title-short":"iScience","id":"9127537","invisible":false,"issued":{"date-parts":[["2019","3","1"]]},"journalAbbreviation":"iScience","page":"305-317","suppress-author":false,"title":"Context-Specific Requirement of Forty-Four Two-Component Loci in Pseudomonas aeruginosa Swarming.","type":"article-journal","volume":"13"}]</w:instrText>
      </w:r>
      <w:r w:rsidR="00A51CDD">
        <w:rPr>
          <w:iCs/>
        </w:rPr>
        <w:fldChar w:fldCharType="separate"/>
      </w:r>
      <w:r w:rsidR="007272A4" w:rsidRPr="007272A4">
        <w:rPr>
          <w:iCs/>
          <w:noProof/>
        </w:rPr>
        <w:t xml:space="preserve">(Kollaran </w:t>
      </w:r>
      <w:r w:rsidR="007272A4" w:rsidRPr="007272A4">
        <w:rPr>
          <w:i/>
          <w:iCs/>
          <w:noProof/>
        </w:rPr>
        <w:t>et al</w:t>
      </w:r>
      <w:r w:rsidR="007272A4" w:rsidRPr="007272A4">
        <w:rPr>
          <w:iCs/>
          <w:noProof/>
        </w:rPr>
        <w:t>, 2019)</w:t>
      </w:r>
      <w:r w:rsidR="00A51CDD">
        <w:rPr>
          <w:iCs/>
        </w:rPr>
        <w:fldChar w:fldCharType="end"/>
      </w:r>
      <w:r w:rsidR="00983908">
        <w:rPr>
          <w:iCs/>
        </w:rPr>
        <w:t>.</w:t>
      </w:r>
      <w:r w:rsidR="007F408E">
        <w:rPr>
          <w:iCs/>
        </w:rPr>
        <w:t xml:space="preserve"> </w:t>
      </w:r>
      <w:del w:id="93" w:author="yjy" w:date="2020-07-12T23:49:00Z">
        <w:r w:rsidR="007F408E" w:rsidDel="00FA4BAC">
          <w:rPr>
            <w:iCs/>
          </w:rPr>
          <w:delText>The</w:delText>
        </w:r>
        <w:r w:rsidR="00BA1FB0" w:rsidDel="00FA4BAC">
          <w:rPr>
            <w:iCs/>
          </w:rPr>
          <w:delText xml:space="preserve"> </w:delText>
        </w:r>
        <w:r w:rsidR="00F944A1" w:rsidDel="00FA4BAC">
          <w:rPr>
            <w:iCs/>
          </w:rPr>
          <w:delText>inability of</w:delText>
        </w:r>
        <w:r w:rsidR="00322766" w:rsidDel="00FA4BAC">
          <w:rPr>
            <w:iCs/>
          </w:rPr>
          <w:delText xml:space="preserve"> </w:delText>
        </w:r>
      </w:del>
      <w:r w:rsidR="007F408E">
        <w:rPr>
          <w:iCs/>
        </w:rPr>
        <w:t xml:space="preserve">S86968 </w:t>
      </w:r>
      <w:del w:id="94" w:author="yjy" w:date="2020-07-12T23:50:00Z">
        <w:r w:rsidR="00F944A1" w:rsidDel="00FA4BAC">
          <w:rPr>
            <w:iCs/>
          </w:rPr>
          <w:delText xml:space="preserve">to swarm </w:delText>
        </w:r>
        <w:r w:rsidR="007F408E" w:rsidDel="00FA4BAC">
          <w:rPr>
            <w:iCs/>
          </w:rPr>
          <w:delText xml:space="preserve">may be attributed to the </w:delText>
        </w:r>
      </w:del>
      <w:r w:rsidR="007F408E">
        <w:rPr>
          <w:iCs/>
        </w:rPr>
        <w:t>lack</w:t>
      </w:r>
      <w:ins w:id="95" w:author="yjy" w:date="2020-07-12T23:50:00Z">
        <w:r w:rsidR="00FA4BAC">
          <w:rPr>
            <w:iCs/>
          </w:rPr>
          <w:t>s</w:t>
        </w:r>
      </w:ins>
      <w:r w:rsidR="007F408E">
        <w:rPr>
          <w:iCs/>
        </w:rPr>
        <w:t xml:space="preserve"> </w:t>
      </w:r>
      <w:del w:id="96" w:author="yjy" w:date="2020-07-12T23:50:00Z">
        <w:r w:rsidR="007F408E" w:rsidDel="00FA4BAC">
          <w:rPr>
            <w:iCs/>
          </w:rPr>
          <w:delText xml:space="preserve">of </w:delText>
        </w:r>
      </w:del>
      <w:proofErr w:type="spellStart"/>
      <w:r w:rsidR="007F408E" w:rsidRPr="00AB23C1">
        <w:rPr>
          <w:i/>
        </w:rPr>
        <w:t>nfxB</w:t>
      </w:r>
      <w:proofErr w:type="spellEnd"/>
      <w:r w:rsidR="007F408E">
        <w:rPr>
          <w:iCs/>
        </w:rPr>
        <w:t xml:space="preserve">, </w:t>
      </w:r>
      <w:r w:rsidR="00EA7B94">
        <w:rPr>
          <w:iCs/>
        </w:rPr>
        <w:t>whose</w:t>
      </w:r>
      <w:r w:rsidR="007F408E">
        <w:rPr>
          <w:iCs/>
        </w:rPr>
        <w:t xml:space="preserve"> </w:t>
      </w:r>
      <w:r w:rsidR="007A0024">
        <w:rPr>
          <w:iCs/>
        </w:rPr>
        <w:t>muta</w:t>
      </w:r>
      <w:r w:rsidR="00EA7B94">
        <w:rPr>
          <w:iCs/>
        </w:rPr>
        <w:t xml:space="preserve">tion </w:t>
      </w:r>
      <w:r w:rsidR="007A0024">
        <w:rPr>
          <w:iCs/>
        </w:rPr>
        <w:t>cause</w:t>
      </w:r>
      <w:r w:rsidR="00EA7B94">
        <w:rPr>
          <w:iCs/>
        </w:rPr>
        <w:t>d</w:t>
      </w:r>
      <w:r w:rsidR="007A0024">
        <w:rPr>
          <w:iCs/>
        </w:rPr>
        <w:t xml:space="preserve"> global dysregulation of physiology and metabolism in </w:t>
      </w:r>
      <w:r w:rsidR="007A0024" w:rsidRPr="00AB23C1">
        <w:rPr>
          <w:i/>
        </w:rPr>
        <w:t>P. aeruginosa</w:t>
      </w:r>
      <w:r w:rsidR="007A0024">
        <w:rPr>
          <w:iCs/>
        </w:rPr>
        <w:t xml:space="preserve"> including impaired swarming</w:t>
      </w:r>
      <w:r w:rsidR="00BA1FB0">
        <w:rPr>
          <w:iCs/>
        </w:rPr>
        <w:t xml:space="preserve"> </w:t>
      </w:r>
      <w:r w:rsidR="007A0024">
        <w:rPr>
          <w:iCs/>
        </w:rPr>
        <w:fldChar w:fldCharType="begin"/>
      </w:r>
      <w:r w:rsidR="0047250C">
        <w:rPr>
          <w:iCs/>
        </w:rPr>
        <w:instrText>ADDIN F1000_CSL_CITATION&lt;~#@#~&gt;[{"DOI":"10.1021/pr9011415","First":false,"Last":false,"PMID":"20373734","abstract":"Loss-of-function mutations in nfxB lead to up-regulation of mexCD-oprJ expression and, consequently, increased resistance to fluoroquinolone antibiotics. Such nfxB mutants have also been reported to exhibit altered virulence profiles, diminished type III secretion system-dependent cytotoxicity, and impaired fitness. However, it is not clear whether these phenotypes are directly linked to NfxB activity or whether inappropriate expression of the MexCD-OprJ pump has pleiotropic effects, thereby impacting indirectly on the phenotype of the cells. The aim of the current work is to investigate which of these possibilities is correct. We isolated a novel type of nfxB mutant generated by a spontaneous polygenic deletion and show that this mutant is rapidly out-competed when grown in a mixed culture with the wild-type progenitor. This competitive fitness defect only manifested itself during the stationary phase of growth. The endoproteome of the nfxB mutant, assessed using 2D-DiGE (difference gel electrophoresis), showed major alterations compared with the wild-type. Consistent with this, we found that the nfxB mutant was impaired in all forms of motility (swimming, swarming, and twitching) as well as in the production of siderophores, rhamnolipid, secreted protease, and pyocyanin. Further investigation showed that the exoproteome, endometabolome, and exometabolome of the nfxB mutant were all globally different compared with the wild-type. The exometabolome of the nfxB mutant was enriched in a selection of long chain fatty acids raising the possibility that these might be substrates for the MexCD-OprJ pump. The nfxB mutant metabotype could be complemented by expression of nfxB in trans and was abolished in an nfxB mexD double mutant, suggesting that inappropriate overexpression of a functional MexCD-OprJ efflux pump causes pleiotropic changes. Taken together, our data suggest that many of the nfxB mutant phenotypes are not caused by the direct effects of the NfxB regulator, but instead by inappropriate mexCD-oprJ expression. Furthermore, the pleiotropic nature of the phenotypes indicate that these may simply reflect the globally dysregulated physiology of the strain.","author":[{"family":"Stickland","given":"Hannah G"},{"family":"Davenport","given":"Peter W"},{"family":"Lilley","given":"Kathryn S"},{"family":"Griffin","given":"Julian L"},{"family":"Welch","given":"Martin"}],"authorYearDisplayFormat":false,"citation-label":"5967960","container-title":"Journal of Proteome Research","container-title-short":"J. Proteome Res.","id":"5967960","invisible":false,"issue":"6","issued":{"date-parts":[["2010","6","4"]]},"journalAbbreviation":"J. Proteome Res.","page":"2957-2967","suppress-author":false,"title":"Mutation of nfxB causes global changes in the physiology and metabolism of Pseudomonas aeruginosa.","type":"article-journal","volume":"9"}]</w:instrText>
      </w:r>
      <w:r w:rsidR="007A0024">
        <w:rPr>
          <w:iCs/>
        </w:rPr>
        <w:fldChar w:fldCharType="separate"/>
      </w:r>
      <w:r w:rsidR="007272A4" w:rsidRPr="007272A4">
        <w:rPr>
          <w:iCs/>
          <w:noProof/>
        </w:rPr>
        <w:t xml:space="preserve">(Stickland </w:t>
      </w:r>
      <w:r w:rsidR="007272A4" w:rsidRPr="007272A4">
        <w:rPr>
          <w:i/>
          <w:iCs/>
          <w:noProof/>
        </w:rPr>
        <w:t>et al</w:t>
      </w:r>
      <w:r w:rsidR="007272A4" w:rsidRPr="007272A4">
        <w:rPr>
          <w:iCs/>
          <w:noProof/>
        </w:rPr>
        <w:t>, 2010)</w:t>
      </w:r>
      <w:r w:rsidR="007A0024">
        <w:rPr>
          <w:iCs/>
        </w:rPr>
        <w:fldChar w:fldCharType="end"/>
      </w:r>
      <w:r w:rsidR="007A0024">
        <w:rPr>
          <w:iCs/>
        </w:rPr>
        <w:t>.</w:t>
      </w:r>
      <w:r w:rsidR="00DA5A6F">
        <w:rPr>
          <w:iCs/>
        </w:rPr>
        <w:t xml:space="preserve"> </w:t>
      </w:r>
    </w:p>
    <w:p w14:paraId="5757FCD6" w14:textId="4A601C66" w:rsidR="00DD6591" w:rsidRDefault="004D5B3C">
      <w:pPr>
        <w:spacing w:before="240" w:after="240"/>
        <w:jc w:val="both"/>
      </w:pPr>
      <w:r>
        <w:rPr>
          <w:iCs/>
        </w:rPr>
        <w:t>Besides the</w:t>
      </w:r>
      <w:r w:rsidR="0055302B">
        <w:rPr>
          <w:iCs/>
        </w:rPr>
        <w:t xml:space="preserve">se </w:t>
      </w:r>
      <w:del w:id="97" w:author="yjy" w:date="2020-07-13T00:47:00Z">
        <w:r w:rsidDel="00FA4BAC">
          <w:rPr>
            <w:iCs/>
          </w:rPr>
          <w:delText>genes</w:delText>
        </w:r>
      </w:del>
      <w:ins w:id="98" w:author="yjy" w:date="2020-07-13T00:47:00Z">
        <w:r w:rsidR="00FA4BAC">
          <w:rPr>
            <w:iCs/>
          </w:rPr>
          <w:t>functions</w:t>
        </w:r>
      </w:ins>
      <w:r>
        <w:rPr>
          <w:iCs/>
        </w:rPr>
        <w:t xml:space="preserve">, </w:t>
      </w:r>
      <w:del w:id="99" w:author="yjy" w:date="2020-07-12T23:52:00Z">
        <w:r w:rsidR="008C779B" w:rsidDel="00FA4BAC">
          <w:rPr>
            <w:iCs/>
          </w:rPr>
          <w:delText xml:space="preserve">other </w:delText>
        </w:r>
        <w:r w:rsidR="009B2C07" w:rsidDel="00FA4BAC">
          <w:rPr>
            <w:iCs/>
          </w:rPr>
          <w:delText xml:space="preserve">metabolic </w:delText>
        </w:r>
      </w:del>
      <w:r w:rsidR="008C779B">
        <w:rPr>
          <w:iCs/>
        </w:rPr>
        <w:t xml:space="preserve">genes involved in </w:t>
      </w:r>
      <w:r w:rsidR="009B2C07">
        <w:rPr>
          <w:iCs/>
        </w:rPr>
        <w:t xml:space="preserve">carbon </w:t>
      </w:r>
      <w:r w:rsidR="00B5659F">
        <w:rPr>
          <w:iCs/>
        </w:rPr>
        <w:t>catabolism</w:t>
      </w:r>
      <w:r w:rsidR="009B2C07">
        <w:rPr>
          <w:iCs/>
        </w:rPr>
        <w:t xml:space="preserve">, </w:t>
      </w:r>
      <w:r w:rsidR="005323DA">
        <w:rPr>
          <w:iCs/>
        </w:rPr>
        <w:t xml:space="preserve">biofilm, </w:t>
      </w:r>
      <w:r w:rsidR="006723CA">
        <w:rPr>
          <w:iCs/>
        </w:rPr>
        <w:t xml:space="preserve">chemotaxis, </w:t>
      </w:r>
      <w:r w:rsidR="007A0AA3">
        <w:rPr>
          <w:iCs/>
        </w:rPr>
        <w:t xml:space="preserve">antibiotic resistance, </w:t>
      </w:r>
      <w:r w:rsidR="008D46D7">
        <w:rPr>
          <w:iCs/>
        </w:rPr>
        <w:t xml:space="preserve">virulence </w:t>
      </w:r>
      <w:r w:rsidR="00595FCF">
        <w:rPr>
          <w:iCs/>
        </w:rPr>
        <w:t>and</w:t>
      </w:r>
      <w:r w:rsidR="00791AC1">
        <w:rPr>
          <w:iCs/>
        </w:rPr>
        <w:t xml:space="preserve"> redox regulation </w:t>
      </w:r>
      <w:r w:rsidR="008C779B">
        <w:rPr>
          <w:iCs/>
        </w:rPr>
        <w:t>were</w:t>
      </w:r>
      <w:r w:rsidR="0055302B">
        <w:rPr>
          <w:iCs/>
        </w:rPr>
        <w:t xml:space="preserve"> also</w:t>
      </w:r>
      <w:r w:rsidR="009C28BF">
        <w:rPr>
          <w:iCs/>
        </w:rPr>
        <w:t xml:space="preserve"> found missing in these non-producers.</w:t>
      </w:r>
      <w:r w:rsidR="00F86026">
        <w:rPr>
          <w:iCs/>
        </w:rPr>
        <w:t xml:space="preserve"> </w:t>
      </w:r>
      <w:r w:rsidR="00D27EFC" w:rsidRPr="00AB23C1">
        <w:t>M55212 misses</w:t>
      </w:r>
      <w:r w:rsidR="00174B75">
        <w:t xml:space="preserve"> </w:t>
      </w:r>
      <w:r w:rsidR="00DF1A66">
        <w:t xml:space="preserve">the catabolite repression control gene </w:t>
      </w:r>
      <w:proofErr w:type="spellStart"/>
      <w:r w:rsidR="00D27EFC" w:rsidRPr="00AB23C1">
        <w:rPr>
          <w:i/>
        </w:rPr>
        <w:t>crc</w:t>
      </w:r>
      <w:proofErr w:type="spellEnd"/>
      <w:r w:rsidR="00167507">
        <w:t>, although</w:t>
      </w:r>
      <w:r w:rsidR="00BC394C">
        <w:t xml:space="preserve"> the </w:t>
      </w:r>
      <w:proofErr w:type="spellStart"/>
      <w:r w:rsidR="00BC394C" w:rsidRPr="00AB23C1">
        <w:rPr>
          <w:i/>
          <w:iCs/>
        </w:rPr>
        <w:t>crc</w:t>
      </w:r>
      <w:proofErr w:type="spellEnd"/>
      <w:r w:rsidR="00BC394C">
        <w:t xml:space="preserve"> transposon mutant is able to swarm as well as the wild-type </w:t>
      </w:r>
      <w:r w:rsidR="00BC394C">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BC394C">
        <w:fldChar w:fldCharType="separate"/>
      </w:r>
      <w:r w:rsidR="007272A4" w:rsidRPr="007272A4">
        <w:rPr>
          <w:noProof/>
        </w:rPr>
        <w:t xml:space="preserve">(Yeung </w:t>
      </w:r>
      <w:r w:rsidR="007272A4" w:rsidRPr="007272A4">
        <w:rPr>
          <w:i/>
          <w:noProof/>
        </w:rPr>
        <w:t>et al</w:t>
      </w:r>
      <w:r w:rsidR="007272A4" w:rsidRPr="007272A4">
        <w:rPr>
          <w:noProof/>
        </w:rPr>
        <w:t>, 2011)</w:t>
      </w:r>
      <w:r w:rsidR="00BC394C">
        <w:fldChar w:fldCharType="end"/>
      </w:r>
      <w:r w:rsidR="00BC394C">
        <w:t xml:space="preserve">. </w:t>
      </w:r>
      <w:r w:rsidR="007519E1">
        <w:t>H27930</w:t>
      </w:r>
      <w:r w:rsidR="006723CA">
        <w:t xml:space="preserve"> </w:t>
      </w:r>
      <w:r w:rsidR="009029F8">
        <w:t xml:space="preserve">lacks the methyl-accepting chemotaxis genes </w:t>
      </w:r>
      <w:proofErr w:type="spellStart"/>
      <w:r w:rsidR="009029F8" w:rsidRPr="00AB23C1">
        <w:rPr>
          <w:i/>
          <w:iCs/>
        </w:rPr>
        <w:t>pctA</w:t>
      </w:r>
      <w:proofErr w:type="spellEnd"/>
      <w:r w:rsidR="009029F8">
        <w:t xml:space="preserve"> and </w:t>
      </w:r>
      <w:proofErr w:type="spellStart"/>
      <w:r w:rsidR="009029F8" w:rsidRPr="00AB23C1">
        <w:rPr>
          <w:i/>
          <w:iCs/>
        </w:rPr>
        <w:t>pctB</w:t>
      </w:r>
      <w:proofErr w:type="spellEnd"/>
      <w:r w:rsidR="0091739C">
        <w:t xml:space="preserve"> and the biofilm biosynthesis gene </w:t>
      </w:r>
      <w:proofErr w:type="spellStart"/>
      <w:r w:rsidR="0091739C" w:rsidRPr="00AB23C1">
        <w:rPr>
          <w:i/>
          <w:iCs/>
        </w:rPr>
        <w:t>pelA</w:t>
      </w:r>
      <w:proofErr w:type="spellEnd"/>
      <w:r w:rsidR="009029F8">
        <w:t xml:space="preserve">. </w:t>
      </w:r>
      <w:r w:rsidR="00A50043">
        <w:t xml:space="preserve">Both </w:t>
      </w:r>
      <w:r w:rsidR="002D5C12">
        <w:t xml:space="preserve">M1608 </w:t>
      </w:r>
      <w:r w:rsidR="00A50043">
        <w:t xml:space="preserve">and S86968 </w:t>
      </w:r>
      <w:r w:rsidR="002D5C12">
        <w:t xml:space="preserve">lack </w:t>
      </w:r>
      <w:r w:rsidR="00A50043">
        <w:t>the pyridoxal phosphate (vitamin B</w:t>
      </w:r>
      <w:r w:rsidR="00A50043" w:rsidRPr="00AB23C1">
        <w:rPr>
          <w:vertAlign w:val="subscript"/>
        </w:rPr>
        <w:t>6</w:t>
      </w:r>
      <w:r w:rsidR="00A50043">
        <w:t xml:space="preserve">) biosynthetic gene </w:t>
      </w:r>
      <w:proofErr w:type="spellStart"/>
      <w:r w:rsidR="00A50043" w:rsidRPr="00AB23C1">
        <w:rPr>
          <w:i/>
          <w:iCs/>
        </w:rPr>
        <w:t>pdxA</w:t>
      </w:r>
      <w:proofErr w:type="spellEnd"/>
      <w:r w:rsidR="0051630F">
        <w:t xml:space="preserve"> and</w:t>
      </w:r>
      <w:r w:rsidR="001756F6">
        <w:t xml:space="preserve"> </w:t>
      </w:r>
      <w:r w:rsidR="00C64E2A">
        <w:t xml:space="preserve">the </w:t>
      </w:r>
      <w:proofErr w:type="spellStart"/>
      <w:r w:rsidR="006E6D20" w:rsidRPr="00AB23C1">
        <w:rPr>
          <w:i/>
          <w:iCs/>
        </w:rPr>
        <w:t>hcnABC</w:t>
      </w:r>
      <w:proofErr w:type="spellEnd"/>
      <w:r w:rsidR="00C64E2A">
        <w:t xml:space="preserve"> genes </w:t>
      </w:r>
      <w:r w:rsidR="004F47FA">
        <w:t>cod</w:t>
      </w:r>
      <w:r w:rsidR="00C64E2A">
        <w:t>ing</w:t>
      </w:r>
      <w:r w:rsidR="004F47FA">
        <w:t xml:space="preserve"> for </w:t>
      </w:r>
      <w:r w:rsidR="00E401F2">
        <w:t xml:space="preserve">the virulence factors hydrogen cyanide </w:t>
      </w:r>
      <w:r w:rsidR="00E401F2">
        <w:fldChar w:fldCharType="begin"/>
      </w:r>
      <w:r w:rsidR="0047250C">
        <w:instrText>ADDIN F1000_CSL_CITATION&lt;~#@#~&gt;[{"DOI":"10.1128/jb.182.24.6940-6949.2000","First":false,"Last":false,"PMCID":"PMC94819","PMID":"11092854","abstract":"Virulence factors of Pseudomonas aeruginosa include hydrogen cyanide (HCN). This secondary metabolite is maximally produced at low oxygen tension and high cell densities during the transition from exponential to stationary growth phase. The hcnABC genes encoding HCN synthase were identified on a genomic fragment complementing an HCN-deficient mutant of P. aeruginosa PAO1. The hcnA promoter was found to be controlled by the FNR-like anaerobic regulator ANR and by the quorum-sensing regulators LasR and RhlR. Primer extension analysis revealed two transcription starts, T1 and T2, separated by 29 bp. Their function was confirmed by transcriptional lacZ fusions. The promoter sequence displayed an FNR/ANR box at -42.5 bp upstream of T2 and a lux box centered around -42.5 bp upstream of T1. Expression of the hcn genes was completely abolished when this lux box was deleted or inactivated by two point mutations in conserved nucleotides. The lux box was recognized by both LasR [activated by N-(oxododecanoyl)-homoserine lactone] and RhlR (activated by N-butanoyl-homoserine lactone), as shown by expression experiments performed in quorum-sensing-defective P. aeruginosa mutants and in the N-acyl-homoserine lactone-negative heterologous host P. fluorescens CHA0. A second, less conserved lux box lying 160 bp upstream of T1 seems to account for enhanced quorum-sensing-dependent expression. Without LasR and RhlR, ANR could not activate the hcn promoter. Together, these data indicate that expression of the hcn promoter from T1 can occur under quorum-sensing control alone. Enhanced expression from T2 appears to rely on a synergistic action between LasR, RhlR, and ANR.","author":[{"family":"Pessi","given":"G"},{"family":"Haas","given":"D"}],"authorYearDisplayFormat":false,"citation-label":"8425437","container-title":"Journal of Bacteriology","container-title-short":"J. Bacteriol.","id":"8425437","invisible":false,"issue":"24","issued":{"date-parts":[["2000","12"]]},"journalAbbreviation":"J. Bacteriol.","page":"6940-6949","suppress-author":false,"title":"Transcriptional control of the hydrogen cyanide biosynthetic genes hcnABC by the anaerobic regulator ANR and the quorum-sensing regulators LasR and RhlR in Pseudomonas aeruginosa.","type":"article-journal","volume":"182"}]</w:instrText>
      </w:r>
      <w:r w:rsidR="00E401F2">
        <w:fldChar w:fldCharType="separate"/>
      </w:r>
      <w:r w:rsidR="007272A4" w:rsidRPr="007272A4">
        <w:rPr>
          <w:noProof/>
        </w:rPr>
        <w:t>(Pessi &amp; Haas, 2000)</w:t>
      </w:r>
      <w:r w:rsidR="00E401F2">
        <w:fldChar w:fldCharType="end"/>
      </w:r>
      <w:r w:rsidR="00E401F2">
        <w:t>.</w:t>
      </w:r>
      <w:r w:rsidR="00DA5A6F">
        <w:t xml:space="preserve"> F5677 cannot express PhzA2 for biosynthesis of phenazine—a well-known virulence factor</w:t>
      </w:r>
      <w:r w:rsidR="00805C1D">
        <w:t xml:space="preserve">, </w:t>
      </w:r>
      <w:r w:rsidR="00ED2B06">
        <w:t xml:space="preserve">and also misses </w:t>
      </w:r>
      <w:proofErr w:type="spellStart"/>
      <w:r w:rsidR="00ED2B06">
        <w:t>qscR</w:t>
      </w:r>
      <w:proofErr w:type="spellEnd"/>
      <w:r w:rsidR="00ED2B06">
        <w:t xml:space="preserve">—a quorum-sensing control repressor. </w:t>
      </w:r>
      <w:r w:rsidR="003405CC">
        <w:t xml:space="preserve">The </w:t>
      </w:r>
      <w:r w:rsidR="00805C1D">
        <w:t>absence</w:t>
      </w:r>
      <w:r w:rsidR="003405CC">
        <w:t xml:space="preserve"> of </w:t>
      </w:r>
      <w:proofErr w:type="spellStart"/>
      <w:r w:rsidR="003405CC" w:rsidRPr="00AB23C1">
        <w:rPr>
          <w:i/>
          <w:iCs/>
        </w:rPr>
        <w:t>amrB</w:t>
      </w:r>
      <w:proofErr w:type="spellEnd"/>
      <w:r w:rsidR="003405CC">
        <w:t xml:space="preserve"> </w:t>
      </w:r>
      <w:r w:rsidR="00805C1D">
        <w:t xml:space="preserve">that encodes </w:t>
      </w:r>
      <w:r w:rsidR="003405CC">
        <w:t xml:space="preserve">a membrane protein of the </w:t>
      </w:r>
      <w:proofErr w:type="spellStart"/>
      <w:r w:rsidR="003405CC">
        <w:t>AmrAB</w:t>
      </w:r>
      <w:proofErr w:type="spellEnd"/>
      <w:r w:rsidR="00805C1D">
        <w:t xml:space="preserve">-mediated </w:t>
      </w:r>
      <w:r w:rsidR="003405CC">
        <w:t xml:space="preserve">efflux </w:t>
      </w:r>
      <w:r w:rsidR="00C6493F">
        <w:t>system</w:t>
      </w:r>
      <w:r w:rsidR="003405CC">
        <w:t xml:space="preserve"> </w:t>
      </w:r>
      <w:r w:rsidR="00805C1D">
        <w:t>in</w:t>
      </w:r>
      <w:r w:rsidR="003405CC">
        <w:t xml:space="preserve"> M1608 suggest</w:t>
      </w:r>
      <w:r w:rsidR="007B3C51">
        <w:t xml:space="preserve">s </w:t>
      </w:r>
      <w:r w:rsidR="003405CC">
        <w:t xml:space="preserve">that </w:t>
      </w:r>
      <w:r w:rsidR="00805C1D">
        <w:t>the strain</w:t>
      </w:r>
      <w:r w:rsidR="003405CC">
        <w:t xml:space="preserve"> may be sensitive to the aminoglycoside antibiotic</w:t>
      </w:r>
      <w:r w:rsidR="00395CEE">
        <w:t xml:space="preserve"> </w:t>
      </w:r>
      <w:r w:rsidR="00395CEE">
        <w:fldChar w:fldCharType="begin"/>
      </w:r>
      <w:r w:rsidR="0047250C">
        <w:instrText>ADDIN F1000_CSL_CITATION&lt;~#@#~&gt;[{"First":false,"Last":false,"PMCID":"PMC89597","PMID":"10582892","abstract":"Pseudomonas aeruginosa can employ many distinct mechanisms of resistance to aminoglycoside antibiotics; however, in cystic fibrosis patients, more than 90% of aminoglycoside-resistant P. aeruginosa isolates are of the impermeability phenotype. The precise molecular mechanisms that produce aminoglycoside impermeability-type resistance are yet to be elucidated. A subtractive hybridization technique was used to reveal gene expression differences between PAO1 and isogenic, spontaneous aminoglycoside-resistant mutants of the impermeability phenotype. Among the many genes found to be up-regulated in these laboratory mutants were the amrAB genes encoding a recently discovered efflux system. The amrAB genes appear to be the same as the recently described mexXY genes; however, the resistance profile that we see in P. aeruginosa is very different from that described for Escherichia coli with mexXY. Direct evidence for AmrAB involvement in aminoglycoside resistance was provided by the deletion of amrB in the PAO1-derived laboratory mutant, which resulted in the restoration of aminoglycoside sensitivity to a level nearly identical to that of the parent strain. Furthermore, transcription of the amrAB genes was shown to be up-regulated in P. aeruginosa clinical isolates displaying the impermeability phenotype compared to a genotypically matched sensitive clinical isolate from the same patient. This suggests the possibility that AmrAB-mediated efflux is a clinically relevant mechanism of aminoglycoside resistance. Although it is unlikely that hyperexpression of AmrAB is the sole mechanism conferring the impermeability phenotype, we believe that the Amr efflux system can contribute to a complex interaction of molecular events resulting in the aminoglycoside impermeability-type resistance phenotype.","author":[{"family":"Westbrock-Wadman","given":"S"},{"family":"Sherman","given":"D R"},{"family":"Hickey","given":"M J"},{"family":"Coulter","given":"S N"},{"family":"Zhu","given":"Y Q"},{"family":"Warrener","given":"P"},{"family":"Nguyen","given":"L Y"},{"family":"Shawar","given":"R M"},{"family":"Folger","given":"K R"},{"family":"Stover","given":"C K"}],"authorYearDisplayFormat":false,"citation-label":"9127946","container-title":"Antimicrobial Agents and Chemotherapy","container-title-short":"Antimicrob. Agents Chemother.","id":"9127946","invisible":false,"issue":"12","issued":{"date-parts":[["1999","12","1"]]},"journalAbbreviation":"Antimicrob. Agents Chemother.","page":"2975-2983","suppress-author":false,"title":"Characterization of a Pseudomonas aeruginosa efflux pump contributing to aminoglycoside impermeability.","type":"article-journal","volume":"43"}]</w:instrText>
      </w:r>
      <w:r w:rsidR="00395CEE">
        <w:fldChar w:fldCharType="separate"/>
      </w:r>
      <w:r w:rsidR="007272A4" w:rsidRPr="007272A4">
        <w:rPr>
          <w:noProof/>
        </w:rPr>
        <w:t xml:space="preserve">(Westbrock-Wadman </w:t>
      </w:r>
      <w:r w:rsidR="007272A4" w:rsidRPr="007272A4">
        <w:rPr>
          <w:i/>
          <w:noProof/>
        </w:rPr>
        <w:t>et al</w:t>
      </w:r>
      <w:r w:rsidR="007272A4" w:rsidRPr="007272A4">
        <w:rPr>
          <w:noProof/>
        </w:rPr>
        <w:t>, 1999)</w:t>
      </w:r>
      <w:r w:rsidR="00395CEE">
        <w:fldChar w:fldCharType="end"/>
      </w:r>
      <w:r w:rsidR="003405CC">
        <w:t>.</w:t>
      </w:r>
      <w:r w:rsidR="00C728BB">
        <w:t xml:space="preserve"> </w:t>
      </w:r>
      <w:r w:rsidR="006E6D20">
        <w:t xml:space="preserve">The missing genes for redox regulation include </w:t>
      </w:r>
      <w:proofErr w:type="spellStart"/>
      <w:r w:rsidR="006E6D20">
        <w:t>soxR</w:t>
      </w:r>
      <w:proofErr w:type="spellEnd"/>
      <w:r w:rsidR="006E6D20">
        <w:t xml:space="preserve"> (absent in F5677)—a redox sensitive transcriptional regulator, </w:t>
      </w:r>
      <w:proofErr w:type="spellStart"/>
      <w:r w:rsidR="006E6D20" w:rsidRPr="00AB23C1">
        <w:rPr>
          <w:i/>
          <w:iCs/>
        </w:rPr>
        <w:t>katE</w:t>
      </w:r>
      <w:proofErr w:type="spellEnd"/>
      <w:r w:rsidR="006E6D20" w:rsidRPr="00AB23C1">
        <w:rPr>
          <w:i/>
          <w:iCs/>
        </w:rPr>
        <w:t xml:space="preserve"> </w:t>
      </w:r>
      <w:r w:rsidR="006E6D20">
        <w:t>(absent in M1608)—a catalase that degrades H</w:t>
      </w:r>
      <w:r w:rsidR="006E6D20" w:rsidRPr="00AB23C1">
        <w:rPr>
          <w:vertAlign w:val="subscript"/>
        </w:rPr>
        <w:t>2</w:t>
      </w:r>
      <w:r w:rsidR="006E6D20">
        <w:t>O</w:t>
      </w:r>
      <w:r w:rsidR="006E6D20" w:rsidRPr="00AB23C1">
        <w:rPr>
          <w:vertAlign w:val="subscript"/>
        </w:rPr>
        <w:t>2</w:t>
      </w:r>
      <w:r w:rsidR="006E6D20">
        <w:t xml:space="preserve">, </w:t>
      </w:r>
      <w:r w:rsidR="00174DFB">
        <w:t xml:space="preserve">and </w:t>
      </w:r>
      <w:proofErr w:type="spellStart"/>
      <w:r w:rsidR="00174DFB" w:rsidRPr="00AB23C1">
        <w:rPr>
          <w:i/>
          <w:iCs/>
        </w:rPr>
        <w:t>gor</w:t>
      </w:r>
      <w:proofErr w:type="spellEnd"/>
      <w:r w:rsidR="00174DFB" w:rsidRPr="00AB23C1">
        <w:rPr>
          <w:i/>
          <w:iCs/>
        </w:rPr>
        <w:t xml:space="preserve"> </w:t>
      </w:r>
      <w:r w:rsidR="00174DFB">
        <w:t>(absent in M1608)—a flavoprotein that oxidizes glutathione, which plays a</w:t>
      </w:r>
      <w:r w:rsidR="00805C1D">
        <w:t>n important</w:t>
      </w:r>
      <w:r w:rsidR="00174DFB">
        <w:t xml:space="preserve"> role in protection against H</w:t>
      </w:r>
      <w:r w:rsidR="00174DFB" w:rsidRPr="00F079B1">
        <w:rPr>
          <w:vertAlign w:val="subscript"/>
        </w:rPr>
        <w:t>2</w:t>
      </w:r>
      <w:r w:rsidR="00174DFB">
        <w:t>O</w:t>
      </w:r>
      <w:r w:rsidR="00174DFB" w:rsidRPr="00F079B1">
        <w:rPr>
          <w:vertAlign w:val="subscript"/>
        </w:rPr>
        <w:t>2</w:t>
      </w:r>
      <w:r w:rsidR="00174DFB">
        <w:rPr>
          <w:vertAlign w:val="subscript"/>
        </w:rPr>
        <w:t xml:space="preserve"> </w:t>
      </w:r>
      <w:r w:rsidR="00174DFB">
        <w:t>damage.</w:t>
      </w:r>
      <w:r w:rsidR="00675975">
        <w:t xml:space="preserve"> </w:t>
      </w:r>
    </w:p>
    <w:p w14:paraId="060BA1C4" w14:textId="679538B3" w:rsidR="00546340" w:rsidRPr="002234B9" w:rsidRDefault="00B5659F">
      <w:pPr>
        <w:spacing w:before="240" w:after="240"/>
        <w:jc w:val="both"/>
        <w:rPr>
          <w:b/>
        </w:rPr>
      </w:pPr>
      <w:del w:id="100" w:author="yjy" w:date="2020-07-12T21:36:00Z">
        <w:r w:rsidRPr="00AB23C1" w:rsidDel="00E25BB0">
          <w:rPr>
            <w:b/>
            <w:bCs/>
          </w:rPr>
          <w:delText>R</w:delText>
        </w:r>
        <w:r w:rsidR="00D27EFC" w:rsidRPr="00AB23C1" w:rsidDel="00E25BB0">
          <w:rPr>
            <w:b/>
            <w:bCs/>
          </w:rPr>
          <w:delText>h</w:delText>
        </w:r>
        <w:r w:rsidR="00D27EFC" w:rsidRPr="00AB23C1" w:rsidDel="00E25BB0">
          <w:rPr>
            <w:b/>
          </w:rPr>
          <w:delText>amnolipid producer</w:delText>
        </w:r>
      </w:del>
      <w:ins w:id="101" w:author="yjy" w:date="2020-07-12T21:36:00Z">
        <w:r w:rsidR="00E25BB0">
          <w:rPr>
            <w:b/>
            <w:bCs/>
          </w:rPr>
          <w:t>Rhamnolipid producer</w:t>
        </w:r>
      </w:ins>
      <w:r w:rsidR="00D27EFC" w:rsidRPr="00AB23C1">
        <w:rPr>
          <w:b/>
        </w:rPr>
        <w:t xml:space="preserve">s </w:t>
      </w:r>
      <w:r w:rsidR="00544CB6">
        <w:rPr>
          <w:b/>
        </w:rPr>
        <w:t>grow faster in glycerol</w:t>
      </w:r>
      <w:r w:rsidR="00AD0A4F">
        <w:rPr>
          <w:b/>
        </w:rPr>
        <w:t>.</w:t>
      </w:r>
      <w:r w:rsidR="002234B9">
        <w:rPr>
          <w:b/>
        </w:rPr>
        <w:t xml:space="preserve"> </w:t>
      </w:r>
      <w:r w:rsidR="00A603D5">
        <w:t xml:space="preserve">The </w:t>
      </w:r>
      <w:r w:rsidR="0033649D">
        <w:t xml:space="preserve">missing </w:t>
      </w:r>
      <w:r w:rsidR="00A603D5">
        <w:t>genes in the 8 non-rhamnolipid-producers (</w:t>
      </w:r>
      <w:r w:rsidR="00A603D5" w:rsidRPr="00AB23C1">
        <w:rPr>
          <w:highlight w:val="yellow"/>
        </w:rPr>
        <w:t>Table 1</w:t>
      </w:r>
      <w:r w:rsidR="00A603D5">
        <w:t xml:space="preserve">) </w:t>
      </w:r>
      <w:del w:id="102" w:author="yjy" w:date="2020-07-09T17:00:00Z">
        <w:r w:rsidR="00A603D5" w:rsidDel="00EA14FE">
          <w:delText>involve</w:delText>
        </w:r>
        <w:r w:rsidR="0033649D" w:rsidDel="00EA14FE">
          <w:delText xml:space="preserve"> </w:delText>
        </w:r>
      </w:del>
      <w:ins w:id="103" w:author="yjy" w:date="2020-07-09T17:00:00Z">
        <w:r w:rsidR="00EA14FE">
          <w:t xml:space="preserve">include </w:t>
        </w:r>
      </w:ins>
      <w:del w:id="104" w:author="yjy" w:date="2020-07-09T17:11:00Z">
        <w:r w:rsidR="00A603D5" w:rsidDel="007224A2">
          <w:delText xml:space="preserve">many </w:delText>
        </w:r>
      </w:del>
      <w:r w:rsidR="00A603D5">
        <w:t xml:space="preserve">transcriptional regulators (e.g., </w:t>
      </w:r>
      <w:proofErr w:type="spellStart"/>
      <w:r w:rsidR="00A603D5" w:rsidRPr="00AB23C1">
        <w:rPr>
          <w:i/>
          <w:iCs/>
        </w:rPr>
        <w:t>rhlR</w:t>
      </w:r>
      <w:proofErr w:type="spellEnd"/>
      <w:r w:rsidR="00A603D5">
        <w:t xml:space="preserve">, </w:t>
      </w:r>
      <w:proofErr w:type="spellStart"/>
      <w:r w:rsidR="00A603D5" w:rsidRPr="00AB23C1">
        <w:rPr>
          <w:i/>
          <w:iCs/>
        </w:rPr>
        <w:t>lasR</w:t>
      </w:r>
      <w:proofErr w:type="spellEnd"/>
      <w:r w:rsidR="00A603D5">
        <w:t xml:space="preserve">, </w:t>
      </w:r>
      <w:proofErr w:type="spellStart"/>
      <w:r w:rsidR="00A603D5" w:rsidRPr="00AB23C1">
        <w:rPr>
          <w:i/>
          <w:iCs/>
        </w:rPr>
        <w:t>crc</w:t>
      </w:r>
      <w:proofErr w:type="spellEnd"/>
      <w:r w:rsidR="00A603D5">
        <w:t xml:space="preserve">, </w:t>
      </w:r>
      <w:proofErr w:type="spellStart"/>
      <w:r w:rsidR="00A603D5" w:rsidRPr="00AB23C1">
        <w:rPr>
          <w:i/>
          <w:iCs/>
        </w:rPr>
        <w:t>nfxB</w:t>
      </w:r>
      <w:proofErr w:type="spellEnd"/>
      <w:r w:rsidR="00A603D5">
        <w:t xml:space="preserve">, </w:t>
      </w:r>
      <w:proofErr w:type="spellStart"/>
      <w:r w:rsidR="00A603D5" w:rsidRPr="00AB23C1">
        <w:rPr>
          <w:i/>
          <w:iCs/>
        </w:rPr>
        <w:t>soxR</w:t>
      </w:r>
      <w:proofErr w:type="spellEnd"/>
      <w:r w:rsidR="00A603D5">
        <w:t xml:space="preserve">) known to </w:t>
      </w:r>
      <w:r w:rsidR="00A32C12">
        <w:t>elicit</w:t>
      </w:r>
      <w:r w:rsidR="00A603D5">
        <w:t xml:space="preserve"> </w:t>
      </w:r>
      <w:r w:rsidR="00A32C12">
        <w:t>growth and</w:t>
      </w:r>
      <w:r w:rsidR="00A603D5">
        <w:t xml:space="preserve"> </w:t>
      </w:r>
      <w:r w:rsidR="008A5A2F">
        <w:t xml:space="preserve">global </w:t>
      </w:r>
      <w:r w:rsidR="00A603D5">
        <w:t>metabolic responses</w:t>
      </w:r>
      <w:r w:rsidR="0033649D">
        <w:t xml:space="preserve"> when absent. These </w:t>
      </w:r>
      <w:r w:rsidR="00A32C12">
        <w:t>global changes</w:t>
      </w:r>
      <w:r w:rsidR="00A603D5">
        <w:t xml:space="preserve"> parallel the </w:t>
      </w:r>
      <w:r w:rsidR="0033649D">
        <w:t xml:space="preserve">evolution </w:t>
      </w:r>
      <w:r w:rsidR="00A603D5">
        <w:t xml:space="preserve">of swarming and </w:t>
      </w:r>
      <w:del w:id="105" w:author="yjy" w:date="2020-07-12T21:40:00Z">
        <w:r w:rsidR="00A603D5" w:rsidDel="00E25BB0">
          <w:delText>rhamnolipid production</w:delText>
        </w:r>
      </w:del>
      <w:ins w:id="106" w:author="yjy" w:date="2020-07-12T21:40:00Z">
        <w:r w:rsidR="00E25BB0">
          <w:t>rhamnolipid production</w:t>
        </w:r>
      </w:ins>
      <w:r w:rsidR="00A603D5">
        <w:t xml:space="preserve"> </w:t>
      </w:r>
      <w:r w:rsidR="0033649D">
        <w:t xml:space="preserve">and thus </w:t>
      </w:r>
      <w:r w:rsidR="00E65FAD">
        <w:t xml:space="preserve">fundamentally </w:t>
      </w:r>
      <w:r w:rsidR="0033649D">
        <w:t>reflect the</w:t>
      </w:r>
      <w:r w:rsidR="00E65FAD">
        <w:t xml:space="preserve"> </w:t>
      </w:r>
      <w:r w:rsidR="00E708E8">
        <w:t>cellular conditions</w:t>
      </w:r>
      <w:r w:rsidR="00FB1539">
        <w:t xml:space="preserve"> </w:t>
      </w:r>
      <w:r w:rsidR="00E65FAD">
        <w:t xml:space="preserve">associated with the </w:t>
      </w:r>
      <w:r w:rsidR="00E708E8">
        <w:t>adaptive</w:t>
      </w:r>
      <w:r w:rsidR="0033649D">
        <w:t xml:space="preserve"> </w:t>
      </w:r>
      <w:r w:rsidR="00A32C12">
        <w:t>loss of the two phenotypes</w:t>
      </w:r>
      <w:r w:rsidR="00E708E8">
        <w:t xml:space="preserve">. We </w:t>
      </w:r>
      <w:r w:rsidR="00515CBD">
        <w:t>asked whether the bacterial</w:t>
      </w:r>
      <w:r w:rsidR="00E65FAD">
        <w:t xml:space="preserve"> </w:t>
      </w:r>
      <w:r w:rsidR="00E708E8">
        <w:t xml:space="preserve">growth </w:t>
      </w:r>
      <w:r w:rsidR="00515CBD">
        <w:t xml:space="preserve">rate could </w:t>
      </w:r>
      <w:r w:rsidR="00E65FAD">
        <w:t>explain</w:t>
      </w:r>
      <w:r w:rsidR="00A97533">
        <w:t xml:space="preserve"> the two phenotypes</w:t>
      </w:r>
      <w:r w:rsidR="00E708E8">
        <w:t xml:space="preserve">. </w:t>
      </w:r>
      <w:r w:rsidR="005315E3">
        <w:t>T</w:t>
      </w:r>
      <w:r w:rsidR="00E21772" w:rsidRPr="00AB23C1">
        <w:t xml:space="preserve">o </w:t>
      </w:r>
      <w:r w:rsidR="006F2A85">
        <w:t>address</w:t>
      </w:r>
      <w:r w:rsidR="00E21772" w:rsidRPr="00AB23C1">
        <w:t xml:space="preserve"> this question, we tracked the growth curve</w:t>
      </w:r>
      <w:r w:rsidR="006E7140">
        <w:t>s</w:t>
      </w:r>
      <w:r w:rsidR="00E21772" w:rsidRPr="00AB23C1">
        <w:t xml:space="preserve"> of </w:t>
      </w:r>
      <w:r w:rsidR="0000361D">
        <w:t>all clinical isolates</w:t>
      </w:r>
      <w:r w:rsidR="00E21772" w:rsidRPr="00AB23C1">
        <w:t xml:space="preserve"> </w:t>
      </w:r>
      <w:r w:rsidR="00515CBD" w:rsidRPr="00AB23C1">
        <w:t xml:space="preserve">over 48h </w:t>
      </w:r>
      <w:r w:rsidR="00E21772" w:rsidRPr="00AB23C1">
        <w:t xml:space="preserve">in the same glycerol media used to </w:t>
      </w:r>
      <w:r w:rsidR="006A0D7E">
        <w:t>measure</w:t>
      </w:r>
      <w:r w:rsidR="00E21772" w:rsidRPr="00AB23C1">
        <w:t xml:space="preserve"> rhamnolipid production</w:t>
      </w:r>
      <w:r w:rsidR="00AE3F72" w:rsidRPr="008715E6">
        <w:t xml:space="preserve">. </w:t>
      </w:r>
      <w:r w:rsidR="00515CBD">
        <w:t>T</w:t>
      </w:r>
      <w:r w:rsidR="00AE3F72" w:rsidRPr="008715E6">
        <w:t xml:space="preserve">he </w:t>
      </w:r>
      <w:r w:rsidR="00AE3F72" w:rsidRPr="00EA334A">
        <w:t>growth curves show</w:t>
      </w:r>
      <w:r w:rsidR="00515CBD">
        <w:t>ed</w:t>
      </w:r>
      <w:r w:rsidR="00AE3F72" w:rsidRPr="00EA334A">
        <w:t xml:space="preserve"> different</w:t>
      </w:r>
      <w:r w:rsidR="006A0D7E" w:rsidRPr="00EA334A">
        <w:t xml:space="preserve"> patterns </w:t>
      </w:r>
      <w:r w:rsidR="00AE3F72" w:rsidRPr="00EA334A">
        <w:t>in the length of lag time and exponential growth-rate</w:t>
      </w:r>
      <w:r w:rsidR="00F57BD4">
        <w:t>s</w:t>
      </w:r>
      <w:r w:rsidR="00AE3F72" w:rsidRPr="00EA334A">
        <w:t xml:space="preserve"> (</w:t>
      </w:r>
      <w:r w:rsidR="00AE3F72" w:rsidRPr="00AB23C1">
        <w:rPr>
          <w:highlight w:val="yellow"/>
        </w:rPr>
        <w:t>Fig. 1C</w:t>
      </w:r>
      <w:r w:rsidR="00AE3F72" w:rsidRPr="00EA334A">
        <w:t xml:space="preserve">). </w:t>
      </w:r>
      <w:r w:rsidR="006A0D7E" w:rsidRPr="00EA334A">
        <w:t xml:space="preserve">Based on the </w:t>
      </w:r>
      <w:r w:rsidR="00E65A8C">
        <w:t>Euclidean distance</w:t>
      </w:r>
      <w:r w:rsidR="00E65A8C" w:rsidRPr="00EA334A">
        <w:t xml:space="preserve"> </w:t>
      </w:r>
      <w:r w:rsidR="00E65A8C">
        <w:t xml:space="preserve">among the entire </w:t>
      </w:r>
      <w:r w:rsidR="00E267BA">
        <w:t xml:space="preserve">growth </w:t>
      </w:r>
      <w:r w:rsidR="00E65A8C">
        <w:t>curves</w:t>
      </w:r>
      <w:r w:rsidR="006A0D7E" w:rsidRPr="00EA334A">
        <w:t xml:space="preserve">, </w:t>
      </w:r>
      <w:r w:rsidR="007300C0">
        <w:t>most of the swarming strains (</w:t>
      </w:r>
      <w:r w:rsidR="007300C0" w:rsidRPr="00F079B1">
        <w:t xml:space="preserve">except </w:t>
      </w:r>
      <w:r w:rsidR="007300C0" w:rsidRPr="00F079B1">
        <w:lastRenderedPageBreak/>
        <w:t>for PAO1, F30658 and F23197</w:t>
      </w:r>
      <w:r w:rsidR="007300C0">
        <w:t xml:space="preserve">) clustered together </w:t>
      </w:r>
      <w:r w:rsidR="00832488">
        <w:t>(</w:t>
      </w:r>
      <w:r w:rsidR="00832488" w:rsidRPr="00AB23C1">
        <w:rPr>
          <w:highlight w:val="yellow"/>
        </w:rPr>
        <w:t>Supplementary Fig. S3</w:t>
      </w:r>
      <w:r w:rsidR="00832488">
        <w:t xml:space="preserve">) </w:t>
      </w:r>
      <w:r w:rsidR="007300C0">
        <w:t>and</w:t>
      </w:r>
      <w:r w:rsidR="008715E6">
        <w:t xml:space="preserve"> the strains in th</w:t>
      </w:r>
      <w:r w:rsidR="00BD5544">
        <w:t>is</w:t>
      </w:r>
      <w:r w:rsidR="008715E6">
        <w:t xml:space="preserve"> cluster </w:t>
      </w:r>
      <w:r w:rsidR="00515CBD">
        <w:t xml:space="preserve">were </w:t>
      </w:r>
      <w:r w:rsidR="008715E6">
        <w:t xml:space="preserve">also strong </w:t>
      </w:r>
      <w:proofErr w:type="spellStart"/>
      <w:r w:rsidR="008715E6">
        <w:t>swarmers</w:t>
      </w:r>
      <w:proofErr w:type="spellEnd"/>
      <w:r w:rsidR="008715E6">
        <w:t xml:space="preserve"> with high swarming scores</w:t>
      </w:r>
      <w:r w:rsidR="00E21772" w:rsidRPr="00AB23C1">
        <w:t xml:space="preserve">. </w:t>
      </w:r>
      <w:r w:rsidR="007D6F4D">
        <w:t xml:space="preserve">However, </w:t>
      </w:r>
      <w:del w:id="107" w:author="yjy" w:date="2020-07-12T21:36:00Z">
        <w:r w:rsidR="007D6F4D" w:rsidDel="00E25BB0">
          <w:delText>rhamnolipids producer</w:delText>
        </w:r>
      </w:del>
      <w:ins w:id="108" w:author="yjy" w:date="2020-07-12T21:36:00Z">
        <w:r w:rsidR="00E25BB0">
          <w:t>rhamnolipid producer</w:t>
        </w:r>
      </w:ins>
      <w:r w:rsidR="007D6F4D">
        <w:t xml:space="preserve">s </w:t>
      </w:r>
      <w:r w:rsidR="00515CBD">
        <w:t>clustered with</w:t>
      </w:r>
      <w:r w:rsidR="007D6F4D">
        <w:t xml:space="preserve"> </w:t>
      </w:r>
      <w:del w:id="109" w:author="yjy" w:date="2020-07-09T18:54:00Z">
        <w:r w:rsidR="007D6F4D" w:rsidDel="002B13DE">
          <w:delText xml:space="preserve">with </w:delText>
        </w:r>
      </w:del>
      <w:r w:rsidR="007D6F4D">
        <w:t xml:space="preserve">non-producers, suggesting </w:t>
      </w:r>
      <w:r w:rsidR="0052044B">
        <w:t xml:space="preserve">that </w:t>
      </w:r>
      <w:del w:id="110" w:author="yjy" w:date="2020-07-12T21:40:00Z">
        <w:r w:rsidR="00F57BD4" w:rsidDel="00E25BB0">
          <w:delText>rhamnolipid production</w:delText>
        </w:r>
      </w:del>
      <w:ins w:id="111" w:author="yjy" w:date="2020-07-12T21:40:00Z">
        <w:r w:rsidR="00E25BB0">
          <w:t>rhamnolipid production</w:t>
        </w:r>
      </w:ins>
      <w:r w:rsidR="00F57BD4">
        <w:t xml:space="preserve"> </w:t>
      </w:r>
      <w:r w:rsidR="0052044B">
        <w:t xml:space="preserve">cannot be classified by the entire growth curves and </w:t>
      </w:r>
      <w:r w:rsidR="009924E5">
        <w:t xml:space="preserve">more sophisticated methods to extract </w:t>
      </w:r>
      <w:r w:rsidR="00546340">
        <w:t xml:space="preserve">local </w:t>
      </w:r>
      <w:r w:rsidR="009924E5">
        <w:t xml:space="preserve">growth curve </w:t>
      </w:r>
      <w:r w:rsidR="0052044B">
        <w:t xml:space="preserve">features </w:t>
      </w:r>
      <w:r w:rsidR="00515CBD">
        <w:t xml:space="preserve">might </w:t>
      </w:r>
      <w:r w:rsidR="009924E5">
        <w:t>be needed.</w:t>
      </w:r>
    </w:p>
    <w:p w14:paraId="35F7AF9C" w14:textId="0958FF78" w:rsidR="007B49A0" w:rsidRPr="00AB23C1" w:rsidRDefault="00AC5D5A">
      <w:pPr>
        <w:spacing w:before="240" w:after="240"/>
        <w:jc w:val="both"/>
      </w:pPr>
      <w:r>
        <w:t xml:space="preserve">We </w:t>
      </w:r>
      <w:r w:rsidR="00430212">
        <w:t xml:space="preserve">then </w:t>
      </w:r>
      <w:r>
        <w:t xml:space="preserve">used </w:t>
      </w:r>
      <w:r w:rsidR="000A4FFB">
        <w:t>both</w:t>
      </w:r>
      <w:r>
        <w:t xml:space="preserve"> unsupervised and supervised </w:t>
      </w:r>
      <w:r w:rsidR="00186224">
        <w:t>learning</w:t>
      </w:r>
      <w:r w:rsidR="004E557C">
        <w:t xml:space="preserve"> </w:t>
      </w:r>
      <w:r w:rsidR="00467405">
        <w:t>approaches</w:t>
      </w:r>
      <w:r>
        <w:t xml:space="preserve"> to </w:t>
      </w:r>
      <w:del w:id="112" w:author="yjy" w:date="2020-07-09T18:59:00Z">
        <w:r w:rsidDel="002B13DE">
          <w:delText xml:space="preserve">extract </w:delText>
        </w:r>
      </w:del>
      <w:ins w:id="113" w:author="yjy" w:date="2020-07-09T18:59:00Z">
        <w:r w:rsidR="002B13DE">
          <w:t xml:space="preserve">identify </w:t>
        </w:r>
      </w:ins>
      <w:del w:id="114" w:author="yjy" w:date="2020-07-09T18:59:00Z">
        <w:r w:rsidDel="002B13DE">
          <w:delText xml:space="preserve">the </w:delText>
        </w:r>
      </w:del>
      <w:r>
        <w:t>growth</w:t>
      </w:r>
      <w:r w:rsidR="005B3598">
        <w:t xml:space="preserve"> </w:t>
      </w:r>
      <w:r>
        <w:t xml:space="preserve">features </w:t>
      </w:r>
      <w:del w:id="115" w:author="yjy" w:date="2020-07-09T18:59:00Z">
        <w:r w:rsidDel="002B13DE">
          <w:delText>and tested the</w:delText>
        </w:r>
        <w:r w:rsidR="007141C1" w:rsidDel="002B13DE">
          <w:delText>ir</w:delText>
        </w:r>
        <w:r w:rsidDel="002B13DE">
          <w:delText xml:space="preserve"> </w:delText>
        </w:r>
      </w:del>
      <w:r>
        <w:t>associat</w:t>
      </w:r>
      <w:del w:id="116" w:author="yjy" w:date="2020-07-09T18:59:00Z">
        <w:r w:rsidDel="002B13DE">
          <w:delText>ion</w:delText>
        </w:r>
        <w:r w:rsidR="007141C1" w:rsidDel="002B13DE">
          <w:delText>s</w:delText>
        </w:r>
      </w:del>
      <w:ins w:id="117" w:author="yjy" w:date="2020-07-09T18:59:00Z">
        <w:r w:rsidR="002B13DE">
          <w:t>ed</w:t>
        </w:r>
      </w:ins>
      <w:r>
        <w:t xml:space="preserve"> with </w:t>
      </w:r>
      <w:del w:id="118" w:author="yjy" w:date="2020-07-12T21:40:00Z">
        <w:r w:rsidR="00D27EFC" w:rsidRPr="00AB23C1" w:rsidDel="00E25BB0">
          <w:delText>rhamnolipid production</w:delText>
        </w:r>
      </w:del>
      <w:ins w:id="119" w:author="yjy" w:date="2020-07-12T21:40:00Z">
        <w:r w:rsidR="00E25BB0">
          <w:t>rhamnolipid production</w:t>
        </w:r>
      </w:ins>
      <w:r>
        <w:t xml:space="preserve">. </w:t>
      </w:r>
      <w:r w:rsidRPr="00F079B1">
        <w:t xml:space="preserve">For the unsupervised approach, we used a non-negative matrix decomposition method </w:t>
      </w:r>
      <w:r w:rsidR="00371EDA">
        <w:fldChar w:fldCharType="begin"/>
      </w:r>
      <w:r w:rsidR="00371EDA">
        <w:instrText>ADDIN F1000_CSL_CITATION&lt;~#@#~&gt;[{"DOI":"10.1038/44565","First":false,"Last":false,"PMID":"10548103","abstract":"Is perception of the whole based on perception of its parts? There is psychological and physiological evidence for parts-based representations in the brain, and certain computational theories of object recognition rely on such representations. But little is known about how brains or computers might learn the parts of objects. Here we demonstrate an algorithm for non-negative matrix factorization that is able to learn parts of faces and semantic features of text. This is in contrast to other methods, such as principal components analysis and vector quantization, that learn holistic, not parts-based, representations. Non-negative matrix factorization is distinguished from the other methods by its use of non-negativity constraints. These constraints lead to a parts-based representation because they allow only additive, not subtractive, combinations. When non-negative matrix factorization is implemented as a neural network, parts-based representations emerge by virtue of two properties: the firing rates of neurons are never negative and synaptic strengths do not change sign.","author":[{"family":"Lee","given":"D D"},{"family":"Seung","given":"H S"}],"authorYearDisplayFormat":false,"citation-label":"387370","container-title":"Nature","container-title-short":"Nature","id":"387370","invisible":false,"issue":"6755","issued":{"date-parts":[["1999","10","21"]]},"journalAbbreviation":"Nature","page":"788-791","suppress-author":false,"title":"Learning the parts of objects by non-negative matrix factorization.","type":"article-journal","volume":"401"}]</w:instrText>
      </w:r>
      <w:r w:rsidR="00371EDA">
        <w:fldChar w:fldCharType="separate"/>
      </w:r>
      <w:r w:rsidR="007272A4" w:rsidRPr="007272A4">
        <w:rPr>
          <w:noProof/>
        </w:rPr>
        <w:t>(Lee &amp; Seung, 1999)</w:t>
      </w:r>
      <w:r w:rsidR="00371EDA">
        <w:fldChar w:fldCharType="end"/>
      </w:r>
      <w:r w:rsidR="004F34FE">
        <w:t xml:space="preserve"> </w:t>
      </w:r>
      <w:r w:rsidR="004F34FE" w:rsidRPr="00F079B1">
        <w:t xml:space="preserve">which </w:t>
      </w:r>
      <w:del w:id="120" w:author="yjy" w:date="2020-07-09T19:00:00Z">
        <w:r w:rsidR="009D24DF" w:rsidDel="002B13DE">
          <w:delText>represents</w:delText>
        </w:r>
        <w:r w:rsidR="009D24DF" w:rsidRPr="00F079B1" w:rsidDel="002B13DE">
          <w:delText xml:space="preserve"> </w:delText>
        </w:r>
      </w:del>
      <w:ins w:id="121" w:author="yjy" w:date="2020-07-09T19:00:00Z">
        <w:r w:rsidR="002B13DE">
          <w:t>decomposes</w:t>
        </w:r>
        <w:r w:rsidR="002B13DE" w:rsidRPr="00F079B1">
          <w:t xml:space="preserve"> </w:t>
        </w:r>
      </w:ins>
      <w:r w:rsidR="004F34FE" w:rsidRPr="00F079B1">
        <w:t xml:space="preserve">each growth curve as a weighted sum of three </w:t>
      </w:r>
      <w:r w:rsidR="004F34FE" w:rsidRPr="00F63738">
        <w:t>basi</w:t>
      </w:r>
      <w:r w:rsidR="004F34FE">
        <w:t>s</w:t>
      </w:r>
      <w:r w:rsidR="004F34FE" w:rsidRPr="00F079B1">
        <w:t xml:space="preserve"> functions (</w:t>
      </w:r>
      <w:r w:rsidR="004F34FE">
        <w:t xml:space="preserve">i.e., </w:t>
      </w:r>
      <w:r w:rsidR="004F34FE" w:rsidRPr="00F079B1">
        <w:t>features)</w:t>
      </w:r>
      <w:r w:rsidR="004F34FE">
        <w:t>.</w:t>
      </w:r>
      <w:r w:rsidRPr="00F079B1">
        <w:t xml:space="preserve"> </w:t>
      </w:r>
      <w:r>
        <w:t>Although</w:t>
      </w:r>
      <w:r w:rsidR="00D27EFC" w:rsidRPr="00AB23C1">
        <w:t xml:space="preserve"> the growth curves of the </w:t>
      </w:r>
      <w:del w:id="122" w:author="yjy" w:date="2020-07-12T21:36:00Z">
        <w:r w:rsidR="00D27EFC" w:rsidRPr="00AB23C1" w:rsidDel="00E25BB0">
          <w:delText>rhamnolipid producer</w:delText>
        </w:r>
      </w:del>
      <w:ins w:id="123" w:author="yjy" w:date="2020-07-12T21:36:00Z">
        <w:r w:rsidR="00E25BB0">
          <w:t>rhamnolipid producer</w:t>
        </w:r>
      </w:ins>
      <w:r w:rsidR="00D27EFC" w:rsidRPr="00AB23C1">
        <w:t>s (orange lines)</w:t>
      </w:r>
      <w:r>
        <w:t xml:space="preserve"> and non-producers (blue lines)</w:t>
      </w:r>
      <w:r w:rsidR="00D27EFC" w:rsidRPr="00AB23C1">
        <w:t xml:space="preserve"> </w:t>
      </w:r>
      <w:r w:rsidR="00B3782E">
        <w:t xml:space="preserve">largely </w:t>
      </w:r>
      <w:r w:rsidR="00D27EFC" w:rsidRPr="00AB23C1">
        <w:t>overlap</w:t>
      </w:r>
      <w:r w:rsidR="0094079F">
        <w:t>ped</w:t>
      </w:r>
      <w:r w:rsidR="00D27EFC" w:rsidRPr="00AB23C1">
        <w:t xml:space="preserve"> (</w:t>
      </w:r>
      <w:r w:rsidR="00D27EFC" w:rsidRPr="00AB23C1">
        <w:rPr>
          <w:highlight w:val="yellow"/>
        </w:rPr>
        <w:t>Fig. 2A</w:t>
      </w:r>
      <w:r w:rsidR="00D27EFC" w:rsidRPr="00AB23C1">
        <w:t>)</w:t>
      </w:r>
      <w:r>
        <w:t>,</w:t>
      </w:r>
      <w:r w:rsidR="00D27EFC" w:rsidRPr="00AB23C1">
        <w:t xml:space="preserve"> there </w:t>
      </w:r>
      <w:r w:rsidR="0094079F">
        <w:t>was</w:t>
      </w:r>
      <w:r w:rsidR="0094079F" w:rsidRPr="00AB23C1">
        <w:t xml:space="preserve"> </w:t>
      </w:r>
      <w:r w:rsidR="00D27EFC" w:rsidRPr="00AB23C1">
        <w:t xml:space="preserve">a significant difference in the weights associated with </w:t>
      </w:r>
      <w:del w:id="124" w:author="yjy" w:date="2020-07-09T19:02:00Z">
        <w:r w:rsidR="00D27EFC" w:rsidRPr="00AB23C1" w:rsidDel="002B13DE">
          <w:delText xml:space="preserve">Basis </w:delText>
        </w:r>
      </w:del>
      <w:ins w:id="125" w:author="yjy" w:date="2020-07-09T19:02:00Z">
        <w:r w:rsidR="002B13DE">
          <w:t>b</w:t>
        </w:r>
        <w:r w:rsidR="002B13DE" w:rsidRPr="00AB23C1">
          <w:t xml:space="preserve">asis </w:t>
        </w:r>
      </w:ins>
      <w:r w:rsidR="00D27EFC" w:rsidRPr="00AB23C1">
        <w:t>1 between the two groups (</w:t>
      </w:r>
      <w:r w:rsidR="00D27EFC" w:rsidRPr="00AB23C1">
        <w:rPr>
          <w:highlight w:val="yellow"/>
        </w:rPr>
        <w:t xml:space="preserve">Fig. </w:t>
      </w:r>
      <w:r w:rsidR="00D27EFC" w:rsidRPr="004466A4">
        <w:rPr>
          <w:highlight w:val="yellow"/>
        </w:rPr>
        <w:t>2B</w:t>
      </w:r>
      <w:r w:rsidR="00D27EFC" w:rsidRPr="00AB23C1">
        <w:t xml:space="preserve">), suggesting an association between </w:t>
      </w:r>
      <w:del w:id="126" w:author="yjy" w:date="2020-07-12T21:40:00Z">
        <w:r w:rsidR="00D27EFC" w:rsidRPr="00AB23C1" w:rsidDel="00E25BB0">
          <w:delText>rhamnolipid production</w:delText>
        </w:r>
      </w:del>
      <w:ins w:id="127" w:author="yjy" w:date="2020-07-12T21:40:00Z">
        <w:r w:rsidR="00E25BB0">
          <w:t>rhamnolipid production</w:t>
        </w:r>
      </w:ins>
      <w:r w:rsidR="00D27EFC" w:rsidRPr="00AB23C1">
        <w:t xml:space="preserve"> and bacterial growth. To </w:t>
      </w:r>
      <w:r w:rsidR="0094079F">
        <w:t>pinpoint</w:t>
      </w:r>
      <w:r w:rsidR="0094079F" w:rsidRPr="00AB23C1">
        <w:t xml:space="preserve"> </w:t>
      </w:r>
      <w:r w:rsidR="00D27EFC" w:rsidRPr="00AB23C1">
        <w:t>feature</w:t>
      </w:r>
      <w:r w:rsidR="0094079F">
        <w:t>s</w:t>
      </w:r>
      <w:r w:rsidR="00D27EFC" w:rsidRPr="00AB23C1">
        <w:t xml:space="preserve"> </w:t>
      </w:r>
      <w:r w:rsidR="0094079F">
        <w:t>associated with</w:t>
      </w:r>
      <w:r w:rsidR="00D27EFC" w:rsidRPr="00AB23C1">
        <w:t xml:space="preserve"> </w:t>
      </w:r>
      <w:del w:id="128" w:author="yjy" w:date="2020-07-12T21:40:00Z">
        <w:r w:rsidR="00D27EFC" w:rsidRPr="00AB23C1" w:rsidDel="00E25BB0">
          <w:delText>rhamnolipid production</w:delText>
        </w:r>
      </w:del>
      <w:ins w:id="129" w:author="yjy" w:date="2020-07-12T21:40:00Z">
        <w:r w:rsidR="00E25BB0">
          <w:t>rhamnolipid production</w:t>
        </w:r>
      </w:ins>
      <w:r w:rsidR="00D27EFC" w:rsidRPr="00AB23C1">
        <w:t xml:space="preserve">, we divided each growth curve into three phases based on its shape </w:t>
      </w:r>
      <w:r w:rsidR="00E47B52">
        <w:t>(</w:t>
      </w:r>
      <w:r w:rsidR="00E47B52" w:rsidRPr="00AB23C1">
        <w:rPr>
          <w:highlight w:val="yellow"/>
        </w:rPr>
        <w:t>Fig. 2C</w:t>
      </w:r>
      <w:r w:rsidR="003466D1">
        <w:t xml:space="preserve"> and </w:t>
      </w:r>
      <w:r w:rsidR="003466D1" w:rsidRPr="00AB23C1">
        <w:rPr>
          <w:highlight w:val="yellow"/>
        </w:rPr>
        <w:t>Supplementary Fig. S</w:t>
      </w:r>
      <w:r w:rsidR="00B1513B">
        <w:rPr>
          <w:highlight w:val="yellow"/>
        </w:rPr>
        <w:t>4</w:t>
      </w:r>
      <w:r w:rsidR="00E47B52">
        <w:t xml:space="preserve">) </w:t>
      </w:r>
      <w:r w:rsidR="00D27EFC" w:rsidRPr="00AB23C1">
        <w:t xml:space="preserve">and defined 7 quantitative features to characterize each </w:t>
      </w:r>
      <w:r w:rsidR="00FA49DC">
        <w:t xml:space="preserve">growth </w:t>
      </w:r>
      <w:r w:rsidR="00D27EFC" w:rsidRPr="00AB23C1">
        <w:t>phase (</w:t>
      </w:r>
      <w:r w:rsidR="00D27EFC" w:rsidRPr="00AB23C1">
        <w:rPr>
          <w:highlight w:val="yellow"/>
        </w:rPr>
        <w:t>Fig. 2</w:t>
      </w:r>
      <w:r w:rsidR="00E47B52">
        <w:rPr>
          <w:highlight w:val="yellow"/>
        </w:rPr>
        <w:t>D</w:t>
      </w:r>
      <w:r w:rsidR="008F3208">
        <w:t xml:space="preserve"> and </w:t>
      </w:r>
      <w:r w:rsidR="008F3208" w:rsidRPr="008F3208">
        <w:rPr>
          <w:highlight w:val="yellow"/>
        </w:rPr>
        <w:t>Supplementary File 1</w:t>
      </w:r>
      <w:r w:rsidR="00D27EFC" w:rsidRPr="00AB23C1">
        <w:t xml:space="preserve">). Using Random Forest classification, we found that the top two features with the highest </w:t>
      </w:r>
      <w:r w:rsidR="00374D55">
        <w:t>explanatory power</w:t>
      </w:r>
      <w:r w:rsidR="00D27EFC" w:rsidRPr="00AB23C1">
        <w:t xml:space="preserve"> </w:t>
      </w:r>
      <w:r w:rsidR="0094079F">
        <w:t>were</w:t>
      </w:r>
      <w:r w:rsidR="0094079F" w:rsidRPr="00AB23C1">
        <w:t xml:space="preserve"> </w:t>
      </w:r>
      <w:r w:rsidR="00D27EFC" w:rsidRPr="00AB23C1">
        <w:t xml:space="preserve">the maximum </w:t>
      </w:r>
      <w:r w:rsidR="00C56C8C">
        <w:t xml:space="preserve">and averaged </w:t>
      </w:r>
      <w:r w:rsidR="00D27EFC" w:rsidRPr="00AB23C1">
        <w:t>specific growth rate</w:t>
      </w:r>
      <w:r w:rsidR="00C56C8C">
        <w:t>s</w:t>
      </w:r>
      <w:r w:rsidR="00D27EFC" w:rsidRPr="00AB23C1">
        <w:t xml:space="preserve"> in </w:t>
      </w:r>
      <w:r w:rsidR="009A1476">
        <w:t>phase I</w:t>
      </w:r>
      <w:r w:rsidR="00D27EFC" w:rsidRPr="00AB23C1">
        <w:t xml:space="preserve"> </w:t>
      </w:r>
      <w:r w:rsidR="005F2385">
        <w:t xml:space="preserve">when growth speeds up </w:t>
      </w:r>
      <w:r w:rsidR="00D27EFC" w:rsidRPr="00AB23C1">
        <w:t>(</w:t>
      </w:r>
      <w:r w:rsidR="00E47B52" w:rsidRPr="00AB23C1">
        <w:rPr>
          <w:highlight w:val="yellow"/>
        </w:rPr>
        <w:t>Fig. 2E</w:t>
      </w:r>
      <w:r w:rsidR="00D27EFC" w:rsidRPr="00AB23C1">
        <w:t xml:space="preserve">). </w:t>
      </w:r>
      <w:r w:rsidR="0036032D">
        <w:t>Considering</w:t>
      </w:r>
      <w:r w:rsidR="00E47B52">
        <w:t xml:space="preserve"> the majority of rhamnolipids are produced in </w:t>
      </w:r>
      <w:r w:rsidR="009A1476">
        <w:t>phase II</w:t>
      </w:r>
      <w:r w:rsidR="00E47B52">
        <w:t xml:space="preserve"> when </w:t>
      </w:r>
      <w:r w:rsidR="009E3D8A">
        <w:t>growth slows down</w:t>
      </w:r>
      <w:r w:rsidR="00E47B52">
        <w:t xml:space="preserve"> </w:t>
      </w:r>
      <w:r w:rsidR="00E47B52">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E47B52">
        <w:fldChar w:fldCharType="separate"/>
      </w:r>
      <w:r w:rsidR="007272A4" w:rsidRPr="007272A4">
        <w:rPr>
          <w:noProof/>
        </w:rPr>
        <w:t xml:space="preserve">(Boyle </w:t>
      </w:r>
      <w:r w:rsidR="007272A4" w:rsidRPr="007272A4">
        <w:rPr>
          <w:i/>
          <w:noProof/>
        </w:rPr>
        <w:t>et al</w:t>
      </w:r>
      <w:r w:rsidR="007272A4" w:rsidRPr="007272A4">
        <w:rPr>
          <w:noProof/>
        </w:rPr>
        <w:t>, 2015)</w:t>
      </w:r>
      <w:r w:rsidR="00E47B52">
        <w:fldChar w:fldCharType="end"/>
      </w:r>
      <w:r w:rsidR="00C44F8B">
        <w:t>,</w:t>
      </w:r>
      <w:r w:rsidR="00E47B52">
        <w:t xml:space="preserve"> </w:t>
      </w:r>
      <w:r w:rsidR="00C44F8B">
        <w:t>our</w:t>
      </w:r>
      <w:r w:rsidR="00D27EFC" w:rsidRPr="00AB23C1">
        <w:t xml:space="preserve"> finding reveal</w:t>
      </w:r>
      <w:r w:rsidR="0094079F">
        <w:t>ed</w:t>
      </w:r>
      <w:r w:rsidR="00D27EFC" w:rsidRPr="00AB23C1">
        <w:t xml:space="preserve"> </w:t>
      </w:r>
      <w:r w:rsidR="000975D7">
        <w:t xml:space="preserve">a strong </w:t>
      </w:r>
      <w:r w:rsidR="000976AC">
        <w:t xml:space="preserve">temporal </w:t>
      </w:r>
      <w:r w:rsidR="00FD69E7">
        <w:t>link</w:t>
      </w:r>
      <w:r w:rsidR="00C44F8B">
        <w:t xml:space="preserve"> between </w:t>
      </w:r>
      <w:r w:rsidR="00C72631">
        <w:t xml:space="preserve">exponential </w:t>
      </w:r>
      <w:r w:rsidR="00C44F8B">
        <w:t>growth rate</w:t>
      </w:r>
      <w:r w:rsidR="00C72631">
        <w:t xml:space="preserve"> in</w:t>
      </w:r>
      <w:r w:rsidR="00C72631" w:rsidRPr="00C72631">
        <w:t xml:space="preserve"> </w:t>
      </w:r>
      <w:r w:rsidR="00C72631">
        <w:t>phase I</w:t>
      </w:r>
      <w:r w:rsidR="00C44F8B">
        <w:t xml:space="preserve"> and </w:t>
      </w:r>
      <w:del w:id="130" w:author="yjy" w:date="2020-07-12T21:40:00Z">
        <w:r w:rsidR="00D27EFC" w:rsidRPr="00AB23C1" w:rsidDel="00E25BB0">
          <w:delText xml:space="preserve">rhamnolipid </w:delText>
        </w:r>
        <w:r w:rsidR="00C44F8B" w:rsidDel="00E25BB0">
          <w:delText>production</w:delText>
        </w:r>
      </w:del>
      <w:ins w:id="131" w:author="yjy" w:date="2020-07-12T21:40:00Z">
        <w:r w:rsidR="00E25BB0">
          <w:t>rhamnolipid production</w:t>
        </w:r>
      </w:ins>
      <w:r w:rsidR="00C72631">
        <w:t xml:space="preserve"> in phase II</w:t>
      </w:r>
      <w:r w:rsidR="00C44F8B">
        <w:t>.</w:t>
      </w:r>
      <w:r w:rsidR="001836A3">
        <w:t xml:space="preserve"> We hypothesized that the link </w:t>
      </w:r>
      <w:r w:rsidR="0094079F">
        <w:t xml:space="preserve">might </w:t>
      </w:r>
      <w:r w:rsidR="001836A3">
        <w:t>be mediated by metabolic homeostasis</w:t>
      </w:r>
      <w:r w:rsidR="0094079F">
        <w:t>: the disruption</w:t>
      </w:r>
      <w:r w:rsidR="001836A3">
        <w:t xml:space="preserve"> </w:t>
      </w:r>
      <w:r w:rsidR="0094079F">
        <w:t>of homeostasis</w:t>
      </w:r>
      <w:r w:rsidR="00492F3E">
        <w:t xml:space="preserve"> both</w:t>
      </w:r>
      <w:r w:rsidR="001836A3">
        <w:t xml:space="preserve"> slow</w:t>
      </w:r>
      <w:r w:rsidR="00B03CB1">
        <w:t>s</w:t>
      </w:r>
      <w:r w:rsidR="001836A3">
        <w:t xml:space="preserve"> down growth and </w:t>
      </w:r>
      <w:r w:rsidR="00492F3E">
        <w:t>disfavors overflow</w:t>
      </w:r>
      <w:r w:rsidR="000D5EE4">
        <w:t xml:space="preserve"> of excess carbon</w:t>
      </w:r>
      <w:r w:rsidR="00492F3E">
        <w:t xml:space="preserve"> </w:t>
      </w:r>
      <w:r w:rsidR="000D5EE4">
        <w:t xml:space="preserve">which would </w:t>
      </w:r>
      <w:r w:rsidR="00F6330B">
        <w:t xml:space="preserve">be </w:t>
      </w:r>
      <w:r w:rsidR="00BC56FB">
        <w:t>preferentially</w:t>
      </w:r>
      <w:r w:rsidR="000D5EE4">
        <w:t xml:space="preserve"> </w:t>
      </w:r>
      <w:r w:rsidR="00A45160">
        <w:t xml:space="preserve">used for </w:t>
      </w:r>
      <w:r w:rsidR="000D5EE4">
        <w:t>cell maint</w:t>
      </w:r>
      <w:r w:rsidR="007D7E23">
        <w:t>en</w:t>
      </w:r>
      <w:r w:rsidR="000D5EE4">
        <w:t>a</w:t>
      </w:r>
      <w:r w:rsidR="00BC56FB">
        <w:t>n</w:t>
      </w:r>
      <w:r w:rsidR="007D7E23">
        <w:t>ce</w:t>
      </w:r>
      <w:r w:rsidR="00BC56FB">
        <w:t xml:space="preserve"> an</w:t>
      </w:r>
      <w:r w:rsidR="000D5EE4">
        <w:t>d stress response</w:t>
      </w:r>
      <w:r w:rsidR="0094079F">
        <w:t>s</w:t>
      </w:r>
      <w:r w:rsidR="00B93F16">
        <w:t xml:space="preserve"> under metabolic imbalanced conditions</w:t>
      </w:r>
      <w:r w:rsidR="00492F3E">
        <w:t>.</w:t>
      </w:r>
    </w:p>
    <w:p w14:paraId="2F1E3667" w14:textId="70A6C00F" w:rsidR="004918BE" w:rsidRDefault="00D31D85">
      <w:pPr>
        <w:spacing w:before="240" w:after="240"/>
        <w:jc w:val="both"/>
      </w:pPr>
      <w:del w:id="132" w:author="yjy" w:date="2020-07-12T21:37:00Z">
        <w:r w:rsidDel="00E25BB0">
          <w:rPr>
            <w:b/>
          </w:rPr>
          <w:delText>Rhamnolipid non-producer</w:delText>
        </w:r>
      </w:del>
      <w:ins w:id="133" w:author="yjy" w:date="2020-07-12T21:37:00Z">
        <w:r w:rsidR="00E25BB0">
          <w:rPr>
            <w:b/>
          </w:rPr>
          <w:t>Rhamnolipid non-producer</w:t>
        </w:r>
      </w:ins>
      <w:r>
        <w:rPr>
          <w:b/>
        </w:rPr>
        <w:t xml:space="preserve">s have perturbed </w:t>
      </w:r>
      <w:r w:rsidR="00306A00" w:rsidRPr="00F079B1">
        <w:rPr>
          <w:b/>
        </w:rPr>
        <w:t xml:space="preserve">TCA cycle </w:t>
      </w:r>
      <w:r w:rsidR="00306A00">
        <w:rPr>
          <w:b/>
        </w:rPr>
        <w:t>and amino acid</w:t>
      </w:r>
      <w:r w:rsidR="00D46282">
        <w:rPr>
          <w:b/>
        </w:rPr>
        <w:t xml:space="preserve"> pathways</w:t>
      </w:r>
      <w:r w:rsidR="00AD0A4F">
        <w:rPr>
          <w:b/>
        </w:rPr>
        <w:t xml:space="preserve">. </w:t>
      </w:r>
      <w:r w:rsidR="001F51A5">
        <w:t>Similar to our g</w:t>
      </w:r>
      <w:r w:rsidR="00A53FF1">
        <w:t>r</w:t>
      </w:r>
      <w:r w:rsidR="001F51A5">
        <w:t>owt</w:t>
      </w:r>
      <w:r w:rsidR="00A53FF1">
        <w:t>h</w:t>
      </w:r>
      <w:r w:rsidR="001F51A5">
        <w:t xml:space="preserve"> curve analysis, we </w:t>
      </w:r>
      <w:del w:id="134" w:author="yjy" w:date="2020-07-09T19:05:00Z">
        <w:r w:rsidR="001F51A5" w:rsidDel="00F814D0">
          <w:delText xml:space="preserve">also </w:delText>
        </w:r>
      </w:del>
      <w:r w:rsidR="001F51A5">
        <w:t xml:space="preserve">adopted </w:t>
      </w:r>
      <w:r w:rsidR="00FE2510">
        <w:t>both</w:t>
      </w:r>
      <w:r w:rsidR="001F51A5">
        <w:t xml:space="preserve"> unsupervised and supervise</w:t>
      </w:r>
      <w:r w:rsidR="00FE2510">
        <w:t>d</w:t>
      </w:r>
      <w:r w:rsidR="001F51A5">
        <w:t xml:space="preserve"> </w:t>
      </w:r>
      <w:r w:rsidR="00FE2510">
        <w:t xml:space="preserve">learning </w:t>
      </w:r>
      <w:r w:rsidR="001F51A5">
        <w:t>approach</w:t>
      </w:r>
      <w:r w:rsidR="00FE2510">
        <w:t>es</w:t>
      </w:r>
      <w:r w:rsidR="001F51A5">
        <w:t xml:space="preserve"> to test the associations of cell metabolism with swarming and </w:t>
      </w:r>
      <w:del w:id="135" w:author="yjy" w:date="2020-07-12T21:40:00Z">
        <w:r w:rsidR="001F51A5" w:rsidDel="00E25BB0">
          <w:delText>rhamnolipid production</w:delText>
        </w:r>
      </w:del>
      <w:ins w:id="136" w:author="yjy" w:date="2020-07-12T21:40:00Z">
        <w:r w:rsidR="00E25BB0">
          <w:t>rhamnolipid production</w:t>
        </w:r>
      </w:ins>
      <w:r w:rsidR="001F51A5">
        <w:t xml:space="preserve">. </w:t>
      </w:r>
      <w:r w:rsidR="00370408">
        <w:t>In</w:t>
      </w:r>
      <w:r w:rsidR="000B7932">
        <w:t xml:space="preserve"> the same glycerol minimal medium, we collected intracellular metabolomics of all our strains</w:t>
      </w:r>
      <w:r w:rsidR="00C96538">
        <w:t xml:space="preserve"> (</w:t>
      </w:r>
      <w:r w:rsidR="00443A82">
        <w:t xml:space="preserve">except for </w:t>
      </w:r>
      <w:r w:rsidR="00443A82" w:rsidRPr="00F079B1">
        <w:t>M55212 and F23197</w:t>
      </w:r>
      <w:r w:rsidR="00443A82">
        <w:t xml:space="preserve"> </w:t>
      </w:r>
      <w:r w:rsidR="00305A1A">
        <w:t>which</w:t>
      </w:r>
      <w:r w:rsidR="00443A82">
        <w:t xml:space="preserve"> grew too slow</w:t>
      </w:r>
      <w:r>
        <w:t>)</w:t>
      </w:r>
      <w:r w:rsidR="003E19F7">
        <w:t xml:space="preserve"> </w:t>
      </w:r>
      <w:r w:rsidR="0006625C">
        <w:t>during</w:t>
      </w:r>
      <w:r w:rsidR="00D27EFC" w:rsidRPr="00AB23C1">
        <w:t xml:space="preserve"> </w:t>
      </w:r>
      <w:r w:rsidR="000B7932">
        <w:t xml:space="preserve">the transition between </w:t>
      </w:r>
      <w:r w:rsidR="009A1476">
        <w:t>phase I</w:t>
      </w:r>
      <w:r w:rsidR="000B7932">
        <w:t xml:space="preserve"> and </w:t>
      </w:r>
      <w:r w:rsidR="009A1476">
        <w:t>phase II</w:t>
      </w:r>
      <w:r w:rsidR="0006625C">
        <w:t xml:space="preserve"> when </w:t>
      </w:r>
      <w:del w:id="137" w:author="yjy" w:date="2020-07-12T21:40:00Z">
        <w:r w:rsidR="0006625C" w:rsidDel="00E25BB0">
          <w:delText>rhamnolipids production</w:delText>
        </w:r>
      </w:del>
      <w:ins w:id="138" w:author="yjy" w:date="2020-07-12T21:40:00Z">
        <w:r w:rsidR="00E25BB0">
          <w:t>rhamnolipid production</w:t>
        </w:r>
      </w:ins>
      <w:r w:rsidR="0006625C">
        <w:t xml:space="preserve"> begin</w:t>
      </w:r>
      <w:r w:rsidR="00DB687E">
        <w:t>s</w:t>
      </w:r>
      <w:r w:rsidR="00D27EFC" w:rsidRPr="00AB23C1">
        <w:t>.</w:t>
      </w:r>
      <w:r w:rsidR="00370105">
        <w:t xml:space="preserve"> </w:t>
      </w:r>
      <w:r w:rsidR="00B76223">
        <w:t>Using LC-MS we identified a</w:t>
      </w:r>
      <w:r w:rsidR="002740F3">
        <w:t xml:space="preserve"> total of 92 compounds (</w:t>
      </w:r>
      <w:r w:rsidR="002740F3" w:rsidRPr="002740F3">
        <w:rPr>
          <w:highlight w:val="yellow"/>
        </w:rPr>
        <w:t xml:space="preserve">Fig. </w:t>
      </w:r>
      <w:r w:rsidR="003E7EF3">
        <w:rPr>
          <w:highlight w:val="yellow"/>
        </w:rPr>
        <w:t>3</w:t>
      </w:r>
      <w:r w:rsidR="002740F3" w:rsidRPr="002740F3">
        <w:rPr>
          <w:highlight w:val="yellow"/>
        </w:rPr>
        <w:t>A</w:t>
      </w:r>
      <w:r w:rsidR="002740F3">
        <w:t>) spanning a wide range of abundance</w:t>
      </w:r>
      <w:r w:rsidR="00B76223">
        <w:t>s</w:t>
      </w:r>
      <w:r w:rsidR="002740F3">
        <w:t xml:space="preserve">. </w:t>
      </w:r>
      <w:r w:rsidR="00370105">
        <w:t>After data normalization and imputation (</w:t>
      </w:r>
      <w:r w:rsidR="00370105" w:rsidRPr="00AB23C1">
        <w:rPr>
          <w:highlight w:val="yellow"/>
        </w:rPr>
        <w:t>Supplementary Fig. S</w:t>
      </w:r>
      <w:r w:rsidR="00370105" w:rsidRPr="006D3CCF">
        <w:rPr>
          <w:highlight w:val="yellow"/>
        </w:rPr>
        <w:t>5</w:t>
      </w:r>
      <w:r w:rsidR="00370105">
        <w:t>),</w:t>
      </w:r>
      <w:r w:rsidR="00B61C1D">
        <w:t xml:space="preserve"> </w:t>
      </w:r>
      <w:r w:rsidR="00370105">
        <w:t>h</w:t>
      </w:r>
      <w:r w:rsidR="00D27EFC" w:rsidRPr="00AB23C1">
        <w:t xml:space="preserve">ierarchical clustering </w:t>
      </w:r>
      <w:r w:rsidR="009D1660">
        <w:rPr>
          <w:rFonts w:hint="eastAsia"/>
        </w:rPr>
        <w:t>show</w:t>
      </w:r>
      <w:r w:rsidR="00317899">
        <w:t>ed</w:t>
      </w:r>
      <w:r w:rsidR="009D1660">
        <w:t xml:space="preserve"> the consistency </w:t>
      </w:r>
      <w:r w:rsidR="003E19F7">
        <w:t xml:space="preserve">of </w:t>
      </w:r>
      <w:del w:id="139" w:author="yjy" w:date="2020-07-09T21:20:00Z">
        <w:r w:rsidR="00E12465" w:rsidDel="000D5EDA">
          <w:delText xml:space="preserve">corrected </w:delText>
        </w:r>
      </w:del>
      <w:r w:rsidR="003E19F7">
        <w:t xml:space="preserve">data </w:t>
      </w:r>
      <w:r w:rsidR="009D1660">
        <w:t>across a</w:t>
      </w:r>
      <w:r w:rsidR="00D27EFC" w:rsidRPr="00AB23C1">
        <w:t>ll th</w:t>
      </w:r>
      <w:r w:rsidR="009D1660">
        <w:t>r</w:t>
      </w:r>
      <w:r w:rsidR="00D27EFC" w:rsidRPr="00AB23C1">
        <w:t>e</w:t>
      </w:r>
      <w:r w:rsidR="009D1660">
        <w:t>e</w:t>
      </w:r>
      <w:r w:rsidR="00D27EFC" w:rsidRPr="00AB23C1">
        <w:t xml:space="preserve"> replicates </w:t>
      </w:r>
      <w:r w:rsidR="009D1660">
        <w:t xml:space="preserve">for each strain </w:t>
      </w:r>
      <w:r w:rsidR="009D1660" w:rsidRPr="00F079B1">
        <w:t>(</w:t>
      </w:r>
      <w:r w:rsidR="009D1660" w:rsidRPr="00AB23C1">
        <w:rPr>
          <w:highlight w:val="yellow"/>
        </w:rPr>
        <w:t>Fig. 3</w:t>
      </w:r>
      <w:r w:rsidR="009B2ACF" w:rsidRPr="009B2ACF">
        <w:rPr>
          <w:highlight w:val="yellow"/>
        </w:rPr>
        <w:t>B</w:t>
      </w:r>
      <w:r w:rsidR="009D1660" w:rsidRPr="00F079B1">
        <w:t>)</w:t>
      </w:r>
      <w:r w:rsidR="009D1660">
        <w:t xml:space="preserve">, </w:t>
      </w:r>
      <w:r w:rsidR="00D27EFC" w:rsidRPr="00AB23C1">
        <w:t>except for one replicate of H47921 (sample 25</w:t>
      </w:r>
      <w:r w:rsidR="00AE4DB9">
        <w:t>, an</w:t>
      </w:r>
      <w:r w:rsidR="00317899">
        <w:t xml:space="preserve"> outlier</w:t>
      </w:r>
      <w:r w:rsidR="00D27EFC" w:rsidRPr="00AB23C1">
        <w:t xml:space="preserve"> removed from further analysis</w:t>
      </w:r>
      <w:r w:rsidR="00AE4DB9">
        <w:t>)</w:t>
      </w:r>
      <w:r w:rsidR="00D27EFC" w:rsidRPr="00AB23C1">
        <w:t xml:space="preserve">. The clustering </w:t>
      </w:r>
      <w:r w:rsidR="005516D3">
        <w:t>of the metabolomics data yielded</w:t>
      </w:r>
      <w:r w:rsidR="005516D3" w:rsidRPr="00AB23C1">
        <w:t xml:space="preserve"> </w:t>
      </w:r>
      <w:r w:rsidR="00D27EFC" w:rsidRPr="00AB23C1">
        <w:t xml:space="preserve">three major </w:t>
      </w:r>
      <w:r w:rsidR="00AE4DB9">
        <w:t xml:space="preserve">clusters </w:t>
      </w:r>
      <w:r w:rsidR="00AE1BBA">
        <w:t xml:space="preserve">with one </w:t>
      </w:r>
      <w:r w:rsidR="00AE4DB9">
        <w:t>cluster containing</w:t>
      </w:r>
      <w:r w:rsidR="00AE1BBA">
        <w:t xml:space="preserve"> </w:t>
      </w:r>
      <w:r w:rsidR="00315F1E">
        <w:t xml:space="preserve">all </w:t>
      </w:r>
      <w:r w:rsidR="005516D3">
        <w:t xml:space="preserve">strong </w:t>
      </w:r>
      <w:proofErr w:type="spellStart"/>
      <w:r w:rsidR="005516D3">
        <w:t>swarmers</w:t>
      </w:r>
      <w:proofErr w:type="spellEnd"/>
      <w:ins w:id="140" w:author="yjy" w:date="2020-07-09T21:25:00Z">
        <w:r w:rsidR="000D5EDA">
          <w:t xml:space="preserve"> (cluster in the middle) without rhamnolipids nonproducing strains</w:t>
        </w:r>
      </w:ins>
      <w:r w:rsidR="00AE1BBA">
        <w:t xml:space="preserve">, supporting the link between swarming and </w:t>
      </w:r>
      <w:r w:rsidR="00AE1BBA" w:rsidRPr="00F079B1">
        <w:t xml:space="preserve">intracellular metabolism </w:t>
      </w:r>
      <w:r w:rsidR="00AE1BBA" w:rsidRPr="00F079B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AE1BBA" w:rsidRPr="00F079B1">
        <w:fldChar w:fldCharType="separate"/>
      </w:r>
      <w:r w:rsidR="007272A4" w:rsidRPr="007272A4">
        <w:t xml:space="preserve">(Boyle </w:t>
      </w:r>
      <w:r w:rsidR="007272A4" w:rsidRPr="007272A4">
        <w:rPr>
          <w:i/>
        </w:rPr>
        <w:t>et al</w:t>
      </w:r>
      <w:r w:rsidR="007272A4" w:rsidRPr="007272A4">
        <w:t>, 2017)</w:t>
      </w:r>
      <w:r w:rsidR="00AE1BBA" w:rsidRPr="00F079B1">
        <w:fldChar w:fldCharType="end"/>
      </w:r>
      <w:r w:rsidR="00AE1BBA" w:rsidRPr="00F079B1">
        <w:t>.</w:t>
      </w:r>
      <w:r w:rsidR="00AE1BBA">
        <w:t xml:space="preserve"> However, no clear </w:t>
      </w:r>
      <w:r w:rsidR="00523E47">
        <w:t xml:space="preserve">metabolic </w:t>
      </w:r>
      <w:r w:rsidR="00AE1BBA">
        <w:t xml:space="preserve">pattern was found among </w:t>
      </w:r>
      <w:del w:id="141" w:author="yjy" w:date="2020-07-09T21:21:00Z">
        <w:r w:rsidR="00AE1BBA" w:rsidDel="000D5EDA">
          <w:delText xml:space="preserve">non-producers of </w:delText>
        </w:r>
      </w:del>
      <w:r w:rsidR="00AE1BBA">
        <w:t>rhamnolipids</w:t>
      </w:r>
      <w:ins w:id="142" w:author="yjy" w:date="2020-07-09T21:21:00Z">
        <w:r w:rsidR="000D5EDA">
          <w:t xml:space="preserve"> nonproducing strains</w:t>
        </w:r>
      </w:ins>
      <w:ins w:id="143" w:author="yjy" w:date="2020-07-09T21:26:00Z">
        <w:r w:rsidR="000D5EDA">
          <w:t>.</w:t>
        </w:r>
      </w:ins>
      <w:del w:id="144" w:author="yjy" w:date="2020-07-09T21:26:00Z">
        <w:r w:rsidR="00AE1BBA" w:rsidDel="000D5EDA">
          <w:delText>,</w:delText>
        </w:r>
      </w:del>
      <w:r w:rsidR="00AE1BBA">
        <w:t xml:space="preserve"> </w:t>
      </w:r>
      <w:ins w:id="145" w:author="yjy" w:date="2020-07-09T21:26:00Z">
        <w:r w:rsidR="000D5EDA">
          <w:t>D</w:t>
        </w:r>
      </w:ins>
      <w:del w:id="146" w:author="yjy" w:date="2020-07-09T21:26:00Z">
        <w:r w:rsidR="00AE1BBA" w:rsidDel="000D5EDA">
          <w:delText>d</w:delText>
        </w:r>
      </w:del>
      <w:r w:rsidR="00AE1BBA">
        <w:t xml:space="preserve">espite </w:t>
      </w:r>
      <w:r w:rsidR="00D27EFC" w:rsidRPr="00AB23C1">
        <w:t>four out of the six non-producers clustered in the same subgroup</w:t>
      </w:r>
      <w:ins w:id="147" w:author="yjy" w:date="2020-07-09T21:26:00Z">
        <w:r w:rsidR="000D5EDA">
          <w:t>, the</w:t>
        </w:r>
      </w:ins>
      <w:ins w:id="148" w:author="yjy" w:date="2020-07-09T21:27:00Z">
        <w:r w:rsidR="000D5EDA">
          <w:t xml:space="preserve">y all share some similar metabolomics pattern with producers from the same </w:t>
        </w:r>
        <w:proofErr w:type="spellStart"/>
        <w:r w:rsidR="000D5EDA">
          <w:t>cluter</w:t>
        </w:r>
      </w:ins>
      <w:proofErr w:type="spellEnd"/>
      <w:r w:rsidR="00D27EFC" w:rsidRPr="00AB23C1">
        <w:t xml:space="preserve">. </w:t>
      </w:r>
    </w:p>
    <w:p w14:paraId="3DD7586A" w14:textId="48230652" w:rsidR="00655E4E" w:rsidRPr="00AB23C1" w:rsidRDefault="00AE1BBA">
      <w:pPr>
        <w:spacing w:before="240" w:after="240"/>
        <w:jc w:val="both"/>
      </w:pPr>
      <w:r>
        <w:t xml:space="preserve">The </w:t>
      </w:r>
      <w:r w:rsidR="00AE4DB9">
        <w:t>lack of a clear correlat</w:t>
      </w:r>
      <w:ins w:id="149" w:author="yjy" w:date="2020-07-09T21:22:00Z">
        <w:r w:rsidR="000D5EDA">
          <w:t>ion</w:t>
        </w:r>
      </w:ins>
      <w:del w:id="150" w:author="yjy" w:date="2020-07-09T21:22:00Z">
        <w:r w:rsidR="00AE4DB9" w:rsidDel="000D5EDA">
          <w:delText>e</w:delText>
        </w:r>
      </w:del>
      <w:r>
        <w:t xml:space="preserve"> between the metabolom</w:t>
      </w:r>
      <w:r w:rsidR="001D1E19">
        <w:t>ic profile of a strains</w:t>
      </w:r>
      <w:r>
        <w:t xml:space="preserve"> and </w:t>
      </w:r>
      <w:r w:rsidR="001D1E19">
        <w:t xml:space="preserve">its ability to produce </w:t>
      </w:r>
      <w:r>
        <w:t>rhamnolipid</w:t>
      </w:r>
      <w:r w:rsidR="001D1E19">
        <w:t>s</w:t>
      </w:r>
      <w:r>
        <w:t xml:space="preserve"> </w:t>
      </w:r>
      <w:r w:rsidR="00AE4DB9">
        <w:t>led us to search for</w:t>
      </w:r>
      <w:r>
        <w:t xml:space="preserve"> </w:t>
      </w:r>
      <w:r w:rsidR="001F00D4">
        <w:t>specific</w:t>
      </w:r>
      <w:r w:rsidR="00626E46">
        <w:t xml:space="preserve"> </w:t>
      </w:r>
      <w:r>
        <w:t xml:space="preserve">metabolites </w:t>
      </w:r>
      <w:r w:rsidR="004918BE">
        <w:t>using</w:t>
      </w:r>
      <w:r w:rsidR="001D1E19">
        <w:t xml:space="preserve"> supervised </w:t>
      </w:r>
      <w:r w:rsidR="004918BE">
        <w:t>methods</w:t>
      </w:r>
      <w:r>
        <w:t xml:space="preserve">. </w:t>
      </w:r>
      <w:r w:rsidR="00E46EB9">
        <w:t>W</w:t>
      </w:r>
      <w:r w:rsidR="00D27EFC" w:rsidRPr="00AB23C1">
        <w:t>e fitted our metabolomic data</w:t>
      </w:r>
      <w:r w:rsidR="00E03636">
        <w:t xml:space="preserve"> (explanatory variables)</w:t>
      </w:r>
      <w:r w:rsidR="00D27EFC" w:rsidRPr="00AB23C1">
        <w:t xml:space="preserve"> to</w:t>
      </w:r>
      <w:r w:rsidR="00E03636">
        <w:t xml:space="preserve"> categorized</w:t>
      </w:r>
      <w:r w:rsidR="00D27EFC" w:rsidRPr="00AB23C1">
        <w:t xml:space="preserve"> </w:t>
      </w:r>
      <w:del w:id="151" w:author="yjy" w:date="2020-07-12T21:40:00Z">
        <w:r w:rsidR="00D27EFC" w:rsidRPr="00AB23C1" w:rsidDel="00E25BB0">
          <w:delText>rhamnolipids production</w:delText>
        </w:r>
      </w:del>
      <w:ins w:id="152" w:author="yjy" w:date="2020-07-12T21:40:00Z">
        <w:r w:rsidR="00E25BB0">
          <w:t>rhamnolipid production</w:t>
        </w:r>
      </w:ins>
      <w:r w:rsidR="00D27EFC" w:rsidRPr="00AB23C1">
        <w:t xml:space="preserve"> </w:t>
      </w:r>
      <w:r w:rsidR="00E03636">
        <w:t xml:space="preserve">(response variable) </w:t>
      </w:r>
      <w:r w:rsidR="00D27EFC" w:rsidRPr="00AB23C1">
        <w:t xml:space="preserve">using </w:t>
      </w:r>
      <w:r w:rsidR="00C54DEF">
        <w:t>O</w:t>
      </w:r>
      <w:r w:rsidR="00D27EFC" w:rsidRPr="00AB23C1">
        <w:t>rthogonal</w:t>
      </w:r>
      <w:r w:rsidR="00C54DEF">
        <w:t xml:space="preserve"> P</w:t>
      </w:r>
      <w:r w:rsidR="00D27EFC" w:rsidRPr="00AB23C1">
        <w:t xml:space="preserve">rojections to </w:t>
      </w:r>
      <w:r w:rsidR="00C54DEF">
        <w:t>L</w:t>
      </w:r>
      <w:r w:rsidR="00D27EFC" w:rsidRPr="00AB23C1">
        <w:t xml:space="preserve">atent </w:t>
      </w:r>
      <w:r w:rsidR="00C54DEF">
        <w:t>S</w:t>
      </w:r>
      <w:r w:rsidR="00D27EFC" w:rsidRPr="00AB23C1">
        <w:t>tructures</w:t>
      </w:r>
      <w:r w:rsidR="005765D7">
        <w:t>-</w:t>
      </w:r>
      <w:r w:rsidR="00C54DEF">
        <w:t>D</w:t>
      </w:r>
      <w:r w:rsidR="00D27EFC" w:rsidRPr="00AB23C1">
        <w:t xml:space="preserve">iscriminant </w:t>
      </w:r>
      <w:r w:rsidR="00C54DEF">
        <w:t>A</w:t>
      </w:r>
      <w:r w:rsidR="00D27EFC" w:rsidRPr="00AB23C1">
        <w:t>nalysis (</w:t>
      </w:r>
      <w:commentRangeStart w:id="153"/>
      <w:r w:rsidR="00D27EFC" w:rsidRPr="00AB23C1">
        <w:t>OPLS-DA</w:t>
      </w:r>
      <w:commentRangeEnd w:id="153"/>
      <w:r w:rsidR="00B337D0">
        <w:rPr>
          <w:rStyle w:val="CommentReference"/>
          <w:lang w:eastAsia="zh-CN"/>
        </w:rPr>
        <w:commentReference w:id="153"/>
      </w:r>
      <w:r w:rsidR="00D27EFC" w:rsidRPr="00AB23C1">
        <w:t xml:space="preserve">). The output model </w:t>
      </w:r>
      <w:r w:rsidR="00087B1B">
        <w:t>ha</w:t>
      </w:r>
      <w:r w:rsidR="005377B4">
        <w:t>d a reasonable</w:t>
      </w:r>
      <w:r w:rsidR="00087B1B">
        <w:t xml:space="preserve"> </w:t>
      </w:r>
      <w:r w:rsidR="00D27EFC" w:rsidRPr="00AB23C1">
        <w:t>fit (R</w:t>
      </w:r>
      <w:r w:rsidR="00D27EFC" w:rsidRPr="00AB23C1">
        <w:rPr>
          <w:vertAlign w:val="superscript"/>
        </w:rPr>
        <w:t>2</w:t>
      </w:r>
      <w:r w:rsidR="00D27EFC" w:rsidRPr="00AB23C1">
        <w:t xml:space="preserve"> = 0.82, Q</w:t>
      </w:r>
      <w:r w:rsidR="00D27EFC" w:rsidRPr="00AB23C1">
        <w:rPr>
          <w:vertAlign w:val="superscript"/>
        </w:rPr>
        <w:t>2</w:t>
      </w:r>
      <w:r w:rsidR="00D27EFC" w:rsidRPr="00AB23C1">
        <w:t xml:space="preserve"> = 0.66,  </w:t>
      </w:r>
      <w:r w:rsidR="00D27EFC" w:rsidRPr="00AB23C1">
        <w:rPr>
          <w:i/>
        </w:rPr>
        <w:t>p-</w:t>
      </w:r>
      <w:r w:rsidR="00D27EFC" w:rsidRPr="00AB23C1">
        <w:t>value = 5e-4) (</w:t>
      </w:r>
      <w:r w:rsidR="00D27EFC" w:rsidRPr="001239F1">
        <w:t>Fig. 4A</w:t>
      </w:r>
      <w:r w:rsidR="00D27EFC" w:rsidRPr="00AB23C1">
        <w:t>)</w:t>
      </w:r>
      <w:r w:rsidR="00481FB7">
        <w:t>. The predictor component (t1) separate</w:t>
      </w:r>
      <w:r w:rsidR="005377B4">
        <w:t>d</w:t>
      </w:r>
      <w:r w:rsidR="00481FB7">
        <w:t xml:space="preserve"> the strains according to whether they produce rhamnolipids or not</w:t>
      </w:r>
      <w:r w:rsidR="00087B1B">
        <w:t>,</w:t>
      </w:r>
      <w:r w:rsidR="00D27EFC" w:rsidRPr="00AB23C1">
        <w:t xml:space="preserve"> </w:t>
      </w:r>
      <w:ins w:id="154" w:author="yjy" w:date="2020-07-09T21:29:00Z">
        <w:r w:rsidR="004209AC">
          <w:t xml:space="preserve">yielding a model that </w:t>
        </w:r>
      </w:ins>
      <w:commentRangeStart w:id="155"/>
      <w:commentRangeStart w:id="156"/>
      <w:del w:id="157" w:author="yjy" w:date="2020-07-09T21:30:00Z">
        <w:r w:rsidR="00D27EFC" w:rsidRPr="00AB23C1" w:rsidDel="004209AC">
          <w:delText xml:space="preserve">explaining  </w:delText>
        </w:r>
      </w:del>
      <w:ins w:id="158" w:author="yjy" w:date="2020-07-09T21:30:00Z">
        <w:r w:rsidR="004209AC" w:rsidRPr="00AB23C1">
          <w:t>explain</w:t>
        </w:r>
        <w:r w:rsidR="004209AC">
          <w:t>s</w:t>
        </w:r>
        <w:r w:rsidR="004209AC" w:rsidRPr="00AB23C1">
          <w:t xml:space="preserve"> </w:t>
        </w:r>
      </w:ins>
      <w:r w:rsidR="00D27EFC" w:rsidRPr="00AB23C1">
        <w:t xml:space="preserve">5% of the </w:t>
      </w:r>
      <w:commentRangeStart w:id="159"/>
      <w:r w:rsidR="00D27EFC" w:rsidRPr="00AB23C1">
        <w:t>variance,</w:t>
      </w:r>
      <w:commentRangeEnd w:id="159"/>
      <w:r w:rsidR="004209AC">
        <w:rPr>
          <w:rStyle w:val="CommentReference"/>
          <w:lang w:eastAsia="zh-CN"/>
        </w:rPr>
        <w:commentReference w:id="159"/>
      </w:r>
      <w:r w:rsidR="00D27EFC" w:rsidRPr="00AB23C1">
        <w:t xml:space="preserve"> meaning that </w:t>
      </w:r>
      <w:del w:id="160" w:author="yjy" w:date="2020-07-12T21:36:00Z">
        <w:r w:rsidR="00D27EFC" w:rsidRPr="00AB23C1" w:rsidDel="00E25BB0">
          <w:lastRenderedPageBreak/>
          <w:delText>rhamnolipid producer</w:delText>
        </w:r>
      </w:del>
      <w:ins w:id="161" w:author="yjy" w:date="2020-07-12T21:36:00Z">
        <w:r w:rsidR="00E25BB0">
          <w:t>rhamnolipid producer</w:t>
        </w:r>
      </w:ins>
      <w:r w:rsidR="00D27EFC" w:rsidRPr="00AB23C1">
        <w:t xml:space="preserve">s and non-producer groups are </w:t>
      </w:r>
      <w:commentRangeStart w:id="162"/>
      <w:r w:rsidR="00D27EFC" w:rsidRPr="00AB23C1">
        <w:t>heterogeneous</w:t>
      </w:r>
      <w:commentRangeEnd w:id="162"/>
      <w:r w:rsidR="004209AC">
        <w:rPr>
          <w:rStyle w:val="CommentReference"/>
          <w:lang w:eastAsia="zh-CN"/>
        </w:rPr>
        <w:commentReference w:id="162"/>
      </w:r>
      <w:r w:rsidR="00D27EFC" w:rsidRPr="00AB23C1">
        <w:t xml:space="preserve"> (95% of the variance of the data is orthogonal to the predictor component), which explains why it is difficult to identify the compound using unsupervised method.</w:t>
      </w:r>
      <w:commentRangeEnd w:id="155"/>
      <w:r w:rsidR="009776C2">
        <w:rPr>
          <w:rStyle w:val="CommentReference"/>
        </w:rPr>
        <w:commentReference w:id="155"/>
      </w:r>
      <w:commentRangeEnd w:id="156"/>
      <w:r w:rsidR="00B53FE4">
        <w:rPr>
          <w:rStyle w:val="CommentReference"/>
        </w:rPr>
        <w:commentReference w:id="156"/>
      </w:r>
      <w:r w:rsidR="00D27EFC" w:rsidRPr="00AB23C1">
        <w:t xml:space="preserve"> </w:t>
      </w:r>
      <w:r w:rsidR="00A425F6">
        <w:t xml:space="preserve">The loading values of the t1 component </w:t>
      </w:r>
      <w:del w:id="163" w:author="yjy" w:date="2020-07-09T23:44:00Z">
        <w:r w:rsidR="00A425F6" w:rsidDel="00B337D0">
          <w:delText xml:space="preserve">then </w:delText>
        </w:r>
      </w:del>
      <w:r w:rsidR="00A425F6">
        <w:t xml:space="preserve">reflect how much each compound contributes to the separation between </w:t>
      </w:r>
      <w:del w:id="164" w:author="yjy" w:date="2020-07-12T21:36:00Z">
        <w:r w:rsidR="00A425F6" w:rsidDel="00E25BB0">
          <w:delText>rhamnolipid producer</w:delText>
        </w:r>
      </w:del>
      <w:ins w:id="165" w:author="yjy" w:date="2020-07-12T21:36:00Z">
        <w:r w:rsidR="00E25BB0">
          <w:t>rhamnolipid producer</w:t>
        </w:r>
      </w:ins>
      <w:r w:rsidR="00A425F6">
        <w:t>s and non-producers</w:t>
      </w:r>
      <w:del w:id="166" w:author="yjy" w:date="2020-07-09T23:45:00Z">
        <w:r w:rsidR="00663096" w:rsidDel="00B337D0">
          <w:delText>:</w:delText>
        </w:r>
      </w:del>
      <w:r w:rsidR="00A425F6">
        <w:t xml:space="preserve"> </w:t>
      </w:r>
      <w:r w:rsidR="00BC5CEC">
        <w:t xml:space="preserve">with </w:t>
      </w:r>
      <w:r w:rsidR="00A425F6">
        <w:t>negative loadings indicat</w:t>
      </w:r>
      <w:r w:rsidR="00BC5CEC">
        <w:t>ing</w:t>
      </w:r>
      <w:r w:rsidR="00A425F6">
        <w:t xml:space="preserve"> higher </w:t>
      </w:r>
      <w:r w:rsidR="005377B4">
        <w:t xml:space="preserve">metabolite </w:t>
      </w:r>
      <w:r w:rsidR="00A425F6">
        <w:t>abundance in non-producers (</w:t>
      </w:r>
      <w:r w:rsidR="00A425F6" w:rsidRPr="00A425F6">
        <w:rPr>
          <w:highlight w:val="yellow"/>
        </w:rPr>
        <w:t>Fig. 4B</w:t>
      </w:r>
      <w:r w:rsidR="00A425F6">
        <w:t xml:space="preserve">). </w:t>
      </w:r>
      <w:r w:rsidR="00D27EFC" w:rsidRPr="00AB23C1">
        <w:t xml:space="preserve">To identify pathways that </w:t>
      </w:r>
      <w:r w:rsidR="00A95279">
        <w:t>differentiate</w:t>
      </w:r>
      <w:r w:rsidR="00493DDC">
        <w:t>d</w:t>
      </w:r>
      <w:r w:rsidR="00D27EFC" w:rsidRPr="00AB23C1">
        <w:t xml:space="preserve"> </w:t>
      </w:r>
      <w:del w:id="167" w:author="yjy" w:date="2020-07-12T21:36:00Z">
        <w:r w:rsidR="00D27EFC" w:rsidRPr="00AB23C1" w:rsidDel="00E25BB0">
          <w:delText>rhamnolipid producer</w:delText>
        </w:r>
      </w:del>
      <w:ins w:id="168" w:author="yjy" w:date="2020-07-12T21:36:00Z">
        <w:r w:rsidR="00E25BB0">
          <w:t>rhamnolipid producer</w:t>
        </w:r>
      </w:ins>
      <w:r w:rsidR="00D27EFC" w:rsidRPr="00AB23C1">
        <w:t>s</w:t>
      </w:r>
      <w:r w:rsidR="00A95279">
        <w:t xml:space="preserve"> from </w:t>
      </w:r>
      <w:r w:rsidR="00D27EFC" w:rsidRPr="00AB23C1">
        <w:t>non-producers, we performed a metabolic pathway enrichment analysis using FELLA</w:t>
      </w:r>
      <w:r w:rsidR="00C02889">
        <w:t xml:space="preserve"> </w:t>
      </w:r>
      <w:r w:rsidR="00C02889">
        <w:fldChar w:fldCharType="begin"/>
      </w:r>
      <w:r w:rsidR="0047250C">
        <w: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instrText>
      </w:r>
      <w:r w:rsidR="00C02889">
        <w:fldChar w:fldCharType="separate"/>
      </w:r>
      <w:r w:rsidR="007272A4" w:rsidRPr="007272A4">
        <w:rPr>
          <w:noProof/>
        </w:rPr>
        <w:t xml:space="preserve">(Picart-Armada </w:t>
      </w:r>
      <w:r w:rsidR="007272A4" w:rsidRPr="007272A4">
        <w:rPr>
          <w:i/>
          <w:noProof/>
        </w:rPr>
        <w:t>et al</w:t>
      </w:r>
      <w:r w:rsidR="007272A4" w:rsidRPr="007272A4">
        <w:rPr>
          <w:noProof/>
        </w:rPr>
        <w:t>, 2018)</w:t>
      </w:r>
      <w:r w:rsidR="00C02889">
        <w:fldChar w:fldCharType="end"/>
      </w:r>
      <w:r w:rsidR="00087B1B">
        <w:t xml:space="preserve">. </w:t>
      </w:r>
      <w:r w:rsidR="00F7499D">
        <w:t>W</w:t>
      </w:r>
      <w:r w:rsidR="002C4B20">
        <w:t>e first</w:t>
      </w:r>
      <w:r w:rsidR="00087B1B">
        <w:t xml:space="preserve"> </w:t>
      </w:r>
      <w:r w:rsidR="00F7499D">
        <w:t xml:space="preserve">selected </w:t>
      </w:r>
      <w:r w:rsidR="00087B1B">
        <w:t xml:space="preserve">the metabolites </w:t>
      </w:r>
      <w:r w:rsidR="00F7499D">
        <w:t xml:space="preserve">different in </w:t>
      </w:r>
      <w:del w:id="169" w:author="yjy" w:date="2020-07-12T21:36:00Z">
        <w:r w:rsidR="00087B1B" w:rsidDel="00E25BB0">
          <w:delText>rhamnolipid producer</w:delText>
        </w:r>
      </w:del>
      <w:ins w:id="170" w:author="yjy" w:date="2020-07-12T21:36:00Z">
        <w:r w:rsidR="00E25BB0">
          <w:t>rhamnolipid producer</w:t>
        </w:r>
      </w:ins>
      <w:r w:rsidR="00087B1B">
        <w:t xml:space="preserve">s and non-producers </w:t>
      </w:r>
      <w:commentRangeStart w:id="171"/>
      <w:r w:rsidR="00087B1B">
        <w:t xml:space="preserve">in a univariate </w:t>
      </w:r>
      <w:ins w:id="172" w:author="yjy" w:date="2020-07-10T01:39:00Z">
        <w:r w:rsidR="00784EB0" w:rsidRPr="00825252">
          <w:rPr>
            <w:sz w:val="22"/>
            <w:szCs w:val="22"/>
          </w:rPr>
          <w:t>Mann-Whitney U test</w:t>
        </w:r>
      </w:ins>
      <w:del w:id="173" w:author="yjy" w:date="2020-07-10T01:39:00Z">
        <w:r w:rsidR="00087B1B" w:rsidDel="00784EB0">
          <w:delText>manner</w:delText>
        </w:r>
        <w:commentRangeEnd w:id="171"/>
        <w:r w:rsidR="00B337D0" w:rsidDel="00784EB0">
          <w:rPr>
            <w:rStyle w:val="CommentReference"/>
            <w:lang w:eastAsia="zh-CN"/>
          </w:rPr>
          <w:commentReference w:id="171"/>
        </w:r>
      </w:del>
      <w:r w:rsidR="00493DDC">
        <w:t>,</w:t>
      </w:r>
      <w:r w:rsidR="00C02889">
        <w:t xml:space="preserve"> </w:t>
      </w:r>
      <w:r w:rsidR="00087B1B">
        <w:t xml:space="preserve">and </w:t>
      </w:r>
      <w:r w:rsidR="00F7499D">
        <w:t>then</w:t>
      </w:r>
      <w:r w:rsidR="00493DDC">
        <w:t xml:space="preserve"> we</w:t>
      </w:r>
      <w:r w:rsidR="00F7499D">
        <w:t xml:space="preserve"> </w:t>
      </w:r>
      <w:r w:rsidR="00087B1B">
        <w:t xml:space="preserve">mapped </w:t>
      </w:r>
      <w:r w:rsidR="00493DDC">
        <w:t xml:space="preserve">those metabolites </w:t>
      </w:r>
      <w:r w:rsidR="00D27EFC" w:rsidRPr="00AB23C1">
        <w:t xml:space="preserve">to </w:t>
      </w:r>
      <w:r w:rsidR="002C4B20">
        <w:t>a graph of all the entries of</w:t>
      </w:r>
      <w:r w:rsidR="001239F1">
        <w:t xml:space="preserve"> </w:t>
      </w:r>
      <w:r w:rsidR="00D27EFC" w:rsidRPr="00AB23C1">
        <w:rPr>
          <w:i/>
        </w:rPr>
        <w:t xml:space="preserve">P. aeruginosa </w:t>
      </w:r>
      <w:r w:rsidR="001239F1">
        <w:t>type s</w:t>
      </w:r>
      <w:r w:rsidR="00D27EFC" w:rsidRPr="00AB23C1">
        <w:t xml:space="preserve">train UCBPP-PA14 </w:t>
      </w:r>
      <w:r w:rsidR="00F7499D">
        <w:t>obtained from</w:t>
      </w:r>
      <w:r w:rsidR="00F7499D" w:rsidRPr="00AB23C1">
        <w:t xml:space="preserve"> </w:t>
      </w:r>
      <w:r w:rsidR="00D27EFC" w:rsidRPr="00AB23C1">
        <w:t xml:space="preserve">KEGG. </w:t>
      </w:r>
      <w:r w:rsidR="00427152">
        <w:t>T</w:t>
      </w:r>
      <w:r w:rsidR="00D27EFC" w:rsidRPr="00AB23C1">
        <w:t xml:space="preserve">he most </w:t>
      </w:r>
      <w:r w:rsidR="005D4090">
        <w:t>discriminative</w:t>
      </w:r>
      <w:r w:rsidR="00D27EFC" w:rsidRPr="00AB23C1">
        <w:t xml:space="preserve"> pathways were the TCA cycle and amino acid metabolism (</w:t>
      </w:r>
      <w:r w:rsidR="00D27EFC" w:rsidRPr="00AB23C1">
        <w:rPr>
          <w:highlight w:val="yellow"/>
        </w:rPr>
        <w:t>Fig. 4B</w:t>
      </w:r>
      <w:r w:rsidR="00D27EFC" w:rsidRPr="00AB23C1">
        <w:t xml:space="preserve"> and</w:t>
      </w:r>
      <w:r w:rsidR="00A7415B">
        <w:t xml:space="preserve"> </w:t>
      </w:r>
      <w:r w:rsidR="00A7415B" w:rsidRPr="00C16289">
        <w:rPr>
          <w:highlight w:val="yellow"/>
        </w:rPr>
        <w:t>Supplementary Fig. 6</w:t>
      </w:r>
      <w:r w:rsidR="00D27EFC" w:rsidRPr="00AB23C1">
        <w:t>).</w:t>
      </w:r>
      <w:r w:rsidR="0050468F">
        <w:t xml:space="preserve"> </w:t>
      </w:r>
      <w:r w:rsidR="00A425F6">
        <w:t>Three out of six metabolites in the</w:t>
      </w:r>
      <w:r w:rsidR="00D27EFC" w:rsidRPr="00AB23C1">
        <w:t xml:space="preserve"> TCA cycle</w:t>
      </w:r>
      <w:r w:rsidR="00491530">
        <w:t xml:space="preserve"> </w:t>
      </w:r>
      <w:r w:rsidR="00A425F6">
        <w:t>were significant</w:t>
      </w:r>
      <w:r w:rsidR="009F07F7">
        <w:t>ly changed</w:t>
      </w:r>
      <w:r w:rsidR="00A425F6">
        <w:t xml:space="preserve"> in the </w:t>
      </w:r>
      <w:r w:rsidR="00A425F6" w:rsidRPr="00DF521B">
        <w:rPr>
          <w:highlight w:val="green"/>
          <w:rPrChange w:id="174" w:author="yjy" w:date="2020-07-09T23:52:00Z">
            <w:rPr/>
          </w:rPrChange>
        </w:rPr>
        <w:t>univariate test</w:t>
      </w:r>
      <w:r w:rsidR="00A425F6">
        <w:t>: fuma</w:t>
      </w:r>
      <w:r w:rsidR="00B1108E">
        <w:t>rate, succinate and citrate. Fumarate and malate showed a positive loading value</w:t>
      </w:r>
      <w:r w:rsidR="00491530">
        <w:t>,</w:t>
      </w:r>
      <w:r w:rsidR="00D27EFC" w:rsidRPr="00AB23C1">
        <w:t xml:space="preserve"> </w:t>
      </w:r>
      <w:r w:rsidR="00B1108E">
        <w:t>while</w:t>
      </w:r>
      <w:r w:rsidR="00491530">
        <w:t xml:space="preserve"> cis-</w:t>
      </w:r>
      <w:r w:rsidR="00E50368">
        <w:t>a</w:t>
      </w:r>
      <w:r w:rsidR="00491530">
        <w:t>conitate, citrate, alpha-ketoglutarate</w:t>
      </w:r>
      <w:r w:rsidR="00B1108E">
        <w:t xml:space="preserve"> and</w:t>
      </w:r>
      <w:r w:rsidR="00491530">
        <w:t xml:space="preserve"> succinate</w:t>
      </w:r>
      <w:r w:rsidR="00D27EFC" w:rsidRPr="00AB23C1">
        <w:t xml:space="preserve"> </w:t>
      </w:r>
      <w:r w:rsidR="00B1108E">
        <w:t>were positive (</w:t>
      </w:r>
      <w:r w:rsidR="00B1108E" w:rsidRPr="00B1108E">
        <w:rPr>
          <w:highlight w:val="yellow"/>
        </w:rPr>
        <w:t>Fig. 4B</w:t>
      </w:r>
      <w:r w:rsidR="00B1108E">
        <w:t>)</w:t>
      </w:r>
      <w:r w:rsidR="00D27EFC" w:rsidRPr="00AB23C1">
        <w:t xml:space="preserve">. </w:t>
      </w:r>
      <w:r w:rsidR="00A87B36">
        <w:t>P</w:t>
      </w:r>
      <w:r w:rsidR="00491530" w:rsidRPr="00AB23C1">
        <w:t xml:space="preserve">yruvate </w:t>
      </w:r>
      <w:r w:rsidR="00D855D2">
        <w:t>remain</w:t>
      </w:r>
      <w:r w:rsidR="00A87B36">
        <w:t>ed</w:t>
      </w:r>
      <w:r w:rsidR="00491530" w:rsidRPr="00AB23C1">
        <w:t xml:space="preserve"> </w:t>
      </w:r>
      <w:r w:rsidR="00D855D2">
        <w:t xml:space="preserve">relatively </w:t>
      </w:r>
      <w:r w:rsidR="00491530" w:rsidRPr="00AB23C1">
        <w:t>constant across all the strains</w:t>
      </w:r>
      <w:r w:rsidR="00D855D2">
        <w:t xml:space="preserve">, implying that the differential responses </w:t>
      </w:r>
      <w:r w:rsidR="005969AA">
        <w:t xml:space="preserve">in </w:t>
      </w:r>
      <w:r w:rsidR="008C3CBB">
        <w:t xml:space="preserve">the </w:t>
      </w:r>
      <w:r w:rsidR="005969AA">
        <w:t xml:space="preserve">TCA cycle were </w:t>
      </w:r>
      <w:r w:rsidR="008C3CBB">
        <w:t xml:space="preserve">independent from the changes in its </w:t>
      </w:r>
      <w:r w:rsidR="00491530" w:rsidRPr="00AB23C1">
        <w:t>upstream central carbon metabolism</w:t>
      </w:r>
      <w:r w:rsidR="008C3CBB">
        <w:t>.</w:t>
      </w:r>
      <w:r w:rsidR="00395D51">
        <w:t xml:space="preserve"> </w:t>
      </w:r>
      <w:r w:rsidR="005565B2">
        <w:t xml:space="preserve">Besides the TCA cycle metabolites, </w:t>
      </w:r>
      <w:r w:rsidR="00395D51">
        <w:t xml:space="preserve">the majority of </w:t>
      </w:r>
      <w:r w:rsidR="004C56A6">
        <w:t>annotated compounds</w:t>
      </w:r>
      <w:r w:rsidR="005565B2">
        <w:t xml:space="preserve"> in the metabolism of </w:t>
      </w:r>
      <w:r w:rsidR="00D27EFC" w:rsidRPr="00AB23C1">
        <w:t>branched chain</w:t>
      </w:r>
      <w:r w:rsidR="00CD5390">
        <w:t xml:space="preserve"> </w:t>
      </w:r>
      <w:r w:rsidR="00D63B19">
        <w:t xml:space="preserve">amino acids </w:t>
      </w:r>
      <w:r w:rsidR="00CD5390">
        <w:t>(</w:t>
      </w:r>
      <w:r w:rsidR="00D63B19">
        <w:t>leucine</w:t>
      </w:r>
      <w:r w:rsidR="005565B2">
        <w:t>/</w:t>
      </w:r>
      <w:r w:rsidR="00D63B19">
        <w:t>isoleucine, valine</w:t>
      </w:r>
      <w:r w:rsidR="00CD5390">
        <w:t>)</w:t>
      </w:r>
      <w:r w:rsidR="00D27EFC" w:rsidRPr="00AB23C1">
        <w:t xml:space="preserve"> and </w:t>
      </w:r>
      <w:r w:rsidR="005565B2">
        <w:t>sulfur-containing amino acids (</w:t>
      </w:r>
      <w:r w:rsidR="00D63B19">
        <w:t>cysteine</w:t>
      </w:r>
      <w:r w:rsidR="005565B2">
        <w:t>/</w:t>
      </w:r>
      <w:r w:rsidR="00D63B19">
        <w:t>methionine</w:t>
      </w:r>
      <w:r w:rsidR="005565B2">
        <w:t xml:space="preserve">) </w:t>
      </w:r>
      <w:r w:rsidR="004706B1">
        <w:t>ha</w:t>
      </w:r>
      <w:r w:rsidR="001650BE">
        <w:t>d</w:t>
      </w:r>
      <w:r w:rsidR="004706B1">
        <w:t xml:space="preserve"> </w:t>
      </w:r>
      <w:r w:rsidR="00D27EFC" w:rsidRPr="00AB23C1">
        <w:t>high</w:t>
      </w:r>
      <w:r w:rsidR="004706B1">
        <w:t>er</w:t>
      </w:r>
      <w:r w:rsidR="00D27EFC" w:rsidRPr="00AB23C1">
        <w:t xml:space="preserve"> abundance in </w:t>
      </w:r>
      <w:r w:rsidR="004706B1">
        <w:t xml:space="preserve">the </w:t>
      </w:r>
      <w:del w:id="175" w:author="yjy" w:date="2020-07-09T23:56:00Z">
        <w:r w:rsidR="004706B1" w:rsidDel="00DF521B">
          <w:delText>non-</w:delText>
        </w:r>
      </w:del>
      <w:del w:id="176" w:author="yjy" w:date="2020-07-12T21:37:00Z">
        <w:r w:rsidR="00D27EFC" w:rsidRPr="00AB23C1" w:rsidDel="00E25BB0">
          <w:delText>rhamnolipid</w:delText>
        </w:r>
      </w:del>
      <w:del w:id="177" w:author="yjy" w:date="2020-07-09T23:56:00Z">
        <w:r w:rsidR="00D27EFC" w:rsidRPr="00AB23C1" w:rsidDel="00DF521B">
          <w:delText>-</w:delText>
        </w:r>
      </w:del>
      <w:del w:id="178" w:author="yjy" w:date="2020-07-12T21:37:00Z">
        <w:r w:rsidR="00D27EFC" w:rsidRPr="00AB23C1" w:rsidDel="00E25BB0">
          <w:delText>producer</w:delText>
        </w:r>
      </w:del>
      <w:ins w:id="179" w:author="yjy" w:date="2020-07-12T21:37:00Z">
        <w:r w:rsidR="00E25BB0">
          <w:t>rhamnolipid non-producer</w:t>
        </w:r>
      </w:ins>
      <w:r w:rsidR="00D27EFC" w:rsidRPr="00AB23C1">
        <w:t>s</w:t>
      </w:r>
      <w:r w:rsidR="004706B1">
        <w:t xml:space="preserve"> relative to the producers</w:t>
      </w:r>
      <w:r w:rsidR="00D27EFC" w:rsidRPr="00AB23C1">
        <w:t>.</w:t>
      </w:r>
      <w:r w:rsidR="00395D51">
        <w:t xml:space="preserve"> </w:t>
      </w:r>
      <w:r w:rsidR="00D27EFC" w:rsidRPr="00AB23C1">
        <w:rPr>
          <w:rFonts w:hint="eastAsia"/>
        </w:rPr>
        <w:t>A</w:t>
      </w:r>
      <w:r w:rsidR="00395D51">
        <w:t xml:space="preserve"> striking exception to this trend </w:t>
      </w:r>
      <w:r w:rsidR="00A87B36">
        <w:t>was</w:t>
      </w:r>
      <w:r w:rsidR="00A87B36" w:rsidRPr="00AB23C1">
        <w:t xml:space="preserve"> </w:t>
      </w:r>
      <w:r w:rsidR="00D27EFC" w:rsidRPr="00AB23C1">
        <w:t>N-</w:t>
      </w:r>
      <w:proofErr w:type="spellStart"/>
      <w:r w:rsidR="00D27EFC" w:rsidRPr="00AB23C1">
        <w:t>Formylmethionine</w:t>
      </w:r>
      <w:proofErr w:type="spellEnd"/>
      <w:r w:rsidR="00395D51">
        <w:t xml:space="preserve"> (</w:t>
      </w:r>
      <w:proofErr w:type="spellStart"/>
      <w:r w:rsidR="00395D51">
        <w:t>fMet</w:t>
      </w:r>
      <w:proofErr w:type="spellEnd"/>
      <w:r w:rsidR="00395D51">
        <w:t>)</w:t>
      </w:r>
      <w:r w:rsidR="00D27EFC" w:rsidRPr="00AB23C1">
        <w:t xml:space="preserve">, which </w:t>
      </w:r>
      <w:r w:rsidR="007B0201">
        <w:t>had</w:t>
      </w:r>
      <w:r w:rsidR="00D27EFC" w:rsidRPr="00AB23C1">
        <w:t xml:space="preserve"> </w:t>
      </w:r>
      <w:r w:rsidR="0000738C">
        <w:t>lower</w:t>
      </w:r>
      <w:r w:rsidR="00D27EFC" w:rsidRPr="00AB23C1">
        <w:t xml:space="preserve"> abundance in </w:t>
      </w:r>
      <w:r w:rsidR="0000738C">
        <w:t>non-producers</w:t>
      </w:r>
      <w:r w:rsidR="00D27EFC" w:rsidRPr="00AB23C1">
        <w:t xml:space="preserve">. </w:t>
      </w:r>
      <w:r w:rsidR="0000738C">
        <w:t>Diminished</w:t>
      </w:r>
      <w:r w:rsidR="006E147E">
        <w:t xml:space="preserve"> level of </w:t>
      </w:r>
      <w:proofErr w:type="spellStart"/>
      <w:r w:rsidR="0000738C">
        <w:t>fMet</w:t>
      </w:r>
      <w:proofErr w:type="spellEnd"/>
      <w:r w:rsidR="006E147E" w:rsidRPr="00AB23C1">
        <w:t xml:space="preserve"> </w:t>
      </w:r>
      <w:r w:rsidR="006E147E">
        <w:t xml:space="preserve">was </w:t>
      </w:r>
      <w:r w:rsidR="0000738C">
        <w:t xml:space="preserve">also </w:t>
      </w:r>
      <w:r w:rsidR="006E147E">
        <w:t xml:space="preserve">found in the </w:t>
      </w:r>
      <w:proofErr w:type="spellStart"/>
      <w:r w:rsidR="006E147E" w:rsidRPr="00AB23C1">
        <w:t>Δ</w:t>
      </w:r>
      <w:r w:rsidR="006E147E" w:rsidRPr="00AB23C1">
        <w:rPr>
          <w:i/>
        </w:rPr>
        <w:t>rhlA</w:t>
      </w:r>
      <w:proofErr w:type="spellEnd"/>
      <w:r w:rsidR="006E147E" w:rsidRPr="00AB23C1">
        <w:t xml:space="preserve"> mutant </w:t>
      </w:r>
      <w:r w:rsidR="0000738C">
        <w:t xml:space="preserve">of </w:t>
      </w:r>
      <w:r w:rsidR="0000738C" w:rsidRPr="0000738C">
        <w:rPr>
          <w:i/>
          <w:iCs/>
        </w:rPr>
        <w:t>P. aeruginosa</w:t>
      </w:r>
      <w:r w:rsidR="009A3C1F">
        <w:rPr>
          <w:i/>
          <w:iCs/>
        </w:rPr>
        <w:t xml:space="preserve"> </w:t>
      </w:r>
      <w:r w:rsidR="009A3C1F">
        <w:t>(</w:t>
      </w:r>
      <w:r w:rsidR="009A3C1F" w:rsidRPr="009A3C1F">
        <w:rPr>
          <w:highlight w:val="yellow"/>
        </w:rPr>
        <w:t>Supplementary Fig. 7</w:t>
      </w:r>
      <w:r w:rsidR="009A3C1F">
        <w:t>)</w:t>
      </w:r>
      <w:r w:rsidR="009A3C1F">
        <w:rPr>
          <w:i/>
          <w:iCs/>
        </w:rPr>
        <w:t>.</w:t>
      </w:r>
      <w:r w:rsidR="00156E16">
        <w:t xml:space="preserve"> Since </w:t>
      </w:r>
      <w:r w:rsidR="00543C90">
        <w:t xml:space="preserve">that </w:t>
      </w:r>
      <w:r w:rsidR="00156E16">
        <w:t>mutant</w:t>
      </w:r>
      <w:r w:rsidR="006E147E">
        <w:t xml:space="preserve"> ha</w:t>
      </w:r>
      <w:r w:rsidR="006312FF">
        <w:t>d</w:t>
      </w:r>
      <w:r w:rsidR="006E147E">
        <w:t xml:space="preserve"> similar growth rate as the wild-type</w:t>
      </w:r>
      <w:r w:rsidR="00156E16">
        <w:t xml:space="preserve"> </w:t>
      </w:r>
      <w:r w:rsidR="00156E16">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156E16">
        <w:fldChar w:fldCharType="separate"/>
      </w:r>
      <w:r w:rsidR="007272A4" w:rsidRPr="007272A4">
        <w:rPr>
          <w:noProof/>
        </w:rPr>
        <w:t xml:space="preserve">(Boyle </w:t>
      </w:r>
      <w:r w:rsidR="007272A4" w:rsidRPr="007272A4">
        <w:rPr>
          <w:i/>
          <w:noProof/>
        </w:rPr>
        <w:t>et al</w:t>
      </w:r>
      <w:r w:rsidR="007272A4" w:rsidRPr="007272A4">
        <w:rPr>
          <w:noProof/>
        </w:rPr>
        <w:t>, 2017)</w:t>
      </w:r>
      <w:r w:rsidR="00156E16">
        <w:fldChar w:fldCharType="end"/>
      </w:r>
      <w:r w:rsidR="006E147E">
        <w:t xml:space="preserve">, </w:t>
      </w:r>
      <w:r w:rsidR="00427152">
        <w:t xml:space="preserve">we conclude that the </w:t>
      </w:r>
      <w:r w:rsidR="006E147E">
        <w:t xml:space="preserve">association between </w:t>
      </w:r>
      <w:proofErr w:type="spellStart"/>
      <w:r w:rsidR="00156E16">
        <w:t>fMet</w:t>
      </w:r>
      <w:proofErr w:type="spellEnd"/>
      <w:r w:rsidR="006E147E" w:rsidRPr="00AB23C1">
        <w:t xml:space="preserve"> </w:t>
      </w:r>
      <w:r w:rsidR="006E147E">
        <w:t xml:space="preserve">and rhamnolipid </w:t>
      </w:r>
      <w:r w:rsidR="00156E16">
        <w:t xml:space="preserve">production </w:t>
      </w:r>
      <w:r w:rsidR="006E147E">
        <w:t xml:space="preserve">is not </w:t>
      </w:r>
      <w:r w:rsidR="00427152">
        <w:t xml:space="preserve">simply due to </w:t>
      </w:r>
      <w:r w:rsidR="006E147E">
        <w:t xml:space="preserve">a growth </w:t>
      </w:r>
      <w:r w:rsidR="00427152">
        <w:t>def</w:t>
      </w:r>
      <w:del w:id="180" w:author="yjy" w:date="2020-07-09T23:57:00Z">
        <w:r w:rsidR="00427152" w:rsidDel="00DF521B">
          <w:delText>f</w:delText>
        </w:r>
      </w:del>
      <w:r w:rsidR="00427152">
        <w:t>ect</w:t>
      </w:r>
      <w:r w:rsidR="006E147E">
        <w:t xml:space="preserve">. </w:t>
      </w:r>
    </w:p>
    <w:p w14:paraId="2E527ED1" w14:textId="27216244" w:rsidR="00C96D42" w:rsidRDefault="00D23492" w:rsidP="00C13F32">
      <w:pPr>
        <w:spacing w:before="240" w:after="240"/>
        <w:jc w:val="both"/>
      </w:pPr>
      <w:r>
        <w:rPr>
          <w:b/>
        </w:rPr>
        <w:t>Strains that do not produce r</w:t>
      </w:r>
      <w:r w:rsidR="00D27EFC" w:rsidRPr="00AB23C1">
        <w:rPr>
          <w:b/>
        </w:rPr>
        <w:t xml:space="preserve">hamnolipids </w:t>
      </w:r>
      <w:r>
        <w:rPr>
          <w:b/>
        </w:rPr>
        <w:t>have</w:t>
      </w:r>
      <w:r w:rsidR="00D27EFC" w:rsidRPr="00AB23C1">
        <w:rPr>
          <w:b/>
        </w:rPr>
        <w:t xml:space="preserve"> </w:t>
      </w:r>
      <w:r w:rsidR="00F57B03">
        <w:rPr>
          <w:b/>
        </w:rPr>
        <w:t>increased</w:t>
      </w:r>
      <w:r w:rsidR="00D27EFC" w:rsidRPr="00AB23C1">
        <w:rPr>
          <w:b/>
        </w:rPr>
        <w:t xml:space="preserve"> oxidative stress</w:t>
      </w:r>
      <w:r w:rsidR="00AD0A4F">
        <w:rPr>
          <w:b/>
        </w:rPr>
        <w:t>.</w:t>
      </w:r>
      <w:r w:rsidR="00D27EFC" w:rsidRPr="00AB23C1">
        <w:t xml:space="preserve"> </w:t>
      </w:r>
      <w:r w:rsidR="00BC5E4F">
        <w:t xml:space="preserve">The </w:t>
      </w:r>
      <w:r w:rsidR="00C94C1E">
        <w:t xml:space="preserve">above </w:t>
      </w:r>
      <w:r w:rsidR="0090271D">
        <w:t xml:space="preserve">comparative analyses of </w:t>
      </w:r>
      <w:r w:rsidR="00947453" w:rsidRPr="00AB23C1">
        <w:t xml:space="preserve">growth </w:t>
      </w:r>
      <w:r w:rsidR="0090271D">
        <w:t>curve</w:t>
      </w:r>
      <w:r w:rsidR="00947453" w:rsidRPr="00AB23C1">
        <w:t xml:space="preserve"> and metabolomics</w:t>
      </w:r>
      <w:r w:rsidR="00947453">
        <w:t xml:space="preserve"> </w:t>
      </w:r>
      <w:r w:rsidR="00BC5E4F">
        <w:t xml:space="preserve">suggest </w:t>
      </w:r>
      <w:r w:rsidR="00360B52">
        <w:t xml:space="preserve">that </w:t>
      </w:r>
      <w:r w:rsidR="00947453">
        <w:t xml:space="preserve">the </w:t>
      </w:r>
      <w:del w:id="181" w:author="yjy" w:date="2020-07-09T23:58:00Z">
        <w:r w:rsidR="00947453" w:rsidDel="00DF521B">
          <w:delText>non-</w:delText>
        </w:r>
      </w:del>
      <w:del w:id="182" w:author="yjy" w:date="2020-07-12T21:37:00Z">
        <w:r w:rsidR="00947453" w:rsidDel="00E25BB0">
          <w:delText>rhamnolipid-producer</w:delText>
        </w:r>
      </w:del>
      <w:ins w:id="183" w:author="yjy" w:date="2020-07-12T21:37:00Z">
        <w:r w:rsidR="00E25BB0">
          <w:t>rhamnolipid non-producer</w:t>
        </w:r>
      </w:ins>
      <w:r w:rsidR="00947453">
        <w:t>s</w:t>
      </w:r>
      <w:r w:rsidR="00C113B1">
        <w:t xml:space="preserve"> </w:t>
      </w:r>
      <w:r w:rsidR="00C96D42">
        <w:t xml:space="preserve">might </w:t>
      </w:r>
      <w:r w:rsidR="00947453">
        <w:t xml:space="preserve">have </w:t>
      </w:r>
      <w:r w:rsidR="00C113B1">
        <w:t>higher</w:t>
      </w:r>
      <w:r w:rsidR="00A8197D">
        <w:t xml:space="preserve"> oxidative </w:t>
      </w:r>
      <w:r w:rsidR="00C113B1">
        <w:t>stress levels</w:t>
      </w:r>
      <w:r w:rsidR="00947453">
        <w:t xml:space="preserve"> </w:t>
      </w:r>
      <w:r w:rsidR="00A8197D">
        <w:t xml:space="preserve">possibly </w:t>
      </w:r>
      <w:r w:rsidR="00947453">
        <w:t xml:space="preserve">elicited </w:t>
      </w:r>
      <w:r w:rsidR="00C96D42">
        <w:t xml:space="preserve">by interlinked </w:t>
      </w:r>
      <w:r w:rsidR="00947453">
        <w:t>reasons</w:t>
      </w:r>
      <w:r w:rsidR="00C96D42">
        <w:t xml:space="preserve">: </w:t>
      </w:r>
      <w:r w:rsidR="009D5D7B">
        <w:t>T</w:t>
      </w:r>
      <w:r w:rsidR="00360B52" w:rsidRPr="009B4B97">
        <w:t xml:space="preserve">he TCA cycle harbors five enzymes with Fe-S clusters (aconitase A, aconitase B, succinate dehydrogenase subunit B, fumarase A, fumarase </w:t>
      </w:r>
      <w:r w:rsidR="00735E64">
        <w:t>B</w:t>
      </w:r>
      <w:r w:rsidR="005D4164">
        <w:t xml:space="preserve"> </w:t>
      </w:r>
      <w:r w:rsidR="005D4164">
        <w:fldChar w:fldCharType="begin"/>
      </w:r>
      <w:r w:rsidR="0047250C">
        <w:instrText>ADDIN F1000_CSL_CITATION&lt;~#@#~&gt;[{"DOI":"10.1038/nrmicro2356","First":false,"Last":false,"PMID":"20467446","abstract":"The broad range of cellular activities carried out by Fe-S proteins means that they have a central role in the life of most organisms. At the interface between biology and chemistry, studies of bacterial Fe-S protein biogenesis have taken advantage of the specific approaches of each field and have begun to reveal the molecular mechanisms involved. The multiprotein systems that are required to build Fe-S proteins have been identified, but the in vivo roles of some of the components remain to be clarified. The way in which cellular Fe-S cluster trafficking pathways are organized remains a key issue for future studies.","author":[{"family":"Py","given":"Béatrice"},{"family":"Barras","given":"Frédéric"}],"authorYearDisplayFormat":false,"citation-label":"916964","container-title":"Nature Reviews. Microbiology","container-title-short":"Nat. Rev. Microbiol.","id":"916964","invisible":false,"issue":"6","issued":{"date-parts":[["2010","6"]]},"journalAbbreviation":"Nat. Rev. Microbiol.","page":"436-446","suppress-author":false,"title":"Building Fe-S proteins: bacterial strategies.","type":"article-journal","volume":"8"}]</w:instrText>
      </w:r>
      <w:r w:rsidR="005D4164">
        <w:fldChar w:fldCharType="separate"/>
      </w:r>
      <w:r w:rsidR="007272A4" w:rsidRPr="007272A4">
        <w:rPr>
          <w:noProof/>
        </w:rPr>
        <w:t>(Py &amp; Barras, 2010)</w:t>
      </w:r>
      <w:r w:rsidR="005D4164">
        <w:fldChar w:fldCharType="end"/>
      </w:r>
      <w:r w:rsidR="00360B52" w:rsidRPr="009B4B97">
        <w:t>) and thus represents one of the most vulnerable pathways subject to attacks of ROS.</w:t>
      </w:r>
      <w:r w:rsidR="005D166A" w:rsidRPr="009B4B97">
        <w:t xml:space="preserve"> It is likely that higher oxidative stress in the non-producers reduces flux through the TCA cycle, which </w:t>
      </w:r>
      <w:r w:rsidR="00C96D42">
        <w:t>would explain</w:t>
      </w:r>
      <w:r w:rsidR="00C96D42" w:rsidRPr="009B4B97">
        <w:t xml:space="preserve"> </w:t>
      </w:r>
      <w:r w:rsidR="005D166A" w:rsidRPr="009B4B97">
        <w:t xml:space="preserve">their slower growth. </w:t>
      </w:r>
      <w:r w:rsidR="009D5D7B">
        <w:t>T</w:t>
      </w:r>
      <w:r w:rsidR="001F1D5C" w:rsidRPr="008D4727">
        <w:t xml:space="preserve">he </w:t>
      </w:r>
      <w:r w:rsidR="004B45F4">
        <w:t xml:space="preserve">significantly </w:t>
      </w:r>
      <w:r w:rsidR="001F1D5C" w:rsidRPr="008D4727">
        <w:t xml:space="preserve">opposite </w:t>
      </w:r>
      <w:r w:rsidR="00C676D6">
        <w:t>associations</w:t>
      </w:r>
      <w:r w:rsidR="001F1D5C" w:rsidRPr="008D4727">
        <w:t xml:space="preserve"> of succinate and fumarate </w:t>
      </w:r>
      <w:r w:rsidR="00C96D42">
        <w:t xml:space="preserve">we found in </w:t>
      </w:r>
      <w:del w:id="184" w:author="yjy" w:date="2020-07-12T21:40:00Z">
        <w:r w:rsidR="00C676D6" w:rsidDel="00E25BB0">
          <w:delText>rhamnolipid production</w:delText>
        </w:r>
      </w:del>
      <w:ins w:id="185" w:author="yjy" w:date="2020-07-12T21:40:00Z">
        <w:r w:rsidR="00E25BB0">
          <w:t>rhamnolipid production</w:t>
        </w:r>
      </w:ins>
      <w:r w:rsidR="00C676D6">
        <w:t xml:space="preserve"> c</w:t>
      </w:r>
      <w:r w:rsidR="001F1D5C" w:rsidRPr="008D4727">
        <w:t xml:space="preserve">an also </w:t>
      </w:r>
      <w:r w:rsidR="005B08FE">
        <w:t xml:space="preserve">be </w:t>
      </w:r>
      <w:r w:rsidR="005B08FE" w:rsidRPr="008D4727">
        <w:t>explain</w:t>
      </w:r>
      <w:r w:rsidR="005B08FE">
        <w:t>ed</w:t>
      </w:r>
      <w:r w:rsidR="001F1D5C" w:rsidRPr="008D4727">
        <w:t xml:space="preserve"> by the reduced activity of succinate dehydrogenase</w:t>
      </w:r>
      <w:r w:rsidR="008B0B84">
        <w:t xml:space="preserve"> </w:t>
      </w:r>
      <w:r w:rsidR="004B45F4">
        <w:t>(SDH)</w:t>
      </w:r>
      <w:r w:rsidR="00345EFD">
        <w:rPr>
          <w:rFonts w:hint="eastAsia"/>
        </w:rPr>
        <w:t xml:space="preserve"> </w:t>
      </w:r>
      <w:r w:rsidR="001F1D5C" w:rsidRPr="008D4727">
        <w:t>under oxidative stress conditions.</w:t>
      </w:r>
      <w:r w:rsidR="00345EFD">
        <w:t xml:space="preserve"> </w:t>
      </w:r>
      <w:r w:rsidR="00B67E08">
        <w:t>SDH is a membrane-bound dehydrogenase linked to the respiratory chai</w:t>
      </w:r>
      <w:r w:rsidR="00735E64">
        <w:t>n</w:t>
      </w:r>
      <w:r w:rsidR="0032159B">
        <w:t>—a major site of ROS production in the cell—</w:t>
      </w:r>
      <w:r w:rsidR="00B67E08" w:rsidRPr="0032159B">
        <w:t xml:space="preserve">and also a member of </w:t>
      </w:r>
      <w:r w:rsidR="00AD697C">
        <w:t xml:space="preserve">the </w:t>
      </w:r>
      <w:r w:rsidR="00B67E08" w:rsidRPr="0032159B">
        <w:t xml:space="preserve">TCA cycle that catalyzes the oxidation of succinate into fumarate </w:t>
      </w:r>
      <w:r w:rsidR="00B67E08" w:rsidRPr="0032159B">
        <w:fldChar w:fldCharType="begin"/>
      </w:r>
      <w:r w:rsidR="0047250C">
        <w:instrText>ADDIN F1000_CSL_CITATION&lt;~#@#~&gt;[{"First":false,"Last":false,"PMCID":"PMC281527","PMID":"6799760","author":[{"family":"Hederstedt","given":"L"},{"family":"Rutberg","given":"L"}],"authorYearDisplayFormat":false,"citation-label":"9129778","container-title":"Microbiological reviews","container-title-short":"Microbiol. Rev.","id":"9129778","invisible":false,"issue":"4","issued":{"date-parts":[["1981","12"]]},"journalAbbreviation":"Microbiol. Rev.","page":"542-555","suppress-author":false,"title":"Succinate dehydrogenase--a comparative review.","type":"article-journal","volume":"45"}]</w:instrText>
      </w:r>
      <w:r w:rsidR="00B67E08" w:rsidRPr="0032159B">
        <w:fldChar w:fldCharType="separate"/>
      </w:r>
      <w:r w:rsidR="007272A4" w:rsidRPr="007272A4">
        <w:rPr>
          <w:noProof/>
        </w:rPr>
        <w:t>(Hederstedt &amp; Rutberg, 1981)</w:t>
      </w:r>
      <w:r w:rsidR="00B67E08" w:rsidRPr="0032159B">
        <w:fldChar w:fldCharType="end"/>
      </w:r>
      <w:r w:rsidR="00B67E08" w:rsidRPr="0032159B">
        <w:t xml:space="preserve">. </w:t>
      </w:r>
      <w:r w:rsidR="009829E0" w:rsidRPr="0032159B">
        <w:t xml:space="preserve">Since SDH contains [2Fe-2S], [3Fe-4S], and [4Fe-4S] clusters </w:t>
      </w:r>
      <w:commentRangeStart w:id="186"/>
      <w:r w:rsidR="009829E0" w:rsidRPr="0032159B">
        <w:fldChar w:fldCharType="begin"/>
      </w:r>
      <w:r w:rsidR="0047250C">
        <w:instrText>ADDIN F1000_CSL_CITATION&lt;~#@#~&gt;[{"First":false,"Last":false,"abstract":"Iron-sulfur (Fe-S) clusters are required for critical biochemical pathways, including respiration, photosynthesis, and nitrogen fixation. Assembly of these iron cofactors is a carefully controlled process in cells to avoid toxicity from free iron and sulfide. Multiple Fe-S cluster assembly pathways are present in bacteria to carry out basal cluster assembly, stress-responsive cluster assembly, and enzyme-specific cluster assembly. Although biochemical and genetic characterization is providing a partial picture of in vivo Fe-S cluster assembly, a …","author":[{"family":"Ayala","given":"C"}],"authorYearDisplayFormat":false,"citation-label":"9129802","container-title":"Castro","container-title-short":"Castro","id":"9129802","invisible":false,"issued":{"date-parts":[[]]},"journalAbbreviation":"Castro","suppress-author":false,"title":"Fe-S cluster assembly pathways in bacteria","type":"article-journal"}]</w:instrText>
      </w:r>
      <w:r w:rsidR="009829E0" w:rsidRPr="0032159B">
        <w:fldChar w:fldCharType="separate"/>
      </w:r>
      <w:r w:rsidR="007272A4" w:rsidRPr="007272A4">
        <w:rPr>
          <w:noProof/>
        </w:rPr>
        <w:t>(Ayala)</w:t>
      </w:r>
      <w:r w:rsidR="009829E0" w:rsidRPr="0032159B">
        <w:fldChar w:fldCharType="end"/>
      </w:r>
      <w:commentRangeEnd w:id="186"/>
      <w:r w:rsidR="0059258A">
        <w:rPr>
          <w:rStyle w:val="CommentReference"/>
          <w:lang w:eastAsia="zh-CN"/>
        </w:rPr>
        <w:commentReference w:id="186"/>
      </w:r>
      <w:r w:rsidR="009829E0" w:rsidRPr="0032159B">
        <w:t xml:space="preserve">, oxidative stress that damages Fe-S clusters </w:t>
      </w:r>
      <w:r w:rsidR="00C96D42">
        <w:t>could</w:t>
      </w:r>
      <w:r w:rsidR="00C96D42" w:rsidRPr="0032159B">
        <w:t xml:space="preserve"> </w:t>
      </w:r>
      <w:r w:rsidR="009829E0" w:rsidRPr="0032159B">
        <w:t xml:space="preserve">decrease SDH activity </w:t>
      </w:r>
      <w:r w:rsidR="009829E0" w:rsidRPr="00C96D42">
        <w:rPr>
          <w:i/>
          <w:iCs/>
        </w:rPr>
        <w:t>in vivo</w:t>
      </w:r>
      <w:r w:rsidR="009829E0" w:rsidRPr="0032159B">
        <w:t>.</w:t>
      </w:r>
      <w:r w:rsidR="00C96D42">
        <w:t xml:space="preserve"> </w:t>
      </w:r>
      <w:r w:rsidR="009D5D7B">
        <w:t>Some</w:t>
      </w:r>
      <w:r w:rsidR="00735E64" w:rsidRPr="00417E50">
        <w:t xml:space="preserve"> </w:t>
      </w:r>
      <w:r w:rsidR="00417E50" w:rsidRPr="00417E50">
        <w:t xml:space="preserve">intermediate </w:t>
      </w:r>
      <w:r w:rsidR="00E207B1" w:rsidRPr="00417E50">
        <w:t>metabolites in amino acid biosynthetic pathway</w:t>
      </w:r>
      <w:r w:rsidR="00417E50" w:rsidRPr="00417E50">
        <w:t xml:space="preserve">s that are also substrates of </w:t>
      </w:r>
      <w:r w:rsidR="00E207B1" w:rsidRPr="00417E50">
        <w:t>Fe-S containing enzyme</w:t>
      </w:r>
      <w:r w:rsidR="00417E50" w:rsidRPr="00417E50">
        <w:t>s accumulated in the non-producers.</w:t>
      </w:r>
      <w:r w:rsidR="00E207B1" w:rsidRPr="00417E50">
        <w:t xml:space="preserve"> </w:t>
      </w:r>
      <w:r w:rsidR="00417E50">
        <w:t xml:space="preserve">For example, </w:t>
      </w:r>
      <w:r w:rsidR="00CA78B2">
        <w:t xml:space="preserve">the [4Fe-4S] cluster-containing </w:t>
      </w:r>
      <w:r w:rsidR="00CA78B2" w:rsidRPr="00CA78B2">
        <w:t xml:space="preserve">3-isopropylmalate dehydratase subunit </w:t>
      </w:r>
      <w:proofErr w:type="spellStart"/>
      <w:r w:rsidR="00CA78B2" w:rsidRPr="00CA78B2">
        <w:t>LeuC</w:t>
      </w:r>
      <w:proofErr w:type="spellEnd"/>
      <w:r w:rsidR="00CA78B2">
        <w:t xml:space="preserve"> is a subunit of the </w:t>
      </w:r>
      <w:proofErr w:type="spellStart"/>
      <w:r w:rsidR="00CA78B2">
        <w:t>isopropylmalate</w:t>
      </w:r>
      <w:proofErr w:type="spellEnd"/>
      <w:r w:rsidR="00CA78B2">
        <w:t xml:space="preserve"> isomerase that catalyzes </w:t>
      </w:r>
      <w:r w:rsidR="00726417">
        <w:t>conversions from alpha</w:t>
      </w:r>
      <w:r w:rsidR="00CA78B2">
        <w:t>-</w:t>
      </w:r>
      <w:proofErr w:type="spellStart"/>
      <w:r w:rsidR="00726417">
        <w:t>I</w:t>
      </w:r>
      <w:r w:rsidR="00CA78B2">
        <w:t>sopropylmalate</w:t>
      </w:r>
      <w:proofErr w:type="spellEnd"/>
      <w:r w:rsidR="00726417">
        <w:t xml:space="preserve"> to 2-Isopropylmaleate and further to 3-isopropylmalate, where both alpha-</w:t>
      </w:r>
      <w:proofErr w:type="spellStart"/>
      <w:r w:rsidR="00726417">
        <w:t>Isopropylmalate</w:t>
      </w:r>
      <w:proofErr w:type="spellEnd"/>
      <w:r w:rsidR="00726417">
        <w:t xml:space="preserve"> and 2-Isopropylmaleate had </w:t>
      </w:r>
      <w:r w:rsidR="00DC043F">
        <w:t xml:space="preserve">significantly </w:t>
      </w:r>
      <w:r w:rsidR="00CA78B2">
        <w:t xml:space="preserve">higher </w:t>
      </w:r>
      <w:r w:rsidR="00726417">
        <w:t xml:space="preserve">levels </w:t>
      </w:r>
      <w:r w:rsidR="00CA78B2">
        <w:t xml:space="preserve">in the non-producers. </w:t>
      </w:r>
      <w:r w:rsidR="007B25D1">
        <w:t xml:space="preserve">Another example is </w:t>
      </w:r>
      <w:r w:rsidR="0037291E">
        <w:t xml:space="preserve">the glutamate synthetases, which are composed of a large chain (encoded by </w:t>
      </w:r>
      <w:proofErr w:type="spellStart"/>
      <w:r w:rsidR="0037291E" w:rsidRPr="00C96D42">
        <w:rPr>
          <w:i/>
          <w:iCs/>
        </w:rPr>
        <w:t>gltB</w:t>
      </w:r>
      <w:proofErr w:type="spellEnd"/>
      <w:r w:rsidR="0037291E">
        <w:t xml:space="preserve">) and a small chain (encoded by </w:t>
      </w:r>
      <w:proofErr w:type="spellStart"/>
      <w:r w:rsidR="0037291E" w:rsidRPr="00C96D42">
        <w:rPr>
          <w:i/>
          <w:iCs/>
        </w:rPr>
        <w:t>gltD</w:t>
      </w:r>
      <w:proofErr w:type="spellEnd"/>
      <w:r w:rsidR="0037291E">
        <w:t xml:space="preserve">). Both </w:t>
      </w:r>
      <w:r w:rsidR="00225320">
        <w:t xml:space="preserve">subunits contain Fe-S clusters and catalyze the production of glutamate from 2-Oxoglutarate and glutamine. </w:t>
      </w:r>
      <w:r w:rsidR="005E2B92">
        <w:t>We found slightly higher 2-Oxoglutarate and glutamine as well as lower glutamine in the non-producers.</w:t>
      </w:r>
      <w:r w:rsidR="00C96D42">
        <w:t xml:space="preserve"> Also, with the exception of</w:t>
      </w:r>
      <w:r w:rsidR="009D5D7B">
        <w:t xml:space="preserve"> </w:t>
      </w:r>
      <w:r w:rsidR="000B2D9C">
        <w:lastRenderedPageBreak/>
        <w:t xml:space="preserve">glutamate, proline and tryptophan, all </w:t>
      </w:r>
      <w:ins w:id="187" w:author="yjy" w:date="2020-07-10T00:09:00Z">
        <w:r w:rsidR="0059258A">
          <w:t xml:space="preserve">other </w:t>
        </w:r>
      </w:ins>
      <w:r w:rsidR="00392A88">
        <w:rPr>
          <w:rFonts w:hint="eastAsia"/>
        </w:rPr>
        <w:t>amino</w:t>
      </w:r>
      <w:r w:rsidR="00392A88">
        <w:t xml:space="preserve"> acids</w:t>
      </w:r>
      <w:r w:rsidR="00C96D42">
        <w:t xml:space="preserve"> detected in our data</w:t>
      </w:r>
      <w:r w:rsidR="00392A88">
        <w:t xml:space="preserve"> (threonine, alanine, aspartate, glutamine, cysteine, lysine, histidine, tyrosine, and arginine) were </w:t>
      </w:r>
      <w:r w:rsidR="009D5D7B">
        <w:t xml:space="preserve">higher </w:t>
      </w:r>
      <w:r w:rsidR="00392A88">
        <w:t>in non-producers</w:t>
      </w:r>
      <w:r w:rsidR="00995228">
        <w:t xml:space="preserve">. </w:t>
      </w:r>
      <w:r w:rsidR="00C96D42">
        <w:t>This observation suggests that</w:t>
      </w:r>
      <w:r w:rsidR="00995228">
        <w:t xml:space="preserve"> non-producers </w:t>
      </w:r>
      <w:r w:rsidR="00C96D42">
        <w:t xml:space="preserve">may be </w:t>
      </w:r>
      <w:r w:rsidR="00392A88">
        <w:t>attempt</w:t>
      </w:r>
      <w:r w:rsidR="00C96D42">
        <w:t>ing</w:t>
      </w:r>
      <w:r w:rsidR="00392A88">
        <w:t xml:space="preserve"> to recycle amino acids</w:t>
      </w:r>
      <w:r w:rsidR="00995228">
        <w:t xml:space="preserve"> by</w:t>
      </w:r>
      <w:r w:rsidR="00392A88">
        <w:t xml:space="preserve"> extensive protein degradation</w:t>
      </w:r>
      <w:r w:rsidR="00995228">
        <w:t xml:space="preserve"> against oxidative </w:t>
      </w:r>
      <w:r w:rsidR="00392A88">
        <w:t>stress</w:t>
      </w:r>
      <w:r w:rsidR="00995228">
        <w:t>es.</w:t>
      </w:r>
    </w:p>
    <w:p w14:paraId="4FD2EE7E" w14:textId="7E8691A5" w:rsidR="00655E4E" w:rsidRPr="00DC0738" w:rsidRDefault="00C96D42" w:rsidP="00DC0738">
      <w:pPr>
        <w:spacing w:before="240" w:after="240"/>
        <w:jc w:val="both"/>
      </w:pPr>
      <w:r w:rsidRPr="00C13F32">
        <w:t>These many reasons suggest</w:t>
      </w:r>
      <w:r>
        <w:rPr>
          <w:b/>
        </w:rPr>
        <w:t xml:space="preserve"> </w:t>
      </w:r>
      <w:r w:rsidR="00D27EFC" w:rsidRPr="00DC0738">
        <w:t xml:space="preserve">that rhamnolipids </w:t>
      </w:r>
      <w:r>
        <w:t>might</w:t>
      </w:r>
      <w:r w:rsidRPr="00DC0738">
        <w:t xml:space="preserve"> </w:t>
      </w:r>
      <w:r w:rsidR="00D27EFC" w:rsidRPr="00DC0738">
        <w:t>not</w:t>
      </w:r>
      <w:r>
        <w:t xml:space="preserve"> be</w:t>
      </w:r>
      <w:r w:rsidR="00D27EFC" w:rsidRPr="00DC0738">
        <w:t xml:space="preserve"> secreted under </w:t>
      </w:r>
      <w:r>
        <w:t xml:space="preserve">high </w:t>
      </w:r>
      <w:r w:rsidR="00D27EFC" w:rsidRPr="00DC0738">
        <w:t>oxidative stress</w:t>
      </w:r>
      <w:r>
        <w:t>. To investigate this hypothesis</w:t>
      </w:r>
      <w:r w:rsidR="00D27EFC" w:rsidRPr="00DC0738">
        <w:t xml:space="preserve"> we</w:t>
      </w:r>
      <w:r w:rsidR="00706F27">
        <w:t xml:space="preserve"> modified</w:t>
      </w:r>
      <w:r w:rsidR="00D27EFC" w:rsidRPr="00DC0738">
        <w:t xml:space="preserve"> a </w:t>
      </w:r>
      <w:r w:rsidR="00FD0A27">
        <w:t xml:space="preserve">high-quality </w:t>
      </w:r>
      <w:r w:rsidR="00D27EFC" w:rsidRPr="00DC0738">
        <w:t xml:space="preserve">genome-scale model of </w:t>
      </w:r>
      <w:r w:rsidR="00D27EFC" w:rsidRPr="00DC0738">
        <w:rPr>
          <w:i/>
        </w:rPr>
        <w:t xml:space="preserve">Pseudomonas </w:t>
      </w:r>
      <w:r w:rsidR="00D27EFC" w:rsidRPr="00DC0738">
        <w:t>metabolism</w:t>
      </w:r>
      <w:r w:rsidR="00FD0A27">
        <w:t>, iJN1411</w:t>
      </w:r>
      <w:r w:rsidR="00736427">
        <w:t xml:space="preserve"> </w:t>
      </w:r>
      <w:r w:rsidR="00864D1E" w:rsidRPr="00DC0738">
        <w:fldChar w:fldCharType="begin"/>
      </w:r>
      <w:r w:rsidR="0047250C">
        <w:instrText>ADDIN F1000_CSL_CITATION&lt;~#@#~&gt;[{"DOI":"10.1111/1462-2920.14843","First":false,"Last":false,"PMCID":"PMC7078882","PMID":"31657101","abstract":"Genome-scale reconstructions of metabolism are computational species-specific knowledge bases able to compute systemic metabolic properties. We present a comprehensive and validated reconstruction of the biotechnologically relevant bacterium Pseudomonas putida KT2440 that greatly expands computable predictions of its metabolic states. The reconstruction represents a significant reactome expansion over available reconstructed bacterial metabolic networks. Specifically, iJN1462 (i) incorporates several hundred additional genes and associated reactions resulting in new predictive capabilities, including new nutrients supporting growth; (ii) was validated by in vivo growth screens that included previously untested carbon (48) and nitrogen (41) sources; (iii) yielded gene essentiality predictions showing large accuracy when compared with a knock-out library and Bar-seq data; and (iv) allowed mapping of its network to 82 P. putida sequenced strains revealing functional core that reflect the large metabolic versatility of this species, including aromatic compounds derived from lignin. Thus, this study provides a thoroughly updated metabolic reconstruction and new computable phenotypes for P. putida, which can be leveraged as a first step toward understanding the pan metabolic capabilities of Pseudomonas.&lt;br&gt;&lt;br&gt;© 2019 The Authors. Environmental Microbiology published by Society for Applied Microbiology and John Wiley &amp; Sons Ltd.","author":[{"family":"Nogales","given":"Juan"},{"family":"Mueller","given":"Joshua"},{"family":"Gudmundsson","given":"Steinn"},{"family":"Canalejo","given":"Francisco J"},{"family":"Duque","given":"Estrella"},{"family":"Monk","given":"Jonathan"},{"family":"Feist","given":"Adam M"},{"family":"Ramos","given":"Juan Luis"},{"family":"Niu","given":"Wei"},{"family":"Palsson","given":"Bernhard O"}],"authorYearDisplayFormat":false,"citation-label":"7711227","container-title":"Environmental Microbiology","container-title-short":"Environ. Microbiol.","id":"7711227","invisible":false,"issue":"1","issued":{"date-parts":[["2020","1"]]},"journalAbbreviation":"Environ. Microbiol.","page":"255-269","suppress-author":false,"title":"High-quality genome-scale metabolic modelling of Pseudomonas putida highlights its broad metabolic capabilities.","type":"article-journal","volume":"22"},{"DOI":"10.1101/139121","First":false,"Last":false,"abstract":"Genome-scale network reconstructions are organism-specific representations of metabolism and powerful tools for analyzing systemic metabolic properties. The use of reconstructions is limited by the lack of coverage of the metabolic reactome. We present an exhaustive and validated reconstruction of the biotechnologically relevant bacterium Pseudomonas putida KT2440, greatly expanding its computable metabolic states. The reconstruction, iJN1411, represents a significant expansion over other reconstructed bacterial metabolic networks. Computations based on the reconstruction exhibit high accuracy in predicting nutrient sources, growth rates, carbon flux distributions, and gene essentiality, thus providing a deep understanding of Pseudomonas metabolism. iJN1411 was used for: i) the assessment of the metabolic capabilities of P. putida as a species through multi-strain modeling, ii) deciphering the molecular mechanisms underlying metabolic robustness, and iii) identification of metabolic “capacitors” based on ATP-fueled metabolic cycles. This study represents the most complete and comprehensive bacterial metabolic reconstruction built to date, while providing computational and experimental evidence about how bacteria increase metabolic robustness, paving the way for engineering more robust biocatalysts and searching for drug targets in robust pathogens.","author":[{"family":"Nogales","given":"Juan"},{"family":"Gudmundsson","given":"Steinn"},{"family":"Duque","given":"Estrella"},{"family":"Ramos","given":"Juan Luis"},{"family":"Palsson","given":"Bernhard O."}],"authorYearDisplayFormat":false,"citation-label":"5332263","container-title":"BioRxiv","container-title-short":"BioRxiv","id":"5332263","invisible":false,"issued":{"date-parts":[["2017","5","19"]]},"journalAbbreviation":"BioRxiv","suppress-author":false,"title":"Expanding The Computable Reactome In &lt;i&gt;Pseudomonas putida&lt;/i&gt; Reveals Metabolic Cycles Providing Robustness","type":"article-journal"}]</w:instrText>
      </w:r>
      <w:r w:rsidR="00864D1E" w:rsidRPr="00DC0738">
        <w:fldChar w:fldCharType="separate"/>
      </w:r>
      <w:r w:rsidR="007272A4" w:rsidRPr="007272A4">
        <w:rPr>
          <w:noProof/>
        </w:rPr>
        <w:t xml:space="preserve">(Nogales </w:t>
      </w:r>
      <w:r w:rsidR="007272A4" w:rsidRPr="007272A4">
        <w:rPr>
          <w:i/>
          <w:noProof/>
        </w:rPr>
        <w:t>et al</w:t>
      </w:r>
      <w:r w:rsidR="007272A4" w:rsidRPr="007272A4">
        <w:rPr>
          <w:noProof/>
        </w:rPr>
        <w:t>, 2020, 2017)</w:t>
      </w:r>
      <w:r w:rsidR="00864D1E" w:rsidRPr="00DC0738">
        <w:fldChar w:fldCharType="end"/>
      </w:r>
      <w:r w:rsidR="00736427">
        <w:t xml:space="preserve">, </w:t>
      </w:r>
      <w:r w:rsidR="00D27EFC" w:rsidRPr="00DC0738">
        <w:t>to simulate the maximum growth rate and rhamnolipid</w:t>
      </w:r>
      <w:ins w:id="188" w:author="yjy" w:date="2020-07-10T00:10:00Z">
        <w:r w:rsidR="0059258A">
          <w:t>s</w:t>
        </w:r>
      </w:ins>
      <w:r w:rsidR="00D27EFC" w:rsidRPr="00DC0738">
        <w:t xml:space="preserve"> secretion potential under different redox stress levels. </w:t>
      </w:r>
      <w:r>
        <w:t>We simulated growth in the</w:t>
      </w:r>
      <w:r w:rsidRPr="00DC0738">
        <w:t xml:space="preserve"> </w:t>
      </w:r>
      <w:r w:rsidR="00D27EFC" w:rsidRPr="00DC0738">
        <w:t xml:space="preserve">culture medium used </w:t>
      </w:r>
      <w:r>
        <w:t>in our metabolomics</w:t>
      </w:r>
      <w:r w:rsidR="00D27EFC" w:rsidRPr="00DC0738">
        <w:t xml:space="preserve"> experiment</w:t>
      </w:r>
      <w:r>
        <w:t>s</w:t>
      </w:r>
      <w:r w:rsidR="00D27EFC" w:rsidRPr="00DC0738">
        <w:t xml:space="preserve"> with glycerol and ammonium as the sole carbon and nitrogen sources. Since rhamnolipids are produced when carbon is in excess, we set the carbon-to-nitrogen (C:N) ratio to 10.0, which exceeds the minimum C:N threshold (6.3) that </w:t>
      </w:r>
      <w:r w:rsidR="0064204B">
        <w:t xml:space="preserve">our model predicts to </w:t>
      </w:r>
      <w:r w:rsidR="00D27EFC" w:rsidRPr="00DC0738">
        <w:t>permit rhamnolipid</w:t>
      </w:r>
      <w:ins w:id="189" w:author="yjy" w:date="2020-07-10T00:12:00Z">
        <w:r w:rsidR="0037271E">
          <w:t>s</w:t>
        </w:r>
      </w:ins>
      <w:r w:rsidR="00D27EFC" w:rsidRPr="00DC0738">
        <w:t xml:space="preserve"> secretion </w:t>
      </w:r>
      <w:r w:rsidR="00913916">
        <w:t xml:space="preserve">at </w:t>
      </w:r>
      <w:r w:rsidR="00D27EFC" w:rsidRPr="00DC0738">
        <w:t>fast</w:t>
      </w:r>
      <w:r w:rsidR="0064204B">
        <w:t xml:space="preserve"> </w:t>
      </w:r>
      <w:r w:rsidR="00D27EFC" w:rsidRPr="00DC0738">
        <w:t>growth rate</w:t>
      </w:r>
      <w:r w:rsidR="0064204B">
        <w:t>s</w:t>
      </w:r>
      <w:r w:rsidR="00D27EFC" w:rsidRPr="00DC0738">
        <w:t xml:space="preserve"> (</w:t>
      </w:r>
      <w:r w:rsidR="00D27EFC" w:rsidRPr="00DC0738">
        <w:rPr>
          <w:highlight w:val="yellow"/>
        </w:rPr>
        <w:t>Supp</w:t>
      </w:r>
      <w:r w:rsidR="000E21DB" w:rsidRPr="00DC0738">
        <w:rPr>
          <w:highlight w:val="yellow"/>
        </w:rPr>
        <w:t>lementary</w:t>
      </w:r>
      <w:r w:rsidR="00D27EFC" w:rsidRPr="00DC0738">
        <w:rPr>
          <w:highlight w:val="yellow"/>
        </w:rPr>
        <w:t xml:space="preserve"> </w:t>
      </w:r>
      <w:r w:rsidR="00D27EFC" w:rsidRPr="005D6F61">
        <w:rPr>
          <w:highlight w:val="yellow"/>
        </w:rPr>
        <w:t xml:space="preserve">Fig. </w:t>
      </w:r>
      <w:r w:rsidR="00CD1525" w:rsidRPr="005D6F61">
        <w:rPr>
          <w:highlight w:val="yellow"/>
        </w:rPr>
        <w:t>8</w:t>
      </w:r>
      <w:r w:rsidR="00D27EFC" w:rsidRPr="00DC0738">
        <w:t>). The redox stress levels were computationally varied by changing the flux levels of three redox molecules</w:t>
      </w:r>
      <w:r w:rsidR="0064204B">
        <w:t>:</w:t>
      </w:r>
      <w:r w:rsidR="00D27EFC" w:rsidRPr="00DC0738">
        <w:t xml:space="preserve"> NADH (reduced nicotinamide adenine dinucleotide), NADPH (reduced nicotinamide adenine dinucleotide phosphate) and GSH (reduced glutathione)</w:t>
      </w:r>
      <w:r w:rsidR="0064204B">
        <w:t>; these molecules</w:t>
      </w:r>
      <w:r w:rsidR="00D27EFC" w:rsidRPr="00DC0738">
        <w:t xml:space="preserve"> are responsible for the bulk of cellular electron transfer and likely to be the main sources of ROS </w:t>
      </w:r>
      <w:r w:rsidR="001C2BF8" w:rsidRPr="00DC0738">
        <w:fldChar w:fldCharType="begin"/>
      </w:r>
      <w:r w:rsidR="0047250C">
        <w:instrText>ADDIN F1000_CSL_CITATION&lt;~#@#~&gt;[{"DOI":"10.1089/ars.2019.7803","First":false,"Last":false,"PMCID":"PMC7247050","PMID":"31218894","abstract":"Significance: Reducing equivalents (NAD(P)H and glutathione [GSH]) are essential for maintaining cellular redox homeostasis and for modulating cellular metabolism. Reductive stress induced by excessive levels of reduced NAD+ (NADH), reduced NADP+ (NADPH), and GSH is as harmful as oxidative stress and is implicated in many pathological processes. Recent Advances: Reductive stress broadens our view of the importance of cellular redox homeostasis and the influences of an imbalanced redox niche on biological functions, including cell metabolism. Critical Issues: The distribution of cellular NAD(H), NADP(H), and GSH/GSH disulfide is highly compartmentalized. Understanding how cells coordinate different pools of redox couples under unstressed and stressed conditions is critical for a comprehensive view of redox homeostasis and stress. It is also critical to explore the underlying mechanisms of reductive stress and its biological consequences, including effects on energy metabolism. Future Directions: Future studies are needed to investigate how reductive stress affects cell metabolism and how cells adapt their metabolism to reductive stress. Whether or not NADH shuttles and mitochondrial nicotinamide nucleotide transhydrogenase enzyme can regulate hypoxia-induced reductive stress is also a worthy pursuit. Developing strategies (e.g., antireductant approaches) to counteract reductive stress and its related adverse biological consequences also requires extensive future efforts.","author":[{"family":"Xiao","given":"Wusheng"},{"family":"Loscalzo","given":"Joseph"}],"authorYearDisplayFormat":false,"citation-label":"7249872","container-title":"Antioxidants &amp; Redox Signaling","container-title-short":"Antioxid. Redox Signal.","id":"7249872","invisible":false,"issued":{"date-parts":[["2019","7","18"]]},"journalAbbreviation":"Antioxid. Redox Signal.","suppress-author":false,"title":"Metabolic responses to reductive stress.","type":"article-journal"}]</w:instrText>
      </w:r>
      <w:r w:rsidR="001C2BF8" w:rsidRPr="00DC0738">
        <w:fldChar w:fldCharType="separate"/>
      </w:r>
      <w:r w:rsidR="007272A4" w:rsidRPr="007272A4">
        <w:rPr>
          <w:noProof/>
        </w:rPr>
        <w:t>(Xiao &amp; Loscalzo, 2019)</w:t>
      </w:r>
      <w:r w:rsidR="001C2BF8" w:rsidRPr="00DC0738">
        <w:fldChar w:fldCharType="end"/>
      </w:r>
      <w:r w:rsidR="00D27EFC" w:rsidRPr="00DC0738">
        <w:t>. For all three redox molecules, we found that the maximum growth rate is maintained at an intermediate flux range (redox homeostasis</w:t>
      </w:r>
      <w:ins w:id="190" w:author="yjy" w:date="2020-07-10T00:23:00Z">
        <w:r w:rsidR="00DA37EF">
          <w:t>, white area</w:t>
        </w:r>
      </w:ins>
      <w:r w:rsidR="00D27EFC" w:rsidRPr="00DC0738">
        <w:t xml:space="preserve">) while any </w:t>
      </w:r>
      <w:del w:id="191" w:author="yjy" w:date="2020-07-10T00:23:00Z">
        <w:r w:rsidR="00D27EFC" w:rsidRPr="00DC0738" w:rsidDel="00DA37EF">
          <w:delText>deviation from</w:delText>
        </w:r>
      </w:del>
      <w:ins w:id="192" w:author="yjy" w:date="2020-07-10T00:23:00Z">
        <w:r w:rsidR="00DA37EF">
          <w:t>flux</w:t>
        </w:r>
      </w:ins>
      <w:ins w:id="193" w:author="yjy" w:date="2020-07-10T00:24:00Z">
        <w:r w:rsidR="00DA37EF">
          <w:t xml:space="preserve"> rate</w:t>
        </w:r>
      </w:ins>
      <w:ins w:id="194" w:author="yjy" w:date="2020-07-10T00:23:00Z">
        <w:r w:rsidR="00DA37EF">
          <w:t xml:space="preserve"> outside</w:t>
        </w:r>
      </w:ins>
      <w:r w:rsidR="00D27EFC" w:rsidRPr="00DC0738">
        <w:t xml:space="preserve"> the range (gray shading) gradually reduce</w:t>
      </w:r>
      <w:r w:rsidR="002E428A">
        <w:t>d</w:t>
      </w:r>
      <w:r w:rsidR="00D27EFC" w:rsidRPr="00DC0738">
        <w:t xml:space="preserve"> growth rate (</w:t>
      </w:r>
      <w:r w:rsidR="00D27EFC" w:rsidRPr="00133BC9">
        <w:rPr>
          <w:highlight w:val="yellow"/>
        </w:rPr>
        <w:t xml:space="preserve">Fig. </w:t>
      </w:r>
      <w:r w:rsidR="001C2BF8" w:rsidRPr="00133BC9">
        <w:rPr>
          <w:highlight w:val="yellow"/>
        </w:rPr>
        <w:t>5, upper panels</w:t>
      </w:r>
      <w:r w:rsidR="00D27EFC" w:rsidRPr="00DC0738">
        <w:t>). Except for extremely small GSH flux, what generally accompanies the compromised growth rate is the abrupt shutdown in the potential of secretion of rhamnolipid precursors (HAA), mono- and di-rhamnolipids as well as many (but not all) central carbon metabolites (</w:t>
      </w:r>
      <w:r w:rsidR="00D27EFC" w:rsidRPr="00133BC9">
        <w:rPr>
          <w:highlight w:val="yellow"/>
        </w:rPr>
        <w:t xml:space="preserve">Fig. </w:t>
      </w:r>
      <w:r w:rsidR="001C2BF8" w:rsidRPr="00133BC9">
        <w:rPr>
          <w:highlight w:val="yellow"/>
        </w:rPr>
        <w:t>5, lower panels</w:t>
      </w:r>
      <w:r w:rsidR="00D27EFC" w:rsidRPr="00DC0738">
        <w:t xml:space="preserve">). Importantly, none of these secretion fluxes </w:t>
      </w:r>
      <w:del w:id="195" w:author="yjy" w:date="2020-07-10T00:32:00Z">
        <w:r w:rsidR="00D27EFC" w:rsidRPr="00DC0738" w:rsidDel="00E25E1E">
          <w:delText xml:space="preserve">are </w:delText>
        </w:r>
        <w:r w:rsidR="002E428A" w:rsidDel="00E25E1E">
          <w:delText>essential for</w:delText>
        </w:r>
      </w:del>
      <w:ins w:id="196" w:author="yjy" w:date="2020-07-10T00:32:00Z">
        <w:r w:rsidR="00E25E1E">
          <w:t>reduce</w:t>
        </w:r>
      </w:ins>
      <w:r w:rsidR="002E428A">
        <w:t xml:space="preserve"> growth</w:t>
      </w:r>
      <w:ins w:id="197" w:author="yjy" w:date="2020-07-10T00:32:00Z">
        <w:r w:rsidR="00E25E1E">
          <w:t xml:space="preserve"> rate</w:t>
        </w:r>
      </w:ins>
      <w:r w:rsidR="002E428A">
        <w:t xml:space="preserve">, nor do they </w:t>
      </w:r>
      <w:r w:rsidR="00D27EFC" w:rsidRPr="00DC0738">
        <w:t>provide growth benefit</w:t>
      </w:r>
      <w:r w:rsidR="002E428A">
        <w:t>s</w:t>
      </w:r>
      <w:r w:rsidR="00D27EFC" w:rsidRPr="00DC0738">
        <w:t xml:space="preserve"> (i.e., each individual flux can be as low as zero without </w:t>
      </w:r>
      <w:r w:rsidR="00133BC9">
        <w:t>reducing</w:t>
      </w:r>
      <w:r w:rsidR="00D27EFC" w:rsidRPr="00DC0738">
        <w:t xml:space="preserve"> maximum growth rate)</w:t>
      </w:r>
      <w:r w:rsidR="002E428A">
        <w:t>.</w:t>
      </w:r>
      <w:ins w:id="198" w:author="yjy" w:date="2020-07-10T00:40:00Z">
        <w:r w:rsidR="00E25E1E">
          <w:t xml:space="preserve"> This observation agrees with the fact that </w:t>
        </w:r>
        <w:proofErr w:type="spellStart"/>
        <w:r w:rsidR="00E25E1E" w:rsidRPr="00E25E1E">
          <w:rPr>
            <w:i/>
            <w:rPrChange w:id="199" w:author="yjy" w:date="2020-07-10T00:41:00Z">
              <w:rPr/>
            </w:rPrChange>
          </w:rPr>
          <w:t>ΔrhlA</w:t>
        </w:r>
        <w:proofErr w:type="spellEnd"/>
        <w:r w:rsidR="00E25E1E">
          <w:t xml:space="preserve"> displayed the same grow rate as its wild-type strain</w:t>
        </w:r>
      </w:ins>
      <w:ins w:id="200" w:author="yjy" w:date="2020-07-10T00:42:00Z">
        <w:r w:rsidR="00863618">
          <w:t xml:space="preserve"> </w:t>
        </w:r>
      </w:ins>
      <w:ins w:id="201" w:author="yjy" w:date="2020-07-10T00:47:00Z">
        <w:r w:rsidR="00863618">
          <w:t xml:space="preserve">in the same medium </w:t>
        </w:r>
      </w:ins>
      <w:ins w:id="202" w:author="yjy" w:date="2020-07-10T00:42:00Z">
        <w:r w:rsidR="00863618">
          <w:t>(</w:t>
        </w:r>
        <w:r w:rsidR="00863618" w:rsidRPr="00863618">
          <w:rPr>
            <w:highlight w:val="yellow"/>
            <w:rPrChange w:id="203" w:author="yjy" w:date="2020-07-10T00:42:00Z">
              <w:rPr/>
            </w:rPrChange>
          </w:rPr>
          <w:t>https://doi.org/10.1186/1471-2180-11-140</w:t>
        </w:r>
        <w:r w:rsidR="00863618">
          <w:t>)</w:t>
        </w:r>
      </w:ins>
      <w:ins w:id="204" w:author="yjy" w:date="2020-07-10T00:40:00Z">
        <w:r w:rsidR="00E25E1E">
          <w:t>.</w:t>
        </w:r>
      </w:ins>
      <w:r w:rsidR="002E428A">
        <w:t xml:space="preserve"> </w:t>
      </w:r>
      <w:ins w:id="205" w:author="yjy" w:date="2020-07-10T00:36:00Z">
        <w:r w:rsidR="00E25E1E">
          <w:t>Notably</w:t>
        </w:r>
      </w:ins>
      <w:ins w:id="206" w:author="yjy" w:date="2020-07-10T00:33:00Z">
        <w:r w:rsidR="00E25E1E">
          <w:t xml:space="preserve">, most of the </w:t>
        </w:r>
      </w:ins>
      <w:ins w:id="207" w:author="yjy" w:date="2020-07-10T00:36:00Z">
        <w:r w:rsidR="00E25E1E">
          <w:t xml:space="preserve">overflowed </w:t>
        </w:r>
      </w:ins>
      <w:ins w:id="208" w:author="yjy" w:date="2020-07-10T00:33:00Z">
        <w:r w:rsidR="00E25E1E">
          <w:t>carbon rich molecules</w:t>
        </w:r>
      </w:ins>
      <w:ins w:id="209" w:author="yjy" w:date="2020-07-10T00:35:00Z">
        <w:r w:rsidR="00E25E1E">
          <w:t>,</w:t>
        </w:r>
      </w:ins>
      <w:ins w:id="210" w:author="yjy" w:date="2020-07-10T00:33:00Z">
        <w:r w:rsidR="00E25E1E">
          <w:t xml:space="preserve"> including HAA, mono-rhamnolipid</w:t>
        </w:r>
      </w:ins>
      <w:ins w:id="211" w:author="yjy" w:date="2020-07-10T00:34:00Z">
        <w:r w:rsidR="00E25E1E">
          <w:t>s</w:t>
        </w:r>
      </w:ins>
      <w:ins w:id="212" w:author="yjy" w:date="2020-07-10T00:33:00Z">
        <w:r w:rsidR="00E25E1E">
          <w:t xml:space="preserve"> and </w:t>
        </w:r>
      </w:ins>
      <w:ins w:id="213" w:author="yjy" w:date="2020-07-10T00:34:00Z">
        <w:r w:rsidR="00E25E1E">
          <w:t>di-rhamnolipids</w:t>
        </w:r>
      </w:ins>
      <w:ins w:id="214" w:author="yjy" w:date="2020-07-10T00:36:00Z">
        <w:r w:rsidR="00E25E1E">
          <w:t>,</w:t>
        </w:r>
      </w:ins>
      <w:ins w:id="215" w:author="yjy" w:date="2020-07-10T00:34:00Z">
        <w:r w:rsidR="00E25E1E">
          <w:t xml:space="preserve"> </w:t>
        </w:r>
      </w:ins>
      <w:ins w:id="216" w:author="yjy" w:date="2020-07-10T00:33:00Z">
        <w:r w:rsidR="00E25E1E">
          <w:t xml:space="preserve">start to be secreted when growth </w:t>
        </w:r>
      </w:ins>
      <w:ins w:id="217" w:author="yjy" w:date="2020-07-10T00:35:00Z">
        <w:r w:rsidR="00E25E1E">
          <w:t xml:space="preserve">rate </w:t>
        </w:r>
      </w:ins>
      <w:ins w:id="218" w:author="yjy" w:date="2020-07-10T00:33:00Z">
        <w:r w:rsidR="00E25E1E">
          <w:t xml:space="preserve">reaches maximum </w:t>
        </w:r>
      </w:ins>
      <w:ins w:id="219" w:author="yjy" w:date="2020-07-10T00:35:00Z">
        <w:r w:rsidR="00E25E1E">
          <w:t>value under carbon excessive condition.</w:t>
        </w:r>
      </w:ins>
      <w:ins w:id="220" w:author="yjy" w:date="2020-07-10T00:33:00Z">
        <w:r w:rsidR="00E25E1E">
          <w:t xml:space="preserve"> </w:t>
        </w:r>
      </w:ins>
      <w:del w:id="221" w:author="yjy" w:date="2020-07-10T00:44:00Z">
        <w:r w:rsidR="002E428A" w:rsidDel="00863618">
          <w:delText xml:space="preserve">This </w:delText>
        </w:r>
      </w:del>
      <w:ins w:id="222" w:author="yjy" w:date="2020-07-10T00:44:00Z">
        <w:r w:rsidR="00863618">
          <w:t xml:space="preserve">The fact that molecules </w:t>
        </w:r>
      </w:ins>
      <w:ins w:id="223" w:author="yjy" w:date="2020-07-10T00:45:00Z">
        <w:r w:rsidR="00863618">
          <w:t xml:space="preserve">other than rhamnolipids are also secreted </w:t>
        </w:r>
      </w:ins>
      <w:r w:rsidR="002E428A">
        <w:t>suggests that the cell has many potential mechanisms of carbon overflow to release redox stress, which</w:t>
      </w:r>
      <w:r w:rsidR="00D27EFC" w:rsidRPr="00DC0738">
        <w:t xml:space="preserve"> are equivalent from a metabolic network perspective. </w:t>
      </w:r>
      <w:r w:rsidR="00EE3920">
        <w:t xml:space="preserve">The fact that </w:t>
      </w:r>
      <w:r w:rsidR="00EE3920" w:rsidRPr="00C13F32">
        <w:rPr>
          <w:i/>
          <w:iCs/>
        </w:rPr>
        <w:t>P. aeruginosa</w:t>
      </w:r>
      <w:r w:rsidR="00EE3920">
        <w:t xml:space="preserve"> </w:t>
      </w:r>
      <w:ins w:id="224" w:author="yjy" w:date="2020-07-10T00:45:00Z">
        <w:r w:rsidR="00863618">
          <w:t xml:space="preserve">maintains the </w:t>
        </w:r>
      </w:ins>
      <w:del w:id="225" w:author="yjy" w:date="2020-07-10T00:45:00Z">
        <w:r w:rsidR="00EE3920" w:rsidDel="00863618">
          <w:delText xml:space="preserve">secretes </w:delText>
        </w:r>
      </w:del>
      <w:ins w:id="226" w:author="yjy" w:date="2020-07-10T00:45:00Z">
        <w:r w:rsidR="00863618">
          <w:t xml:space="preserve">secretion of </w:t>
        </w:r>
      </w:ins>
      <w:r w:rsidR="00EE3920">
        <w:t>rhamnolipids among these options supports tha</w:t>
      </w:r>
      <w:r w:rsidR="0014435C">
        <w:t xml:space="preserve">t </w:t>
      </w:r>
      <w:del w:id="227" w:author="yjy" w:date="2020-07-10T00:46:00Z">
        <w:r w:rsidR="0014435C" w:rsidDel="00863618">
          <w:delText xml:space="preserve">the </w:delText>
        </w:r>
      </w:del>
      <w:ins w:id="228" w:author="yjy" w:date="2020-07-10T00:46:00Z">
        <w:r w:rsidR="00863618">
          <w:t xml:space="preserve">this mechanism </w:t>
        </w:r>
      </w:ins>
      <w:del w:id="229" w:author="yjy" w:date="2020-07-10T00:46:00Z">
        <w:r w:rsidR="0014435C" w:rsidDel="00863618">
          <w:delText xml:space="preserve">secretion </w:delText>
        </w:r>
      </w:del>
      <w:r w:rsidR="0014435C">
        <w:t xml:space="preserve">was under </w:t>
      </w:r>
      <w:ins w:id="230" w:author="yjy" w:date="2020-07-10T00:46:00Z">
        <w:r w:rsidR="00863618">
          <w:t xml:space="preserve">other </w:t>
        </w:r>
      </w:ins>
      <w:r w:rsidR="0014435C">
        <w:t>selection</w:t>
      </w:r>
      <w:ins w:id="231" w:author="yjy" w:date="2020-07-10T00:47:00Z">
        <w:r w:rsidR="00863618">
          <w:t>s</w:t>
        </w:r>
      </w:ins>
      <w:r w:rsidR="0014435C">
        <w:t xml:space="preserve">. </w:t>
      </w:r>
      <w:r w:rsidR="00D27EFC" w:rsidRPr="00DC0738">
        <w:t>Collectively, these simulation</w:t>
      </w:r>
      <w:ins w:id="232" w:author="yjy" w:date="2020-07-10T00:39:00Z">
        <w:r w:rsidR="00E25E1E">
          <w:t>s</w:t>
        </w:r>
      </w:ins>
      <w:r w:rsidR="00D27EFC" w:rsidRPr="00DC0738">
        <w:t xml:space="preserve"> </w:t>
      </w:r>
      <w:r w:rsidR="0014435C">
        <w:t>support a link between</w:t>
      </w:r>
      <w:r w:rsidR="00D27EFC" w:rsidRPr="00DC0738">
        <w:t xml:space="preserve"> rhamnolipid</w:t>
      </w:r>
      <w:ins w:id="233" w:author="yjy" w:date="2020-07-10T00:39:00Z">
        <w:r w:rsidR="00E25E1E">
          <w:t>s</w:t>
        </w:r>
      </w:ins>
      <w:r w:rsidR="00D27EFC" w:rsidRPr="00DC0738">
        <w:t xml:space="preserve"> secretion and redox stress, where</w:t>
      </w:r>
      <w:r w:rsidR="0014435C">
        <w:t xml:space="preserve"> fast</w:t>
      </w:r>
      <w:r w:rsidR="00D27EFC" w:rsidRPr="00DC0738">
        <w:t xml:space="preserve"> growth and rhamnolipid</w:t>
      </w:r>
      <w:ins w:id="234" w:author="yjy" w:date="2020-07-10T00:39:00Z">
        <w:r w:rsidR="00E25E1E">
          <w:t>s</w:t>
        </w:r>
      </w:ins>
      <w:r w:rsidR="00D27EFC" w:rsidRPr="00DC0738">
        <w:t xml:space="preserve"> secretion are both metabolically constrained by cellular redox </w:t>
      </w:r>
      <w:r w:rsidR="00133BC9">
        <w:t>homeostasis</w:t>
      </w:r>
      <w:r w:rsidR="00D27EFC" w:rsidRPr="00DC0738">
        <w:t>.</w:t>
      </w:r>
    </w:p>
    <w:p w14:paraId="6B077437" w14:textId="156079BD" w:rsidR="00BC7153" w:rsidRDefault="0014435C">
      <w:pPr>
        <w:spacing w:before="240" w:after="240"/>
        <w:jc w:val="both"/>
      </w:pPr>
      <w:r>
        <w:rPr>
          <w:b/>
        </w:rPr>
        <w:t>E</w:t>
      </w:r>
      <w:r w:rsidR="008700E3">
        <w:rPr>
          <w:b/>
        </w:rPr>
        <w:t xml:space="preserve">xperiments </w:t>
      </w:r>
      <w:r>
        <w:rPr>
          <w:b/>
        </w:rPr>
        <w:t xml:space="preserve">support </w:t>
      </w:r>
      <w:r w:rsidR="00F3531E">
        <w:rPr>
          <w:b/>
        </w:rPr>
        <w:t>the link</w:t>
      </w:r>
      <w:r w:rsidR="008700E3">
        <w:rPr>
          <w:b/>
        </w:rPr>
        <w:t xml:space="preserve"> between growth, oxidative stress and rhamnolipid production.</w:t>
      </w:r>
      <w:r w:rsidR="00A278C9">
        <w:rPr>
          <w:b/>
        </w:rPr>
        <w:t xml:space="preserve"> </w:t>
      </w:r>
      <w:r w:rsidR="00A80498">
        <w:rPr>
          <w:bCs/>
        </w:rPr>
        <w:t>We</w:t>
      </w:r>
      <w:r w:rsidR="00A278C9">
        <w:rPr>
          <w:bCs/>
        </w:rPr>
        <w:t xml:space="preserve"> further validate</w:t>
      </w:r>
      <w:r w:rsidR="00A80498">
        <w:rPr>
          <w:bCs/>
        </w:rPr>
        <w:t>d</w:t>
      </w:r>
      <w:r w:rsidR="00A278C9">
        <w:rPr>
          <w:bCs/>
        </w:rPr>
        <w:t xml:space="preserve"> the link between oxidative stress and rhamnolipid production</w:t>
      </w:r>
      <w:r w:rsidR="00A80498">
        <w:rPr>
          <w:bCs/>
        </w:rPr>
        <w:t xml:space="preserve"> </w:t>
      </w:r>
      <w:r w:rsidR="00E47D0B">
        <w:rPr>
          <w:bCs/>
        </w:rPr>
        <w:t>by</w:t>
      </w:r>
      <w:r w:rsidR="00A80498">
        <w:rPr>
          <w:bCs/>
        </w:rPr>
        <w:t xml:space="preserve"> two additional </w:t>
      </w:r>
      <w:r w:rsidR="00A278C9">
        <w:rPr>
          <w:bCs/>
        </w:rPr>
        <w:t>experiments. In the first experiment,</w:t>
      </w:r>
      <w:r w:rsidR="008700E3">
        <w:rPr>
          <w:b/>
        </w:rPr>
        <w:t xml:space="preserve"> </w:t>
      </w:r>
      <w:r w:rsidR="00A278C9">
        <w:t>w</w:t>
      </w:r>
      <w:r w:rsidR="00D27EFC" w:rsidRPr="00AB23C1">
        <w:t xml:space="preserve">e </w:t>
      </w:r>
      <w:r w:rsidR="00FA3263">
        <w:t xml:space="preserve">monitored growth and </w:t>
      </w:r>
      <w:del w:id="235" w:author="yjy" w:date="2020-07-12T21:40:00Z">
        <w:r w:rsidR="00FA3263" w:rsidDel="00E25BB0">
          <w:delText>rhamnolipid production</w:delText>
        </w:r>
      </w:del>
      <w:ins w:id="236" w:author="yjy" w:date="2020-07-12T21:40:00Z">
        <w:r w:rsidR="00E25BB0">
          <w:t>rhamnolipid production</w:t>
        </w:r>
      </w:ins>
      <w:r w:rsidR="00FA3263">
        <w:t xml:space="preserve"> of all our clinical isolates when they grew in the same minimal medium but with succinate as the sole carbon source</w:t>
      </w:r>
      <w:r w:rsidR="00AA5D0F">
        <w:t xml:space="preserve"> (</w:t>
      </w:r>
      <w:r w:rsidR="00AA5D0F" w:rsidRPr="00AA5D0F">
        <w:rPr>
          <w:highlight w:val="yellow"/>
        </w:rPr>
        <w:t>Supplementary Fig. S</w:t>
      </w:r>
      <w:r w:rsidR="003A26EF">
        <w:rPr>
          <w:highlight w:val="yellow"/>
        </w:rPr>
        <w:t>9</w:t>
      </w:r>
      <w:r w:rsidR="00AA5D0F">
        <w:t>)</w:t>
      </w:r>
      <w:r w:rsidR="00FA3263">
        <w:t>.</w:t>
      </w:r>
      <w:r w:rsidR="003C27F8">
        <w:t xml:space="preserve"> Since</w:t>
      </w:r>
      <w:r w:rsidR="003C27F8" w:rsidRPr="003C27F8">
        <w:t xml:space="preserve"> </w:t>
      </w:r>
      <w:r w:rsidR="003C27F8">
        <w:t>s</w:t>
      </w:r>
      <w:r w:rsidR="003C27F8" w:rsidRPr="003C27F8">
        <w:t>uccinate enters the carbon metabolism directly through the TCA cycle</w:t>
      </w:r>
      <w:r w:rsidR="006B7AD8">
        <w:t>,</w:t>
      </w:r>
      <w:r w:rsidR="003C27F8" w:rsidRPr="003C27F8">
        <w:t xml:space="preserve"> </w:t>
      </w:r>
      <w:r w:rsidR="00525AEF">
        <w:t xml:space="preserve">we expected that rhamnolipids </w:t>
      </w:r>
      <w:r w:rsidR="00662459">
        <w:t xml:space="preserve">might not </w:t>
      </w:r>
      <w:del w:id="237" w:author="yjy" w:date="2020-07-10T00:48:00Z">
        <w:r w:rsidR="00662459" w:rsidDel="00863618">
          <w:delText xml:space="preserve">produce </w:delText>
        </w:r>
      </w:del>
      <w:ins w:id="238" w:author="yjy" w:date="2020-07-10T00:48:00Z">
        <w:r w:rsidR="00863618">
          <w:t xml:space="preserve">be secreted </w:t>
        </w:r>
      </w:ins>
      <w:del w:id="239" w:author="yjy" w:date="2020-07-10T00:48:00Z">
        <w:r w:rsidR="00662459" w:rsidDel="00863618">
          <w:delText xml:space="preserve">rhamnolipids </w:delText>
        </w:r>
      </w:del>
      <w:r w:rsidR="006B7AD8">
        <w:t xml:space="preserve">due to </w:t>
      </w:r>
      <w:del w:id="240" w:author="yjy" w:date="2020-07-10T00:50:00Z">
        <w:r w:rsidR="00EC3271" w:rsidDel="00863618">
          <w:delText xml:space="preserve">stronger </w:delText>
        </w:r>
      </w:del>
      <w:ins w:id="241" w:author="yjy" w:date="2020-07-10T00:50:00Z">
        <w:r w:rsidR="00863618">
          <w:t xml:space="preserve">higher </w:t>
        </w:r>
      </w:ins>
      <w:del w:id="242" w:author="yjy" w:date="2020-07-10T00:49:00Z">
        <w:r w:rsidR="006B7AD8" w:rsidDel="00863618">
          <w:delText xml:space="preserve">TCA cycle-mediated </w:delText>
        </w:r>
      </w:del>
      <w:r w:rsidR="006B7AD8">
        <w:t xml:space="preserve">ROS </w:t>
      </w:r>
      <w:ins w:id="243" w:author="yjy" w:date="2020-07-10T00:50:00Z">
        <w:r w:rsidR="00863618">
          <w:t xml:space="preserve">level </w:t>
        </w:r>
      </w:ins>
      <w:del w:id="244" w:author="yjy" w:date="2020-07-10T00:49:00Z">
        <w:r w:rsidR="006B7AD8" w:rsidDel="00863618">
          <w:delText xml:space="preserve">generation </w:delText>
        </w:r>
      </w:del>
      <w:ins w:id="245" w:author="yjy" w:date="2020-07-10T00:49:00Z">
        <w:r w:rsidR="00863618">
          <w:t xml:space="preserve">generated by TCA cycle, </w:t>
        </w:r>
      </w:ins>
      <w:r w:rsidR="00EC3271">
        <w:t>wh</w:t>
      </w:r>
      <w:r w:rsidR="00C25497">
        <w:t>ich</w:t>
      </w:r>
      <w:r w:rsidR="006B7AD8">
        <w:t xml:space="preserve"> </w:t>
      </w:r>
      <w:del w:id="246" w:author="yjy" w:date="2020-07-10T00:51:00Z">
        <w:r w:rsidR="006B7AD8" w:rsidDel="00863618">
          <w:delText>negatively regulates</w:delText>
        </w:r>
      </w:del>
      <w:ins w:id="247" w:author="yjy" w:date="2020-07-10T00:51:00Z">
        <w:r w:rsidR="00863618">
          <w:t>represses</w:t>
        </w:r>
      </w:ins>
      <w:r w:rsidR="006B7AD8">
        <w:t xml:space="preserve"> </w:t>
      </w:r>
      <w:del w:id="248" w:author="yjy" w:date="2020-07-12T21:40:00Z">
        <w:r w:rsidR="006B7AD8" w:rsidDel="00E25BB0">
          <w:delText>rhamnolipid production</w:delText>
        </w:r>
      </w:del>
      <w:ins w:id="249" w:author="yjy" w:date="2020-07-12T21:40:00Z">
        <w:r w:rsidR="00E25BB0">
          <w:t>rhamnolipid production</w:t>
        </w:r>
      </w:ins>
      <w:r w:rsidR="006B7AD8">
        <w:t xml:space="preserve">. </w:t>
      </w:r>
      <w:r w:rsidR="00525AEF">
        <w:t xml:space="preserve">Indeed, </w:t>
      </w:r>
      <w:del w:id="250" w:author="yjy" w:date="2020-07-10T00:52:00Z">
        <w:r w:rsidR="00662459" w:rsidDel="00B57A93">
          <w:delText xml:space="preserve">even </w:delText>
        </w:r>
      </w:del>
      <w:ins w:id="251" w:author="yjy" w:date="2020-07-10T00:52:00Z">
        <w:r w:rsidR="00B57A93">
          <w:t xml:space="preserve">none of </w:t>
        </w:r>
      </w:ins>
      <w:r w:rsidR="00662459">
        <w:t>the</w:t>
      </w:r>
      <w:r w:rsidR="00D27EFC" w:rsidRPr="00AB23C1">
        <w:t xml:space="preserve"> strains that produce</w:t>
      </w:r>
      <w:ins w:id="252" w:author="yjy" w:date="2020-07-10T00:52:00Z">
        <w:r w:rsidR="00B57A93">
          <w:t>d</w:t>
        </w:r>
      </w:ins>
      <w:r w:rsidR="00D27EFC" w:rsidRPr="00AB23C1">
        <w:t xml:space="preserve"> rhamnolipids in glycerol </w:t>
      </w:r>
      <w:del w:id="253" w:author="yjy" w:date="2020-07-10T00:52:00Z">
        <w:r w:rsidR="00662459" w:rsidDel="00B57A93">
          <w:delText>did not produce</w:delText>
        </w:r>
      </w:del>
      <w:ins w:id="254" w:author="yjy" w:date="2020-07-10T00:52:00Z">
        <w:r w:rsidR="00B57A93">
          <w:t>secreted</w:t>
        </w:r>
      </w:ins>
      <w:r w:rsidR="00662459">
        <w:t xml:space="preserve"> rhamnolipids </w:t>
      </w:r>
      <w:r w:rsidR="00D27EFC" w:rsidRPr="00AB23C1">
        <w:t xml:space="preserve">in succinate. </w:t>
      </w:r>
      <w:r w:rsidR="007B3C73">
        <w:t>We similarly extracted 7 phase-dependent growth curve features of our strains grown in succinate (</w:t>
      </w:r>
      <w:r w:rsidR="007B3C73" w:rsidRPr="007B3C73">
        <w:rPr>
          <w:highlight w:val="yellow"/>
        </w:rPr>
        <w:t>Supplementary File 2</w:t>
      </w:r>
      <w:r w:rsidR="007B3C73">
        <w:t xml:space="preserve">), showing that </w:t>
      </w:r>
      <w:ins w:id="255" w:author="yjy" w:date="2020-07-10T00:55:00Z">
        <w:r w:rsidR="00B57A93">
          <w:t xml:space="preserve">although </w:t>
        </w:r>
      </w:ins>
      <w:del w:id="256" w:author="yjy" w:date="2020-07-10T00:57:00Z">
        <w:r w:rsidR="007B3C73" w:rsidDel="00B57A93">
          <w:delText>they</w:delText>
        </w:r>
        <w:r w:rsidR="00D27EFC" w:rsidRPr="00AB23C1" w:rsidDel="00B57A93">
          <w:rPr>
            <w:i/>
          </w:rPr>
          <w:delText xml:space="preserve"> </w:delText>
        </w:r>
      </w:del>
      <w:ins w:id="257" w:author="yjy" w:date="2020-07-10T00:57:00Z">
        <w:r w:rsidR="00B57A93">
          <w:t>the cells</w:t>
        </w:r>
        <w:r w:rsidR="00B57A93" w:rsidRPr="00AB23C1">
          <w:rPr>
            <w:i/>
          </w:rPr>
          <w:t xml:space="preserve"> </w:t>
        </w:r>
      </w:ins>
      <w:r w:rsidR="007B3C73">
        <w:t>had faster exponential phase (phase I) growth rate</w:t>
      </w:r>
      <w:ins w:id="258" w:author="yjy" w:date="2020-07-10T00:55:00Z">
        <w:r w:rsidR="00B57A93">
          <w:t xml:space="preserve"> and</w:t>
        </w:r>
      </w:ins>
      <w:del w:id="259" w:author="yjy" w:date="2020-07-10T00:55:00Z">
        <w:r w:rsidR="007B3C73" w:rsidDel="00B57A93">
          <w:delText>,</w:delText>
        </w:r>
      </w:del>
      <w:r w:rsidR="007B3C73">
        <w:t xml:space="preserve"> </w:t>
      </w:r>
      <w:r w:rsidR="00525AEF">
        <w:t xml:space="preserve">shorter </w:t>
      </w:r>
      <w:r w:rsidR="004B36F1">
        <w:t>delay before exponential phase commences</w:t>
      </w:r>
      <w:r w:rsidR="007B3C73">
        <w:t xml:space="preserve">, </w:t>
      </w:r>
      <w:del w:id="260" w:author="yjy" w:date="2020-07-10T00:56:00Z">
        <w:r w:rsidR="00525AEF" w:rsidDel="00B57A93">
          <w:delText>and lower</w:delText>
        </w:r>
      </w:del>
      <w:ins w:id="261" w:author="yjy" w:date="2020-07-10T00:56:00Z">
        <w:r w:rsidR="00B57A93">
          <w:t xml:space="preserve">the strains could hardly maintain the high growth rate and </w:t>
        </w:r>
        <w:r w:rsidR="00B57A93">
          <w:lastRenderedPageBreak/>
          <w:t>reach</w:t>
        </w:r>
      </w:ins>
      <w:ins w:id="262" w:author="yjy" w:date="2020-07-10T00:57:00Z">
        <w:r w:rsidR="00B57A93">
          <w:t>ed</w:t>
        </w:r>
      </w:ins>
      <w:ins w:id="263" w:author="yjy" w:date="2020-07-10T00:56:00Z">
        <w:r w:rsidR="00B57A93">
          <w:t xml:space="preserve"> much lower</w:t>
        </w:r>
      </w:ins>
      <w:r w:rsidR="00525AEF">
        <w:t xml:space="preserve"> </w:t>
      </w:r>
      <w:del w:id="264" w:author="yjy" w:date="2020-07-10T00:56:00Z">
        <w:r w:rsidR="00525AEF" w:rsidDel="00B57A93">
          <w:delText xml:space="preserve">maximum </w:delText>
        </w:r>
      </w:del>
      <w:r w:rsidR="00525AEF">
        <w:t>cell density</w:t>
      </w:r>
      <w:r w:rsidR="007B3C73">
        <w:t xml:space="preserve"> </w:t>
      </w:r>
      <w:r w:rsidR="00B3669B">
        <w:t xml:space="preserve">compared to their growth in glycerol </w:t>
      </w:r>
      <w:r w:rsidR="006A552A">
        <w:t>(</w:t>
      </w:r>
      <w:r w:rsidR="006A552A" w:rsidRPr="006A552A">
        <w:rPr>
          <w:highlight w:val="yellow"/>
        </w:rPr>
        <w:t>Supplementary Fig. S10</w:t>
      </w:r>
      <w:r w:rsidR="006A552A">
        <w:t>)</w:t>
      </w:r>
      <w:ins w:id="265" w:author="yjy" w:date="2020-07-10T00:57:00Z">
        <w:r w:rsidR="00B57A93">
          <w:t>, implying fast accumulation of oxidative stress</w:t>
        </w:r>
      </w:ins>
      <w:r w:rsidR="00525AEF">
        <w:t xml:space="preserve">. </w:t>
      </w:r>
      <w:r w:rsidR="00FC2A2C">
        <w:t xml:space="preserve">More </w:t>
      </w:r>
      <w:r w:rsidR="000D17F9">
        <w:t>interestingly</w:t>
      </w:r>
      <w:r w:rsidR="00525AEF">
        <w:t xml:space="preserve">, the duration of </w:t>
      </w:r>
      <w:r w:rsidR="009A1476">
        <w:t>phase II</w:t>
      </w:r>
      <w:r w:rsidR="00525AEF">
        <w:t xml:space="preserve"> </w:t>
      </w:r>
      <w:r w:rsidR="00B67E3C">
        <w:t xml:space="preserve">for these strains </w:t>
      </w:r>
      <w:r w:rsidR="00662459">
        <w:t xml:space="preserve">was </w:t>
      </w:r>
      <w:r w:rsidR="00525AEF">
        <w:t>much shorter</w:t>
      </w:r>
      <w:r w:rsidR="00B67E3C">
        <w:t xml:space="preserve"> in succinate</w:t>
      </w:r>
      <w:r w:rsidR="00B5209C">
        <w:t xml:space="preserve"> than in glycerol</w:t>
      </w:r>
      <w:r w:rsidR="007B3C73">
        <w:t xml:space="preserve"> (</w:t>
      </w:r>
      <w:r w:rsidR="007B3C73" w:rsidRPr="00B63BA8">
        <w:rPr>
          <w:highlight w:val="yellow"/>
        </w:rPr>
        <w:t>Supplementary Fig. S10</w:t>
      </w:r>
      <w:r w:rsidR="007B3C73">
        <w:t>)</w:t>
      </w:r>
      <w:r w:rsidR="00FC2A2C">
        <w:t xml:space="preserve">, suggesting </w:t>
      </w:r>
      <w:r w:rsidR="00662459">
        <w:t xml:space="preserve">a </w:t>
      </w:r>
      <w:r w:rsidR="00FC2A2C">
        <w:t xml:space="preserve">stronger stress response that </w:t>
      </w:r>
      <w:r w:rsidR="00662459">
        <w:t xml:space="preserve">would </w:t>
      </w:r>
      <w:r w:rsidR="00FC2A2C">
        <w:t xml:space="preserve">shut down growth </w:t>
      </w:r>
      <w:ins w:id="266" w:author="yjy" w:date="2020-07-10T00:58:00Z">
        <w:r w:rsidR="00B57A93">
          <w:t xml:space="preserve">as well as carbon overflow, </w:t>
        </w:r>
      </w:ins>
      <w:r w:rsidR="00FC2A2C">
        <w:t xml:space="preserve">and </w:t>
      </w:r>
      <w:r w:rsidR="00F9033B">
        <w:t xml:space="preserve">force </w:t>
      </w:r>
      <w:r w:rsidR="00FC2A2C">
        <w:t>quic</w:t>
      </w:r>
      <w:r w:rsidR="00F9033B">
        <w:t>k</w:t>
      </w:r>
      <w:r w:rsidR="00FC2A2C">
        <w:t xml:space="preserve"> ent</w:t>
      </w:r>
      <w:r w:rsidR="00F9033B">
        <w:t>ry into</w:t>
      </w:r>
      <w:r w:rsidR="00FC2A2C">
        <w:t xml:space="preserve"> stationary phase</w:t>
      </w:r>
      <w:r w:rsidR="00117F3E">
        <w:t xml:space="preserve"> for </w:t>
      </w:r>
      <w:r w:rsidR="00FC2A2C">
        <w:t>cell maintenance.</w:t>
      </w:r>
    </w:p>
    <w:p w14:paraId="25452521" w14:textId="63315328" w:rsidR="006B6432" w:rsidRDefault="00487ABA">
      <w:pPr>
        <w:spacing w:before="240" w:after="240"/>
        <w:jc w:val="both"/>
      </w:pPr>
      <w:r>
        <w:t xml:space="preserve">In the second experiment, we monitored </w:t>
      </w:r>
      <w:r w:rsidR="00C878E8">
        <w:t>hydrogen peroxide (</w:t>
      </w:r>
      <w:r>
        <w:t>H</w:t>
      </w:r>
      <w:r w:rsidRPr="00487ABA">
        <w:rPr>
          <w:vertAlign w:val="subscript"/>
        </w:rPr>
        <w:t>2</w:t>
      </w:r>
      <w:r>
        <w:t>O</w:t>
      </w:r>
      <w:r w:rsidRPr="00487ABA">
        <w:rPr>
          <w:vertAlign w:val="subscript"/>
        </w:rPr>
        <w:t>2</w:t>
      </w:r>
      <w:r w:rsidR="00C878E8">
        <w:t xml:space="preserve">) </w:t>
      </w:r>
      <w:r>
        <w:t>level in the glycerol minimal medium during the growth of our isolates</w:t>
      </w:r>
      <w:r w:rsidR="00605010">
        <w:t xml:space="preserve"> (</w:t>
      </w:r>
      <w:r w:rsidR="00605010" w:rsidRPr="00605010">
        <w:rPr>
          <w:highlight w:val="yellow"/>
        </w:rPr>
        <w:t>Fig. 6</w:t>
      </w:r>
      <w:r w:rsidR="00605010">
        <w:t>)</w:t>
      </w:r>
      <w:r>
        <w:t>.</w:t>
      </w:r>
      <w:r w:rsidR="006A3549">
        <w:t xml:space="preserve"> </w:t>
      </w:r>
      <w:r w:rsidR="006A3549" w:rsidRPr="005E6576">
        <w:t>H</w:t>
      </w:r>
      <w:r w:rsidR="006A3549" w:rsidRPr="005E6576">
        <w:rPr>
          <w:vertAlign w:val="subscript"/>
        </w:rPr>
        <w:t>2</w:t>
      </w:r>
      <w:r w:rsidR="006A3549" w:rsidRPr="005E6576">
        <w:t>O</w:t>
      </w:r>
      <w:r w:rsidR="006A3549" w:rsidRPr="005E6576">
        <w:rPr>
          <w:vertAlign w:val="subscript"/>
        </w:rPr>
        <w:t>2</w:t>
      </w:r>
      <w:r w:rsidR="006A3549">
        <w:t xml:space="preserve"> is a representative ROS that can diffuse freely between cell and the environment.</w:t>
      </w:r>
      <w:r w:rsidR="005E6576">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5E6576">
        <w:t xml:space="preserve"> was detected in the absence of cells, indicating that </w:t>
      </w:r>
      <w:r w:rsidR="00C1530F">
        <w:t>it</w:t>
      </w:r>
      <w:r w:rsidR="005E6576">
        <w:t xml:space="preserve"> can be produced by oxidiz</w:t>
      </w:r>
      <w:r w:rsidR="00C1530F">
        <w:t>ation of</w:t>
      </w:r>
      <w:r w:rsidR="005E6576">
        <w:t xml:space="preserve"> the culture medium. </w:t>
      </w:r>
      <w:r w:rsidR="00446655">
        <w:t xml:space="preserve">All </w:t>
      </w:r>
      <w:del w:id="267" w:author="yjy" w:date="2020-07-12T21:36:00Z">
        <w:r w:rsidR="00446655" w:rsidDel="00E25BB0">
          <w:delText>r</w:delText>
        </w:r>
        <w:r w:rsidR="002F4AEA" w:rsidDel="00E25BB0">
          <w:delText>hamnolipid producer</w:delText>
        </w:r>
      </w:del>
      <w:ins w:id="268" w:author="yjy" w:date="2020-07-12T21:36:00Z">
        <w:r w:rsidR="00E25BB0">
          <w:t>rhamnolipid producer</w:t>
        </w:r>
      </w:ins>
      <w:r w:rsidR="002F4AEA">
        <w:t xml:space="preserve">s </w:t>
      </w:r>
      <w:r w:rsidR="00446655">
        <w:t xml:space="preserve">tested </w:t>
      </w:r>
      <w:r w:rsidR="002F4AEA">
        <w:t xml:space="preserve">(red and green lines) </w:t>
      </w:r>
      <w:r w:rsidR="00446655">
        <w:t xml:space="preserve">could </w:t>
      </w:r>
      <w:r w:rsidR="00206637">
        <w:t>degrade</w:t>
      </w:r>
      <w:r w:rsidR="00605010">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605010">
        <w:t xml:space="preserve"> and reduce its environmental level; the non</w:t>
      </w:r>
      <w:r w:rsidR="002F4AEA">
        <w:t>-</w:t>
      </w:r>
      <w:r w:rsidR="00605010">
        <w:t xml:space="preserve">producers </w:t>
      </w:r>
      <w:r w:rsidR="002F4AEA">
        <w:t xml:space="preserve">(blue lines) polluted the environment with </w:t>
      </w:r>
      <w:r w:rsidR="00774644">
        <w:t xml:space="preserve">even </w:t>
      </w:r>
      <w:r w:rsidR="002F4AEA">
        <w:t xml:space="preserve">more </w:t>
      </w:r>
      <w:r w:rsidR="002F4AEA" w:rsidRPr="005E6576">
        <w:t>H</w:t>
      </w:r>
      <w:r w:rsidR="002F4AEA" w:rsidRPr="005E6576">
        <w:rPr>
          <w:vertAlign w:val="subscript"/>
        </w:rPr>
        <w:t>2</w:t>
      </w:r>
      <w:r w:rsidR="002F4AEA" w:rsidRPr="005E6576">
        <w:t>O</w:t>
      </w:r>
      <w:r w:rsidR="002F4AEA" w:rsidRPr="005E6576">
        <w:rPr>
          <w:vertAlign w:val="subscript"/>
        </w:rPr>
        <w:t>2</w:t>
      </w:r>
      <w:r w:rsidR="002F4AEA">
        <w:t xml:space="preserve"> than the amount they were able to degrade (</w:t>
      </w:r>
      <w:r w:rsidR="002F4AEA" w:rsidRPr="002F4AEA">
        <w:rPr>
          <w:highlight w:val="yellow"/>
        </w:rPr>
        <w:t>Fig. 6A</w:t>
      </w:r>
      <w:r w:rsidR="002F4AEA">
        <w:t xml:space="preserve">). </w:t>
      </w:r>
      <w:r w:rsidR="00446655">
        <w:t>Un</w:t>
      </w:r>
      <w:r w:rsidR="00774644">
        <w:t>surprisingly,</w:t>
      </w:r>
      <w:r w:rsidR="002F4AEA">
        <w:t xml:space="preserve"> t</w:t>
      </w:r>
      <w:r w:rsidR="004B3381">
        <w:t xml:space="preserve">he worst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w:t>
      </w:r>
      <w:r w:rsidR="002F4AEA">
        <w:t>degrader M1608</w:t>
      </w:r>
      <w:r w:rsidR="005116EE">
        <w:t xml:space="preserve"> lacked</w:t>
      </w:r>
      <w:r w:rsidR="004B3381">
        <w:t xml:space="preserve"> </w:t>
      </w:r>
      <w:proofErr w:type="spellStart"/>
      <w:r w:rsidR="00F605D1" w:rsidRPr="00F605D1">
        <w:rPr>
          <w:i/>
          <w:iCs/>
        </w:rPr>
        <w:t>k</w:t>
      </w:r>
      <w:r w:rsidR="004B3381" w:rsidRPr="00F605D1">
        <w:rPr>
          <w:i/>
          <w:iCs/>
        </w:rPr>
        <w:t>atE</w:t>
      </w:r>
      <w:proofErr w:type="spellEnd"/>
      <w:r w:rsidR="004B3381">
        <w:t xml:space="preserve"> and </w:t>
      </w:r>
      <w:proofErr w:type="spellStart"/>
      <w:r w:rsidR="004B3381" w:rsidRPr="00F605D1">
        <w:rPr>
          <w:i/>
          <w:iCs/>
        </w:rPr>
        <w:t>gor</w:t>
      </w:r>
      <w:proofErr w:type="spellEnd"/>
      <w:r w:rsidR="004B3381" w:rsidRPr="00F605D1">
        <w:rPr>
          <w:i/>
          <w:iCs/>
        </w:rPr>
        <w:t>,</w:t>
      </w:r>
      <w:r w:rsidR="004B3381">
        <w:t xml:space="preserve"> both of which are important for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degradation.</w:t>
      </w:r>
      <w:r w:rsidR="006B6432">
        <w:t xml:space="preserve"> To factor out the possibility that the non-producers degrade</w:t>
      </w:r>
      <w:r w:rsidR="000A341D">
        <w:t>d</w:t>
      </w:r>
      <w:r w:rsidR="006B6432">
        <w:t xml:space="preserve"> less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due to lower cell density, we calculated the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 xml:space="preserve">removal rate per cell and </w:t>
      </w:r>
      <w:r w:rsidR="00C81039">
        <w:t xml:space="preserve">observed similar net release of </w:t>
      </w:r>
      <w:r w:rsidR="00C81039" w:rsidRPr="005E6576">
        <w:t>H</w:t>
      </w:r>
      <w:r w:rsidR="00C81039" w:rsidRPr="005E6576">
        <w:rPr>
          <w:vertAlign w:val="subscript"/>
        </w:rPr>
        <w:t>2</w:t>
      </w:r>
      <w:r w:rsidR="00C81039" w:rsidRPr="005E6576">
        <w:t>O</w:t>
      </w:r>
      <w:r w:rsidR="00C81039" w:rsidRPr="005E6576">
        <w:rPr>
          <w:vertAlign w:val="subscript"/>
        </w:rPr>
        <w:t>2</w:t>
      </w:r>
      <w:r w:rsidR="00C81039">
        <w:t xml:space="preserve"> by non-producers</w:t>
      </w:r>
      <w:r w:rsidR="00782DCE">
        <w:t xml:space="preserve"> in the lag phase </w:t>
      </w:r>
      <w:r w:rsidR="00550E32">
        <w:t>(</w:t>
      </w:r>
      <w:r w:rsidR="00550E32" w:rsidRPr="00C81039">
        <w:rPr>
          <w:highlight w:val="yellow"/>
        </w:rPr>
        <w:t>Fig. 6B</w:t>
      </w:r>
      <w:r w:rsidR="00550E32">
        <w:t>)</w:t>
      </w:r>
      <w:r w:rsidR="00782DCE">
        <w:t xml:space="preserve">. However, they become as capable of degrading </w:t>
      </w:r>
      <w:r w:rsidR="00782DCE" w:rsidRPr="005E6576">
        <w:t>H</w:t>
      </w:r>
      <w:r w:rsidR="00782DCE" w:rsidRPr="005E6576">
        <w:rPr>
          <w:vertAlign w:val="subscript"/>
        </w:rPr>
        <w:t>2</w:t>
      </w:r>
      <w:r w:rsidR="00782DCE" w:rsidRPr="005E6576">
        <w:t>O</w:t>
      </w:r>
      <w:r w:rsidR="00782DCE" w:rsidRPr="005E6576">
        <w:rPr>
          <w:vertAlign w:val="subscript"/>
        </w:rPr>
        <w:t>2</w:t>
      </w:r>
      <w:r w:rsidR="00782DCE">
        <w:t xml:space="preserve"> as the producers in the exponential phase, suggesting </w:t>
      </w:r>
      <w:r w:rsidR="0029316E">
        <w:t xml:space="preserve">their antioxidant systems </w:t>
      </w:r>
      <w:r w:rsidR="00782DCE">
        <w:t xml:space="preserve">have slower adaptive responses to the new culture medium and the </w:t>
      </w:r>
      <w:r w:rsidR="00B81C32">
        <w:t xml:space="preserve">immediate </w:t>
      </w:r>
      <w:r w:rsidR="00782DCE">
        <w:t>oxidative shock</w:t>
      </w:r>
      <w:r w:rsidR="00C27649">
        <w:t xml:space="preserve"> </w:t>
      </w:r>
      <w:r w:rsidR="00B81C32">
        <w:t>caused by oxidizing</w:t>
      </w:r>
      <w:r w:rsidR="00782DCE">
        <w:t xml:space="preserve"> the medium components</w:t>
      </w:r>
      <w:r w:rsidR="00B81C32">
        <w:t>.</w:t>
      </w:r>
    </w:p>
    <w:p w14:paraId="13BEA3A0" w14:textId="4DAC925A" w:rsidR="00F71781" w:rsidRDefault="00F71781">
      <w:pPr>
        <w:spacing w:before="240" w:after="240"/>
        <w:jc w:val="both"/>
      </w:pPr>
      <w:r w:rsidRPr="00367AA9">
        <w:rPr>
          <w:b/>
          <w:sz w:val="28"/>
          <w:szCs w:val="28"/>
        </w:rPr>
        <w:t>Discussion</w:t>
      </w:r>
    </w:p>
    <w:p w14:paraId="421973A6" w14:textId="49C7D4D6" w:rsidR="00B93E68" w:rsidRPr="006E4FD7" w:rsidRDefault="00446655">
      <w:pPr>
        <w:spacing w:before="240" w:after="240"/>
        <w:jc w:val="both"/>
        <w:rPr>
          <w:ins w:id="269" w:author="yjy" w:date="2020-07-10T02:10:00Z"/>
          <w:color w:val="000000" w:themeColor="text1"/>
          <w:rPrChange w:id="270" w:author="yjy" w:date="2020-07-10T02:22:00Z">
            <w:rPr>
              <w:ins w:id="271" w:author="yjy" w:date="2020-07-10T02:10:00Z"/>
            </w:rPr>
          </w:rPrChange>
        </w:rPr>
      </w:pPr>
      <w:r>
        <w:t xml:space="preserve">Taken together, our data leads to </w:t>
      </w:r>
      <w:r w:rsidR="00321A03">
        <w:t xml:space="preserve">a </w:t>
      </w:r>
      <w:r w:rsidR="00C77B4D">
        <w:t xml:space="preserve">molecular mechanism </w:t>
      </w:r>
      <w:r w:rsidR="00321A03">
        <w:t xml:space="preserve">that explains </w:t>
      </w:r>
      <w:del w:id="272" w:author="yjy" w:date="2020-07-10T03:38:00Z">
        <w:r w:rsidR="00321A03" w:rsidDel="009D0966">
          <w:delText xml:space="preserve">why </w:delText>
        </w:r>
        <w:r w:rsidR="00C77B4D" w:rsidDel="009D0966">
          <w:delText>some</w:delText>
        </w:r>
      </w:del>
      <w:ins w:id="273" w:author="yjy" w:date="2020-07-10T03:38:00Z">
        <w:r w:rsidR="009D0966">
          <w:t>the swarming diversity in</w:t>
        </w:r>
      </w:ins>
      <w:r w:rsidR="00C77B4D">
        <w:t xml:space="preserve"> clinical isolates </w:t>
      </w:r>
      <w:del w:id="274" w:author="yjy" w:date="2020-07-10T03:39:00Z">
        <w:r w:rsidR="00C77B4D" w:rsidDel="009D0966">
          <w:delText xml:space="preserve">produce rhamnolipids </w:delText>
        </w:r>
        <w:r w:rsidR="00321A03" w:rsidDel="009D0966">
          <w:delText xml:space="preserve">and swarm </w:delText>
        </w:r>
        <w:r w:rsidR="00C77B4D" w:rsidDel="009D0966">
          <w:delText>while the others do not</w:delText>
        </w:r>
      </w:del>
      <w:ins w:id="275" w:author="yjy" w:date="2020-07-10T03:39:00Z">
        <w:r w:rsidR="009D0966">
          <w:t>and why this feature is selected in evolution</w:t>
        </w:r>
      </w:ins>
      <w:r>
        <w:t xml:space="preserve"> (</w:t>
      </w:r>
      <w:r w:rsidRPr="00EF0606">
        <w:rPr>
          <w:highlight w:val="yellow"/>
        </w:rPr>
        <w:t>Fig. 7</w:t>
      </w:r>
      <w:r>
        <w:t>):</w:t>
      </w:r>
      <w:r w:rsidR="008C187D">
        <w:t xml:space="preserve"> </w:t>
      </w:r>
      <w:r w:rsidR="00C77B4D">
        <w:t>The rhamnolipid producers typically grow fast</w:t>
      </w:r>
      <w:r w:rsidR="004701FD">
        <w:t xml:space="preserve"> and </w:t>
      </w:r>
      <w:r w:rsidR="00C77B4D">
        <w:t>maintain redox homeostasis due to</w:t>
      </w:r>
      <w:r w:rsidR="004B3381">
        <w:t xml:space="preserve"> their</w:t>
      </w:r>
      <w:r w:rsidR="00C77B4D">
        <w:t xml:space="preserve"> </w:t>
      </w:r>
      <w:r w:rsidR="004B3381">
        <w:t xml:space="preserve">greater </w:t>
      </w:r>
      <w:r w:rsidR="00C77B4D">
        <w:t>abilit</w:t>
      </w:r>
      <w:r w:rsidR="004B3381">
        <w:t>ies</w:t>
      </w:r>
      <w:r w:rsidR="00C77B4D">
        <w:t xml:space="preserve"> to degrade ROS</w:t>
      </w:r>
      <w:r w:rsidR="00F71781">
        <w:t>;</w:t>
      </w:r>
      <w:r w:rsidR="00561DC2">
        <w:t xml:space="preserve"> </w:t>
      </w:r>
      <w:r w:rsidR="00F71781">
        <w:t>b</w:t>
      </w:r>
      <w:r w:rsidR="00561DC2">
        <w:t>y contrast, the non-producers</w:t>
      </w:r>
      <w:r w:rsidR="00822B60">
        <w:t xml:space="preserve"> </w:t>
      </w:r>
      <w:r w:rsidR="00561DC2">
        <w:t xml:space="preserve">grow slowly with reduced TCA cycle activity </w:t>
      </w:r>
      <w:del w:id="276" w:author="yjy" w:date="2020-07-10T01:06:00Z">
        <w:r w:rsidR="00561DC2" w:rsidDel="006F0585">
          <w:delText xml:space="preserve">and </w:delText>
        </w:r>
      </w:del>
      <w:ins w:id="277" w:author="yjy" w:date="2020-07-10T01:06:00Z">
        <w:r w:rsidR="006F0585">
          <w:t xml:space="preserve">due to </w:t>
        </w:r>
      </w:ins>
      <w:r w:rsidR="004701FD">
        <w:t>increased oxidative stress</w:t>
      </w:r>
      <w:r w:rsidR="00561DC2">
        <w:t xml:space="preserve">. </w:t>
      </w:r>
      <w:ins w:id="278" w:author="yjy" w:date="2020-07-10T02:13:00Z">
        <w:r w:rsidR="006E4FD7">
          <w:t>T</w:t>
        </w:r>
      </w:ins>
      <w:ins w:id="279" w:author="yjy" w:date="2020-07-10T02:08:00Z">
        <w:r w:rsidR="00B93E68">
          <w:t xml:space="preserve">his </w:t>
        </w:r>
      </w:ins>
      <w:ins w:id="280" w:author="yjy" w:date="2020-07-10T02:13:00Z">
        <w:r w:rsidR="006E4FD7">
          <w:t>diversity</w:t>
        </w:r>
      </w:ins>
      <w:ins w:id="281" w:author="yjy" w:date="2020-07-10T02:08:00Z">
        <w:r w:rsidR="00B93E68">
          <w:t xml:space="preserve"> could explain why </w:t>
        </w:r>
        <w:proofErr w:type="spellStart"/>
        <w:r w:rsidR="00B93E68">
          <w:t>cheator</w:t>
        </w:r>
      </w:ins>
      <w:ins w:id="282" w:author="yjy" w:date="2020-07-10T02:11:00Z">
        <w:r w:rsidR="00B93E68">
          <w:t>s</w:t>
        </w:r>
      </w:ins>
      <w:proofErr w:type="spellEnd"/>
      <w:ins w:id="283" w:author="yjy" w:date="2020-07-10T02:08:00Z">
        <w:r w:rsidR="00B93E68">
          <w:t xml:space="preserve"> </w:t>
        </w:r>
      </w:ins>
      <w:ins w:id="284" w:author="yjy" w:date="2020-07-10T02:09:00Z">
        <w:r w:rsidR="00B93E68">
          <w:t>would fail</w:t>
        </w:r>
      </w:ins>
      <w:ins w:id="285" w:author="yjy" w:date="2020-07-10T02:08:00Z">
        <w:r w:rsidR="00B93E68">
          <w:t xml:space="preserve"> </w:t>
        </w:r>
      </w:ins>
      <w:ins w:id="286" w:author="yjy" w:date="2020-07-10T02:09:00Z">
        <w:r w:rsidR="00B93E68">
          <w:t xml:space="preserve">to </w:t>
        </w:r>
      </w:ins>
      <w:ins w:id="287" w:author="yjy" w:date="2020-07-10T02:08:00Z">
        <w:r w:rsidR="00B93E68">
          <w:t xml:space="preserve">invade </w:t>
        </w:r>
      </w:ins>
      <w:ins w:id="288" w:author="yjy" w:date="2020-07-10T02:16:00Z">
        <w:r w:rsidR="006E4FD7">
          <w:t xml:space="preserve">rhamnolipids </w:t>
        </w:r>
      </w:ins>
      <w:ins w:id="289" w:author="yjy" w:date="2020-07-10T02:09:00Z">
        <w:r w:rsidR="00B93E68">
          <w:t>producing population in s swarm</w:t>
        </w:r>
      </w:ins>
      <w:ins w:id="290" w:author="yjy" w:date="2020-07-10T02:13:00Z">
        <w:r w:rsidR="006E4FD7">
          <w:t>, where the metabolic constrains favor this cooperative behavior</w:t>
        </w:r>
      </w:ins>
      <w:ins w:id="291" w:author="yjy" w:date="2020-07-10T02:09:00Z">
        <w:r w:rsidR="00B93E68">
          <w:t>.</w:t>
        </w:r>
      </w:ins>
      <w:ins w:id="292" w:author="yjy" w:date="2020-07-10T02:13:00Z">
        <w:r w:rsidR="006E4FD7">
          <w:t xml:space="preserve"> </w:t>
        </w:r>
        <w:r w:rsidR="006E4FD7">
          <w:rPr>
            <w:color w:val="000000" w:themeColor="text1"/>
          </w:rPr>
          <w:t xml:space="preserve">The loss of </w:t>
        </w:r>
      </w:ins>
      <w:ins w:id="293" w:author="yjy" w:date="2020-07-12T21:40:00Z">
        <w:r w:rsidR="00E25BB0">
          <w:rPr>
            <w:color w:val="000000" w:themeColor="text1"/>
          </w:rPr>
          <w:t>rhamnolipid production</w:t>
        </w:r>
      </w:ins>
      <w:ins w:id="294" w:author="yjy" w:date="2020-07-10T02:17:00Z">
        <w:r w:rsidR="006E4FD7">
          <w:rPr>
            <w:color w:val="000000" w:themeColor="text1"/>
          </w:rPr>
          <w:t xml:space="preserve"> could be due to</w:t>
        </w:r>
      </w:ins>
      <w:ins w:id="295" w:author="yjy" w:date="2020-07-10T02:13:00Z">
        <w:r w:rsidR="006E4FD7">
          <w:rPr>
            <w:color w:val="000000" w:themeColor="text1"/>
          </w:rPr>
          <w:t xml:space="preserve"> missing genes that code for quorum-sensing regulators or metabolic regulators (</w:t>
        </w:r>
        <w:r w:rsidR="006E4FD7" w:rsidRPr="00441C7A">
          <w:rPr>
            <w:color w:val="000000" w:themeColor="text1"/>
            <w:highlight w:val="yellow"/>
          </w:rPr>
          <w:t>Table 1</w:t>
        </w:r>
        <w:r w:rsidR="006E4FD7">
          <w:rPr>
            <w:color w:val="000000" w:themeColor="text1"/>
          </w:rPr>
          <w:t xml:space="preserve">). </w:t>
        </w:r>
      </w:ins>
      <w:ins w:id="296" w:author="yjy" w:date="2020-07-10T02:18:00Z">
        <w:r w:rsidR="006E4FD7">
          <w:rPr>
            <w:color w:val="000000" w:themeColor="text1"/>
          </w:rPr>
          <w:t xml:space="preserve">By comparing growth curve and metabolomes of our clinical strains, </w:t>
        </w:r>
      </w:ins>
      <w:ins w:id="297" w:author="yjy" w:date="2020-07-10T02:19:00Z">
        <w:r w:rsidR="006E4FD7">
          <w:rPr>
            <w:color w:val="000000" w:themeColor="text1"/>
          </w:rPr>
          <w:t xml:space="preserve">we revealed that </w:t>
        </w:r>
      </w:ins>
      <w:ins w:id="298" w:author="yjy" w:date="2020-07-12T21:37:00Z">
        <w:r w:rsidR="00E25BB0">
          <w:rPr>
            <w:color w:val="000000" w:themeColor="text1"/>
          </w:rPr>
          <w:t>rhamnolipid non-producer</w:t>
        </w:r>
      </w:ins>
      <w:ins w:id="299" w:author="yjy" w:date="2020-07-10T02:13:00Z">
        <w:r w:rsidR="006E4FD7">
          <w:rPr>
            <w:color w:val="000000" w:themeColor="text1"/>
          </w:rPr>
          <w:t>s generally have slower growth and perturbed TCA cycle and amino acid metabolism. We demonstrate that these metabolic perturbations coincide with disrupted redox homeostasis, which is possibly caused by loss of genes that encode ROS detoxification functions (</w:t>
        </w:r>
        <w:r w:rsidR="006E4FD7" w:rsidRPr="00C13F32">
          <w:rPr>
            <w:color w:val="000000" w:themeColor="text1"/>
            <w:highlight w:val="yellow"/>
          </w:rPr>
          <w:t>#give examples found here#</w:t>
        </w:r>
        <w:r w:rsidR="006E4FD7">
          <w:rPr>
            <w:color w:val="000000" w:themeColor="text1"/>
          </w:rPr>
          <w:t xml:space="preserve">). All our clinical strains were isolated from hospitalized patients, a host-associated environment where we may expect redox stresses such as ROS imposed by the immune system in their fight against pathogens </w:t>
        </w:r>
        <w:r w:rsidR="006E4FD7">
          <w:rPr>
            <w:color w:val="000000" w:themeColor="text1"/>
          </w:rPr>
          <w:fldChar w:fldCharType="begin"/>
        </w:r>
        <w:r w:rsidR="006E4FD7">
          <w:rPr>
            <w:color w:val="000000" w:themeColor="text1"/>
          </w:rPr>
          <w:instrText>ADDIN F1000_CSL_CITATION&lt;~#@#~&gt;[{"DOI":"10.2174/156802611796235107","First":false,"Last":false,"PMID":"21506934","abstract":"Natural antioxidants may be defined as molecules that prevent cell damage against free radicals and are critical for maintaining optimum health in both animals and humans. In all living systems, cells require adequate levels of antioxidant defenses in order to avoid the harmful effect of an excessive production of reactive oxygen species (ROS) and to prevent damage to the immune cells. During the inflammatory processes, the activation of phagocytes and/or the action of bacterial products with specific receptors are capable of promoting the assembly of the multicomponent flavoprotein NADPH oxidase, which catalyzes the production of high amounts of the superoxide anion radical (O(2)(-)). Under these particular circumstances, neutrophils and macrophages are recognized to produce superoxide free radicals and H(2)O(2), which are essential for defence against phagocytized or invading microbes. In this state, antioxidants are absolutely necessary to regulate the reactions that release free radicals. Antioxidant nutrients commonly included in the diet such as vitamin E, vitamin C, β-carotene, selenium, copper, iron and zinc improve different immune function exhibiting an important protective role in infections caused by bacteria, viruses or parasites. As a result, dietary antioxidants have been related to modulate the host susceptibility or resistance to infectious pathogens. Overall, numerous studies have suggested that the development of tolerance, and control of inflammation are strongly correlated with specific immune mechanisms that may be altered by an inadequate supply of either macronutrients or micronutrients. Therefore, the present paper will review the effects of dietary antioxidants on immune cell function and the impact on protection against infectious microorganisms.","author":[{"family":"Puertollano","given":"María A"},{"family":"Puertollano","given":"Elena"},{"family":"de Cienfuegos","given":"Gerardo Álvarez"},{"family":"de Pablo","given":"Manuel A"}],"authorYearDisplayFormat":false,"citation-label":"4824217","container-title":"Current Topics in Medicinal Chemistry","container-title-short":"Curr. Top. Med. Chem.","id":"4824217","invisible":false,"issue":"14","issued":{"date-parts":[["2011"]]},"journalAbbreviation":"Curr. Top. Med. Chem.","page":"1752-1766","suppress-author":false,"title":"Dietary antioxidants: immunity and host defense.","type":"article-journal","volume":"11"}]</w:instrText>
        </w:r>
        <w:r w:rsidR="006E4FD7">
          <w:rPr>
            <w:color w:val="000000" w:themeColor="text1"/>
          </w:rPr>
          <w:fldChar w:fldCharType="separate"/>
        </w:r>
        <w:r w:rsidR="006E4FD7" w:rsidRPr="007272A4">
          <w:rPr>
            <w:noProof/>
            <w:color w:val="000000" w:themeColor="text1"/>
          </w:rPr>
          <w:t xml:space="preserve">(Puertollano </w:t>
        </w:r>
        <w:r w:rsidR="006E4FD7" w:rsidRPr="007272A4">
          <w:rPr>
            <w:i/>
            <w:noProof/>
            <w:color w:val="000000" w:themeColor="text1"/>
          </w:rPr>
          <w:t>et al</w:t>
        </w:r>
        <w:r w:rsidR="006E4FD7" w:rsidRPr="007272A4">
          <w:rPr>
            <w:noProof/>
            <w:color w:val="000000" w:themeColor="text1"/>
          </w:rPr>
          <w:t>, 2011)</w:t>
        </w:r>
        <w:r w:rsidR="006E4FD7">
          <w:rPr>
            <w:color w:val="000000" w:themeColor="text1"/>
          </w:rPr>
          <w:fldChar w:fldCharType="end"/>
        </w:r>
        <w:r w:rsidR="006E4FD7" w:rsidRPr="000C2512">
          <w:rPr>
            <w:color w:val="000000" w:themeColor="text1"/>
          </w:rPr>
          <w:t>.</w:t>
        </w:r>
        <w:r w:rsidR="006E4FD7">
          <w:rPr>
            <w:color w:val="000000" w:themeColor="text1"/>
          </w:rPr>
          <w:t xml:space="preserve"> Non-producers of rhamnolipids seem less capable of dealing with such oxidative stresses, and it remains unclear what selected for this loss of function </w:t>
        </w:r>
        <w:r w:rsidR="006E4FD7" w:rsidRPr="00C13F32">
          <w:rPr>
            <w:i/>
            <w:iCs/>
            <w:color w:val="000000" w:themeColor="text1"/>
          </w:rPr>
          <w:t>in vivo</w:t>
        </w:r>
        <w:r w:rsidR="006E4FD7">
          <w:rPr>
            <w:color w:val="000000" w:themeColor="text1"/>
          </w:rPr>
          <w:t xml:space="preserve">. </w:t>
        </w:r>
      </w:ins>
      <w:ins w:id="300" w:author="yjy" w:date="2020-07-12T21:40:00Z">
        <w:r w:rsidR="00E25BB0">
          <w:rPr>
            <w:color w:val="000000" w:themeColor="text1"/>
          </w:rPr>
          <w:t>Rhamnolipid production</w:t>
        </w:r>
      </w:ins>
      <w:ins w:id="301" w:author="yjy" w:date="2020-07-10T02:13:00Z">
        <w:r w:rsidR="006E4FD7">
          <w:t xml:space="preserve"> </w:t>
        </w:r>
        <w:r w:rsidR="006E4FD7" w:rsidRPr="00AB23C1">
          <w:t>remain</w:t>
        </w:r>
        <w:r w:rsidR="006E4FD7">
          <w:t>s, nonetheless,</w:t>
        </w:r>
        <w:r w:rsidR="006E4FD7" w:rsidRPr="00AB23C1">
          <w:t xml:space="preserve"> relatively </w:t>
        </w:r>
        <w:r w:rsidR="006E4FD7">
          <w:t>frequent</w:t>
        </w:r>
        <w:r w:rsidR="006E4FD7" w:rsidRPr="00AB23C1">
          <w:t xml:space="preserve"> across the phylogenetic tree</w:t>
        </w:r>
        <w:r w:rsidR="006E4FD7">
          <w:t>. The genes for rhamnolipid biosynthesis (</w:t>
        </w:r>
        <w:proofErr w:type="spellStart"/>
        <w:r w:rsidR="006E4FD7" w:rsidRPr="000F36D5">
          <w:rPr>
            <w:i/>
            <w:iCs/>
          </w:rPr>
          <w:t>rhlA</w:t>
        </w:r>
        <w:proofErr w:type="spellEnd"/>
        <w:r w:rsidR="006E4FD7">
          <w:t xml:space="preserve">, </w:t>
        </w:r>
        <w:proofErr w:type="spellStart"/>
        <w:r w:rsidR="006E4FD7" w:rsidRPr="000F36D5">
          <w:rPr>
            <w:i/>
            <w:iCs/>
          </w:rPr>
          <w:t>rhlB</w:t>
        </w:r>
        <w:proofErr w:type="spellEnd"/>
        <w:r w:rsidR="006E4FD7">
          <w:t xml:space="preserve">, </w:t>
        </w:r>
        <w:proofErr w:type="spellStart"/>
        <w:r w:rsidR="006E4FD7" w:rsidRPr="000F36D5">
          <w:rPr>
            <w:i/>
            <w:iCs/>
          </w:rPr>
          <w:t>rhlC</w:t>
        </w:r>
        <w:proofErr w:type="spellEnd"/>
        <w:r w:rsidR="006E4FD7">
          <w:t xml:space="preserve">) remain </w:t>
        </w:r>
        <w:r w:rsidR="006E4FD7" w:rsidRPr="00AB23C1">
          <w:t xml:space="preserve">conserved </w:t>
        </w:r>
        <w:r w:rsidR="006E4FD7">
          <w:t>across</w:t>
        </w:r>
        <w:r w:rsidR="006E4FD7" w:rsidRPr="00AB23C1">
          <w:t xml:space="preserve"> all of our clinical isolations even in</w:t>
        </w:r>
        <w:r w:rsidR="006E4FD7">
          <w:t xml:space="preserve"> n</w:t>
        </w:r>
        <w:r w:rsidR="006E4FD7" w:rsidRPr="00AB23C1">
          <w:t>on</w:t>
        </w:r>
        <w:r w:rsidR="006E4FD7">
          <w:t>-</w:t>
        </w:r>
        <w:r w:rsidR="006E4FD7" w:rsidRPr="00AB23C1">
          <w:t xml:space="preserve">producers, </w:t>
        </w:r>
        <w:r w:rsidR="006E4FD7">
          <w:t xml:space="preserve">suggesting that </w:t>
        </w:r>
        <w:r w:rsidR="006E4FD7">
          <w:rPr>
            <w:color w:val="000000" w:themeColor="text1"/>
          </w:rPr>
          <w:t>the</w:t>
        </w:r>
        <w:r w:rsidR="006E4FD7">
          <w:t xml:space="preserve"> loss of </w:t>
        </w:r>
      </w:ins>
      <w:ins w:id="302" w:author="yjy" w:date="2020-07-12T21:40:00Z">
        <w:r w:rsidR="00E25BB0">
          <w:t>rhamnolipid production</w:t>
        </w:r>
      </w:ins>
      <w:ins w:id="303" w:author="yjy" w:date="2020-07-10T02:13:00Z">
        <w:r w:rsidR="006E4FD7">
          <w:t xml:space="preserve"> results from broader metabolic adaptations such as oxidative stress responses.</w:t>
        </w:r>
      </w:ins>
    </w:p>
    <w:p w14:paraId="7AA4F4B2" w14:textId="4B537945" w:rsidR="002C2779" w:rsidRPr="00AB23C1" w:rsidRDefault="0099733C">
      <w:pPr>
        <w:spacing w:before="240" w:after="240"/>
        <w:jc w:val="both"/>
      </w:pPr>
      <w:ins w:id="304" w:author="yjy" w:date="2020-07-10T02:29:00Z">
        <w:r>
          <w:t>W</w:t>
        </w:r>
      </w:ins>
      <w:ins w:id="305" w:author="yjy" w:date="2020-07-10T02:27:00Z">
        <w:r>
          <w:t xml:space="preserve">e found that </w:t>
        </w:r>
      </w:ins>
      <w:ins w:id="306" w:author="yjy" w:date="2020-07-12T21:36:00Z">
        <w:r w:rsidR="00E25BB0">
          <w:t>rhamnolipid producer</w:t>
        </w:r>
      </w:ins>
      <w:ins w:id="307" w:author="yjy" w:date="2020-07-10T02:27:00Z">
        <w:r>
          <w:t xml:space="preserve">s could remove </w:t>
        </w:r>
      </w:ins>
      <w:ins w:id="308" w:author="yjy" w:date="2020-07-10T02:28:00Z">
        <w:r>
          <w:t xml:space="preserve">environmental </w:t>
        </w:r>
      </w:ins>
      <w:ins w:id="309" w:author="yjy" w:date="2020-07-10T02:27:00Z">
        <w:r>
          <w:t>H</w:t>
        </w:r>
        <w:r w:rsidRPr="0099733C">
          <w:rPr>
            <w:vertAlign w:val="subscript"/>
            <w:rPrChange w:id="310" w:author="yjy" w:date="2020-07-10T02:28:00Z">
              <w:rPr/>
            </w:rPrChange>
          </w:rPr>
          <w:t>2</w:t>
        </w:r>
        <w:r>
          <w:t>O</w:t>
        </w:r>
        <w:r w:rsidRPr="0099733C">
          <w:rPr>
            <w:vertAlign w:val="subscript"/>
            <w:rPrChange w:id="311" w:author="yjy" w:date="2020-07-10T02:28:00Z">
              <w:rPr/>
            </w:rPrChange>
          </w:rPr>
          <w:t>2</w:t>
        </w:r>
      </w:ins>
      <w:ins w:id="312" w:author="yjy" w:date="2020-07-10T02:09:00Z">
        <w:r w:rsidR="00B93E68">
          <w:t xml:space="preserve"> </w:t>
        </w:r>
      </w:ins>
      <w:ins w:id="313" w:author="yjy" w:date="2020-07-10T02:28:00Z">
        <w:r>
          <w:t xml:space="preserve">faster than non-producers. </w:t>
        </w:r>
      </w:ins>
      <w:r w:rsidR="00C77B4D">
        <w:t>Since</w:t>
      </w:r>
      <w:r w:rsidR="00BC7153">
        <w:t xml:space="preserve"> </w:t>
      </w:r>
      <w:r w:rsidR="00890DCF" w:rsidRPr="005E6576">
        <w:t>H</w:t>
      </w:r>
      <w:r w:rsidR="00890DCF" w:rsidRPr="005E6576">
        <w:rPr>
          <w:vertAlign w:val="subscript"/>
        </w:rPr>
        <w:t>2</w:t>
      </w:r>
      <w:r w:rsidR="00890DCF" w:rsidRPr="005E6576">
        <w:t>O</w:t>
      </w:r>
      <w:r w:rsidR="00890DCF" w:rsidRPr="005E6576">
        <w:rPr>
          <w:vertAlign w:val="subscript"/>
        </w:rPr>
        <w:t>2</w:t>
      </w:r>
      <w:r w:rsidR="00890DCF">
        <w:rPr>
          <w:vertAlign w:val="subscript"/>
        </w:rPr>
        <w:t xml:space="preserve"> </w:t>
      </w:r>
      <w:r w:rsidR="00BC7153">
        <w:t xml:space="preserve">exposure significantly decreased expression of </w:t>
      </w:r>
      <w:r w:rsidR="00452AEC">
        <w:t xml:space="preserve">the key </w:t>
      </w:r>
      <w:r w:rsidR="00BC7153">
        <w:t>quorum-sensing genes</w:t>
      </w:r>
      <w:r w:rsidR="00C77B4D">
        <w:t xml:space="preserve"> (</w:t>
      </w:r>
      <w:proofErr w:type="spellStart"/>
      <w:r w:rsidR="00C448EB" w:rsidRPr="00120995">
        <w:rPr>
          <w:i/>
          <w:iCs/>
        </w:rPr>
        <w:t>LasI</w:t>
      </w:r>
      <w:proofErr w:type="spellEnd"/>
      <w:r w:rsidR="00C448EB">
        <w:t xml:space="preserve">, </w:t>
      </w:r>
      <w:proofErr w:type="spellStart"/>
      <w:r w:rsidR="00C448EB" w:rsidRPr="00120995">
        <w:rPr>
          <w:i/>
          <w:iCs/>
        </w:rPr>
        <w:t>LasR</w:t>
      </w:r>
      <w:proofErr w:type="spellEnd"/>
      <w:r w:rsidR="00C448EB">
        <w:t xml:space="preserve">, </w:t>
      </w:r>
      <w:proofErr w:type="spellStart"/>
      <w:r w:rsidR="00C448EB" w:rsidRPr="00120995">
        <w:rPr>
          <w:i/>
          <w:iCs/>
        </w:rPr>
        <w:t>RhlI</w:t>
      </w:r>
      <w:proofErr w:type="spellEnd"/>
      <w:r w:rsidR="00C448EB">
        <w:t xml:space="preserve">, </w:t>
      </w:r>
      <w:proofErr w:type="spellStart"/>
      <w:r w:rsidR="00C448EB" w:rsidRPr="00120995">
        <w:rPr>
          <w:i/>
          <w:iCs/>
        </w:rPr>
        <w:t>Rhl</w:t>
      </w:r>
      <w:r w:rsidR="00120995">
        <w:rPr>
          <w:i/>
          <w:iCs/>
        </w:rPr>
        <w:t>R</w:t>
      </w:r>
      <w:proofErr w:type="spellEnd"/>
      <w:r w:rsidR="00C448EB">
        <w:t xml:space="preserve">, </w:t>
      </w:r>
      <w:proofErr w:type="spellStart"/>
      <w:r w:rsidR="00C448EB" w:rsidRPr="00120995">
        <w:rPr>
          <w:i/>
          <w:iCs/>
        </w:rPr>
        <w:t>PqsA</w:t>
      </w:r>
      <w:proofErr w:type="spellEnd"/>
      <w:r w:rsidR="00C448EB">
        <w:t xml:space="preserve"> and </w:t>
      </w:r>
      <w:proofErr w:type="spellStart"/>
      <w:r w:rsidR="00C448EB">
        <w:t>PqsR</w:t>
      </w:r>
      <w:proofErr w:type="spellEnd"/>
      <w:r w:rsidR="00C77B4D">
        <w:t xml:space="preserve">) </w:t>
      </w:r>
      <w:r w:rsidR="004B48EF">
        <w:fldChar w:fldCharType="begin"/>
      </w:r>
      <w:r w:rsidR="0047250C">
        <w:instrText>ADDIN F1000_CSL_CITATION&lt;~#@#~&gt;[{"DOI":"10.1007/s00284-019-01858-7","First":false,"Last":false,"PMID":"31907601","abstract":"Pseudomonas aeruginosa is a Gram-negative opportunistic pathogen that causes serious infections in humans, notably cystic fibrosis. P. aeruginosa faces various stresses such as oxidative stress either in the environment or within the host during infection. In the present study, the influence of oxidative stress on both Pseudomonas antibiotic susceptibility and host pathogenesis was characterized. Prior exposure to H2O2 significantly altered P. aeruginosa susceptibility to tested antibiotics; colistin, ciprofloxacin, tobramycin, and ceftazidime. The minimum inhibitory concentrations (MICs) of tested antibiotics either increased or decreased following H2O2 exposure. Importantly, RT-qPCR revealed that expression of quorum sensing genes, that regulate virulence factors production in P. aeruginosa, was significantly higher in unstressed relative to H2O2-stressed cells. The impact of P. aeruginosa exposure to oxidative stress by H2O2 on bacterial pathogenesis was investigated using in vivo mice infection model. Interestingly, exposure to oxidative stress markedly reduces P. aeruginosa pathogenesis in mice. Unstressed P. aeruginosa was able to kill more mice as compared to H2O2-stressed bacteria. In addition, body weight of mice infected with unstressed P. aeruginosa was lower than that of mice inoculated with stressed bacteria. Isolated organs (spleen, liver, and kidney) from mice infected with unstressed bacteria exhibited increased weight as well as bacterial load in comparison with mice infected with stressed bacteria. In summary, current data highlight the impact of oxidative stress on P. aeruginosa antibiotic susceptibility as well as host pathogenesis. These findings could be helpful in treatment of infections caused by this important pathogen.","author":[{"family":"Mohamed","given":"Fatma A"},{"family":"Shaker","given":"Ghada H"},{"family":"Askoura","given":"Momen M"}],"authorYearDisplayFormat":false,"citation-label":"9130921","container-title":"Current Microbiology","container-title-short":"Curr. Microbiol.","id":"9130921","invisible":false,"issued":{"date-parts":[["2020","1","7"]]},"journalAbbreviation":"Curr. Microbiol.","suppress-author":false,"title":"Oxidative Stress Influences Pseudomonas aeruginosa Susceptibility to Antibiotics and Reduces Its Pathogenesis in Host.","type":"article-journal"}]</w:instrText>
      </w:r>
      <w:r w:rsidR="004B48EF">
        <w:fldChar w:fldCharType="separate"/>
      </w:r>
      <w:r w:rsidR="007272A4" w:rsidRPr="007272A4">
        <w:rPr>
          <w:noProof/>
        </w:rPr>
        <w:t xml:space="preserve">(Mohamed </w:t>
      </w:r>
      <w:r w:rsidR="007272A4" w:rsidRPr="007272A4">
        <w:rPr>
          <w:i/>
          <w:noProof/>
        </w:rPr>
        <w:t>et al</w:t>
      </w:r>
      <w:r w:rsidR="007272A4" w:rsidRPr="007272A4">
        <w:rPr>
          <w:noProof/>
        </w:rPr>
        <w:t>, 2020)</w:t>
      </w:r>
      <w:r w:rsidR="004B48EF">
        <w:fldChar w:fldCharType="end"/>
      </w:r>
      <w:r w:rsidR="00C77B4D">
        <w:t xml:space="preserve">, we </w:t>
      </w:r>
      <w:r w:rsidR="00452AEC">
        <w:t>hypothesized t</w:t>
      </w:r>
      <w:r w:rsidR="00C77B4D">
        <w:t>hat</w:t>
      </w:r>
      <w:r w:rsidR="00E1484B">
        <w:t>, for</w:t>
      </w:r>
      <w:r w:rsidR="00C77B4D">
        <w:t xml:space="preserve"> </w:t>
      </w:r>
      <w:r w:rsidR="00E1484B">
        <w:t xml:space="preserve">the non-producers with intact quorum-sensing genes, their expressions </w:t>
      </w:r>
      <w:r w:rsidR="00F71781">
        <w:t xml:space="preserve">might be </w:t>
      </w:r>
      <w:r w:rsidR="00E1484B">
        <w:t>inhibited in response to oxidative stress</w:t>
      </w:r>
      <w:r w:rsidR="00BF568D">
        <w:t xml:space="preserve">, </w:t>
      </w:r>
      <w:r w:rsidR="00D56138">
        <w:t>which consequently</w:t>
      </w:r>
      <w:r w:rsidR="00BF568D">
        <w:t xml:space="preserve"> abolishes </w:t>
      </w:r>
      <w:del w:id="314" w:author="yjy" w:date="2020-07-12T21:40:00Z">
        <w:r w:rsidR="00BF568D" w:rsidDel="00E25BB0">
          <w:delText>rhamnolipid production</w:delText>
        </w:r>
      </w:del>
      <w:ins w:id="315" w:author="yjy" w:date="2020-07-12T21:40:00Z">
        <w:r w:rsidR="00E25BB0">
          <w:t xml:space="preserve">rhamnolipid </w:t>
        </w:r>
        <w:r w:rsidR="00E25BB0">
          <w:lastRenderedPageBreak/>
          <w:t>production</w:t>
        </w:r>
      </w:ins>
      <w:r w:rsidR="00910BAF">
        <w:t xml:space="preserve"> and swarming</w:t>
      </w:r>
      <w:r w:rsidR="00E1484B">
        <w:t xml:space="preserve">. </w:t>
      </w:r>
      <w:r w:rsidR="00910BAF">
        <w:t>Considering</w:t>
      </w:r>
      <w:r w:rsidR="00C77B4D">
        <w:t xml:space="preserve"> quorum</w:t>
      </w:r>
      <w:r w:rsidR="003E47F0">
        <w:t xml:space="preserve"> </w:t>
      </w:r>
      <w:r w:rsidR="00C77B4D">
        <w:t>s</w:t>
      </w:r>
      <w:r w:rsidR="003E47F0">
        <w:t>e</w:t>
      </w:r>
      <w:r w:rsidR="00C77B4D">
        <w:t>nsing regulates hundreds o</w:t>
      </w:r>
      <w:r w:rsidR="002E2BEE">
        <w:t>f</w:t>
      </w:r>
      <w:r w:rsidR="00C77B4D">
        <w:t xml:space="preserve"> </w:t>
      </w:r>
      <w:r w:rsidR="00926C5E" w:rsidRPr="00926C5E">
        <w:rPr>
          <w:i/>
          <w:iCs/>
        </w:rPr>
        <w:t>P. aeruginosa</w:t>
      </w:r>
      <w:r w:rsidR="00BF568D">
        <w:rPr>
          <w:i/>
          <w:iCs/>
        </w:rPr>
        <w:t xml:space="preserve"> </w:t>
      </w:r>
      <w:r w:rsidR="00BF568D">
        <w:t>genes</w:t>
      </w:r>
      <w:r w:rsidR="00BF568D">
        <w:rPr>
          <w:i/>
          <w:iCs/>
        </w:rPr>
        <w:t xml:space="preserve"> </w:t>
      </w:r>
      <w:r w:rsidR="00BF568D">
        <w:rPr>
          <w:i/>
          <w:iCs/>
        </w:rPr>
        <w:fldChar w:fldCharType="begin"/>
      </w:r>
      <w:r w:rsidR="0047250C">
        <w:rPr>
          <w:i/>
          <w:iCs/>
        </w:rPr>
        <w:instrText>ADDIN F1000_CSL_CITATION&lt;~#@#~&gt;[{"DOI":"10.1128/JB.188.9.3365-3370.2006","First":false,"Last":false,"PMCID":"PMC1447466","PMID":"16621831","abstract":"The opportunistic pathogen Pseudomonas aeruginosa possesses two complete acyl-homoserine lactone (acyl-HSL) signaling systems. One system consists of LasI and LasR, which generate a 3-oxododecanoyl-homoserine lactone signal and respond to that signal, respectively. The other system is RhlI and RhlR, which generate butanoyl-homoserine lactone and respond to butanoyl-homoserine lactone, respectively. These quorum-sensing systems control hundreds of genes. There is also an orphan LasR-RhlR homolog, QscR, for which there is no cognate acyl-HSL synthetic enzyme. We previously reported that a qscR mutant is hypervirulent and showed that QscR transiently represses a few quorum-sensing-controlled genes. To better understand the role of QscR in P. aeruginosa gene regulation and to better understand the relationship between QscR, LasR, and RhlR control of gene expression, we used transcription profiling to identify a QscR-dependent regulon. Our analysis revealed that QscR activates some genes and represses others. Some of the repressed genes are not regulated by the LasR-I or RhlR-I systems, while others are. The LasI-generated 3-oxododecanoyl-homoserine lactone serves as a signal molecule for QscR. Thus, QscR appears to be an integral component of the P. aeruginosa quorum-sensing circuitry. QscR uses the LasI-generated acyl-homoserine lactone signal and controls a specific regulon that overlaps with the already overlapping LasR- and RhlR-dependent regulons.","author":[{"family":"Lequette","given":"Yannick"},{"family":"Lee","given":"Joon-Hee"},{"family":"Ledgham","given":"Fouzia"},{"family":"Lazdunski","given":"Andrée"},{"family":"Greenberg","given":"E Peter"}],"authorYearDisplayFormat":false,"citation-label":"4586230","container-title":"Journal of Bacteriology","container-title-short":"J. Bacteriol.","id":"4586230","invisible":false,"issue":"9","issued":{"date-parts":[["2006","5"]]},"journalAbbreviation":"J. Bacteriol.","page":"3365-3370","suppress-author":false,"title":"A distinct QscR regulon in the Pseudomonas aeruginosa quorum-sensing circuit.","type":"article-journal","volume":"188"}]</w:instrText>
      </w:r>
      <w:r w:rsidR="00BF568D">
        <w:rPr>
          <w:i/>
          <w:iCs/>
        </w:rPr>
        <w:fldChar w:fldCharType="separate"/>
      </w:r>
      <w:r w:rsidR="007272A4" w:rsidRPr="007272A4">
        <w:rPr>
          <w:iCs/>
          <w:noProof/>
        </w:rPr>
        <w:t xml:space="preserve">(Lequette </w:t>
      </w:r>
      <w:r w:rsidR="007272A4" w:rsidRPr="007272A4">
        <w:rPr>
          <w:i/>
          <w:iCs/>
          <w:noProof/>
        </w:rPr>
        <w:t>et al</w:t>
      </w:r>
      <w:r w:rsidR="007272A4" w:rsidRPr="007272A4">
        <w:rPr>
          <w:iCs/>
          <w:noProof/>
        </w:rPr>
        <w:t>, 2006)</w:t>
      </w:r>
      <w:r w:rsidR="00BF568D">
        <w:rPr>
          <w:i/>
          <w:iCs/>
        </w:rPr>
        <w:fldChar w:fldCharType="end"/>
      </w:r>
      <w:r w:rsidR="00C77B4D">
        <w:t xml:space="preserve">, </w:t>
      </w:r>
      <w:r w:rsidR="00BF568D">
        <w:t>s</w:t>
      </w:r>
      <w:r w:rsidR="00C77B4D">
        <w:t>hut</w:t>
      </w:r>
      <w:r w:rsidR="006A063C">
        <w:t xml:space="preserve">ting </w:t>
      </w:r>
      <w:r w:rsidR="00C77B4D">
        <w:t>down quorum</w:t>
      </w:r>
      <w:r w:rsidR="006A063C">
        <w:t>-</w:t>
      </w:r>
      <w:r w:rsidR="00C77B4D">
        <w:t>sensing</w:t>
      </w:r>
      <w:r w:rsidR="006A063C">
        <w:t xml:space="preserve"> control</w:t>
      </w:r>
      <w:r w:rsidR="00C77B4D">
        <w:t xml:space="preserve"> </w:t>
      </w:r>
      <w:r w:rsidR="006A063C">
        <w:t>might be a mechanism to</w:t>
      </w:r>
      <w:r w:rsidR="00BF568D">
        <w:t xml:space="preserve"> save energy and </w:t>
      </w:r>
      <w:r w:rsidR="00C77B4D">
        <w:t xml:space="preserve">divert precious resources to cell </w:t>
      </w:r>
      <w:r w:rsidR="00BF568D">
        <w:t>maintenance</w:t>
      </w:r>
      <w:r w:rsidR="00C77B4D">
        <w:t xml:space="preserve"> and</w:t>
      </w:r>
      <w:r w:rsidR="00BF568D">
        <w:t xml:space="preserve"> </w:t>
      </w:r>
      <w:r w:rsidR="00C77B4D">
        <w:t>oxidative stress</w:t>
      </w:r>
      <w:r w:rsidR="00BF568D">
        <w:t xml:space="preserve"> responses.</w:t>
      </w:r>
      <w:r w:rsidR="00C77B4D">
        <w:t xml:space="preserve"> </w:t>
      </w:r>
      <w:r w:rsidR="00BF568D">
        <w:t>It</w:t>
      </w:r>
      <w:r w:rsidR="00C77B4D">
        <w:t xml:space="preserve"> was</w:t>
      </w:r>
      <w:r w:rsidR="00BF568D">
        <w:t xml:space="preserve"> reported</w:t>
      </w:r>
      <w:r w:rsidR="00C77B4D">
        <w:t xml:space="preserve"> that Lon protease can </w:t>
      </w:r>
      <w:r w:rsidR="00BF568D">
        <w:t>repress both</w:t>
      </w:r>
      <w:r w:rsidR="00C77B4D">
        <w:t xml:space="preserve"> </w:t>
      </w:r>
      <w:proofErr w:type="spellStart"/>
      <w:r w:rsidR="00BF568D">
        <w:t>LasR</w:t>
      </w:r>
      <w:proofErr w:type="spellEnd"/>
      <w:r w:rsidR="00BF568D">
        <w:t>/</w:t>
      </w:r>
      <w:proofErr w:type="spellStart"/>
      <w:r w:rsidR="00BF568D">
        <w:t>LasI</w:t>
      </w:r>
      <w:proofErr w:type="spellEnd"/>
      <w:r w:rsidR="00BF568D">
        <w:t xml:space="preserve"> and </w:t>
      </w:r>
      <w:proofErr w:type="spellStart"/>
      <w:r w:rsidR="00BF568D">
        <w:t>RhlR</w:t>
      </w:r>
      <w:proofErr w:type="spellEnd"/>
      <w:r w:rsidR="00BF568D">
        <w:t>/</w:t>
      </w:r>
      <w:proofErr w:type="spellStart"/>
      <w:r w:rsidR="00BF568D">
        <w:t>RhlI</w:t>
      </w:r>
      <w:proofErr w:type="spellEnd"/>
      <w:r w:rsidR="000D334C">
        <w:t xml:space="preserve"> quorum sensing systems </w:t>
      </w:r>
      <w:r w:rsidR="008E7E3C">
        <w:fldChar w:fldCharType="begin"/>
      </w:r>
      <w:r w:rsidR="0047250C">
        <w:instrText>ADDIN F1000_CSL_CITATION&lt;~#@#~&gt;[{"DOI":"10.1128/JB.01873-07","First":false,"Last":false,"PMCID":"PMC2446771","PMID":"18408026","abstract":"Lon protease, a member of the ATP-dependent protease family, regulates numerous cellular systems by degrading specific substrates. Here, we demonstrate that Lon is involved in the regulation of quorum-sensing (QS) signaling systems in Pseudomonas aeruginosa, an opportunistic human pathogen. The organism has two acyl-homoserine lactone (HSL)-mediated QS systems, LasR/LasI and RhlR/RhlI. Many reports have demonstrated that these two systems are regulated and interconnected by global regulators. We found that lon-disrupted cells overproduce pyocyanin, the biosynthesis of which depends on the RhlR/RhlI system, and show increased levels of a transcriptional regulator, RhlR. The QS systems are organized hierarchically: the RhlR/RhlI system is subordinate to LasR/LasI. To elucidate the mechanism by which Lon negatively regulates RhlR/RhlI, we examined the effect of lon disruption on the LasR/LasI system. We found that Lon represses the expression of LasR/LasI by degrading LasI, an HSL synthase, leading to negative regulation of the RhlR/RhlI system. RhlR/RhlI was also shown to be regulated by Lon independently of LasR/LasI via regulation of RhlI, an HSL synthase. In view of these findings, it is suggested that Lon protease is a powerful negative regulator of both HSL-mediated QS systems in P. aeruginosa.","author":[{"family":"Takaya","given":"Akiko"},{"family":"Tabuchi","given":"Fumiaki"},{"family":"Tsuchiya","given":"Hiroko"},{"family":"Isogai","given":"Emiko"},{"family":"Yamamoto","given":"Tomoko"}],"authorYearDisplayFormat":false,"citation-label":"5479645","container-title":"Journal of Bacteriology","container-title-short":"J. Bacteriol.","id":"5479645","invisible":false,"issue":"12","issued":{"date-parts":[["2008","6"]]},"journalAbbreviation":"J. Bacteriol.","page":"4181-4188","suppress-author":false,"title":"Negative regulation of quorum-sensing systems in Pseudomonas aeruginosa by ATP-dependent Lon protease.","type":"article-journal","volume":"190"}]</w:instrText>
      </w:r>
      <w:r w:rsidR="008E7E3C">
        <w:fldChar w:fldCharType="separate"/>
      </w:r>
      <w:r w:rsidR="007272A4" w:rsidRPr="007272A4">
        <w:rPr>
          <w:noProof/>
        </w:rPr>
        <w:t xml:space="preserve">(Takaya </w:t>
      </w:r>
      <w:r w:rsidR="007272A4" w:rsidRPr="007272A4">
        <w:rPr>
          <w:i/>
          <w:noProof/>
        </w:rPr>
        <w:t>et al</w:t>
      </w:r>
      <w:r w:rsidR="007272A4" w:rsidRPr="007272A4">
        <w:rPr>
          <w:noProof/>
        </w:rPr>
        <w:t>, 2008)</w:t>
      </w:r>
      <w:r w:rsidR="008E7E3C">
        <w:fldChar w:fldCharType="end"/>
      </w:r>
      <w:r w:rsidR="006A063C">
        <w:t>; we suspect that</w:t>
      </w:r>
      <w:r w:rsidR="00C77B4D">
        <w:t xml:space="preserve"> </w:t>
      </w:r>
      <w:del w:id="316" w:author="yjy" w:date="2020-07-10T01:13:00Z">
        <w:r w:rsidR="006A063C" w:rsidDel="00D51052">
          <w:delText xml:space="preserve">the negative regulation of rhamnolipid production by oxidative stress is mediated by the Lon protease, which is </w:delText>
        </w:r>
        <w:r w:rsidR="00BD216B" w:rsidDel="00D51052">
          <w:delText xml:space="preserve">upregulated </w:delText>
        </w:r>
        <w:r w:rsidR="006A063C" w:rsidDel="00D51052">
          <w:delText xml:space="preserve">by </w:delText>
        </w:r>
      </w:del>
      <w:r w:rsidR="006A063C">
        <w:t>oxidative stress</w:t>
      </w:r>
      <w:r w:rsidR="00BD216B">
        <w:t xml:space="preserve"> </w:t>
      </w:r>
      <w:del w:id="317" w:author="yjy" w:date="2020-07-10T01:13:00Z">
        <w:r w:rsidR="00DC5F52" w:rsidDel="00D51052">
          <w:delText>and</w:delText>
        </w:r>
        <w:r w:rsidR="006A063C" w:rsidDel="00D51052">
          <w:delText xml:space="preserve"> </w:delText>
        </w:r>
      </w:del>
      <w:r w:rsidR="00BD216B">
        <w:t>inhibit</w:t>
      </w:r>
      <w:r w:rsidR="00DC5F52">
        <w:t>s</w:t>
      </w:r>
      <w:r w:rsidR="00BD216B">
        <w:t xml:space="preserve"> </w:t>
      </w:r>
      <w:r w:rsidR="006639C2">
        <w:t xml:space="preserve">quorum-sensing </w:t>
      </w:r>
      <w:r w:rsidR="00FD798F">
        <w:t>responses</w:t>
      </w:r>
      <w:ins w:id="318" w:author="yjy" w:date="2020-07-10T01:13:00Z">
        <w:r w:rsidR="00D51052">
          <w:t xml:space="preserve"> through Lon protease, further abolishing </w:t>
        </w:r>
      </w:ins>
      <w:ins w:id="319" w:author="yjy" w:date="2020-07-12T21:40:00Z">
        <w:r w:rsidR="00E25BB0">
          <w:t>rhamnolipid production</w:t>
        </w:r>
      </w:ins>
      <w:del w:id="320" w:author="yjy" w:date="2020-07-10T01:13:00Z">
        <w:r w:rsidR="00FD798F" w:rsidDel="00D51052">
          <w:delText>.</w:delText>
        </w:r>
      </w:del>
    </w:p>
    <w:p w14:paraId="11FF6A5E" w14:textId="53E0A8EA" w:rsidR="00355073" w:rsidRPr="003E5A8B" w:rsidDel="006E4FD7" w:rsidRDefault="005D16C3" w:rsidP="00CE7730">
      <w:pPr>
        <w:spacing w:before="240" w:after="240"/>
        <w:jc w:val="both"/>
        <w:rPr>
          <w:del w:id="321" w:author="yjy" w:date="2020-07-10T02:13:00Z"/>
          <w:color w:val="000000" w:themeColor="text1"/>
        </w:rPr>
      </w:pPr>
      <w:del w:id="322" w:author="yjy" w:date="2020-07-10T02:11:00Z">
        <w:r w:rsidRPr="00C13F32" w:rsidDel="00B93E68">
          <w:rPr>
            <w:bCs/>
            <w:sz w:val="28"/>
            <w:szCs w:val="28"/>
          </w:rPr>
          <w:delText>W</w:delText>
        </w:r>
        <w:r w:rsidR="00BF6473" w:rsidDel="00B93E68">
          <w:rPr>
            <w:color w:val="000000" w:themeColor="text1"/>
          </w:rPr>
          <w:delText xml:space="preserve">e showed diversity of swarming and rhamnolipid production across clinical isolates of </w:delText>
        </w:r>
        <w:r w:rsidR="00BF6473" w:rsidRPr="0031457A" w:rsidDel="00B93E68">
          <w:rPr>
            <w:i/>
            <w:iCs/>
            <w:color w:val="000000" w:themeColor="text1"/>
          </w:rPr>
          <w:delText>P. aeruginosa</w:delText>
        </w:r>
        <w:r w:rsidR="00BF6473" w:rsidDel="00B93E68">
          <w:rPr>
            <w:color w:val="000000" w:themeColor="text1"/>
          </w:rPr>
          <w:delText xml:space="preserve"> and provided mechanistic explanations that underlie the observed diversity. </w:delText>
        </w:r>
      </w:del>
      <w:del w:id="323" w:author="yjy" w:date="2020-07-10T02:13:00Z">
        <w:r w:rsidR="00BF6473" w:rsidDel="006E4FD7">
          <w:rPr>
            <w:color w:val="000000" w:themeColor="text1"/>
          </w:rPr>
          <w:delText xml:space="preserve">The diversity </w:delText>
        </w:r>
        <w:r w:rsidR="001311B5" w:rsidDel="006E4FD7">
          <w:rPr>
            <w:color w:val="000000" w:themeColor="text1"/>
          </w:rPr>
          <w:delText>is</w:delText>
        </w:r>
        <w:r w:rsidR="00BF6473" w:rsidDel="006E4FD7">
          <w:rPr>
            <w:color w:val="000000" w:themeColor="text1"/>
          </w:rPr>
          <w:delText xml:space="preserve"> partially </w:delText>
        </w:r>
        <w:r w:rsidR="00053541" w:rsidDel="006E4FD7">
          <w:rPr>
            <w:color w:val="000000" w:themeColor="text1"/>
          </w:rPr>
          <w:delText>attributed to the</w:delText>
        </w:r>
        <w:r w:rsidR="00BF6473" w:rsidDel="006E4FD7">
          <w:rPr>
            <w:color w:val="000000" w:themeColor="text1"/>
          </w:rPr>
          <w:delText xml:space="preserve"> loss of </w:delText>
        </w:r>
      </w:del>
      <w:del w:id="324" w:author="yjy" w:date="2020-07-10T01:19:00Z">
        <w:r w:rsidR="00BF6473" w:rsidDel="00D51052">
          <w:rPr>
            <w:color w:val="000000" w:themeColor="text1"/>
          </w:rPr>
          <w:delText>genes</w:delText>
        </w:r>
        <w:r w:rsidR="00053541" w:rsidDel="00D51052">
          <w:rPr>
            <w:color w:val="000000" w:themeColor="text1"/>
          </w:rPr>
          <w:delText xml:space="preserve"> essential to both phenotypes</w:delText>
        </w:r>
        <w:r w:rsidR="00BF6473" w:rsidDel="00D51052">
          <w:rPr>
            <w:color w:val="000000" w:themeColor="text1"/>
          </w:rPr>
          <w:delText>, such as those encoding flagellar proteins and</w:delText>
        </w:r>
      </w:del>
      <w:del w:id="325" w:author="yjy" w:date="2020-07-10T02:13:00Z">
        <w:r w:rsidR="00BF6473" w:rsidDel="006E4FD7">
          <w:rPr>
            <w:color w:val="000000" w:themeColor="text1"/>
          </w:rPr>
          <w:delText xml:space="preserve"> quorum-sensing regulators (</w:delText>
        </w:r>
        <w:r w:rsidR="00BF6473" w:rsidRPr="00441C7A" w:rsidDel="006E4FD7">
          <w:rPr>
            <w:color w:val="000000" w:themeColor="text1"/>
            <w:highlight w:val="yellow"/>
          </w:rPr>
          <w:delText>Table 1</w:delText>
        </w:r>
        <w:r w:rsidR="00BF6473" w:rsidDel="006E4FD7">
          <w:rPr>
            <w:color w:val="000000" w:themeColor="text1"/>
          </w:rPr>
          <w:delText xml:space="preserve">). </w:delText>
        </w:r>
        <w:r w:rsidDel="006E4FD7">
          <w:rPr>
            <w:color w:val="000000" w:themeColor="text1"/>
          </w:rPr>
          <w:delText>Rhamnolipid</w:delText>
        </w:r>
        <w:r w:rsidR="00BF6473" w:rsidDel="006E4FD7">
          <w:rPr>
            <w:color w:val="000000" w:themeColor="text1"/>
          </w:rPr>
          <w:delText xml:space="preserve"> non-producers generally </w:delText>
        </w:r>
        <w:r w:rsidR="00801B44" w:rsidDel="006E4FD7">
          <w:rPr>
            <w:color w:val="000000" w:themeColor="text1"/>
          </w:rPr>
          <w:delText>have slower growth and</w:delText>
        </w:r>
        <w:r w:rsidR="00BF6473" w:rsidDel="006E4FD7">
          <w:rPr>
            <w:color w:val="000000" w:themeColor="text1"/>
          </w:rPr>
          <w:delText xml:space="preserve"> perturbed TCA cycle and amino acid metabolism. </w:delText>
        </w:r>
        <w:r w:rsidR="00355073" w:rsidDel="006E4FD7">
          <w:rPr>
            <w:color w:val="000000" w:themeColor="text1"/>
          </w:rPr>
          <w:delText>W</w:delText>
        </w:r>
        <w:r w:rsidR="00BF6473" w:rsidDel="006E4FD7">
          <w:rPr>
            <w:color w:val="000000" w:themeColor="text1"/>
          </w:rPr>
          <w:delText xml:space="preserve">e demonstrate that these metabolic perturbations </w:delText>
        </w:r>
        <w:r w:rsidR="00F71781" w:rsidDel="006E4FD7">
          <w:rPr>
            <w:color w:val="000000" w:themeColor="text1"/>
          </w:rPr>
          <w:delText>coincide with</w:delText>
        </w:r>
        <w:r w:rsidR="00CE53EE" w:rsidDel="006E4FD7">
          <w:rPr>
            <w:color w:val="000000" w:themeColor="text1"/>
          </w:rPr>
          <w:delText xml:space="preserve"> </w:delText>
        </w:r>
        <w:r w:rsidR="00D459EE" w:rsidDel="006E4FD7">
          <w:rPr>
            <w:color w:val="000000" w:themeColor="text1"/>
          </w:rPr>
          <w:delText>disrupted redox homeostasis</w:delText>
        </w:r>
        <w:r w:rsidR="00CE53EE" w:rsidDel="006E4FD7">
          <w:rPr>
            <w:color w:val="000000" w:themeColor="text1"/>
          </w:rPr>
          <w:delText>,</w:delText>
        </w:r>
        <w:r w:rsidR="00D459EE" w:rsidDel="006E4FD7">
          <w:rPr>
            <w:color w:val="000000" w:themeColor="text1"/>
          </w:rPr>
          <w:delText xml:space="preserve"> </w:delText>
        </w:r>
        <w:r w:rsidR="00CE53EE" w:rsidDel="006E4FD7">
          <w:rPr>
            <w:color w:val="000000" w:themeColor="text1"/>
          </w:rPr>
          <w:delText xml:space="preserve">which </w:delText>
        </w:r>
        <w:r w:rsidR="00F71781" w:rsidDel="006E4FD7">
          <w:rPr>
            <w:color w:val="000000" w:themeColor="text1"/>
          </w:rPr>
          <w:delText xml:space="preserve">is </w:delText>
        </w:r>
        <w:r w:rsidR="00801B44" w:rsidDel="006E4FD7">
          <w:rPr>
            <w:color w:val="000000" w:themeColor="text1"/>
          </w:rPr>
          <w:delText>possibly</w:delText>
        </w:r>
        <w:r w:rsidR="00CE53EE" w:rsidDel="006E4FD7">
          <w:rPr>
            <w:color w:val="000000" w:themeColor="text1"/>
          </w:rPr>
          <w:delText xml:space="preserve"> caused by </w:delText>
        </w:r>
        <w:r w:rsidR="00306CC7" w:rsidDel="006E4FD7">
          <w:rPr>
            <w:color w:val="000000" w:themeColor="text1"/>
          </w:rPr>
          <w:delText>loss of genes that encode</w:delText>
        </w:r>
        <w:r w:rsidR="00257EB8" w:rsidDel="006E4FD7">
          <w:rPr>
            <w:color w:val="000000" w:themeColor="text1"/>
          </w:rPr>
          <w:delText xml:space="preserve"> </w:delText>
        </w:r>
        <w:r w:rsidR="008D68E8" w:rsidDel="006E4FD7">
          <w:rPr>
            <w:color w:val="000000" w:themeColor="text1"/>
          </w:rPr>
          <w:delText>ROS</w:delText>
        </w:r>
        <w:r w:rsidR="00306CC7" w:rsidDel="006E4FD7">
          <w:rPr>
            <w:color w:val="000000" w:themeColor="text1"/>
          </w:rPr>
          <w:delText xml:space="preserve"> detoxification functions (</w:delText>
        </w:r>
        <w:r w:rsidR="00306CC7" w:rsidRPr="00C13F32" w:rsidDel="006E4FD7">
          <w:rPr>
            <w:color w:val="000000" w:themeColor="text1"/>
            <w:highlight w:val="yellow"/>
          </w:rPr>
          <w:delText>#give examples found here#</w:delText>
        </w:r>
        <w:r w:rsidR="00306CC7" w:rsidDel="006E4FD7">
          <w:rPr>
            <w:color w:val="000000" w:themeColor="text1"/>
          </w:rPr>
          <w:delText>)</w:delText>
        </w:r>
        <w:r w:rsidR="008D68E8" w:rsidDel="006E4FD7">
          <w:rPr>
            <w:color w:val="000000" w:themeColor="text1"/>
          </w:rPr>
          <w:delText>.</w:delText>
        </w:r>
        <w:r w:rsidR="00CE53EE" w:rsidDel="006E4FD7">
          <w:rPr>
            <w:color w:val="000000" w:themeColor="text1"/>
          </w:rPr>
          <w:delText xml:space="preserve"> </w:delText>
        </w:r>
        <w:r w:rsidR="00306CC7" w:rsidDel="006E4FD7">
          <w:rPr>
            <w:color w:val="000000" w:themeColor="text1"/>
          </w:rPr>
          <w:delText>All</w:delText>
        </w:r>
        <w:r w:rsidR="00801B44" w:rsidDel="006E4FD7">
          <w:rPr>
            <w:color w:val="000000" w:themeColor="text1"/>
          </w:rPr>
          <w:delText xml:space="preserve"> our clinical strains were isolated from </w:delText>
        </w:r>
        <w:r w:rsidR="00436ADF" w:rsidDel="006E4FD7">
          <w:rPr>
            <w:color w:val="000000" w:themeColor="text1"/>
          </w:rPr>
          <w:delText>hospitalized</w:delText>
        </w:r>
        <w:r w:rsidR="00426377" w:rsidDel="006E4FD7">
          <w:rPr>
            <w:color w:val="000000" w:themeColor="text1"/>
          </w:rPr>
          <w:delText xml:space="preserve"> </w:delText>
        </w:r>
        <w:r w:rsidR="00801B44" w:rsidDel="006E4FD7">
          <w:rPr>
            <w:color w:val="000000" w:themeColor="text1"/>
          </w:rPr>
          <w:delText xml:space="preserve">patients, </w:delText>
        </w:r>
        <w:r w:rsidR="00306CC7" w:rsidDel="006E4FD7">
          <w:rPr>
            <w:color w:val="000000" w:themeColor="text1"/>
          </w:rPr>
          <w:delText xml:space="preserve">a host-associated environment where we may expect </w:delText>
        </w:r>
        <w:r w:rsidR="00801B44" w:rsidDel="006E4FD7">
          <w:rPr>
            <w:color w:val="000000" w:themeColor="text1"/>
          </w:rPr>
          <w:delText>r</w:delText>
        </w:r>
        <w:r w:rsidR="00BF6473" w:rsidDel="006E4FD7">
          <w:rPr>
            <w:color w:val="000000" w:themeColor="text1"/>
          </w:rPr>
          <w:delText>edox stress</w:delText>
        </w:r>
        <w:r w:rsidR="00306CC7" w:rsidDel="006E4FD7">
          <w:rPr>
            <w:color w:val="000000" w:themeColor="text1"/>
          </w:rPr>
          <w:delText>es</w:delText>
        </w:r>
        <w:r w:rsidR="00BF6473" w:rsidDel="006E4FD7">
          <w:rPr>
            <w:color w:val="000000" w:themeColor="text1"/>
          </w:rPr>
          <w:delText xml:space="preserve"> </w:delText>
        </w:r>
        <w:r w:rsidR="00306CC7" w:rsidDel="006E4FD7">
          <w:rPr>
            <w:color w:val="000000" w:themeColor="text1"/>
          </w:rPr>
          <w:delText>such as</w:delText>
        </w:r>
        <w:r w:rsidR="00BF6473" w:rsidDel="006E4FD7">
          <w:rPr>
            <w:color w:val="000000" w:themeColor="text1"/>
          </w:rPr>
          <w:delText xml:space="preserve"> ROS </w:delText>
        </w:r>
        <w:r w:rsidR="00306CC7" w:rsidDel="006E4FD7">
          <w:rPr>
            <w:color w:val="000000" w:themeColor="text1"/>
          </w:rPr>
          <w:delText>imposed</w:delText>
        </w:r>
        <w:r w:rsidR="00BF6473" w:rsidDel="006E4FD7">
          <w:rPr>
            <w:color w:val="000000" w:themeColor="text1"/>
          </w:rPr>
          <w:delText xml:space="preserve"> by the immune system </w:delText>
        </w:r>
        <w:r w:rsidR="00306CC7" w:rsidDel="006E4FD7">
          <w:rPr>
            <w:color w:val="000000" w:themeColor="text1"/>
          </w:rPr>
          <w:delText>in their</w:delText>
        </w:r>
        <w:r w:rsidR="00BF6473" w:rsidDel="006E4FD7">
          <w:rPr>
            <w:color w:val="000000" w:themeColor="text1"/>
          </w:rPr>
          <w:delText xml:space="preserve"> fight against pathogens </w:delText>
        </w:r>
        <w:r w:rsidR="00BF6473" w:rsidDel="006E4FD7">
          <w:rPr>
            <w:color w:val="000000" w:themeColor="text1"/>
          </w:rPr>
          <w:fldChar w:fldCharType="begin"/>
        </w:r>
        <w:r w:rsidR="0047250C" w:rsidDel="006E4FD7">
          <w:rPr>
            <w:color w:val="000000" w:themeColor="text1"/>
          </w:rPr>
          <w:delInstrText>ADDIN F1000_CSL_CITATION&lt;~#@#~&gt;[{"DOI":"10.2174/156802611796235107","First":false,"Last":false,"PMID":"21506934","abstract":"Natural antioxidants may be defined as molecules that prevent cell damage against free radicals and are critical for maintaining optimum health in both animals and humans. In all living systems, cells require adequate levels of antioxidant defenses in order to avoid the harmful effect of an excessive production of reactive oxygen species (ROS) and to prevent damage to the immune cells. During the inflammatory processes, the activation of phagocytes and/or the action of bacterial products with specific receptors are capable of promoting the assembly of the multicomponent flavoprotein NADPH oxidase, which catalyzes the production of high amounts of the superoxide anion radical (O(2)(-)). Under these particular circumstances, neutrophils and macrophages are recognized to produce superoxide free radicals and H(2)O(2), which are essential for defence against phagocytized or invading microbes. In this state, antioxidants are absolutely necessary to regulate the reactions that release free radicals. Antioxidant nutrients commonly included in the diet such as vitamin E, vitamin C, β-carotene, selenium, copper, iron and zinc improve different immune function exhibiting an important protective role in infections caused by bacteria, viruses or parasites. As a result, dietary antioxidants have been related to modulate the host susceptibility or resistance to infectious pathogens. Overall, numerous studies have suggested that the development of tolerance, and control of inflammation are strongly correlated with specific immune mechanisms that may be altered by an inadequate supply of either macronutrients or micronutrients. Therefore, the present paper will review the effects of dietary antioxidants on immune cell function and the impact on protection against infectious microorganisms.","author":[{"family":"Puertollano","given":"María A"},{"family":"Puertollano","given":"Elena"},{"family":"de Cienfuegos","given":"Gerardo Álvarez"},{"family":"de Pablo","given":"Manuel A"}],"authorYearDisplayFormat":false,"citation-label":"4824217","container-title":"Current Topics in Medicinal Chemistry","container-title-short":"Curr. Top. Med. Chem.","id":"4824217","invisible":false,"issue":"14","issued":{"date-parts":[["2011"]]},"journalAbbreviation":"Curr. Top. Med. Chem.","page":"1752-1766","suppress-author":false,"title":"Dietary antioxidants: immunity and host defense.","type":"article-journal","volume":"11"}]</w:delInstrText>
        </w:r>
        <w:r w:rsidR="00BF6473" w:rsidDel="006E4FD7">
          <w:rPr>
            <w:color w:val="000000" w:themeColor="text1"/>
          </w:rPr>
          <w:fldChar w:fldCharType="separate"/>
        </w:r>
        <w:r w:rsidR="007272A4" w:rsidRPr="007272A4" w:rsidDel="006E4FD7">
          <w:rPr>
            <w:noProof/>
            <w:color w:val="000000" w:themeColor="text1"/>
          </w:rPr>
          <w:delText xml:space="preserve">(Puertollano </w:delText>
        </w:r>
        <w:r w:rsidR="007272A4" w:rsidRPr="007272A4" w:rsidDel="006E4FD7">
          <w:rPr>
            <w:i/>
            <w:noProof/>
            <w:color w:val="000000" w:themeColor="text1"/>
          </w:rPr>
          <w:delText>et al</w:delText>
        </w:r>
        <w:r w:rsidR="007272A4" w:rsidRPr="007272A4" w:rsidDel="006E4FD7">
          <w:rPr>
            <w:noProof/>
            <w:color w:val="000000" w:themeColor="text1"/>
          </w:rPr>
          <w:delText>, 2011)</w:delText>
        </w:r>
        <w:r w:rsidR="00BF6473" w:rsidDel="006E4FD7">
          <w:rPr>
            <w:color w:val="000000" w:themeColor="text1"/>
          </w:rPr>
          <w:fldChar w:fldCharType="end"/>
        </w:r>
        <w:r w:rsidR="00BF6473" w:rsidRPr="000C2512" w:rsidDel="006E4FD7">
          <w:rPr>
            <w:color w:val="000000" w:themeColor="text1"/>
          </w:rPr>
          <w:delText>.</w:delText>
        </w:r>
        <w:r w:rsidR="00BF6473" w:rsidDel="006E4FD7">
          <w:rPr>
            <w:color w:val="000000" w:themeColor="text1"/>
          </w:rPr>
          <w:delText xml:space="preserve"> </w:delText>
        </w:r>
        <w:r w:rsidR="00710197" w:rsidDel="006E4FD7">
          <w:rPr>
            <w:color w:val="000000" w:themeColor="text1"/>
          </w:rPr>
          <w:delText>N</w:delText>
        </w:r>
        <w:r w:rsidR="00514990" w:rsidDel="006E4FD7">
          <w:rPr>
            <w:color w:val="000000" w:themeColor="text1"/>
          </w:rPr>
          <w:delText xml:space="preserve">on-producers of rhamnolipids </w:delText>
        </w:r>
        <w:r w:rsidR="00710197" w:rsidDel="006E4FD7">
          <w:rPr>
            <w:color w:val="000000" w:themeColor="text1"/>
          </w:rPr>
          <w:delText xml:space="preserve">seem less </w:delText>
        </w:r>
        <w:r w:rsidR="00801B44" w:rsidDel="006E4FD7">
          <w:rPr>
            <w:color w:val="000000" w:themeColor="text1"/>
          </w:rPr>
          <w:delText xml:space="preserve">capable of dealing with </w:delText>
        </w:r>
        <w:r w:rsidR="00710197" w:rsidDel="006E4FD7">
          <w:rPr>
            <w:color w:val="000000" w:themeColor="text1"/>
          </w:rPr>
          <w:delText xml:space="preserve">such </w:delText>
        </w:r>
        <w:r w:rsidR="00801B44" w:rsidDel="006E4FD7">
          <w:rPr>
            <w:color w:val="000000" w:themeColor="text1"/>
          </w:rPr>
          <w:delText>oxidative stress</w:delText>
        </w:r>
        <w:r w:rsidR="00710197" w:rsidDel="006E4FD7">
          <w:rPr>
            <w:color w:val="000000" w:themeColor="text1"/>
          </w:rPr>
          <w:delText xml:space="preserve">es, and it remains unclear what pressures might have selected for this loss of function </w:delText>
        </w:r>
        <w:r w:rsidR="00710197" w:rsidRPr="00C13F32" w:rsidDel="006E4FD7">
          <w:rPr>
            <w:i/>
            <w:iCs/>
            <w:color w:val="000000" w:themeColor="text1"/>
          </w:rPr>
          <w:delText>in vivo</w:delText>
        </w:r>
        <w:r w:rsidR="00514990" w:rsidDel="006E4FD7">
          <w:rPr>
            <w:color w:val="000000" w:themeColor="text1"/>
          </w:rPr>
          <w:delText>.</w:delText>
        </w:r>
        <w:r w:rsidR="00D90E05" w:rsidDel="006E4FD7">
          <w:rPr>
            <w:color w:val="000000" w:themeColor="text1"/>
          </w:rPr>
          <w:delText xml:space="preserve"> </w:delText>
        </w:r>
        <w:r w:rsidR="001B3158" w:rsidDel="006E4FD7">
          <w:rPr>
            <w:color w:val="000000" w:themeColor="text1"/>
          </w:rPr>
          <w:delText>Rhamnolipid production</w:delText>
        </w:r>
        <w:r w:rsidR="00D90E05" w:rsidDel="006E4FD7">
          <w:delText xml:space="preserve"> </w:delText>
        </w:r>
        <w:r w:rsidR="002045CD" w:rsidRPr="00AB23C1" w:rsidDel="006E4FD7">
          <w:delText>remain</w:delText>
        </w:r>
        <w:r w:rsidR="001B3158" w:rsidDel="006E4FD7">
          <w:delText>s, nonetheless,</w:delText>
        </w:r>
        <w:r w:rsidR="002045CD" w:rsidRPr="00AB23C1" w:rsidDel="006E4FD7">
          <w:delText xml:space="preserve"> relatively </w:delText>
        </w:r>
        <w:r w:rsidR="001B3158" w:rsidDel="006E4FD7">
          <w:delText>frequent</w:delText>
        </w:r>
        <w:r w:rsidR="001B3158" w:rsidRPr="00AB23C1" w:rsidDel="006E4FD7">
          <w:delText xml:space="preserve"> </w:delText>
        </w:r>
        <w:r w:rsidR="002045CD" w:rsidRPr="00AB23C1" w:rsidDel="006E4FD7">
          <w:delText>across the phylogenetic tree</w:delText>
        </w:r>
        <w:r w:rsidR="000C2512" w:rsidDel="006E4FD7">
          <w:delText xml:space="preserve">. </w:delText>
        </w:r>
        <w:r w:rsidR="001B3158" w:rsidDel="006E4FD7">
          <w:delText>The</w:delText>
        </w:r>
        <w:r w:rsidR="000F36D5" w:rsidDel="006E4FD7">
          <w:delText xml:space="preserve"> genes </w:delText>
        </w:r>
        <w:r w:rsidR="001B3158" w:rsidDel="006E4FD7">
          <w:delText xml:space="preserve">for </w:delText>
        </w:r>
        <w:r w:rsidR="000F36D5" w:rsidDel="006E4FD7">
          <w:delText>rhamnolipid biosynthesis (</w:delText>
        </w:r>
        <w:r w:rsidR="000F36D5" w:rsidRPr="000F36D5" w:rsidDel="006E4FD7">
          <w:rPr>
            <w:i/>
            <w:iCs/>
          </w:rPr>
          <w:delText>rhlA</w:delText>
        </w:r>
        <w:r w:rsidR="000F36D5" w:rsidDel="006E4FD7">
          <w:delText xml:space="preserve">, </w:delText>
        </w:r>
        <w:r w:rsidR="000F36D5" w:rsidRPr="000F36D5" w:rsidDel="006E4FD7">
          <w:rPr>
            <w:i/>
            <w:iCs/>
          </w:rPr>
          <w:delText>rhlB</w:delText>
        </w:r>
        <w:r w:rsidR="000F36D5" w:rsidDel="006E4FD7">
          <w:delText xml:space="preserve">, </w:delText>
        </w:r>
        <w:r w:rsidR="000F36D5" w:rsidRPr="000F36D5" w:rsidDel="006E4FD7">
          <w:rPr>
            <w:i/>
            <w:iCs/>
          </w:rPr>
          <w:delText>rhlC</w:delText>
        </w:r>
        <w:r w:rsidR="000F36D5" w:rsidDel="006E4FD7">
          <w:delText xml:space="preserve">) </w:delText>
        </w:r>
        <w:r w:rsidR="001B3158" w:rsidDel="006E4FD7">
          <w:delText xml:space="preserve">remain </w:delText>
        </w:r>
        <w:r w:rsidR="00C0512F" w:rsidRPr="00AB23C1" w:rsidDel="006E4FD7">
          <w:delText xml:space="preserve">conserved </w:delText>
        </w:r>
        <w:r w:rsidR="001B3158" w:rsidDel="006E4FD7">
          <w:delText>across</w:delText>
        </w:r>
        <w:r w:rsidR="001B3158" w:rsidRPr="00AB23C1" w:rsidDel="006E4FD7">
          <w:delText xml:space="preserve"> </w:delText>
        </w:r>
        <w:r w:rsidR="00C0512F" w:rsidRPr="00AB23C1" w:rsidDel="006E4FD7">
          <w:delText>all of our clinical isolations even in</w:delText>
        </w:r>
        <w:r w:rsidR="000F36D5" w:rsidDel="006E4FD7">
          <w:delText xml:space="preserve"> </w:delText>
        </w:r>
        <w:r w:rsidR="00D90E05" w:rsidDel="006E4FD7">
          <w:delText>n</w:delText>
        </w:r>
        <w:r w:rsidR="00C0512F" w:rsidRPr="00AB23C1" w:rsidDel="006E4FD7">
          <w:delText>on</w:delText>
        </w:r>
        <w:r w:rsidR="00D90E05" w:rsidDel="006E4FD7">
          <w:delText>-</w:delText>
        </w:r>
        <w:r w:rsidR="00C0512F" w:rsidRPr="00AB23C1" w:rsidDel="006E4FD7">
          <w:delText xml:space="preserve">producers, </w:delText>
        </w:r>
        <w:r w:rsidR="000B43EB" w:rsidDel="006E4FD7">
          <w:delText xml:space="preserve">suggesting that </w:delText>
        </w:r>
        <w:r w:rsidR="000F36D5" w:rsidDel="006E4FD7">
          <w:rPr>
            <w:color w:val="000000" w:themeColor="text1"/>
          </w:rPr>
          <w:delText>the</w:delText>
        </w:r>
        <w:r w:rsidR="00C0512F" w:rsidDel="006E4FD7">
          <w:delText xml:space="preserve"> loss of rhamnolipid production</w:delText>
        </w:r>
        <w:r w:rsidR="000B43EB" w:rsidDel="006E4FD7">
          <w:delText xml:space="preserve"> </w:delText>
        </w:r>
        <w:r w:rsidR="001B3158" w:rsidDel="006E4FD7">
          <w:delText>results from</w:delText>
        </w:r>
        <w:r w:rsidR="000B43EB" w:rsidDel="006E4FD7">
          <w:delText xml:space="preserve"> broader metabolic adaptations such as oxidative stress responses.</w:delText>
        </w:r>
      </w:del>
    </w:p>
    <w:p w14:paraId="61A28543" w14:textId="71636F51" w:rsidR="00FC5F04" w:rsidRDefault="007E5149" w:rsidP="0047172A">
      <w:pPr>
        <w:spacing w:before="240" w:after="240"/>
        <w:jc w:val="both"/>
      </w:pPr>
      <w:del w:id="326" w:author="yjy" w:date="2020-07-12T21:40:00Z">
        <w:r w:rsidDel="00E25BB0">
          <w:delText>R</w:delText>
        </w:r>
        <w:r w:rsidR="00684879" w:rsidDel="00E25BB0">
          <w:rPr>
            <w:color w:val="000000" w:themeColor="text1"/>
          </w:rPr>
          <w:delText>hamnolipid production</w:delText>
        </w:r>
      </w:del>
      <w:ins w:id="327" w:author="yjy" w:date="2020-07-12T21:40:00Z">
        <w:r w:rsidR="00E25BB0">
          <w:t>Rhamnolipid production</w:t>
        </w:r>
      </w:ins>
      <w:r w:rsidR="00684879">
        <w:rPr>
          <w:color w:val="000000" w:themeColor="text1"/>
        </w:rPr>
        <w:t xml:space="preserve"> </w:t>
      </w:r>
      <w:del w:id="328" w:author="yjy" w:date="2020-07-10T01:29:00Z">
        <w:r w:rsidDel="00F56EEC">
          <w:rPr>
            <w:color w:val="000000" w:themeColor="text1"/>
          </w:rPr>
          <w:delText>fits the definition of</w:delText>
        </w:r>
      </w:del>
      <w:ins w:id="329" w:author="yjy" w:date="2020-07-10T01:29:00Z">
        <w:r w:rsidR="00F56EEC">
          <w:rPr>
            <w:color w:val="000000" w:themeColor="text1"/>
          </w:rPr>
          <w:t>resembles</w:t>
        </w:r>
      </w:ins>
      <w:r w:rsidR="00684879" w:rsidRPr="00684879">
        <w:rPr>
          <w:color w:val="000000" w:themeColor="text1"/>
        </w:rPr>
        <w:t xml:space="preserve"> overflow metabolism</w:t>
      </w:r>
      <w:r>
        <w:rPr>
          <w:color w:val="000000" w:themeColor="text1"/>
        </w:rPr>
        <w:t>,</w:t>
      </w:r>
      <w:r w:rsidR="00684879" w:rsidRPr="00684879">
        <w:rPr>
          <w:color w:val="000000" w:themeColor="text1"/>
        </w:rPr>
        <w:t xml:space="preserve"> a mechanism generally associated with fast growth of bacteria </w:t>
      </w:r>
      <w:r w:rsidR="00684879">
        <w:rPr>
          <w:color w:val="000000" w:themeColor="text1"/>
        </w:rPr>
        <w:t xml:space="preserve">under conditions of high glucose consumption. </w:t>
      </w:r>
      <w:r w:rsidR="0027123D">
        <w:rPr>
          <w:color w:val="000000" w:themeColor="text1"/>
        </w:rPr>
        <w:t>O</w:t>
      </w:r>
      <w:r w:rsidR="00BC5E9F">
        <w:rPr>
          <w:color w:val="000000" w:themeColor="text1"/>
        </w:rPr>
        <w:t xml:space="preserve">verflow metabolism occurs when cells simultaneously operate on both energy-efficient (e.g., respiration) and -inefficient (e.g., fermentation) pathways and secret metabolic byproducts that </w:t>
      </w:r>
      <w:r w:rsidR="00BC5E9F" w:rsidRPr="00BC5E9F">
        <w:rPr>
          <w:color w:val="000000" w:themeColor="text1"/>
        </w:rPr>
        <w:t>could otherwise be used for catabolism or anabolism</w:t>
      </w:r>
      <w:r w:rsidR="00E46854">
        <w:rPr>
          <w:color w:val="000000" w:themeColor="text1"/>
        </w:rPr>
        <w:t xml:space="preserve">. </w:t>
      </w:r>
      <w:r w:rsidR="00C6455A" w:rsidRPr="00F079B1">
        <w:t xml:space="preserve">This phenomenon has been observed </w:t>
      </w:r>
      <w:r w:rsidR="00E46854">
        <w:t xml:space="preserve">in </w:t>
      </w:r>
      <w:r w:rsidR="001B786C">
        <w:t>different</w:t>
      </w:r>
      <w:r w:rsidR="00E46854">
        <w:t xml:space="preserve"> cell types, including </w:t>
      </w:r>
      <w:r w:rsidR="002F2EE2">
        <w:t xml:space="preserve">aerobic fermentation </w:t>
      </w:r>
      <w:del w:id="330" w:author="yjy" w:date="2020-07-10T02:30:00Z">
        <w:r w:rsidR="002F2EE2" w:rsidDel="0099733C">
          <w:delText xml:space="preserve">of acetate </w:delText>
        </w:r>
      </w:del>
      <w:r w:rsidR="002F2EE2">
        <w:t xml:space="preserve">in </w:t>
      </w:r>
      <w:r w:rsidR="00C6455A" w:rsidRPr="00F079B1">
        <w:rPr>
          <w:i/>
        </w:rPr>
        <w:t>Escherichia coli</w:t>
      </w:r>
      <w:r w:rsidR="00A22BD9">
        <w:rPr>
          <w:i/>
        </w:rPr>
        <w:t xml:space="preserve"> </w:t>
      </w:r>
      <w:r w:rsidR="00A22BD9">
        <w:rPr>
          <w:i/>
        </w:rPr>
        <w:fldChar w:fldCharType="begin"/>
      </w:r>
      <w:r w:rsidR="0047250C">
        <w:rPr>
          <w:i/>
        </w:rPr>
        <w:instrText>ADDIN F1000_CSL_CITATION&lt;~#@#~&gt;[{"DOI":"10.1111/j.1432-1033.1976.tb10639.x","First":false,"Last":false,"PMID":"786616","abstract":"1. The energetics of Escherichia coli W growing aerobically in continuous culture have been investigated. Conditions were chosen such that growth was limited by the availability of carbon or oxygen (energy-limited cultures), or of ammonium of sulphate ions (excess energy cultures). 2. Under glycerol-limited conditions YmaxO2 (true molar growth yield with respect to oxygen) and YmaxATP (true molar growth yield with respect to ATP equivalents) were 50.9 g cells-mol O-02(-1) and 12.7 g cells-mol ATP equivalents-1 respectively; these values were not substantially altered during growth limited by oxygen, ammonium or sulphate. In contrast, M (the energy requirement for maintenance purposes) increased from approximately 2 mmol ATP equivalents-h-1-g cells-1 during energy-limited growth to 16.8 and 30.8 mmole ATP equivalents-h-1-g cells-1 when growth was limited by ammonium and sulphate ions respectively. 3. Replacement of glycerol by other limiting carbon sources caused YmaxATP to alter within the range 13.9 (glucose) to 7.1 (acetate) g cells-mol ATP equivalents-1 in the order glucose greater than galactose greather than arabinose greater than fructose greater than glycerol greater than fumarate greater than lactate greater than pyruvate greater than acetate. In each case the experimental value of YmaxATP was less than or equal to 55% of the theoretical value calculated from the known energy requirements for the biosynthesis of cell materials. 4. It is concluded from these results that neither M nor Ymax ATP are constant values for E. coli. M varies with the energy supply, being highest under excess energy growth conditions where it may reflect energy wastage by the cell. On the other hand, YmaxATP varies with the nature of the growth substrate and thus reflects the different energy requirements for the synthesis of cell material from different carbon sources.","author":[{"family":"Farmer","given":"I S"},{"family":"Jones","given":"C W"}],"authorYearDisplayFormat":false,"citation-label":"9129159","container-title":"European Journal of Biochemistry / FEBS","container-title-short":"Eur. J. Biochem.","id":"9129159","invisible":false,"issue":"1","issued":{"date-parts":[["1976","8","1"]]},"journalAbbreviation":"Eur. J. Biochem.","page":"115-122","suppress-author":false,"title":"The energetics of Escherichia coli during aerobic growth in continuous culture.","type":"article-journal","volume":"67"}]</w:instrText>
      </w:r>
      <w:r w:rsidR="00A22BD9">
        <w:rPr>
          <w:i/>
        </w:rPr>
        <w:fldChar w:fldCharType="separate"/>
      </w:r>
      <w:r w:rsidR="007272A4" w:rsidRPr="007272A4">
        <w:rPr>
          <w:noProof/>
        </w:rPr>
        <w:t>(Farmer &amp; Jones, 1976)</w:t>
      </w:r>
      <w:r w:rsidR="00A22BD9">
        <w:rPr>
          <w:i/>
        </w:rPr>
        <w:fldChar w:fldCharType="end"/>
      </w:r>
      <w:r w:rsidR="00C6455A" w:rsidRPr="00F079B1">
        <w:t xml:space="preserve">, </w:t>
      </w:r>
      <w:r w:rsidR="002F2EE2">
        <w:t xml:space="preserve">the Crabtree effect in </w:t>
      </w:r>
      <w:r w:rsidR="00C6455A" w:rsidRPr="00F079B1">
        <w:rPr>
          <w:i/>
        </w:rPr>
        <w:t xml:space="preserve">Saccharomyces cerevisiae </w:t>
      </w:r>
      <w:r w:rsidR="004E1E58">
        <w:fldChar w:fldCharType="begin"/>
      </w:r>
      <w:r w:rsidR="0047250C">
        <w:instrText>ADDIN F1000_CSL_CITATION&lt;~#@#~&gt;[{"DOI":"10.1099/00221287-44-2-149","First":false,"Last":false,"PMID":"5969497","author":[{"family":"De Deken","given":"R"}],"authorYearDisplayFormat":false,"citation-label":"254499","container-title":"Journal of general microbiology","container-title-short":"J. Gen. Microbiol.","id":"254499","invisible":false,"issue":"2","issued":{"date-parts":[["1966","8","1"]]},"journalAbbreviation":"J. Gen. Microbiol.","page":"149-156","suppress-author":false,"title":"The Crabtree Effect: A Regulatory System in Yeast","type":"article-journal","volume":"44"}]</w:instrText>
      </w:r>
      <w:r w:rsidR="004E1E58">
        <w:fldChar w:fldCharType="separate"/>
      </w:r>
      <w:r w:rsidR="007272A4" w:rsidRPr="007272A4">
        <w:rPr>
          <w:noProof/>
        </w:rPr>
        <w:t>(De Deken, 1966)</w:t>
      </w:r>
      <w:r w:rsidR="004E1E58">
        <w:fldChar w:fldCharType="end"/>
      </w:r>
      <w:r w:rsidR="002F2EE2">
        <w:t xml:space="preserve"> </w:t>
      </w:r>
      <w:r w:rsidR="00C6455A" w:rsidRPr="00F079B1">
        <w:t xml:space="preserve">and </w:t>
      </w:r>
      <w:r w:rsidR="002F2EE2">
        <w:t xml:space="preserve">the </w:t>
      </w:r>
      <w:r w:rsidR="002F2EE2" w:rsidRPr="00F079B1">
        <w:t>Warburg effect</w:t>
      </w:r>
      <w:r w:rsidR="002F2EE2">
        <w:t xml:space="preserve"> in </w:t>
      </w:r>
      <w:r w:rsidR="00C6455A" w:rsidRPr="00F079B1">
        <w:t xml:space="preserve">cancer cells </w:t>
      </w:r>
      <w:r w:rsidR="00A22BD9">
        <w:fldChar w:fldCharType="begin"/>
      </w:r>
      <w:r w:rsidR="0047250C">
        <w:instrText>ADDIN F1000_CSL_CITATION&lt;~#@#~&gt;[{"DOI":"10.1126/science.1160809","First":false,"Last":false,"PMCID":"PMC2849637","PMID":"19460998","abstract":"In contrast to normal differentiated cells, which rely primarily on mitochondrial oxidative phosphorylation to generate the energy needed for cellular processes, most cancer cells instead rely on aerobic glycolysis, a phenomenon termed \"the Warburg effect.\" Aerobic glycolysis is an inefficient way to generate adenosine 5'-triphosphate (ATP), however, and the advantage it confers to cancer cells has been unclear. Here we propose that the metabolism of cancer cells, and indeed all proliferating cells, is adapted to facilitate the uptake and incorporation of nutrients into the biomass (e.g., nucleotides, amino acids, and lipids) needed to produce a new cell. Supporting this idea are recent studies showing that (i) several signaling pathways implicated in cell proliferation also regulate metabolic pathways that incorporate nutrients into biomass; and that (ii) certain cancer-associated mutations enable cancer cells to acquire and metabolize nutrients in a manner conducive to proliferation rather than efficient ATP production. A better understanding of the mechanistic links between cellular metabolism and growth control may ultimately lead to better treatments for human cancer.","author":[{"family":"Vander Heiden","given":"Matthew G"},{"family":"Cantley","given":"Lewis C"},{"family":"Thompson","given":"Craig B"}],"authorYearDisplayFormat":false,"citation-label":"222752","container-title":"Science","container-title-short":"Science","id":"222752","invisible":false,"issue":"5930","issued":{"date-parts":[["2009","5","22"]]},"journalAbbreviation":"Science","page":"1029-1033","suppress-author":false,"title":"Understanding the Warburg effect: the metabolic requirements of cell proliferation.","type":"article-journal","volume":"324"}]</w:instrText>
      </w:r>
      <w:r w:rsidR="00A22BD9">
        <w:fldChar w:fldCharType="separate"/>
      </w:r>
      <w:r w:rsidR="007272A4" w:rsidRPr="007272A4">
        <w:rPr>
          <w:noProof/>
        </w:rPr>
        <w:t xml:space="preserve">(Vander Heiden </w:t>
      </w:r>
      <w:r w:rsidR="007272A4" w:rsidRPr="007272A4">
        <w:rPr>
          <w:i/>
          <w:noProof/>
        </w:rPr>
        <w:t>et al</w:t>
      </w:r>
      <w:r w:rsidR="007272A4" w:rsidRPr="007272A4">
        <w:rPr>
          <w:noProof/>
        </w:rPr>
        <w:t>, 2009)</w:t>
      </w:r>
      <w:r w:rsidR="00A22BD9">
        <w:fldChar w:fldCharType="end"/>
      </w:r>
      <w:r w:rsidR="002F2EE2">
        <w:t xml:space="preserve">. </w:t>
      </w:r>
      <w:r w:rsidR="001B786C">
        <w:t xml:space="preserve">Many molecular mechanisms have been proposed </w:t>
      </w:r>
      <w:r w:rsidR="0027123D">
        <w:t xml:space="preserve">and validated </w:t>
      </w:r>
      <w:r w:rsidR="001B786C">
        <w:t>to account for the seemingly wasteful usage of low energy-yield pathway in presence of a higher-energy-yield alternative</w:t>
      </w:r>
      <w:r w:rsidR="00BE6F12">
        <w:t xml:space="preserve"> </w:t>
      </w:r>
      <w:r w:rsidR="000576CC">
        <w:fldChar w:fldCharType="begin"/>
      </w:r>
      <w:r w:rsidR="0047250C">
        <w:instrText>ADDIN F1000_CSL_CITATION&lt;~#@#~&gt;[{"DOI":"10.1038/nature15765","First":false,"Last":false,"PMCID":"PMC4843128","PMID":"26632588","abstract":"Overflow metabolism refers to the seemingly wasteful strategy in which cells use fermentation instead of the more efficient respiration to generate energy, despite the availability of oxygen. Known as the Warburg effect in the context of cancer growth, this phenomenon occurs ubiquitously for fast-growing cells, including bacteria, fungi and mammalian cells, but its origin has remained unclear despite decades of research. Here we study metabolic overflow in Escherichia coli, and show that it is a global physiological response used to cope with changing proteomic demands of energy biogenesis and biomass synthesis under different growth conditions. A simple model of proteomic resource allocation can quantitatively account for all of the observed behaviours, and accurately predict responses to new perturbations. The key hypothesis of the model, that the proteome cost of energy biogenesis by respiration exceeds that by fermentation, is quantitatively confirmed by direct measurement of protein abundances via quantitative mass spectrometry. ","author":[{"family":"Basan","given":"Markus"},{"family":"Hui","given":"Sheng"},{"family":"Okano","given":"Hiroyuki"},{"family":"Zhang","given":"Zhongge"},{"family":"Shen","given":"Yang"},{"family":"Williamson","given":"James R"},{"family":"Hwa","given":"Terence"}],"authorYearDisplayFormat":false,"citation-label":"1038864","container-title":"Nature","container-title-short":"Nature","id":"1038864","invisible":false,"issue":"7580","issued":{"date-parts":[["2015","12","3"]]},"journalAbbreviation":"Nature","page":"99-104","suppress-author":false,"title":"Overflow metabolism in Escherichia coli results from efficient proteome allocation.","type":"article-journal","volume":"528"},{"DOI":"10.1016/j.cels.2017.06.005","First":false,"Last":false,"PMID":"28755958","abstract":"Bacteria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0576CC">
        <w:fldChar w:fldCharType="separate"/>
      </w:r>
      <w:r w:rsidR="007272A4" w:rsidRPr="007272A4">
        <w:rPr>
          <w:noProof/>
        </w:rPr>
        <w:t xml:space="preserve">(Basan </w:t>
      </w:r>
      <w:r w:rsidR="007272A4" w:rsidRPr="007272A4">
        <w:rPr>
          <w:i/>
          <w:noProof/>
        </w:rPr>
        <w:t>et al</w:t>
      </w:r>
      <w:r w:rsidR="007272A4" w:rsidRPr="007272A4">
        <w:rPr>
          <w:noProof/>
        </w:rPr>
        <w:t xml:space="preserve">, 2015; Szenk </w:t>
      </w:r>
      <w:r w:rsidR="007272A4" w:rsidRPr="007272A4">
        <w:rPr>
          <w:i/>
          <w:noProof/>
        </w:rPr>
        <w:t>et al</w:t>
      </w:r>
      <w:r w:rsidR="007272A4" w:rsidRPr="007272A4">
        <w:rPr>
          <w:noProof/>
        </w:rPr>
        <w:t>, 2017)</w:t>
      </w:r>
      <w:r w:rsidR="000576CC">
        <w:fldChar w:fldCharType="end"/>
      </w:r>
      <w:r w:rsidR="00433915">
        <w:t xml:space="preserve">. </w:t>
      </w:r>
      <w:r w:rsidR="00BE6F12">
        <w:t>For example</w:t>
      </w:r>
      <w:r w:rsidR="000576CC">
        <w:t xml:space="preserve">, </w:t>
      </w:r>
      <w:proofErr w:type="spellStart"/>
      <w:r w:rsidR="000576CC">
        <w:t>Szenk</w:t>
      </w:r>
      <w:proofErr w:type="spellEnd"/>
      <w:r w:rsidR="000576CC">
        <w:t xml:space="preserve"> </w:t>
      </w:r>
      <w:r w:rsidR="000576CC" w:rsidRPr="000576CC">
        <w:rPr>
          <w:i/>
          <w:iCs/>
        </w:rPr>
        <w:t>et al.</w:t>
      </w:r>
      <w:r w:rsidR="000576CC">
        <w:t xml:space="preserve"> proposed that pure respiratory flux operating at levels demanded by fast growth </w:t>
      </w:r>
      <w:r w:rsidR="00FC5F04">
        <w:t xml:space="preserve">without fermentation </w:t>
      </w:r>
      <w:r w:rsidR="000576CC">
        <w:t>would be toxic due to accumulated NADH</w:t>
      </w:r>
      <w:r w:rsidR="00BE6F12">
        <w:t xml:space="preserve"> that</w:t>
      </w:r>
      <w:r w:rsidR="000576CC">
        <w:t xml:space="preserve"> cannot be recycled to NAD</w:t>
      </w:r>
      <w:r w:rsidR="000576CC" w:rsidRPr="000576CC">
        <w:rPr>
          <w:vertAlign w:val="superscript"/>
        </w:rPr>
        <w:t>+</w:t>
      </w:r>
      <w:r w:rsidR="000576CC">
        <w:t xml:space="preserve"> by respiration</w:t>
      </w:r>
      <w:r w:rsidR="00B11928">
        <w:t xml:space="preserve"> </w:t>
      </w:r>
      <w:r w:rsidR="008200A6">
        <w:t xml:space="preserve">under surface limitation </w:t>
      </w:r>
      <w:r w:rsidR="00B11928">
        <w:fldChar w:fldCharType="begin"/>
      </w:r>
      <w:r w:rsidR="0047250C">
        <w: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B11928">
        <w:fldChar w:fldCharType="separate"/>
      </w:r>
      <w:r w:rsidR="007272A4" w:rsidRPr="007272A4">
        <w:rPr>
          <w:noProof/>
        </w:rPr>
        <w:t xml:space="preserve">(Szenk </w:t>
      </w:r>
      <w:r w:rsidR="007272A4" w:rsidRPr="007272A4">
        <w:rPr>
          <w:i/>
          <w:noProof/>
        </w:rPr>
        <w:t>et al</w:t>
      </w:r>
      <w:r w:rsidR="007272A4" w:rsidRPr="007272A4">
        <w:rPr>
          <w:noProof/>
        </w:rPr>
        <w:t>, 2017)</w:t>
      </w:r>
      <w:r w:rsidR="00B11928">
        <w:fldChar w:fldCharType="end"/>
      </w:r>
      <w:r w:rsidR="000576CC">
        <w:t>.</w:t>
      </w:r>
      <w:r w:rsidR="00BE6F12">
        <w:t xml:space="preserve"> </w:t>
      </w:r>
      <w:r w:rsidR="00031CB0">
        <w:t>It was further shown that o</w:t>
      </w:r>
      <w:r w:rsidR="00BE6F12">
        <w:t>verexpression of NADH oxida</w:t>
      </w:r>
      <w:r w:rsidR="00747795">
        <w:t>se</w:t>
      </w:r>
      <w:r w:rsidR="00BE6F12">
        <w:t xml:space="preserve"> in</w:t>
      </w:r>
      <w:r w:rsidR="008200A6">
        <w:t xml:space="preserve"> both</w:t>
      </w:r>
      <w:r w:rsidR="00BE6F12">
        <w:t xml:space="preserve"> </w:t>
      </w:r>
      <w:del w:id="331" w:author="yjy" w:date="2020-07-10T02:29:00Z">
        <w:r w:rsidR="00BE6F12" w:rsidRPr="00BE6F12" w:rsidDel="0099733C">
          <w:rPr>
            <w:i/>
            <w:iCs/>
          </w:rPr>
          <w:delText xml:space="preserve">Escherichia </w:delText>
        </w:r>
      </w:del>
      <w:ins w:id="332" w:author="yjy" w:date="2020-07-10T02:29:00Z">
        <w:r w:rsidR="0099733C" w:rsidRPr="00BE6F12">
          <w:rPr>
            <w:i/>
            <w:iCs/>
          </w:rPr>
          <w:t>E</w:t>
        </w:r>
        <w:r w:rsidR="0099733C">
          <w:rPr>
            <w:i/>
            <w:iCs/>
          </w:rPr>
          <w:t>.</w:t>
        </w:r>
        <w:r w:rsidR="0099733C" w:rsidRPr="00BE6F12">
          <w:rPr>
            <w:i/>
            <w:iCs/>
          </w:rPr>
          <w:t xml:space="preserve"> </w:t>
        </w:r>
      </w:ins>
      <w:r w:rsidR="00BE6F12" w:rsidRPr="00BE6F12">
        <w:rPr>
          <w:i/>
          <w:iCs/>
        </w:rPr>
        <w:t>coli</w:t>
      </w:r>
      <w:r w:rsidR="00BE6F12">
        <w:t xml:space="preserve"> </w:t>
      </w:r>
      <w:r w:rsidR="00BE6F12">
        <w:fldChar w:fldCharType="begin"/>
      </w:r>
      <w:r w:rsidR="0047250C">
        <w:instrText>ADDIN F1000_CSL_CITATION&lt;~#@#~&gt;[{"DOI":"10.1128/AEM.72.5.3653-3661.2006","First":false,"Last":false,"PMCID":"PMC1472329","PMID":"16672514","abstract":"Overflow metabolism in the form of aerobic acetate excretion by Escherichia coli is an important physiological characteristic of this common industrial microorganism. Although acetate formation occurs under conditions of high glucose consumption, the genetic mechanisms that trigger this phenomenon are not clearly understood. We report on the role of the NADH/NAD ratio (redox ratio) in overflow metabolism. We modulated the redox ratio in E. coli through the expression of Streptococcus pneumoniae (water-forming) NADH oxidase. Using steady-state chemostat cultures, we demonstrated a strong correlation between acetate formation and this redox ratio. We furthermore completed genome-wide transcription analyses of a control E. coli strain and an E. coli strain overexpressing NADH oxidase. The transcription results showed that in the control strain, several genes involved in the tricarboxylic acid (TCA) cycle and respiration were repressed as the glucose consumption rate increased. Moreover, the relative repression of these genes was alleviated by expression of NADH oxidase and the resulting reduced redox ratio. Analysis of a promoter binding site upstream of the genes which correlated with redox ratio revealed a degenerate sequence with strong homology with the binding site for ArcA. Deletion of arcA resulted in acetate reduction and increased the biomass yield due to the increased capacities of the TCA cycle and respiration. Acetate formation was completely eliminated by reducing the redox ratio through expression of NADH oxidase in the arcA mutant, even at a very high glucose consumption rate. The results provide a basis for studying new regulatory mechanisms prevalent at reduced NADH/NAD ratios, as well as for designing more efficient bioprocesses.","author":[{"family":"Vemuri","given":"G N"},{"family":"Altman","given":"E"},{"family":"Sangurdekar","given":"D P"},{"family":"Khodursky","given":"A B"},{"family":"Eiteman","given":"M A"}],"authorYearDisplayFormat":false,"citation-label":"1725257","container-title":"Applied and Environmental Microbiology","container-title-short":"Appl. Environ. Microbiol.","id":"1725257","invisible":false,"issue":"5","issued":{"date-parts":[["2006","5"]]},"journalAbbreviation":"Appl. Environ. Microbiol.","page":"3653-3661","suppress-author":false,"title":"Overflow metabolism in Escherichia coli during steady-state growth: transcriptional regulation and effect of the redox ratio.","type":"article-journal","volume":"72"}]</w:instrText>
      </w:r>
      <w:r w:rsidR="00BE6F12">
        <w:fldChar w:fldCharType="separate"/>
      </w:r>
      <w:r w:rsidR="007272A4" w:rsidRPr="007272A4">
        <w:rPr>
          <w:noProof/>
        </w:rPr>
        <w:t xml:space="preserve">(Vemuri </w:t>
      </w:r>
      <w:r w:rsidR="007272A4" w:rsidRPr="007272A4">
        <w:rPr>
          <w:i/>
          <w:noProof/>
        </w:rPr>
        <w:t>et al</w:t>
      </w:r>
      <w:r w:rsidR="007272A4" w:rsidRPr="007272A4">
        <w:rPr>
          <w:noProof/>
        </w:rPr>
        <w:t>, 2006)</w:t>
      </w:r>
      <w:r w:rsidR="00BE6F12">
        <w:fldChar w:fldCharType="end"/>
      </w:r>
      <w:r w:rsidR="00BE6F12">
        <w:t xml:space="preserve"> and </w:t>
      </w:r>
      <w:del w:id="333" w:author="yjy" w:date="2020-07-10T02:25:00Z">
        <w:r w:rsidR="00BE6F12" w:rsidRPr="008200A6" w:rsidDel="0099733C">
          <w:rPr>
            <w:i/>
            <w:iCs/>
          </w:rPr>
          <w:delText xml:space="preserve">Saccharomyces </w:delText>
        </w:r>
      </w:del>
      <w:ins w:id="334" w:author="yjy" w:date="2020-07-10T02:25:00Z">
        <w:r w:rsidR="0099733C" w:rsidRPr="008200A6">
          <w:rPr>
            <w:i/>
            <w:iCs/>
          </w:rPr>
          <w:t>S</w:t>
        </w:r>
        <w:r w:rsidR="0099733C">
          <w:rPr>
            <w:i/>
            <w:iCs/>
          </w:rPr>
          <w:t>.</w:t>
        </w:r>
        <w:r w:rsidR="0099733C" w:rsidRPr="008200A6">
          <w:rPr>
            <w:i/>
            <w:iCs/>
          </w:rPr>
          <w:t xml:space="preserve"> </w:t>
        </w:r>
      </w:ins>
      <w:r w:rsidR="00BE6F12" w:rsidRPr="008200A6">
        <w:rPr>
          <w:i/>
          <w:iCs/>
        </w:rPr>
        <w:t>cerevisiae</w:t>
      </w:r>
      <w:r w:rsidR="00BE6F12">
        <w:t xml:space="preserve"> </w:t>
      </w:r>
      <w:r w:rsidR="00BE6F12">
        <w:fldChar w:fldCharType="begin"/>
      </w:r>
      <w:r w:rsidR="0047250C">
        <w:instrText>ADDIN F1000_CSL_CITATION&lt;~#@#~&gt;[{"DOI":"10.1073/pnas.0607469104","First":false,"Last":false,"PMCID":"PMC1892921","PMID":"17287356","abstract":"Respiratory metabolism plays an important role in energy production in the form of ATP in all aerobically growing cells. However, a limitation in respiratory capacity results in overflow metabolism, leading to the formation of byproducts, a phenomenon known as \"overflow metabolism\" or \"the Crabtree effect.\" The yeast Saccharomyces cerevisiae has served as an important model organism for studying the Crabtree effect. When subjected to increasing glycolytic fluxes under aerobic conditions, there is a threshold value of the glucose uptake rate at which the metabolism shifts from purely respiratory to mixed respiratory and fermentative. It is well known that glucose repression of respiratory pathways occurs at high glycolytic fluxes, resulting in a decrease in respiratory capacity. Despite many years of detailed studies on this subject, it is not known whether the onset of the Crabtree effect is due to limited respiratory capacity or is caused by glucose-mediated repression of respiration. When respiration in S. cerevisiae was increased by introducing a heterologous alternative oxidase, we observed reduced aerobic ethanol formation. In contrast, increasing nonrespiratory NADH oxidation by overexpression of a water-forming NADH oxidase reduced aerobic glycerol formation. The metabolic response to elevated alternative oxidase occurred predominantly in the mitochondria, whereas NADH oxidase affected genes that catalyze cytosolic reactions. Moreover, NADH oxidase restored the deficiency of cytosolic NADH dehydrogenases in S. cerevisiae. These results indicate that NADH oxidase localizes in the cytosol, whereas alternative oxidase is directed to the mitochondria.","author":[{"family":"Vemuri","given":"G N"},{"family":"Eiteman","given":"M A"},{"family":"McEwen","given":"J E"},{"family":"Olsson","given":"L"},{"family":"Nielsen","given":"J"}],"authorYearDisplayFormat":false,"citation-label":"1588591","container-title":"Proceedings of the National Academy of Sciences of the United States of America","container-title-short":"Proc Natl Acad Sci USA","id":"1588591","invisible":false,"issue":"7","issued":{"date-parts":[["2007","2","13"]]},"journalAbbreviation":"Proc Natl Acad Sci USA","page":"2402-2407","suppress-author":false,"title":"Increasing NADH oxidation reduces overflow metabolism in Saccharomyces cerevisiae.","type":"article-journal","volume":"104"}]</w:instrText>
      </w:r>
      <w:r w:rsidR="00BE6F12">
        <w:fldChar w:fldCharType="separate"/>
      </w:r>
      <w:r w:rsidR="007272A4" w:rsidRPr="007272A4">
        <w:rPr>
          <w:noProof/>
        </w:rPr>
        <w:t xml:space="preserve">(Vemuri </w:t>
      </w:r>
      <w:r w:rsidR="007272A4" w:rsidRPr="007272A4">
        <w:rPr>
          <w:i/>
          <w:noProof/>
        </w:rPr>
        <w:t>et al</w:t>
      </w:r>
      <w:r w:rsidR="007272A4" w:rsidRPr="007272A4">
        <w:rPr>
          <w:noProof/>
        </w:rPr>
        <w:t>, 2007)</w:t>
      </w:r>
      <w:r w:rsidR="00BE6F12">
        <w:fldChar w:fldCharType="end"/>
      </w:r>
      <w:r w:rsidR="00BE6F12">
        <w:t xml:space="preserve"> </w:t>
      </w:r>
      <w:r w:rsidR="00050220">
        <w:t>can</w:t>
      </w:r>
      <w:r w:rsidR="008200A6">
        <w:t xml:space="preserve"> reduce </w:t>
      </w:r>
      <w:r w:rsidR="00FC5F04">
        <w:t>the NADH/NAD</w:t>
      </w:r>
      <w:r w:rsidR="00FC5F04" w:rsidRPr="00FC5F04">
        <w:rPr>
          <w:vertAlign w:val="superscript"/>
        </w:rPr>
        <w:t>+</w:t>
      </w:r>
      <w:r w:rsidR="00FC5F04">
        <w:t xml:space="preserve"> ratio and </w:t>
      </w:r>
      <w:r w:rsidR="00460360">
        <w:t>suppre</w:t>
      </w:r>
      <w:r w:rsidR="004C0B1B">
        <w:t xml:space="preserve">ss </w:t>
      </w:r>
      <w:r w:rsidR="00FC5F04">
        <w:t xml:space="preserve">the </w:t>
      </w:r>
      <w:r w:rsidR="008200A6">
        <w:t xml:space="preserve">overflow metabolism, which agreed with our findings that </w:t>
      </w:r>
      <w:del w:id="335" w:author="yjy" w:date="2020-07-12T21:40:00Z">
        <w:r w:rsidR="008200A6" w:rsidDel="00E25BB0">
          <w:delText>rhamnolipid production</w:delText>
        </w:r>
      </w:del>
      <w:ins w:id="336" w:author="yjy" w:date="2020-07-12T21:40:00Z">
        <w:r w:rsidR="00E25BB0">
          <w:t>rhamnolipid production</w:t>
        </w:r>
      </w:ins>
      <w:r w:rsidR="008200A6">
        <w:t xml:space="preserve"> </w:t>
      </w:r>
      <w:r w:rsidR="00031CB0">
        <w:t xml:space="preserve">is </w:t>
      </w:r>
      <w:r w:rsidR="008200A6">
        <w:t>redox</w:t>
      </w:r>
      <w:r w:rsidR="00031CB0">
        <w:t>-dependent</w:t>
      </w:r>
      <w:r w:rsidR="00874D4F">
        <w:t xml:space="preserve">. </w:t>
      </w:r>
      <w:r>
        <w:t xml:space="preserve">One apparent difference </w:t>
      </w:r>
      <w:r w:rsidR="00296814">
        <w:t xml:space="preserve">between </w:t>
      </w:r>
      <w:r w:rsidR="00296814" w:rsidRPr="00296814">
        <w:rPr>
          <w:i/>
          <w:iCs/>
        </w:rPr>
        <w:t>P. aeruginosa</w:t>
      </w:r>
      <w:r w:rsidR="00296814">
        <w:t xml:space="preserve"> </w:t>
      </w:r>
      <w:del w:id="337" w:author="yjy" w:date="2020-07-12T21:40:00Z">
        <w:r w:rsidR="00296814" w:rsidDel="00E25BB0">
          <w:delText>rhamnolipid production</w:delText>
        </w:r>
      </w:del>
      <w:ins w:id="338" w:author="yjy" w:date="2020-07-12T21:40:00Z">
        <w:r w:rsidR="00E25BB0">
          <w:t>rhamnolipid production</w:t>
        </w:r>
      </w:ins>
      <w:r w:rsidR="00296814">
        <w:t xml:space="preserve"> and overflow metabolism observed in other </w:t>
      </w:r>
      <w:r w:rsidR="001E3A70">
        <w:t>cell types</w:t>
      </w:r>
      <w:r w:rsidR="00296814">
        <w:t xml:space="preserve"> is that rhamnolipids </w:t>
      </w:r>
      <w:r>
        <w:t>are</w:t>
      </w:r>
      <w:r w:rsidR="00296814">
        <w:t xml:space="preserve"> </w:t>
      </w:r>
      <w:r w:rsidR="00985885">
        <w:t>controlled by quorum-sensing in addition to nutrient cues</w:t>
      </w:r>
      <w:r w:rsidR="00E84E01">
        <w:t xml:space="preserve">, which result in </w:t>
      </w:r>
      <w:r>
        <w:t xml:space="preserve">a </w:t>
      </w:r>
      <w:r w:rsidR="00927F4C">
        <w:t>cell-</w:t>
      </w:r>
      <w:r w:rsidR="00E84E01">
        <w:t>density-dependence</w:t>
      </w:r>
      <w:r w:rsidR="006F7DD6">
        <w:t xml:space="preserve"> </w:t>
      </w:r>
      <w:r w:rsidR="007D29E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D29E1">
        <w:fldChar w:fldCharType="separate"/>
      </w:r>
      <w:r w:rsidR="007272A4" w:rsidRPr="007272A4">
        <w:rPr>
          <w:noProof/>
        </w:rPr>
        <w:t xml:space="preserve">(Boyle </w:t>
      </w:r>
      <w:r w:rsidR="007272A4" w:rsidRPr="007272A4">
        <w:rPr>
          <w:i/>
          <w:noProof/>
        </w:rPr>
        <w:t>et al</w:t>
      </w:r>
      <w:r w:rsidR="007272A4" w:rsidRPr="007272A4">
        <w:rPr>
          <w:noProof/>
        </w:rPr>
        <w:t>, 2015)</w:t>
      </w:r>
      <w:r w:rsidR="007D29E1">
        <w:fldChar w:fldCharType="end"/>
      </w:r>
      <w:r w:rsidR="00C6455A" w:rsidRPr="00F079B1">
        <w:t>.</w:t>
      </w:r>
    </w:p>
    <w:p w14:paraId="61A5068E" w14:textId="5555FED8" w:rsidR="00FA261E" w:rsidRPr="00003455" w:rsidRDefault="007E5149" w:rsidP="00D8019D">
      <w:pPr>
        <w:spacing w:before="240" w:after="240"/>
        <w:jc w:val="both"/>
        <w:rPr>
          <w:iCs/>
        </w:rPr>
      </w:pPr>
      <w:r>
        <w:t xml:space="preserve">Should </w:t>
      </w:r>
      <w:del w:id="339" w:author="yjy" w:date="2020-07-12T21:40:00Z">
        <w:r w:rsidR="007D29E1" w:rsidDel="00E25BB0">
          <w:delText>rhamnolipid production</w:delText>
        </w:r>
      </w:del>
      <w:ins w:id="340" w:author="yjy" w:date="2020-07-12T21:40:00Z">
        <w:r w:rsidR="00E25BB0">
          <w:t>rhamnolipid production</w:t>
        </w:r>
      </w:ins>
      <w:r w:rsidR="007D29E1">
        <w:t xml:space="preserve"> provide </w:t>
      </w:r>
      <w:r>
        <w:t xml:space="preserve">a </w:t>
      </w:r>
      <w:r w:rsidR="002132BF">
        <w:t xml:space="preserve">fitness </w:t>
      </w:r>
      <w:r>
        <w:t xml:space="preserve">benefit </w:t>
      </w:r>
      <w:r w:rsidR="007D29E1">
        <w:t xml:space="preserve">for </w:t>
      </w:r>
      <w:r w:rsidR="007D29E1" w:rsidRPr="007D29E1">
        <w:rPr>
          <w:i/>
          <w:iCs/>
        </w:rPr>
        <w:t>P. aeruginosa</w:t>
      </w:r>
      <w:r w:rsidR="007D29E1">
        <w:t xml:space="preserve"> under any environmental conditions? </w:t>
      </w:r>
      <w:r w:rsidR="009D4684">
        <w:t xml:space="preserve">We have previously shown that </w:t>
      </w:r>
      <w:r w:rsidR="00047E9A">
        <w:t xml:space="preserve">rhamnolipid production is dispensable for normal growth of </w:t>
      </w:r>
      <w:r w:rsidR="00047E9A" w:rsidRPr="00047E9A">
        <w:rPr>
          <w:i/>
          <w:iCs/>
        </w:rPr>
        <w:t>P. aeruginosa</w:t>
      </w:r>
      <w:r w:rsidR="00047E9A">
        <w:t xml:space="preserve"> under laboratory condition</w:t>
      </w:r>
      <w:r w:rsidR="00A309C1">
        <w:t>: t</w:t>
      </w:r>
      <w:r w:rsidR="008A4894">
        <w:t xml:space="preserve">he </w:t>
      </w:r>
      <w:proofErr w:type="spellStart"/>
      <w:r w:rsidR="009D4684" w:rsidRPr="00F079B1">
        <w:t>Δ</w:t>
      </w:r>
      <w:r w:rsidR="009D4684">
        <w:rPr>
          <w:i/>
        </w:rPr>
        <w:t>rhlA</w:t>
      </w:r>
      <w:proofErr w:type="spellEnd"/>
      <w:r w:rsidR="009D4684">
        <w:rPr>
          <w:iCs/>
        </w:rPr>
        <w:t xml:space="preserve"> mutant </w:t>
      </w:r>
      <w:r w:rsidR="00277FC7">
        <w:rPr>
          <w:iCs/>
        </w:rPr>
        <w:t>(</w:t>
      </w:r>
      <w:r w:rsidR="00946A72">
        <w:rPr>
          <w:iCs/>
        </w:rPr>
        <w:t>rhamnolipid</w:t>
      </w:r>
      <w:ins w:id="341" w:author="yjy" w:date="2020-07-10T02:33:00Z">
        <w:r w:rsidR="00682521">
          <w:rPr>
            <w:iCs/>
          </w:rPr>
          <w:t>s</w:t>
        </w:r>
      </w:ins>
      <w:r w:rsidR="00946A72">
        <w:rPr>
          <w:iCs/>
        </w:rPr>
        <w:t xml:space="preserve"> </w:t>
      </w:r>
      <w:r w:rsidR="00277FC7">
        <w:rPr>
          <w:iCs/>
        </w:rPr>
        <w:t xml:space="preserve">defector) </w:t>
      </w:r>
      <w:r w:rsidR="009D4684">
        <w:rPr>
          <w:iCs/>
        </w:rPr>
        <w:t xml:space="preserve">had </w:t>
      </w:r>
      <w:r w:rsidR="00E030F6">
        <w:rPr>
          <w:iCs/>
        </w:rPr>
        <w:t>almost the same</w:t>
      </w:r>
      <w:r w:rsidR="009D4684">
        <w:rPr>
          <w:iCs/>
        </w:rPr>
        <w:t xml:space="preserve"> growth rate </w:t>
      </w:r>
      <w:r w:rsidR="00E30E46">
        <w:rPr>
          <w:iCs/>
        </w:rPr>
        <w:fldChar w:fldCharType="begin"/>
      </w:r>
      <w:r w:rsidR="0047250C">
        <w:rPr>
          <w:iCs/>
        </w:rPr>
        <w:instrText>ADDIN F1000_CSL_CITATION&lt;~#@#~&gt;[{"DOI":"10.1186/1471-2180-11-140","First":false,"Last":false,"PMCID":"PMC3152908","PMID":"21682889","abstract":"&lt;strong&gt;BACKGROUND:&lt;/strong&gt; Online spectrophotometric measurements allow monitoring dynamic biological processes with high-time resolution. Contrastingly, numerous other methods require laborious treatment of samples and can only be carried out offline. Integrating both types of measurement would allow analyzing biological processes more comprehensively. A typical example of this problem is acquiring quantitative data on rhamnolipid secretion by the opportunistic pathogen Pseudomonas aeruginosa. P. aeruginosa cell growth can be measured by optical density (OD600) and gene expression can be measured using reporter fusions with a fluorescent protein, allowing high time resolution monitoring. However, measuring the secreted rhamnolipid biosurfactants requires laborious sample processing, which makes this an offline measurement.&lt;br&gt;&lt;br&gt;&lt;strong&gt;RESULTS:&lt;/strong&gt; Here, we propose a method to integrate growth curve data with endpoint measurements of secreted metabolites that is inspired by a model of exponential cell growth. If serial diluting an inoculum gives reproducible time series shifted in time, then time series of endpoint measurements can be reconstructed using calculated time shifts between dilutions. We illustrate the method using measured rhamnolipid secretion by P. aeruginosa as endpoint measurements and we integrate these measurements with high-resolution growth curves measured by OD600 and expression of rhamnolipid synthesis genes monitored using a reporter fusion. Two-fold serial dilution allowed integrating rhamnolipid measurements at a ~0.4 h-1 frequency with high-time resolved data measured at a 6 h-1 frequency. We show how this simple method can be used in combination with mutants lacking specific genes in the rhamnolipid synthesis or quorum sensing regulation to acquire rich dynamic data on P. aeruginosa virulence regulation. Additionally, the linear relation between the ratio of inocula and the time-shift between curves produces high-precision measurements of maximum specific growth rates, which were determined with a precision of ~5.4%.&lt;br&gt;&lt;br&gt;&lt;strong&gt;CONCLUSIONS:&lt;/strong&gt; Growth curve synchronization allows integration of rich time-resolved data with endpoint measurements to produce time-resolved quantitative measurements. Such data can be valuable to unveil the dynamic regulation of virulence in P. aeruginosa. More generally, growth curve synchronization can be applied to many biological systems thus helping to overcome a key obstacle in dynamic regulation: the scarceness of quantitative time-resolved data.","author":[{"family":"van Ditmarsch","given":"Dave"},{"family":"Xavier","given":"João B"}],"authorYearDisplayFormat":false,"citation-label":"4015328","container-title":"BMC Microbiology","container-title-short":"BMC Microbiol.","id":"4015328","invisible":false,"issued":{"date-parts":[["2011","6","17"]]},"journalAbbreviation":"BMC Microbiol.","page":"140","suppress-author":false,"title":"High-resolution time series of &lt;i&gt;Pseudomonas aeruginosa&lt;/i&gt; gene expression and rhamnolipid secretion through growth curve synchronization.","type":"article-journal","volume":"11"}]</w:instrText>
      </w:r>
      <w:r w:rsidR="00E30E46">
        <w:rPr>
          <w:iCs/>
        </w:rPr>
        <w:fldChar w:fldCharType="separate"/>
      </w:r>
      <w:r w:rsidR="007272A4" w:rsidRPr="007272A4">
        <w:rPr>
          <w:iCs/>
          <w:noProof/>
        </w:rPr>
        <w:t>(van Ditmarsch &amp; Xavier, 2011)</w:t>
      </w:r>
      <w:r w:rsidR="00E30E46">
        <w:rPr>
          <w:iCs/>
        </w:rPr>
        <w:fldChar w:fldCharType="end"/>
      </w:r>
      <w:r w:rsidR="00544914">
        <w:rPr>
          <w:iCs/>
        </w:rPr>
        <w:t xml:space="preserve"> and </w:t>
      </w:r>
      <w:r w:rsidR="00E030F6">
        <w:rPr>
          <w:iCs/>
        </w:rPr>
        <w:t xml:space="preserve">very similar </w:t>
      </w:r>
      <w:r w:rsidR="00544914">
        <w:rPr>
          <w:iCs/>
        </w:rPr>
        <w:t>metabolom</w:t>
      </w:r>
      <w:r>
        <w:rPr>
          <w:iCs/>
        </w:rPr>
        <w:t>ic profiles</w:t>
      </w:r>
      <w:r w:rsidR="00544914">
        <w:rPr>
          <w:iCs/>
        </w:rPr>
        <w:t xml:space="preserve"> </w:t>
      </w:r>
      <w:r w:rsidR="00544914">
        <w:rPr>
          <w:iCs/>
        </w:rPr>
        <w:fldChar w:fldCharType="begin"/>
      </w:r>
      <w:r w:rsidR="0047250C">
        <w:rPr>
          <w:iCs/>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44914">
        <w:rPr>
          <w:iCs/>
        </w:rPr>
        <w:fldChar w:fldCharType="separate"/>
      </w:r>
      <w:r w:rsidR="007272A4" w:rsidRPr="007272A4">
        <w:rPr>
          <w:iCs/>
          <w:noProof/>
        </w:rPr>
        <w:t xml:space="preserve">(Boyle </w:t>
      </w:r>
      <w:r w:rsidR="007272A4" w:rsidRPr="007272A4">
        <w:rPr>
          <w:i/>
          <w:iCs/>
          <w:noProof/>
        </w:rPr>
        <w:t>et al</w:t>
      </w:r>
      <w:r w:rsidR="007272A4" w:rsidRPr="007272A4">
        <w:rPr>
          <w:iCs/>
          <w:noProof/>
        </w:rPr>
        <w:t>, 2017)</w:t>
      </w:r>
      <w:r w:rsidR="00544914">
        <w:rPr>
          <w:iCs/>
        </w:rPr>
        <w:fldChar w:fldCharType="end"/>
      </w:r>
      <w:r w:rsidR="00781F23">
        <w:rPr>
          <w:iCs/>
        </w:rPr>
        <w:t>, suggesting that</w:t>
      </w:r>
      <w:r w:rsidR="00781F23" w:rsidRPr="00781F23">
        <w:t xml:space="preserve"> </w:t>
      </w:r>
      <w:r w:rsidR="00781F23" w:rsidRPr="00AB23C1">
        <w:t xml:space="preserve">the carbon used for </w:t>
      </w:r>
      <w:del w:id="342" w:author="yjy" w:date="2020-07-12T21:40:00Z">
        <w:r w:rsidR="00781F23" w:rsidRPr="00AB23C1" w:rsidDel="00E25BB0">
          <w:delText>rhamnolipids production</w:delText>
        </w:r>
      </w:del>
      <w:ins w:id="343" w:author="yjy" w:date="2020-07-12T21:40:00Z">
        <w:r w:rsidR="00E25BB0">
          <w:t>rhamnolipid production</w:t>
        </w:r>
      </w:ins>
      <w:r w:rsidR="00781F23" w:rsidRPr="00AB23C1">
        <w:t xml:space="preserve"> does not interfere with biomass production.</w:t>
      </w:r>
      <w:r w:rsidR="00781F23">
        <w:t xml:space="preserve"> </w:t>
      </w:r>
      <w:r w:rsidR="001A2A0A">
        <w:rPr>
          <w:iCs/>
        </w:rPr>
        <w:t xml:space="preserve">This is consistent with our flux-balance analysis of Pseudomonas metabolism where shutting down </w:t>
      </w:r>
      <w:del w:id="344" w:author="yjy" w:date="2020-07-12T21:40:00Z">
        <w:r w:rsidR="001A2A0A" w:rsidDel="00E25BB0">
          <w:rPr>
            <w:iCs/>
          </w:rPr>
          <w:delText>rhamnolipid production</w:delText>
        </w:r>
      </w:del>
      <w:ins w:id="345" w:author="yjy" w:date="2020-07-12T21:40:00Z">
        <w:r w:rsidR="00E25BB0">
          <w:rPr>
            <w:iCs/>
          </w:rPr>
          <w:t>rhamnolipid production</w:t>
        </w:r>
      </w:ins>
      <w:r w:rsidR="001A2A0A">
        <w:rPr>
          <w:iCs/>
        </w:rPr>
        <w:t xml:space="preserve"> does </w:t>
      </w:r>
      <w:r w:rsidR="00581411">
        <w:rPr>
          <w:iCs/>
        </w:rPr>
        <w:t xml:space="preserve">not </w:t>
      </w:r>
      <w:r w:rsidR="001A2A0A">
        <w:rPr>
          <w:iCs/>
        </w:rPr>
        <w:t xml:space="preserve">affect growth and excess carbon can be </w:t>
      </w:r>
      <w:r w:rsidR="00581411">
        <w:rPr>
          <w:iCs/>
        </w:rPr>
        <w:t xml:space="preserve">alternatively </w:t>
      </w:r>
      <w:r w:rsidR="001A2A0A">
        <w:rPr>
          <w:iCs/>
        </w:rPr>
        <w:t>secreted in form of other metabolites such as acetate</w:t>
      </w:r>
      <w:r w:rsidR="00AD07AC">
        <w:rPr>
          <w:iCs/>
        </w:rPr>
        <w:t xml:space="preserve"> (</w:t>
      </w:r>
      <w:r w:rsidR="00AD07AC" w:rsidRPr="00AD07AC">
        <w:rPr>
          <w:iCs/>
          <w:highlight w:val="yellow"/>
        </w:rPr>
        <w:t>Fig. 5</w:t>
      </w:r>
      <w:r w:rsidR="00AD07AC">
        <w:rPr>
          <w:iCs/>
        </w:rPr>
        <w:t>)</w:t>
      </w:r>
      <w:r w:rsidR="001A2A0A">
        <w:rPr>
          <w:iCs/>
        </w:rPr>
        <w:t xml:space="preserve">. </w:t>
      </w:r>
      <w:commentRangeStart w:id="346"/>
      <w:r w:rsidR="00CB2D94">
        <w:rPr>
          <w:iCs/>
        </w:rPr>
        <w:t>Notably</w:t>
      </w:r>
      <w:r w:rsidR="00145ED1">
        <w:rPr>
          <w:iCs/>
        </w:rPr>
        <w:t xml:space="preserve">, </w:t>
      </w:r>
      <w:proofErr w:type="spellStart"/>
      <w:r w:rsidR="00CB2D94" w:rsidRPr="00F079B1">
        <w:t>Δ</w:t>
      </w:r>
      <w:r w:rsidR="00CB2D94">
        <w:rPr>
          <w:i/>
        </w:rPr>
        <w:t>rhlA</w:t>
      </w:r>
      <w:proofErr w:type="spellEnd"/>
      <w:r w:rsidR="00CB2D94">
        <w:rPr>
          <w:iCs/>
        </w:rPr>
        <w:t xml:space="preserve"> </w:t>
      </w:r>
      <w:r w:rsidR="005F3C0C">
        <w:rPr>
          <w:iCs/>
        </w:rPr>
        <w:t>had</w:t>
      </w:r>
      <w:r w:rsidR="00145ED1" w:rsidRPr="00145ED1">
        <w:rPr>
          <w:iCs/>
        </w:rPr>
        <w:t xml:space="preserve"> higher gamma-</w:t>
      </w:r>
      <w:proofErr w:type="spellStart"/>
      <w:r w:rsidR="00145ED1" w:rsidRPr="00145ED1">
        <w:rPr>
          <w:iCs/>
        </w:rPr>
        <w:t>Glutamylcysteine</w:t>
      </w:r>
      <w:proofErr w:type="spellEnd"/>
      <w:r w:rsidR="00145ED1" w:rsidRPr="00145ED1">
        <w:rPr>
          <w:iCs/>
        </w:rPr>
        <w:t xml:space="preserve"> (</w:t>
      </w:r>
      <w:r w:rsidR="00145ED1" w:rsidRPr="00145ED1">
        <w:rPr>
          <w:iCs/>
          <w:highlight w:val="yellow"/>
        </w:rPr>
        <w:t xml:space="preserve">Supplementary </w:t>
      </w:r>
      <w:r w:rsidR="00145ED1" w:rsidRPr="00F928AE">
        <w:rPr>
          <w:iCs/>
          <w:highlight w:val="yellow"/>
        </w:rPr>
        <w:t xml:space="preserve">Fig. </w:t>
      </w:r>
      <w:r w:rsidR="00F928AE" w:rsidRPr="00F928AE">
        <w:rPr>
          <w:iCs/>
          <w:highlight w:val="yellow"/>
        </w:rPr>
        <w:t>S7</w:t>
      </w:r>
      <w:r w:rsidR="00145ED1" w:rsidRPr="00145ED1">
        <w:rPr>
          <w:iCs/>
        </w:rPr>
        <w:t xml:space="preserve">), the immediate precursor of glutathione. </w:t>
      </w:r>
      <w:r w:rsidR="00544914">
        <w:rPr>
          <w:iCs/>
        </w:rPr>
        <w:t>Since g</w:t>
      </w:r>
      <w:r w:rsidR="00145ED1" w:rsidRPr="00145ED1">
        <w:rPr>
          <w:iCs/>
        </w:rPr>
        <w:t xml:space="preserve">lutathione is a well-known antioxidant that protects cell from ROS damage </w:t>
      </w:r>
      <w:r w:rsidR="00145ED1" w:rsidRPr="00145ED1">
        <w:rPr>
          <w:iCs/>
        </w:rPr>
        <w:fldChar w:fldCharType="begin"/>
      </w:r>
      <w:r w:rsidR="0047250C">
        <w:rPr>
          <w:iCs/>
        </w:rPr>
        <w:instrText>ADDIN F1000_CSL_CITATION&lt;~#@#~&gt;[{"DOI":"10.1038/nrmicro.2017.26","First":false,"Last":false,"PMID":"28420885","abstract":"Oxidative damage can have a devastating effect on the structure and activity of proteins, and may even lead to cell death. The sulfur-containing amino acids cysteine and methionine are particularly susceptible to reactive oxygen species (ROS) and reactive chlorine species (RCS), which can damage proteins. In this Review, we discuss our current understanding of the reducing systems that enable bacteria to repair oxidatively damaged cysteine and methionine residues in the cytoplasm and in the bacterial cell envelope. We highlight the importance of these repair systems in bacterial physiology and virulence, and we discuss several examples of proteins that become activated by oxidation and help bacteria to respond to oxidative stress.","author":[{"family":"Ezraty","given":"Benjamin"},{"family":"Gennaris","given":"Alexandra"},{"family":"Barras","given":"Frédéric"},{"family":"Collet","given":"Jean-François"}],"authorYearDisplayFormat":false,"citation-label":"3790804","container-title":"Nature Reviews. Microbiology","container-title-short":"Nat. Rev. Microbiol.","id":"3790804","invisible":false,"issue":"7","issued":{"date-parts":[["2017","4","19"]]},"journalAbbreviation":"Nat. Rev. Microbiol.","page":"385-396","suppress-author":false,"title":"Oxidative stress, protein damage and repair in bacteria.","type":"article-journal","volume":"15"}]</w:instrText>
      </w:r>
      <w:r w:rsidR="00145ED1" w:rsidRPr="00145ED1">
        <w:rPr>
          <w:iCs/>
        </w:rPr>
        <w:fldChar w:fldCharType="separate"/>
      </w:r>
      <w:r w:rsidR="007272A4" w:rsidRPr="007272A4">
        <w:rPr>
          <w:iCs/>
          <w:noProof/>
        </w:rPr>
        <w:t xml:space="preserve">(Ezraty </w:t>
      </w:r>
      <w:r w:rsidR="007272A4" w:rsidRPr="007272A4">
        <w:rPr>
          <w:i/>
          <w:iCs/>
          <w:noProof/>
        </w:rPr>
        <w:t>et al</w:t>
      </w:r>
      <w:r w:rsidR="007272A4" w:rsidRPr="007272A4">
        <w:rPr>
          <w:iCs/>
          <w:noProof/>
        </w:rPr>
        <w:t>, 2017)</w:t>
      </w:r>
      <w:r w:rsidR="00145ED1" w:rsidRPr="00145ED1">
        <w:rPr>
          <w:iCs/>
        </w:rPr>
        <w:fldChar w:fldCharType="end"/>
      </w:r>
      <w:r w:rsidR="00544914">
        <w:rPr>
          <w:iCs/>
        </w:rPr>
        <w:t xml:space="preserve">, </w:t>
      </w:r>
      <w:proofErr w:type="spellStart"/>
      <w:r w:rsidR="00CB2D94" w:rsidRPr="00F079B1">
        <w:t>Δ</w:t>
      </w:r>
      <w:r w:rsidR="00CB2D94">
        <w:rPr>
          <w:i/>
        </w:rPr>
        <w:t>rhlA</w:t>
      </w:r>
      <w:proofErr w:type="spellEnd"/>
      <w:r w:rsidR="00CB2D94">
        <w:rPr>
          <w:iCs/>
        </w:rPr>
        <w:t xml:space="preserve"> </w:t>
      </w:r>
      <w:r w:rsidR="00544914">
        <w:rPr>
          <w:iCs/>
        </w:rPr>
        <w:t xml:space="preserve">may exhibit slight oxidative burden, which </w:t>
      </w:r>
      <w:r w:rsidR="00CB2D94">
        <w:rPr>
          <w:iCs/>
        </w:rPr>
        <w:t xml:space="preserve">would </w:t>
      </w:r>
      <w:r w:rsidR="00544914">
        <w:rPr>
          <w:iCs/>
        </w:rPr>
        <w:t>explain</w:t>
      </w:r>
      <w:r w:rsidR="00CB2D94">
        <w:rPr>
          <w:iCs/>
        </w:rPr>
        <w:t xml:space="preserve"> why it has a marginally lower fitness than the wild-type in swarming competitions</w:t>
      </w:r>
      <w:r w:rsidR="00544914">
        <w:rPr>
          <w:iCs/>
        </w:rPr>
        <w:t xml:space="preserve"> </w:t>
      </w:r>
      <w:commentRangeEnd w:id="346"/>
      <w:r w:rsidR="00682521">
        <w:rPr>
          <w:rStyle w:val="CommentReference"/>
          <w:lang w:eastAsia="zh-CN"/>
        </w:rPr>
        <w:commentReference w:id="346"/>
      </w:r>
      <w:r w:rsidR="00544914">
        <w:rPr>
          <w:iCs/>
        </w:rPr>
        <w:fldChar w:fldCharType="begin"/>
      </w:r>
      <w:r w:rsidR="007272A4">
        <w:rPr>
          <w:iCs/>
        </w:rPr>
        <w: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trait.","type":"article-journal","volume":"9"},{"DOI":"10.1101/2020.01.23.914481","First":false,"Last":false,"abstract":"&lt;p&gt;The ability of single-celled microbes to integrate environmental signals and control gene expression enables calculated decisions on whether they should invest in a behavior in a specific environment. But how can the same mechanisms of gene expression control—resulting from individuals sensing, integrating and responding to diffusible queues in dynamic, densely populated microbial communities—enable the evolution and stability of cooperative behaviors that could easily be exploited by cheaters? Here we combine fluorescent imaging with computational analyses to investigate how the micro-environment experienced by cells in spatially-structured systems impacts cooperative behavior. We focus on swarming in the opportunistic human pathogen &lt;i&gt;Pseudomonas aeruginosa&lt;/i&gt; , a behavior that requires cooperative secretions of rhamnolipid surfactants to facilitate collective movement over surfaces. Our analysis shows that the expression of rhamnolipid synthesis varies across the colony and, counter to previous knowledge, peaks at tips of swarming tendrils. To dissect the contribution of competing diffusive inputs—quorum sensing signals and growth-limiting nutrients—we adapted the classic Colony Forming Unit (CFU) assay to record colony growth and gene expression dynamics across thousands of colonies. We found these cells capable of centimeter-scale communication in a pattern of gene expression previously undetected in liquid culture systems. Validation experiments where we manipulated gene expression by flooding the environment with quorum sensing signals could accelerate the onset of swarming, but the cooperative trait remained robust to cheaters. Taken together, these results shed new light on the integration of diffusible signals that stabilizes swarming motility, a cooperative microbial behavior.&lt;/p&gt;","author":[{"family":"Monaco","given":"Hilary"},{"family":"Sereno","given":"Tiago"},{"family":"Liu","given":"Kevin"},{"family":"Reagor","given":"Caleb"},{"family":"Deforet","given":"Maxime"},{"family":"Xavier","given":"Joao B."}],"authorYearDisplayFormat":false,"citation-label":"9106707","container-title":"BioRxiv","container-title-short":"BioRxiv","id":"9106707","invisible":false,"issued":{"date-parts":[["2020","1","24"]]},"journalAbbreviation":"BioRxiv","suppress-author":false,"title":"Spatial-temporal dynamics of a microbial cooperative behavior robust to cheating","type":"article-journal"}]</w:instrText>
      </w:r>
      <w:r w:rsidR="00544914">
        <w:rPr>
          <w:iCs/>
        </w:rPr>
        <w:fldChar w:fldCharType="separate"/>
      </w:r>
      <w:r w:rsidR="007272A4" w:rsidRPr="007272A4">
        <w:rPr>
          <w:iCs/>
          <w:noProof/>
        </w:rPr>
        <w:t xml:space="preserve">(de Vargas Roditi </w:t>
      </w:r>
      <w:r w:rsidR="007272A4" w:rsidRPr="007272A4">
        <w:rPr>
          <w:i/>
          <w:iCs/>
          <w:noProof/>
        </w:rPr>
        <w:t>et al</w:t>
      </w:r>
      <w:r w:rsidR="007272A4" w:rsidRPr="007272A4">
        <w:rPr>
          <w:iCs/>
          <w:noProof/>
        </w:rPr>
        <w:t xml:space="preserve">, 2013; Monaco </w:t>
      </w:r>
      <w:r w:rsidR="007272A4" w:rsidRPr="007272A4">
        <w:rPr>
          <w:i/>
          <w:iCs/>
          <w:noProof/>
        </w:rPr>
        <w:t>et al</w:t>
      </w:r>
      <w:r w:rsidR="007272A4" w:rsidRPr="007272A4">
        <w:rPr>
          <w:iCs/>
          <w:noProof/>
        </w:rPr>
        <w:t>, 2020)</w:t>
      </w:r>
      <w:r w:rsidR="00544914">
        <w:rPr>
          <w:iCs/>
        </w:rPr>
        <w:fldChar w:fldCharType="end"/>
      </w:r>
      <w:r w:rsidR="00544914">
        <w:rPr>
          <w:iCs/>
        </w:rPr>
        <w:t>.</w:t>
      </w:r>
      <w:r w:rsidR="00E030F6">
        <w:rPr>
          <w:iCs/>
        </w:rPr>
        <w:t xml:space="preserve"> </w:t>
      </w:r>
      <w:r w:rsidR="007272A4">
        <w:rPr>
          <w:iCs/>
        </w:rPr>
        <w:t xml:space="preserve">Our mechanism proposes that </w:t>
      </w:r>
      <w:r w:rsidR="00C20D63">
        <w:rPr>
          <w:iCs/>
        </w:rPr>
        <w:t xml:space="preserve">increased oxidative burden may be related to </w:t>
      </w:r>
      <w:r w:rsidR="00541CF7">
        <w:rPr>
          <w:iCs/>
        </w:rPr>
        <w:t xml:space="preserve">altered </w:t>
      </w:r>
      <w:r w:rsidR="00FE0456">
        <w:rPr>
          <w:iCs/>
        </w:rPr>
        <w:t>redox ratio (</w:t>
      </w:r>
      <w:r w:rsidR="001F2D5A">
        <w:rPr>
          <w:iCs/>
        </w:rPr>
        <w:t>NAD</w:t>
      </w:r>
      <w:r w:rsidR="00FE0456">
        <w:rPr>
          <w:iCs/>
        </w:rPr>
        <w:t>(P)</w:t>
      </w:r>
      <w:r w:rsidR="001F2D5A">
        <w:rPr>
          <w:iCs/>
        </w:rPr>
        <w:t>H/NAD</w:t>
      </w:r>
      <w:r w:rsidR="00FE0456">
        <w:rPr>
          <w:iCs/>
        </w:rPr>
        <w:t>(P)</w:t>
      </w:r>
      <w:r w:rsidR="00FE0456" w:rsidRPr="00FE0456">
        <w:rPr>
          <w:iCs/>
          <w:vertAlign w:val="superscript"/>
        </w:rPr>
        <w:t>+</w:t>
      </w:r>
      <w:r w:rsidR="00FE0456">
        <w:rPr>
          <w:iCs/>
        </w:rPr>
        <w:t>)</w:t>
      </w:r>
      <w:r w:rsidR="00C20D63">
        <w:rPr>
          <w:iCs/>
        </w:rPr>
        <w:t xml:space="preserve">, </w:t>
      </w:r>
      <w:r w:rsidR="00B72F77">
        <w:rPr>
          <w:iCs/>
        </w:rPr>
        <w:t>considering that</w:t>
      </w:r>
      <w:r w:rsidR="00FE0456">
        <w:rPr>
          <w:iCs/>
        </w:rPr>
        <w:t xml:space="preserve"> </w:t>
      </w:r>
      <w:r w:rsidR="00B72F77">
        <w:rPr>
          <w:iCs/>
        </w:rPr>
        <w:t>fatty acid biosynthesis that provides precursors for rhamnolipid production regenerates NAD(P)+ from NAD(P)H</w:t>
      </w:r>
      <w:r w:rsidR="00011D68">
        <w:rPr>
          <w:iCs/>
        </w:rPr>
        <w:t>.</w:t>
      </w:r>
      <w:r w:rsidR="00851893">
        <w:rPr>
          <w:iCs/>
        </w:rPr>
        <w:t xml:space="preserve"> </w:t>
      </w:r>
      <w:r w:rsidR="0012152C">
        <w:rPr>
          <w:iCs/>
        </w:rPr>
        <w:t xml:space="preserve">Notably, the </w:t>
      </w:r>
      <w:r w:rsidR="0085272A">
        <w:rPr>
          <w:iCs/>
        </w:rPr>
        <w:t xml:space="preserve">active shutdown of </w:t>
      </w:r>
      <w:del w:id="347" w:author="yjy" w:date="2020-07-12T21:40:00Z">
        <w:r w:rsidR="00513D82" w:rsidDel="00E25BB0">
          <w:rPr>
            <w:iCs/>
          </w:rPr>
          <w:delText>rhamnolipids</w:delText>
        </w:r>
        <w:r w:rsidR="0085272A" w:rsidDel="00E25BB0">
          <w:rPr>
            <w:iCs/>
          </w:rPr>
          <w:delText xml:space="preserve"> production</w:delText>
        </w:r>
      </w:del>
      <w:ins w:id="348" w:author="yjy" w:date="2020-07-12T21:40:00Z">
        <w:r w:rsidR="00E25BB0">
          <w:rPr>
            <w:iCs/>
          </w:rPr>
          <w:t>rhamnolipid production</w:t>
        </w:r>
      </w:ins>
      <w:r w:rsidR="00513D82">
        <w:rPr>
          <w:iCs/>
        </w:rPr>
        <w:t xml:space="preserve"> in redox </w:t>
      </w:r>
      <w:r w:rsidR="0085272A">
        <w:rPr>
          <w:iCs/>
        </w:rPr>
        <w:t>imbalanced condition</w:t>
      </w:r>
      <w:r w:rsidR="00513D82">
        <w:rPr>
          <w:iCs/>
        </w:rPr>
        <w:t xml:space="preserve"> ensures that precious carbon and enzyme resources were not wasted but diverted to oxidative stress response mechanisms</w:t>
      </w:r>
      <w:r w:rsidR="00FA261E">
        <w:rPr>
          <w:iCs/>
        </w:rPr>
        <w:t>.</w:t>
      </w:r>
    </w:p>
    <w:p w14:paraId="795EF679" w14:textId="27491382" w:rsidR="00F054AB" w:rsidRPr="00345454" w:rsidRDefault="00851893" w:rsidP="00416929">
      <w:pPr>
        <w:spacing w:before="240" w:after="240"/>
        <w:jc w:val="both"/>
      </w:pPr>
      <w:r>
        <w:rPr>
          <w:color w:val="000000" w:themeColor="text1"/>
        </w:rPr>
        <w:t>This</w:t>
      </w:r>
      <w:r w:rsidR="00F054AB">
        <w:rPr>
          <w:color w:val="000000" w:themeColor="text1"/>
        </w:rPr>
        <w:t xml:space="preserve"> study sheds light on </w:t>
      </w:r>
      <w:r w:rsidR="00257FB6">
        <w:rPr>
          <w:color w:val="000000" w:themeColor="text1"/>
        </w:rPr>
        <w:t xml:space="preserve">how </w:t>
      </w:r>
      <w:r w:rsidR="0072231D">
        <w:rPr>
          <w:color w:val="000000" w:themeColor="text1"/>
        </w:rPr>
        <w:t xml:space="preserve">metabolite secretion </w:t>
      </w:r>
      <w:r>
        <w:rPr>
          <w:color w:val="000000" w:themeColor="text1"/>
        </w:rPr>
        <w:t xml:space="preserve">can </w:t>
      </w:r>
      <w:r w:rsidR="00257FB6">
        <w:rPr>
          <w:color w:val="000000" w:themeColor="text1"/>
        </w:rPr>
        <w:t>impact</w:t>
      </w:r>
      <w:r>
        <w:rPr>
          <w:color w:val="000000" w:themeColor="text1"/>
        </w:rPr>
        <w:t xml:space="preserve"> both single-cell physiology</w:t>
      </w:r>
      <w:r w:rsidR="0072231D">
        <w:rPr>
          <w:color w:val="000000" w:themeColor="text1"/>
        </w:rPr>
        <w:t xml:space="preserve"> </w:t>
      </w:r>
      <w:del w:id="349" w:author="yjy" w:date="2020-07-10T01:23:00Z">
        <w:r w:rsidR="0072231D" w:rsidDel="00F56EEC">
          <w:rPr>
            <w:color w:val="000000" w:themeColor="text1"/>
          </w:rPr>
          <w:delText>physiology</w:delText>
        </w:r>
        <w:r w:rsidDel="00F56EEC">
          <w:rPr>
            <w:color w:val="000000" w:themeColor="text1"/>
          </w:rPr>
          <w:delText xml:space="preserve"> </w:delText>
        </w:r>
      </w:del>
      <w:r>
        <w:rPr>
          <w:color w:val="000000" w:themeColor="text1"/>
        </w:rPr>
        <w:t xml:space="preserve">and </w:t>
      </w:r>
      <w:r w:rsidR="00886EC8">
        <w:rPr>
          <w:color w:val="000000" w:themeColor="text1"/>
        </w:rPr>
        <w:t>social</w:t>
      </w:r>
      <w:r>
        <w:rPr>
          <w:color w:val="000000" w:themeColor="text1"/>
        </w:rPr>
        <w:t xml:space="preserve"> behavior</w:t>
      </w:r>
      <w:r w:rsidR="00F318B2">
        <w:rPr>
          <w:color w:val="000000" w:themeColor="text1"/>
        </w:rPr>
        <w:t>.</w:t>
      </w:r>
      <w:r w:rsidR="00F62365">
        <w:rPr>
          <w:color w:val="000000" w:themeColor="text1"/>
        </w:rPr>
        <w:t xml:space="preserve"> </w:t>
      </w:r>
      <w:r w:rsidR="00F318B2">
        <w:rPr>
          <w:rFonts w:eastAsia="SimSun"/>
        </w:rPr>
        <w:t xml:space="preserve">Microorganisms secrete </w:t>
      </w:r>
      <w:r w:rsidR="00ED2FAE">
        <w:rPr>
          <w:rFonts w:eastAsia="SimSun"/>
        </w:rPr>
        <w:t xml:space="preserve">many </w:t>
      </w:r>
      <w:r w:rsidR="00F62365">
        <w:rPr>
          <w:rFonts w:eastAsia="SimSun"/>
        </w:rPr>
        <w:t xml:space="preserve">different </w:t>
      </w:r>
      <w:r w:rsidR="00F318B2">
        <w:rPr>
          <w:rFonts w:eastAsia="SimSun"/>
        </w:rPr>
        <w:t>kinds of</w:t>
      </w:r>
      <w:r w:rsidR="00F62365">
        <w:rPr>
          <w:rFonts w:eastAsia="SimSun"/>
        </w:rPr>
        <w:t xml:space="preserve"> metabolic byproducts, </w:t>
      </w:r>
      <w:r w:rsidR="00F318B2">
        <w:rPr>
          <w:rFonts w:eastAsia="SimSun"/>
        </w:rPr>
        <w:lastRenderedPageBreak/>
        <w:t>including</w:t>
      </w:r>
      <w:r w:rsidR="00F62365">
        <w:rPr>
          <w:color w:val="000000" w:themeColor="text1"/>
        </w:rPr>
        <w:t xml:space="preserve"> </w:t>
      </w:r>
      <w:r w:rsidR="00F318B2">
        <w:rPr>
          <w:rFonts w:eastAsia="SimSun"/>
        </w:rPr>
        <w:t xml:space="preserve">extracellular enzymes, </w:t>
      </w:r>
      <w:r w:rsidR="00F62365">
        <w:rPr>
          <w:rFonts w:eastAsia="SimSun"/>
        </w:rPr>
        <w:t xml:space="preserve">toxins </w:t>
      </w:r>
      <w:r w:rsidR="00F318B2">
        <w:rPr>
          <w:rFonts w:eastAsia="SimSun"/>
        </w:rPr>
        <w:t>and cell-cell signaling molecules</w:t>
      </w:r>
      <w:r w:rsidR="00F62365">
        <w:rPr>
          <w:rFonts w:eastAsia="SimSun"/>
        </w:rPr>
        <w:t xml:space="preserve"> </w:t>
      </w:r>
      <w:r w:rsidR="00F62365">
        <w:rPr>
          <w:rFonts w:eastAsia="SimSun"/>
        </w:rPr>
        <w:fldChar w:fldCharType="begin"/>
      </w:r>
      <w:r w:rsidR="0047250C">
        <w:rPr>
          <w:rFonts w:eastAsia="SimSun"/>
        </w:rPr>
        <w:instrText>ADDIN F1000_CSL_CITATION&lt;~#@#~&gt;[{"DOI":"10.1038/s41396-019-0469-x","First":false,"Last":false,"PMCID":"PMC6794290","PMID":"31289346","abstract":"In recent years, research in the field of Microbial Ecology has revealed the tremendous diversity and complexity of microbial communities across different ecosystems. Microbes play a major role in ecosystem functioning and contribute to the health and fitness of higher organisms. Scientists are now facing many technological and methodological challenges in analyzing these complex natural microbial communities. The advances in analytical and omics techniques have shown that microbial communities are largely shaped by chemical interaction networks mediated by specialized (water-soluble and volatile) metabolites. However, studies concerning microbial chemical interactions need to consider biotic and abiotic factors on multidimensional levels, which require the development of new tools and approaches mimicking natural microbial habitats. In this review, we describe environmental factors affecting the production and transport of specialized metabolites. We evaluate their ecological functions and discuss approaches to address future challenges in microbial chemical ecology (MCE). We aim to emphasize that future developments in the field of MCE will need to include holistic studies involving organisms at all levels and to consider mechanisms underlying the interactions between viruses, micro-, and macro-organisms in their natural environments.","author":[{"family":"Schmidt","given":"Ruth"},{"family":"Ulanova","given":"Dana"},{"family":"Wick","given":"Lukas Y"},{"family":"Bode","given":"Helge B"},{"family":"Garbeva","given":"Paolina"}],"authorYearDisplayFormat":false,"citation-label":"7591394","container-title":"The ISME Journal","container-title-short":"ISME J.","id":"7591394","invisible":false,"issue":"11","issued":{"date-parts":[["2019","7","9"]]},"journalAbbreviation":"ISME J.","page":"2656-2663","suppress-author":false,"title":"Microbe-driven chemical ecology: past, present and future.","type":"article-journal","volume":"13"}]</w:instrText>
      </w:r>
      <w:r w:rsidR="00F62365">
        <w:rPr>
          <w:rFonts w:eastAsia="SimSun"/>
        </w:rPr>
        <w:fldChar w:fldCharType="separate"/>
      </w:r>
      <w:r w:rsidR="007272A4" w:rsidRPr="007272A4">
        <w:rPr>
          <w:rFonts w:eastAsia="SimSun"/>
          <w:noProof/>
        </w:rPr>
        <w:t xml:space="preserve">(Schmidt </w:t>
      </w:r>
      <w:r w:rsidR="007272A4" w:rsidRPr="007272A4">
        <w:rPr>
          <w:rFonts w:eastAsia="SimSun"/>
          <w:i/>
          <w:noProof/>
        </w:rPr>
        <w:t>et al</w:t>
      </w:r>
      <w:r w:rsidR="007272A4" w:rsidRPr="007272A4">
        <w:rPr>
          <w:rFonts w:eastAsia="SimSun"/>
          <w:noProof/>
        </w:rPr>
        <w:t>, 2019)</w:t>
      </w:r>
      <w:r w:rsidR="00F62365">
        <w:rPr>
          <w:rFonts w:eastAsia="SimSun"/>
        </w:rPr>
        <w:fldChar w:fldCharType="end"/>
      </w:r>
      <w:r w:rsidR="00370B24">
        <w:rPr>
          <w:rFonts w:eastAsia="SimSun"/>
        </w:rPr>
        <w:t xml:space="preserve"> and t</w:t>
      </w:r>
      <w:r w:rsidR="00F318B2">
        <w:rPr>
          <w:rFonts w:eastAsia="SimSun"/>
        </w:rPr>
        <w:t xml:space="preserve">he </w:t>
      </w:r>
      <w:r w:rsidR="00F62365">
        <w:rPr>
          <w:rFonts w:eastAsia="SimSun"/>
        </w:rPr>
        <w:t xml:space="preserve">byproducts </w:t>
      </w:r>
      <w:r w:rsidR="00370B24">
        <w:rPr>
          <w:rFonts w:eastAsia="SimSun"/>
        </w:rPr>
        <w:t xml:space="preserve">of one </w:t>
      </w:r>
      <w:r w:rsidR="00ED2FAE">
        <w:rPr>
          <w:rFonts w:eastAsia="SimSun"/>
        </w:rPr>
        <w:t xml:space="preserve">can impact </w:t>
      </w:r>
      <w:r w:rsidR="00370B24">
        <w:rPr>
          <w:rFonts w:eastAsia="SimSun"/>
        </w:rPr>
        <w:t>an</w:t>
      </w:r>
      <w:r w:rsidR="00ED2FAE">
        <w:rPr>
          <w:rFonts w:eastAsia="SimSun"/>
        </w:rPr>
        <w:t xml:space="preserve">other </w:t>
      </w:r>
      <w:r w:rsidR="00886EC8">
        <w:rPr>
          <w:rFonts w:eastAsia="SimSun"/>
        </w:rPr>
        <w:t xml:space="preserve">to </w:t>
      </w:r>
      <w:r w:rsidR="00F62365">
        <w:rPr>
          <w:rFonts w:eastAsia="SimSun"/>
        </w:rPr>
        <w:t xml:space="preserve">drive </w:t>
      </w:r>
      <w:r w:rsidR="00ED2FAE">
        <w:rPr>
          <w:rFonts w:eastAsia="SimSun"/>
        </w:rPr>
        <w:t xml:space="preserve">interaction. </w:t>
      </w:r>
      <w:r w:rsidR="00886EC8">
        <w:rPr>
          <w:rFonts w:eastAsia="SimSun"/>
        </w:rPr>
        <w:t>Our model proposes that the use of a given molecule in a social interactions is likely not arbitrary: molecules that conciliate individual level-interests and population-l</w:t>
      </w:r>
      <w:ins w:id="350" w:author="yjy" w:date="2020-07-10T01:24:00Z">
        <w:r w:rsidR="00F56EEC">
          <w:rPr>
            <w:rFonts w:eastAsia="SimSun"/>
          </w:rPr>
          <w:t>e</w:t>
        </w:r>
      </w:ins>
      <w:r w:rsidR="00886EC8">
        <w:rPr>
          <w:rFonts w:eastAsia="SimSun"/>
        </w:rPr>
        <w:t>vel interests are mo</w:t>
      </w:r>
      <w:r w:rsidR="00891959">
        <w:rPr>
          <w:rFonts w:eastAsia="SimSun"/>
        </w:rPr>
        <w:t>r</w:t>
      </w:r>
      <w:r w:rsidR="00886EC8">
        <w:rPr>
          <w:rFonts w:eastAsia="SimSun"/>
        </w:rPr>
        <w:t>e likely to drive microbial social interactions</w:t>
      </w:r>
      <w:r w:rsidR="00416929">
        <w:rPr>
          <w:rFonts w:eastAsia="SimSun"/>
        </w:rPr>
        <w:t>.</w:t>
      </w:r>
    </w:p>
    <w:p w14:paraId="1EBFE2A0" w14:textId="322D9042" w:rsidR="00655E4E" w:rsidRPr="001B504A" w:rsidRDefault="00D27EFC">
      <w:pPr>
        <w:spacing w:before="240" w:after="240"/>
        <w:jc w:val="both"/>
      </w:pPr>
      <w:r w:rsidRPr="00AB23C1">
        <w:rPr>
          <w:b/>
          <w:sz w:val="28"/>
          <w:szCs w:val="28"/>
        </w:rPr>
        <w:t>Materials and Methods</w:t>
      </w:r>
    </w:p>
    <w:p w14:paraId="043185A7" w14:textId="2DA38CF4" w:rsidR="00682521" w:rsidRDefault="00682521" w:rsidP="00682521">
      <w:pPr>
        <w:spacing w:before="240" w:after="240"/>
        <w:jc w:val="both"/>
      </w:pPr>
      <w:moveToRangeStart w:id="351" w:author="yjy" w:date="2020-07-10T02:38:00Z" w:name="move455968059"/>
      <w:moveTo w:id="352" w:author="yjy" w:date="2020-07-10T02:38:00Z">
        <w:r w:rsidRPr="00AB23C1">
          <w:rPr>
            <w:b/>
          </w:rPr>
          <w:t>Growth curve assay</w:t>
        </w:r>
        <w:r w:rsidRPr="00CF53F3">
          <w:rPr>
            <w:b/>
            <w:bCs/>
          </w:rPr>
          <w:t>.</w:t>
        </w:r>
        <w:r>
          <w:t xml:space="preserve"> </w:t>
        </w:r>
        <w:r w:rsidRPr="00AB23C1">
          <w:t xml:space="preserve">The clinical isolates were inoculated in 3 mL of </w:t>
        </w:r>
      </w:moveTo>
      <w:ins w:id="353" w:author="yjy" w:date="2020-07-10T10:48:00Z">
        <w:r w:rsidR="00340937">
          <w:t>lysogen broth (</w:t>
        </w:r>
      </w:ins>
      <w:moveTo w:id="354" w:author="yjy" w:date="2020-07-10T02:38:00Z">
        <w:r w:rsidRPr="00AB23C1">
          <w:t>LB</w:t>
        </w:r>
      </w:moveTo>
      <w:ins w:id="355" w:author="yjy" w:date="2020-07-10T10:48:00Z">
        <w:r w:rsidR="00340937">
          <w:t>)</w:t>
        </w:r>
      </w:ins>
      <w:moveTo w:id="356" w:author="yjy" w:date="2020-07-10T02:38:00Z">
        <w:r w:rsidRPr="00AB23C1">
          <w:t xml:space="preserve"> and incubated</w:t>
        </w:r>
      </w:moveTo>
      <w:ins w:id="357" w:author="yjy" w:date="2020-07-10T02:39:00Z">
        <w:r>
          <w:t xml:space="preserve"> at </w:t>
        </w:r>
      </w:ins>
      <w:moveTo w:id="358" w:author="yjy" w:date="2020-07-10T02:38:00Z">
        <w:r w:rsidRPr="00AB23C1">
          <w:t xml:space="preserve"> 37ºC overnight with shaking</w:t>
        </w:r>
      </w:moveTo>
      <w:ins w:id="359" w:author="yjy" w:date="2020-07-10T02:39:00Z">
        <w:r w:rsidR="00340937">
          <w:t xml:space="preserve"> at 25</w:t>
        </w:r>
        <w:r>
          <w:t>0 rpm</w:t>
        </w:r>
      </w:ins>
      <w:moveTo w:id="360" w:author="yjy" w:date="2020-07-10T02:38:00Z">
        <w:r w:rsidRPr="00AB23C1">
          <w:t xml:space="preserve">. 500 </w:t>
        </w:r>
        <w:proofErr w:type="spellStart"/>
        <w:r w:rsidRPr="00AB23C1">
          <w:rPr>
            <w:color w:val="202122"/>
            <w:highlight w:val="white"/>
          </w:rPr>
          <w:t>μL</w:t>
        </w:r>
        <w:proofErr w:type="spellEnd"/>
        <w:r w:rsidRPr="00AB23C1">
          <w:t xml:space="preserve"> of cell culture was pelleted and washed 3 times with PBS. 0.0025 OD</w:t>
        </w:r>
        <w:r w:rsidRPr="00AB23C1">
          <w:rPr>
            <w:vertAlign w:val="subscript"/>
          </w:rPr>
          <w:t xml:space="preserve">600 </w:t>
        </w:r>
        <w:r w:rsidRPr="00AB23C1">
          <w:t xml:space="preserve">units were inoculated into </w:t>
        </w:r>
        <w:commentRangeStart w:id="361"/>
        <w:r w:rsidRPr="00AB23C1">
          <w:t xml:space="preserve">glycerol minimal medium </w:t>
        </w:r>
      </w:moveTo>
      <w:commentRangeEnd w:id="361"/>
      <w:r>
        <w:rPr>
          <w:rStyle w:val="CommentReference"/>
          <w:lang w:eastAsia="zh-CN"/>
        </w:rPr>
        <w:commentReference w:id="361"/>
      </w:r>
      <w:moveTo w:id="362" w:author="yjy" w:date="2020-07-10T02:38:00Z">
        <w:r w:rsidRPr="00AB23C1">
          <w:t xml:space="preserve">in BD Falcon (BD Biosciences, San Jose, CA) 96 well flat-bottom plates, with 150 </w:t>
        </w:r>
        <w:proofErr w:type="spellStart"/>
        <w:r w:rsidRPr="00AB23C1">
          <w:rPr>
            <w:color w:val="202122"/>
            <w:highlight w:val="white"/>
          </w:rPr>
          <w:t>μL</w:t>
        </w:r>
        <w:proofErr w:type="spellEnd"/>
        <w:r w:rsidRPr="00AB23C1">
          <w:t xml:space="preserve"> of suspension per well.  The plate was incubated during 48 hours at 37ºC in a Tecan Infinite M1000 or Tecan Infinite M1000 Pro plate reader (</w:t>
        </w:r>
        <w:proofErr w:type="spellStart"/>
        <w:r w:rsidRPr="00AB23C1">
          <w:t>Männedorf</w:t>
        </w:r>
        <w:proofErr w:type="spellEnd"/>
        <w:r w:rsidRPr="00AB23C1">
          <w:t>, Switzerland), with an orbital shaking of 4 mm of amplitude. OD</w:t>
        </w:r>
        <w:r w:rsidRPr="00AB23C1">
          <w:rPr>
            <w:vertAlign w:val="subscript"/>
          </w:rPr>
          <w:t>600</w:t>
        </w:r>
        <w:r w:rsidRPr="00AB23C1">
          <w:t xml:space="preserve"> was measured in 10 minutes intervals. </w:t>
        </w:r>
      </w:moveTo>
    </w:p>
    <w:p w14:paraId="7AE0FCC1" w14:textId="2A742E03" w:rsidR="00682521" w:rsidRPr="00AB23C1" w:rsidRDefault="00682521" w:rsidP="00682521">
      <w:pPr>
        <w:spacing w:before="240" w:after="240"/>
        <w:jc w:val="both"/>
      </w:pPr>
      <w:moveTo w:id="363" w:author="yjy" w:date="2020-07-10T02:38:00Z">
        <w:del w:id="364" w:author="yjy" w:date="2020-07-10T02:41:00Z">
          <w:r w:rsidRPr="00AB23C1" w:rsidDel="00682521">
            <w:delText xml:space="preserve">The clinical isolates along with were grown in the same synthetic medium of metabolomics extraction </w:delText>
          </w:r>
          <w:r w:rsidRPr="00AB23C1" w:rsidDel="00682521">
            <w:rPr>
              <w:shd w:val="clear" w:color="auto" w:fill="B6D7A8"/>
            </w:rPr>
            <w:delText>(with glycerol as sole carbon source) at 37ºC for 48 h (initial OD</w:delText>
          </w:r>
          <w:r w:rsidRPr="00AB23C1" w:rsidDel="00682521">
            <w:rPr>
              <w:shd w:val="clear" w:color="auto" w:fill="B6D7A8"/>
              <w:vertAlign w:val="subscript"/>
            </w:rPr>
            <w:delText>600</w:delText>
          </w:r>
          <w:r w:rsidRPr="00AB23C1" w:rsidDel="00682521">
            <w:rPr>
              <w:shd w:val="clear" w:color="auto" w:fill="B6D7A8"/>
            </w:rPr>
            <w:delText xml:space="preserve"> was 0.0025). The growths curves were determined by measuring OD</w:delText>
          </w:r>
          <w:r w:rsidRPr="00AB23C1" w:rsidDel="00682521">
            <w:rPr>
              <w:shd w:val="clear" w:color="auto" w:fill="B6D7A8"/>
              <w:vertAlign w:val="subscript"/>
            </w:rPr>
            <w:delText>600</w:delText>
          </w:r>
          <w:r w:rsidRPr="00AB23C1" w:rsidDel="00682521">
            <w:rPr>
              <w:shd w:val="clear" w:color="auto" w:fill="B6D7A8"/>
            </w:rPr>
            <w:delText xml:space="preserve"> each 10 minutes</w:delText>
          </w:r>
        </w:del>
        <w:r w:rsidRPr="00AB23C1">
          <w:rPr>
            <w:shd w:val="clear" w:color="auto" w:fill="B6D7A8"/>
          </w:rPr>
          <w:t>.</w:t>
        </w:r>
      </w:moveTo>
    </w:p>
    <w:p w14:paraId="29D9D659" w14:textId="427B1C75" w:rsidR="00682521" w:rsidRPr="00AB23C1" w:rsidDel="00682521" w:rsidRDefault="00682521" w:rsidP="00682521">
      <w:pPr>
        <w:spacing w:before="240" w:after="240"/>
        <w:jc w:val="both"/>
        <w:rPr>
          <w:del w:id="365" w:author="yjy" w:date="2020-07-10T02:40:00Z"/>
          <w:color w:val="202122"/>
          <w:highlight w:val="white"/>
        </w:rPr>
      </w:pPr>
      <w:moveToRangeStart w:id="366" w:author="yjy" w:date="2020-07-10T02:40:00Z" w:name="move455968144"/>
      <w:moveToRangeEnd w:id="351"/>
      <w:moveTo w:id="367" w:author="yjy" w:date="2020-07-10T02:40:00Z">
        <w:r w:rsidRPr="00AB23C1">
          <w:rPr>
            <w:b/>
          </w:rPr>
          <w:t>Swarming assay</w:t>
        </w:r>
        <w:r>
          <w:t xml:space="preserve"> </w:t>
        </w:r>
        <w:r w:rsidRPr="00AB23C1">
          <w:t xml:space="preserve">Swarming assays were performed as described previously </w:t>
        </w:r>
        <w:r w:rsidRPr="00AB23C1">
          <w:fldChar w:fldCharType="begin"/>
        </w:r>
        <w: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Pr="00AB23C1">
          <w:fldChar w:fldCharType="separate"/>
        </w:r>
        <w:r w:rsidRPr="007272A4">
          <w:rPr>
            <w:noProof/>
          </w:rPr>
          <w:t xml:space="preserve">(Xavier </w:t>
        </w:r>
        <w:r w:rsidRPr="007272A4">
          <w:rPr>
            <w:i/>
            <w:noProof/>
          </w:rPr>
          <w:t>et al</w:t>
        </w:r>
        <w:r w:rsidRPr="007272A4">
          <w:rPr>
            <w:noProof/>
          </w:rPr>
          <w:t xml:space="preserve">, 2011; van Ditmarsch </w:t>
        </w:r>
        <w:r w:rsidRPr="007272A4">
          <w:rPr>
            <w:i/>
            <w:noProof/>
          </w:rPr>
          <w:t>et al</w:t>
        </w:r>
        <w:r w:rsidRPr="007272A4">
          <w:rPr>
            <w:noProof/>
          </w:rPr>
          <w:t>, 2013)</w:t>
        </w:r>
        <w:r w:rsidRPr="00AB23C1">
          <w:fldChar w:fldCharType="end"/>
        </w:r>
        <w:r w:rsidRPr="00AB23C1">
          <w:t>. The clinical isolates were inoculated</w:t>
        </w:r>
      </w:moveTo>
      <w:ins w:id="368" w:author="yjy" w:date="2020-07-10T10:47:00Z">
        <w:r w:rsidR="00340937">
          <w:t xml:space="preserve"> </w:t>
        </w:r>
      </w:ins>
      <w:moveTo w:id="369" w:author="yjy" w:date="2020-07-10T02:40:00Z">
        <w:del w:id="370" w:author="yjy" w:date="2020-07-10T10:48:00Z">
          <w:r w:rsidRPr="00AB23C1" w:rsidDel="00340937">
            <w:delText xml:space="preserve"> </w:delText>
          </w:r>
        </w:del>
        <w:r w:rsidRPr="00AB23C1">
          <w:t xml:space="preserve">in 3 mL of LB and incubated at 37ºC overnight, with shaking. 500 </w:t>
        </w:r>
        <w:proofErr w:type="spellStart"/>
        <w:r w:rsidRPr="00AB23C1">
          <w:rPr>
            <w:color w:val="202122"/>
            <w:highlight w:val="white"/>
          </w:rPr>
          <w:t>μL</w:t>
        </w:r>
        <w:proofErr w:type="spellEnd"/>
        <w:r w:rsidRPr="00AB23C1">
          <w:rPr>
            <w:color w:val="202122"/>
            <w:highlight w:val="white"/>
          </w:rPr>
          <w:t xml:space="preserve"> of the culture was pelleted and washed twice with PBS. 2 </w:t>
        </w:r>
        <w:proofErr w:type="spellStart"/>
        <w:r w:rsidRPr="00AB23C1">
          <w:rPr>
            <w:color w:val="202122"/>
            <w:highlight w:val="white"/>
          </w:rPr>
          <w:t>μL</w:t>
        </w:r>
        <w:proofErr w:type="spellEnd"/>
        <w:r w:rsidRPr="00AB23C1">
          <w:rPr>
            <w:color w:val="202122"/>
            <w:highlight w:val="white"/>
          </w:rPr>
          <w:t xml:space="preserve"> of this suspension was spotted on the surface of </w:t>
        </w:r>
        <w:del w:id="371" w:author="yjy" w:date="2020-07-10T10:49:00Z">
          <w:r w:rsidRPr="00AB23C1" w:rsidDel="00340937">
            <w:rPr>
              <w:color w:val="202122"/>
              <w:highlight w:val="white"/>
            </w:rPr>
            <w:delText>casamino acids soft</w:delText>
          </w:r>
        </w:del>
      </w:moveTo>
      <w:ins w:id="372" w:author="yjy" w:date="2020-07-10T10:49:00Z">
        <w:r w:rsidR="00340937">
          <w:rPr>
            <w:color w:val="202122"/>
            <w:highlight w:val="white"/>
          </w:rPr>
          <w:t>swarming</w:t>
        </w:r>
      </w:ins>
      <w:moveTo w:id="373" w:author="yjy" w:date="2020-07-10T02:40:00Z">
        <w:r w:rsidRPr="00AB23C1">
          <w:rPr>
            <w:color w:val="202122"/>
            <w:highlight w:val="white"/>
          </w:rPr>
          <w:t xml:space="preserve"> agar </w:t>
        </w:r>
        <w:del w:id="374" w:author="yjy" w:date="2020-07-10T10:50:00Z">
          <w:r w:rsidRPr="00AB23C1" w:rsidDel="008930B6">
            <w:rPr>
              <w:color w:val="202122"/>
              <w:highlight w:val="white"/>
            </w:rPr>
            <w:delText xml:space="preserve">plates, </w:delText>
          </w:r>
        </w:del>
        <w:r w:rsidRPr="00AB23C1">
          <w:rPr>
            <w:color w:val="202122"/>
            <w:highlight w:val="white"/>
          </w:rPr>
          <w:t xml:space="preserve">without penetrating the agar with the pipette tip. </w:t>
        </w:r>
      </w:moveTo>
      <w:ins w:id="375" w:author="yjy" w:date="2020-07-10T10:49:00Z">
        <w:r w:rsidR="008930B6">
          <w:rPr>
            <w:color w:val="202122"/>
          </w:rPr>
          <w:t>Swarming medium</w:t>
        </w:r>
        <w:r w:rsidR="00340937" w:rsidRPr="00340937">
          <w:rPr>
            <w:color w:val="202122"/>
          </w:rPr>
          <w:t xml:space="preserve"> </w:t>
        </w:r>
      </w:ins>
      <w:ins w:id="376" w:author="yjy" w:date="2020-07-10T10:50:00Z">
        <w:r w:rsidR="008930B6">
          <w:rPr>
            <w:color w:val="202122"/>
          </w:rPr>
          <w:t>contains</w:t>
        </w:r>
      </w:ins>
      <w:ins w:id="377" w:author="yjy" w:date="2020-07-10T10:49:00Z">
        <w:r w:rsidR="00340937" w:rsidRPr="00340937">
          <w:rPr>
            <w:color w:val="202122"/>
          </w:rPr>
          <w:t xml:space="preserve"> 0.5% agar (</w:t>
        </w:r>
        <w:proofErr w:type="spellStart"/>
        <w:r w:rsidR="00340937" w:rsidRPr="00340937">
          <w:rPr>
            <w:color w:val="202122"/>
          </w:rPr>
          <w:t>Bacto</w:t>
        </w:r>
        <w:proofErr w:type="spellEnd"/>
        <w:r w:rsidR="00340937" w:rsidRPr="00340937">
          <w:rPr>
            <w:color w:val="202122"/>
          </w:rPr>
          <w:t xml:space="preserve">) </w:t>
        </w:r>
      </w:ins>
      <w:ins w:id="378" w:author="yjy" w:date="2020-07-10T10:51:00Z">
        <w:r w:rsidR="008930B6">
          <w:rPr>
            <w:color w:val="202122"/>
          </w:rPr>
          <w:t xml:space="preserve">and is </w:t>
        </w:r>
      </w:ins>
      <w:ins w:id="379" w:author="yjy" w:date="2020-07-10T10:49:00Z">
        <w:r w:rsidR="00340937" w:rsidRPr="00340937">
          <w:rPr>
            <w:color w:val="202122"/>
          </w:rPr>
          <w:t>supplemented with 5g/L casamino acid</w:t>
        </w:r>
        <w:r w:rsidR="00340937">
          <w:rPr>
            <w:color w:val="202122"/>
          </w:rPr>
          <w:t>s, 1mM MgSO4, 0.1</w:t>
        </w:r>
        <w:r w:rsidR="00340937" w:rsidRPr="00340937">
          <w:rPr>
            <w:color w:val="202122"/>
          </w:rPr>
          <w:t xml:space="preserve">mM CaCl2 and 1X </w:t>
        </w:r>
        <w:r w:rsidR="008930B6">
          <w:rPr>
            <w:color w:val="202122"/>
          </w:rPr>
          <w:t>salt buffer (12</w:t>
        </w:r>
        <w:r w:rsidR="00340937" w:rsidRPr="00340937">
          <w:rPr>
            <w:color w:val="202122"/>
          </w:rPr>
          <w:t xml:space="preserve">g/L </w:t>
        </w:r>
        <w:r w:rsidR="008930B6">
          <w:rPr>
            <w:color w:val="202122"/>
          </w:rPr>
          <w:t>Na</w:t>
        </w:r>
        <w:r w:rsidR="008930B6" w:rsidRPr="008930B6">
          <w:rPr>
            <w:color w:val="202122"/>
            <w:vertAlign w:val="subscript"/>
            <w:rPrChange w:id="380" w:author="yjy" w:date="2020-07-10T10:50:00Z">
              <w:rPr>
                <w:color w:val="202122"/>
              </w:rPr>
            </w:rPrChange>
          </w:rPr>
          <w:t>2</w:t>
        </w:r>
        <w:r w:rsidR="008930B6">
          <w:rPr>
            <w:color w:val="202122"/>
          </w:rPr>
          <w:t>HPO</w:t>
        </w:r>
        <w:r w:rsidR="008930B6" w:rsidRPr="008930B6">
          <w:rPr>
            <w:color w:val="202122"/>
            <w:vertAlign w:val="subscript"/>
            <w:rPrChange w:id="381" w:author="yjy" w:date="2020-07-10T10:50:00Z">
              <w:rPr>
                <w:color w:val="202122"/>
              </w:rPr>
            </w:rPrChange>
          </w:rPr>
          <w:t>4</w:t>
        </w:r>
        <w:r w:rsidR="008930B6">
          <w:rPr>
            <w:color w:val="202122"/>
          </w:rPr>
          <w:t xml:space="preserve"> (Fisher Scientific), 15</w:t>
        </w:r>
        <w:r w:rsidR="00340937" w:rsidRPr="00340937">
          <w:rPr>
            <w:color w:val="202122"/>
          </w:rPr>
          <w:t>g/L KH</w:t>
        </w:r>
        <w:r w:rsidR="00340937" w:rsidRPr="008930B6">
          <w:rPr>
            <w:color w:val="202122"/>
            <w:vertAlign w:val="subscript"/>
            <w:rPrChange w:id="382" w:author="yjy" w:date="2020-07-10T10:50:00Z">
              <w:rPr>
                <w:color w:val="202122"/>
              </w:rPr>
            </w:rPrChange>
          </w:rPr>
          <w:t>2</w:t>
        </w:r>
        <w:r w:rsidR="008930B6">
          <w:rPr>
            <w:color w:val="202122"/>
          </w:rPr>
          <w:t>PO4 (Fisher Scientific) and 2.5</w:t>
        </w:r>
        <w:r w:rsidR="00340937" w:rsidRPr="00340937">
          <w:rPr>
            <w:color w:val="202122"/>
          </w:rPr>
          <w:t>g/L NaCl, pH6.7)</w:t>
        </w:r>
        <w:r w:rsidR="00340937">
          <w:rPr>
            <w:color w:val="202122"/>
          </w:rPr>
          <w:t xml:space="preserve">. </w:t>
        </w:r>
      </w:ins>
      <w:moveTo w:id="383" w:author="yjy" w:date="2020-07-10T02:40:00Z">
        <w:r w:rsidRPr="00AB23C1">
          <w:rPr>
            <w:color w:val="202122"/>
            <w:highlight w:val="white"/>
          </w:rPr>
          <w:t>The plates were incubated at 37ºC ~24 hours. Two replicates were done per strain. In each batch of swarming assays PA14 was used as control.</w:t>
        </w:r>
      </w:moveTo>
    </w:p>
    <w:moveToRangeEnd w:id="366"/>
    <w:p w14:paraId="7FC0029F" w14:textId="77777777" w:rsidR="00682521" w:rsidRDefault="00682521">
      <w:pPr>
        <w:spacing w:before="240" w:after="240"/>
        <w:jc w:val="both"/>
        <w:rPr>
          <w:ins w:id="384" w:author="yjy" w:date="2020-07-10T02:38:00Z"/>
          <w:b/>
        </w:rPr>
      </w:pPr>
    </w:p>
    <w:p w14:paraId="7ED845F1" w14:textId="058FD003" w:rsidR="00E47B52" w:rsidRDefault="00D27EFC">
      <w:pPr>
        <w:spacing w:before="240" w:after="240"/>
        <w:jc w:val="both"/>
      </w:pPr>
      <w:r w:rsidRPr="00AB23C1">
        <w:rPr>
          <w:b/>
        </w:rPr>
        <w:t>Rhamnolipid production determination</w:t>
      </w:r>
      <w:r w:rsidR="004C66C9">
        <w:rPr>
          <w:b/>
        </w:rPr>
        <w:t>.</w:t>
      </w:r>
      <w:r w:rsidR="00B8367D">
        <w:t xml:space="preserve"> </w:t>
      </w:r>
      <w:r w:rsidRPr="00AB23C1">
        <w:t xml:space="preserve">The production of rhamnolipids was assessed by drop-collapse assay.  We placed 50 </w:t>
      </w:r>
      <w:proofErr w:type="spellStart"/>
      <w:r w:rsidRPr="00AB23C1">
        <w:t>μL</w:t>
      </w:r>
      <w:proofErr w:type="spellEnd"/>
      <w:r w:rsidRPr="00AB23C1">
        <w:t xml:space="preserve"> of the culture’s supernatant on a polystyrene surface (the lid of a 96 well plate). The presence of rhamnolipids decreases the surface tension of the liquid, making the drop collapse</w:t>
      </w:r>
      <w:r w:rsidR="00335603" w:rsidRPr="00AB23C1">
        <w:t xml:space="preserve"> </w:t>
      </w:r>
      <w:r w:rsidR="00335603" w:rsidRPr="00AB23C1">
        <w:fldChar w:fldCharType="begin"/>
      </w:r>
      <w:r w:rsidR="0047250C">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335603" w:rsidRPr="00AB23C1">
        <w:fldChar w:fldCharType="separate"/>
      </w:r>
      <w:r w:rsidR="007272A4" w:rsidRPr="007272A4">
        <w:rPr>
          <w:noProof/>
        </w:rPr>
        <w:t xml:space="preserve">(Jain &amp; Collins; Chen </w:t>
      </w:r>
      <w:r w:rsidR="007272A4" w:rsidRPr="007272A4">
        <w:rPr>
          <w:i/>
          <w:noProof/>
        </w:rPr>
        <w:t>et al</w:t>
      </w:r>
      <w:r w:rsidR="007272A4" w:rsidRPr="007272A4">
        <w:rPr>
          <w:noProof/>
        </w:rPr>
        <w:t>, 2007)</w:t>
      </w:r>
      <w:r w:rsidR="00335603" w:rsidRPr="00AB23C1">
        <w:fldChar w:fldCharType="end"/>
      </w:r>
      <w:r w:rsidRPr="00AB23C1">
        <w:t xml:space="preserve">. </w:t>
      </w:r>
    </w:p>
    <w:p w14:paraId="09A62B4E" w14:textId="5A8FC7C5" w:rsidR="007D2141" w:rsidDel="00682521" w:rsidRDefault="007D2141">
      <w:pPr>
        <w:spacing w:before="240" w:after="240"/>
        <w:jc w:val="both"/>
        <w:rPr>
          <w:del w:id="385" w:author="yjy" w:date="2020-07-10T02:38:00Z"/>
          <w:b/>
          <w:bCs/>
        </w:rPr>
      </w:pPr>
      <w:del w:id="386" w:author="yjy" w:date="2020-07-10T02:38:00Z">
        <w:r w:rsidDel="00682521">
          <w:rPr>
            <w:b/>
            <w:bCs/>
          </w:rPr>
          <w:delText xml:space="preserve">Genome sequencing and annotation </w:delText>
        </w:r>
      </w:del>
    </w:p>
    <w:p w14:paraId="54013DE6" w14:textId="04B88A93" w:rsidR="007D2141" w:rsidRPr="007D2141" w:rsidDel="00682521" w:rsidRDefault="007D2141">
      <w:pPr>
        <w:spacing w:before="240" w:after="240"/>
        <w:jc w:val="both"/>
        <w:rPr>
          <w:del w:id="387" w:author="yjy" w:date="2020-07-10T02:43:00Z"/>
          <w:b/>
          <w:bCs/>
        </w:rPr>
      </w:pPr>
      <w:del w:id="388" w:author="yjy" w:date="2020-07-10T02:43:00Z">
        <w:r w:rsidDel="00682521">
          <w:rPr>
            <w:b/>
            <w:bCs/>
          </w:rPr>
          <w:delText xml:space="preserve">Evolutionary models </w:delText>
        </w:r>
      </w:del>
    </w:p>
    <w:p w14:paraId="17427419" w14:textId="2113B9B0" w:rsidR="00655E4E" w:rsidDel="00682521" w:rsidRDefault="00D27EFC">
      <w:pPr>
        <w:spacing w:before="240" w:after="240"/>
        <w:jc w:val="both"/>
      </w:pPr>
      <w:moveFromRangeStart w:id="389" w:author="yjy" w:date="2020-07-10T02:38:00Z" w:name="move455968059"/>
      <w:moveFrom w:id="390" w:author="yjy" w:date="2020-07-10T02:38:00Z">
        <w:r w:rsidRPr="00AB23C1" w:rsidDel="00682521">
          <w:rPr>
            <w:b/>
          </w:rPr>
          <w:t>Growth curve assay</w:t>
        </w:r>
        <w:r w:rsidR="004C66C9" w:rsidRPr="00CF53F3" w:rsidDel="00682521">
          <w:rPr>
            <w:b/>
            <w:bCs/>
          </w:rPr>
          <w:t>.</w:t>
        </w:r>
        <w:r w:rsidR="004C66C9" w:rsidDel="00682521">
          <w:t xml:space="preserve"> </w:t>
        </w:r>
        <w:r w:rsidRPr="00AB23C1" w:rsidDel="00682521">
          <w:t xml:space="preserve">The clinical isolates were inoculated in 3 mL of LB and incubated 37ºC overnight with shaking. 500 </w:t>
        </w:r>
        <w:r w:rsidRPr="00AB23C1" w:rsidDel="00682521">
          <w:rPr>
            <w:color w:val="202122"/>
            <w:highlight w:val="white"/>
          </w:rPr>
          <w:t>μL</w:t>
        </w:r>
        <w:r w:rsidRPr="00AB23C1" w:rsidDel="00682521">
          <w:t xml:space="preserve"> of cell culture was pelleted and washed 3 times with PBS. 0.0025 OD</w:t>
        </w:r>
        <w:r w:rsidRPr="00AB23C1" w:rsidDel="00682521">
          <w:rPr>
            <w:vertAlign w:val="subscript"/>
          </w:rPr>
          <w:t xml:space="preserve">600 </w:t>
        </w:r>
        <w:r w:rsidRPr="00AB23C1" w:rsidDel="00682521">
          <w:t xml:space="preserve">units were inoculated into glycerol minimal medium in BD Falcon (BD Biosciences, San Jose, CA) 96 well flat-bottom plates, with 150 </w:t>
        </w:r>
        <w:r w:rsidRPr="00AB23C1" w:rsidDel="00682521">
          <w:rPr>
            <w:color w:val="202122"/>
            <w:highlight w:val="white"/>
          </w:rPr>
          <w:t>μL</w:t>
        </w:r>
        <w:r w:rsidRPr="00AB23C1" w:rsidDel="00682521">
          <w:t xml:space="preserve"> of suspension per well.  The plate was incubated during 48 hours at 37ºC in a Tecan Infinite M1000 or Tecan Infinite M1000 Pro plate reader (Männedorf, Switzerland), with an orbital shaking of 4 mm of amplitude. OD</w:t>
        </w:r>
        <w:r w:rsidRPr="00AB23C1" w:rsidDel="00682521">
          <w:rPr>
            <w:vertAlign w:val="subscript"/>
          </w:rPr>
          <w:t>600</w:t>
        </w:r>
        <w:r w:rsidRPr="00AB23C1" w:rsidDel="00682521">
          <w:t xml:space="preserve"> was measured in 10 minutes intervals. </w:t>
        </w:r>
      </w:moveFrom>
    </w:p>
    <w:p w14:paraId="1E48B42D" w14:textId="4700AB7F" w:rsidR="00EF7107" w:rsidRPr="00AB23C1" w:rsidDel="00682521" w:rsidRDefault="00EF7107">
      <w:pPr>
        <w:spacing w:before="240" w:after="240"/>
        <w:jc w:val="both"/>
      </w:pPr>
      <w:moveFrom w:id="391" w:author="yjy" w:date="2020-07-10T02:38:00Z">
        <w:r w:rsidRPr="00AB23C1" w:rsidDel="00682521">
          <w:t xml:space="preserve">The clinical isolates along with were grown in the same synthetic medium of metabolomics extraction </w:t>
        </w:r>
        <w:r w:rsidRPr="00AB23C1" w:rsidDel="00682521">
          <w:rPr>
            <w:shd w:val="clear" w:color="auto" w:fill="B6D7A8"/>
          </w:rPr>
          <w:t>(with glycerol as sole carbon source) at 37ºC for 48 h (initial OD</w:t>
        </w:r>
        <w:r w:rsidRPr="00AB23C1" w:rsidDel="00682521">
          <w:rPr>
            <w:shd w:val="clear" w:color="auto" w:fill="B6D7A8"/>
            <w:vertAlign w:val="subscript"/>
          </w:rPr>
          <w:t>600</w:t>
        </w:r>
        <w:r w:rsidRPr="00AB23C1" w:rsidDel="00682521">
          <w:rPr>
            <w:shd w:val="clear" w:color="auto" w:fill="B6D7A8"/>
          </w:rPr>
          <w:t xml:space="preserve"> was 0.0025). The growths curves were determined by measuring OD</w:t>
        </w:r>
        <w:r w:rsidRPr="00AB23C1" w:rsidDel="00682521">
          <w:rPr>
            <w:shd w:val="clear" w:color="auto" w:fill="B6D7A8"/>
            <w:vertAlign w:val="subscript"/>
          </w:rPr>
          <w:t>600</w:t>
        </w:r>
        <w:r w:rsidRPr="00AB23C1" w:rsidDel="00682521">
          <w:rPr>
            <w:shd w:val="clear" w:color="auto" w:fill="B6D7A8"/>
          </w:rPr>
          <w:t xml:space="preserve"> each 10 minutes.</w:t>
        </w:r>
      </w:moveFrom>
    </w:p>
    <w:p w14:paraId="444DEA47" w14:textId="57C48973" w:rsidR="00655E4E" w:rsidRPr="00AB23C1" w:rsidDel="003E3069" w:rsidRDefault="00D27EFC">
      <w:pPr>
        <w:spacing w:before="240" w:after="240"/>
        <w:jc w:val="both"/>
        <w:rPr>
          <w:del w:id="392" w:author="yjy" w:date="2020-07-10T10:52:00Z"/>
          <w:color w:val="202122"/>
          <w:highlight w:val="white"/>
        </w:rPr>
      </w:pPr>
      <w:moveFromRangeStart w:id="393" w:author="yjy" w:date="2020-07-10T02:40:00Z" w:name="move455968144"/>
      <w:moveFromRangeEnd w:id="389"/>
      <w:moveFrom w:id="394" w:author="yjy" w:date="2020-07-10T02:40:00Z">
        <w:r w:rsidRPr="00AB23C1" w:rsidDel="00682521">
          <w:rPr>
            <w:b/>
          </w:rPr>
          <w:t>Swarming assay</w:t>
        </w:r>
        <w:r w:rsidR="00B8367D" w:rsidDel="00682521">
          <w:t xml:space="preserve"> </w:t>
        </w:r>
        <w:r w:rsidRPr="00AB23C1" w:rsidDel="00682521">
          <w:t xml:space="preserve">Swarming assays were performed as described previously </w:t>
        </w:r>
        <w:r w:rsidR="00F24370" w:rsidRPr="00AB23C1" w:rsidDel="00682521">
          <w:fldChar w:fldCharType="begin"/>
        </w:r>
        <w:r w:rsidR="0047250C" w:rsidDel="00682521">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AB23C1" w:rsidDel="00682521">
          <w:fldChar w:fldCharType="separate"/>
        </w:r>
        <w:r w:rsidR="007272A4" w:rsidRPr="007272A4" w:rsidDel="00682521">
          <w:rPr>
            <w:noProof/>
          </w:rPr>
          <w:t xml:space="preserve">(Xavier </w:t>
        </w:r>
        <w:r w:rsidR="007272A4" w:rsidRPr="007272A4" w:rsidDel="00682521">
          <w:rPr>
            <w:i/>
            <w:noProof/>
          </w:rPr>
          <w:t>et al</w:t>
        </w:r>
        <w:r w:rsidR="007272A4" w:rsidRPr="007272A4" w:rsidDel="00682521">
          <w:rPr>
            <w:noProof/>
          </w:rPr>
          <w:t xml:space="preserve">, 2011; van Ditmarsch </w:t>
        </w:r>
        <w:r w:rsidR="007272A4" w:rsidRPr="007272A4" w:rsidDel="00682521">
          <w:rPr>
            <w:i/>
            <w:noProof/>
          </w:rPr>
          <w:t>et al</w:t>
        </w:r>
        <w:r w:rsidR="007272A4" w:rsidRPr="007272A4" w:rsidDel="00682521">
          <w:rPr>
            <w:noProof/>
          </w:rPr>
          <w:t>, 2013)</w:t>
        </w:r>
        <w:r w:rsidR="00F24370" w:rsidRPr="00AB23C1" w:rsidDel="00682521">
          <w:fldChar w:fldCharType="end"/>
        </w:r>
        <w:r w:rsidRPr="00AB23C1" w:rsidDel="00682521">
          <w:t xml:space="preserve">. The clinical isolates were inoculated in 3 mL of LB and incubated at 37ºC overnight, with shaking. 500 </w:t>
        </w:r>
        <w:r w:rsidRPr="00AB23C1" w:rsidDel="00682521">
          <w:rPr>
            <w:color w:val="202122"/>
            <w:highlight w:val="white"/>
          </w:rPr>
          <w:t>μL of the culture was pelleted and washed twice with PBS. 2 μL of this suspension was spotted on the surface of casamino acids soft agar plates, without penetrating the agar with the pipette tip. The plates were incubated at 37ºC ~24 hours. Two replicates were done per strain. In each batch of swarming assays PA14 was used as control.</w:t>
        </w:r>
      </w:moveFrom>
    </w:p>
    <w:moveFromRangeEnd w:id="393"/>
    <w:p w14:paraId="02FC56F2" w14:textId="44E70CF5" w:rsidR="00E16436" w:rsidRPr="00AB23C1" w:rsidDel="003E3069" w:rsidRDefault="00E16436">
      <w:pPr>
        <w:spacing w:before="240" w:after="240"/>
        <w:jc w:val="both"/>
        <w:rPr>
          <w:b/>
          <w:bCs/>
          <w:color w:val="202122"/>
          <w:highlight w:val="white"/>
        </w:rPr>
      </w:pPr>
      <w:del w:id="395" w:author="yjy" w:date="2020-07-10T10:52:00Z">
        <w:r w:rsidRPr="00AB23C1" w:rsidDel="003E3069">
          <w:rPr>
            <w:b/>
            <w:bCs/>
            <w:color w:val="202122"/>
            <w:highlight w:val="white"/>
          </w:rPr>
          <w:delText>Swarming score</w:delText>
        </w:r>
        <w:r w:rsidR="00A542C3" w:rsidDel="003E3069">
          <w:rPr>
            <w:b/>
            <w:bCs/>
            <w:color w:val="202122"/>
            <w:highlight w:val="white"/>
          </w:rPr>
          <w:delText xml:space="preserve"> </w:delText>
        </w:r>
      </w:del>
      <w:moveFromRangeStart w:id="396" w:author="yjy" w:date="2020-07-10T10:52:00Z" w:name="move455997685"/>
      <w:moveFrom w:id="397" w:author="yjy" w:date="2020-07-10T10:52:00Z">
        <w:r w:rsidRPr="00AB23C1" w:rsidDel="003E3069">
          <w:rPr>
            <w:color w:val="202122"/>
            <w:highlight w:val="white"/>
          </w:rPr>
          <w:t>Swarming score</w:t>
        </w:r>
        <w:r w:rsidR="00350B94" w:rsidRPr="00AB23C1" w:rsidDel="003E3069">
          <w:rPr>
            <w:color w:val="202122"/>
            <w:highlight w:val="white"/>
          </w:rPr>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350B94" w:rsidRPr="00AB23C1" w:rsidDel="003E3069">
          <w:t>)</w:t>
        </w:r>
        <w:r w:rsidRPr="00AB23C1" w:rsidDel="003E3069">
          <w:rPr>
            <w:color w:val="202122"/>
            <w:highlight w:val="white"/>
          </w:rPr>
          <w:t xml:space="preserve"> for each clinical isolate </w:t>
        </w:r>
        <m:oMath>
          <m:r>
            <w:rPr>
              <w:rFonts w:ascii="Cambria Math" w:hAnsi="Cambria Math"/>
              <w:color w:val="202122"/>
              <w:highlight w:val="white"/>
            </w:rPr>
            <m:t>i</m:t>
          </m:r>
        </m:oMath>
        <w:r w:rsidRPr="00AB23C1" w:rsidDel="003E3069">
          <w:rPr>
            <w:color w:val="202122"/>
            <w:highlight w:val="white"/>
          </w:rPr>
          <w:t xml:space="preserve"> is defined as a linear combination of the maximum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50B94" w:rsidRPr="00AB23C1" w:rsidDel="003E3069">
          <w:rPr>
            <w:color w:val="202122"/>
            <w:highlight w:val="white"/>
          </w:rPr>
          <w:t xml:space="preserve">) </w:t>
        </w:r>
        <w:r w:rsidRPr="00AB23C1" w:rsidDel="003E3069">
          <w:rPr>
            <w:color w:val="202122"/>
            <w:highlight w:val="white"/>
          </w:rPr>
          <w:t>and circularity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rsidDel="003E3069">
          <w:rPr>
            <w:color w:val="202122"/>
            <w:highlight w:val="white"/>
          </w:rPr>
          <w:t xml:space="preserve">) of </w:t>
        </w:r>
        <w:r w:rsidR="00350B94" w:rsidRPr="00AB23C1" w:rsidDel="003E3069">
          <w:rPr>
            <w:color w:val="202122"/>
            <w:highlight w:val="white"/>
          </w:rPr>
          <w:t>its</w:t>
        </w:r>
        <w:r w:rsidRPr="00AB23C1" w:rsidDel="003E3069">
          <w:rPr>
            <w:color w:val="202122"/>
            <w:highlight w:val="white"/>
          </w:rPr>
          <w:t xml:space="preserve"> swarming colon</w:t>
        </w:r>
        <w:r w:rsidR="00350B94" w:rsidRPr="00AB23C1" w:rsidDel="003E3069">
          <w:rPr>
            <w:color w:val="202122"/>
            <w:highlight w:val="white"/>
          </w:rPr>
          <w:t>y</w:t>
        </w:r>
      </w:moveFrom>
    </w:p>
    <w:p w14:paraId="7F6A347F" w14:textId="64BF2C1F" w:rsidR="00E16436" w:rsidRPr="00AB23C1" w:rsidDel="003E3069" w:rsidRDefault="00FD7D23">
      <w:pPr>
        <w:spacing w:before="240" w:after="240"/>
        <w:jc w:val="both"/>
        <w:pPrChange w:id="398" w:author="yjy" w:date="2020-07-10T10:52:00Z">
          <w:pPr>
            <w:spacing w:before="240" w:after="240"/>
            <w:jc w:val="center"/>
          </w:pPr>
        </w:pPrChange>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 0.60 · (</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L</m:t>
              </m:r>
            </m:e>
          </m:bar>
          <m:r>
            <w:rPr>
              <w:rFonts w:ascii="Cambria Math" w:hAnsi="Cambria Math"/>
            </w:rPr>
            <m:t>) - 0.80 ·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C</m:t>
              </m:r>
            </m:e>
          </m:bar>
          <m:r>
            <w:rPr>
              <w:rFonts w:ascii="Cambria Math" w:hAnsi="Cambria Math"/>
            </w:rPr>
            <m:t>)</m:t>
          </m:r>
        </m:oMath>
      </m:oMathPara>
    </w:p>
    <w:p w14:paraId="50B5703F" w14:textId="7F01FF14" w:rsidR="00E16436" w:rsidRPr="00AB23C1" w:rsidRDefault="00350B94" w:rsidP="003E3069">
      <w:pPr>
        <w:spacing w:before="240" w:after="240"/>
        <w:jc w:val="both"/>
        <w:rPr>
          <w:color w:val="202122"/>
          <w:highlight w:val="white"/>
        </w:rPr>
      </w:pPr>
      <w:moveFrom w:id="399" w:author="yjy" w:date="2020-07-10T10:52:00Z">
        <w:r w:rsidRPr="00AB23C1" w:rsidDel="003E3069">
          <w:rPr>
            <w:color w:val="202122"/>
            <w:highlight w:val="white"/>
          </w:rPr>
          <w:t xml:space="preserve">where </w:t>
        </w:r>
        <m:oMath>
          <m:bar>
            <m:barPr>
              <m:ctrlPr>
                <w:rPr>
                  <w:rFonts w:ascii="Cambria Math" w:hAnsi="Cambria Math"/>
                </w:rPr>
              </m:ctrlPr>
            </m:barPr>
            <m:e>
              <m:r>
                <w:rPr>
                  <w:rFonts w:ascii="Cambria Math" w:hAnsi="Cambria Math"/>
                </w:rPr>
                <m:t>L</m:t>
              </m:r>
            </m:e>
          </m:bar>
        </m:oMath>
        <w:r w:rsidRPr="00AB23C1" w:rsidDel="003E3069">
          <w:t xml:space="preserve"> and </w:t>
        </w:r>
        <m:oMath>
          <m:bar>
            <m:barPr>
              <m:ctrlPr>
                <w:rPr>
                  <w:rFonts w:ascii="Cambria Math" w:hAnsi="Cambria Math"/>
                </w:rPr>
              </m:ctrlPr>
            </m:barPr>
            <m:e>
              <m:r>
                <w:rPr>
                  <w:rFonts w:ascii="Cambria Math" w:hAnsi="Cambria Math"/>
                </w:rPr>
                <m:t>C</m:t>
              </m:r>
            </m:e>
          </m:bar>
        </m:oMath>
        <w:r w:rsidRPr="00AB23C1" w:rsidDel="003E3069">
          <w:t xml:space="preserve"> are the mean values of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AB23C1" w:rsidDel="003E3069">
          <w:rPr>
            <w:color w:val="202122"/>
            <w:highlight w:val="white"/>
          </w:rP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rsidDel="003E3069">
          <w:t xml:space="preserve"> across all clinical isolates respectively.</w:t>
        </w:r>
      </w:moveFrom>
      <w:moveFromRangeEnd w:id="396"/>
    </w:p>
    <w:p w14:paraId="2E2424C3" w14:textId="2674B834" w:rsidR="00655E4E" w:rsidRPr="00AB23C1" w:rsidDel="00A57AF2" w:rsidRDefault="00D27EFC">
      <w:pPr>
        <w:spacing w:before="240" w:after="240"/>
        <w:jc w:val="both"/>
        <w:rPr>
          <w:del w:id="400" w:author="yjy" w:date="2020-07-10T02:45:00Z"/>
          <w:color w:val="202122"/>
          <w:highlight w:val="white"/>
        </w:rPr>
      </w:pPr>
      <w:del w:id="401" w:author="yjy" w:date="2020-07-10T02:45:00Z">
        <w:r w:rsidRPr="00AB23C1" w:rsidDel="00A57AF2">
          <w:rPr>
            <w:b/>
            <w:color w:val="202122"/>
            <w:highlight w:val="white"/>
          </w:rPr>
          <w:delText>Imaging</w:delText>
        </w:r>
        <w:r w:rsidR="00A542C3" w:rsidDel="00A57AF2">
          <w:rPr>
            <w:color w:val="202122"/>
            <w:highlight w:val="white"/>
          </w:rPr>
          <w:delText xml:space="preserve"> </w:delText>
        </w:r>
        <w:r w:rsidRPr="00AB23C1" w:rsidDel="00A57AF2">
          <w:rPr>
            <w:color w:val="202122"/>
            <w:highlight w:val="white"/>
          </w:rPr>
          <w:delText>Images of the swarming plates were obtained with a Chemidoc gel doc imager (Bio Rad).</w:delText>
        </w:r>
      </w:del>
    </w:p>
    <w:p w14:paraId="7D8E2D30" w14:textId="444A2FA6" w:rsidR="00655E4E" w:rsidRPr="00AB23C1" w:rsidRDefault="00D27EFC">
      <w:pPr>
        <w:spacing w:before="240" w:after="240"/>
        <w:jc w:val="both"/>
        <w:rPr>
          <w:color w:val="1D1C1D"/>
          <w:highlight w:val="white"/>
        </w:rPr>
      </w:pPr>
      <w:r w:rsidRPr="00AB23C1">
        <w:rPr>
          <w:b/>
          <w:color w:val="202122"/>
          <w:highlight w:val="white"/>
        </w:rPr>
        <w:t>Image analysis and determination of swarming score</w:t>
      </w:r>
      <w:r w:rsidR="00A542C3">
        <w:rPr>
          <w:color w:val="202122"/>
          <w:highlight w:val="white"/>
        </w:rPr>
        <w:t xml:space="preserve"> </w:t>
      </w:r>
      <w:ins w:id="402" w:author="yjy" w:date="2020-07-10T02:45:00Z">
        <w:r w:rsidR="00A57AF2" w:rsidRPr="00AB23C1">
          <w:rPr>
            <w:color w:val="202122"/>
            <w:highlight w:val="white"/>
          </w:rPr>
          <w:t xml:space="preserve">Images of the swarming plates were obtained with a </w:t>
        </w:r>
        <w:proofErr w:type="spellStart"/>
        <w:r w:rsidR="00A57AF2" w:rsidRPr="00AB23C1">
          <w:rPr>
            <w:color w:val="202122"/>
            <w:highlight w:val="white"/>
          </w:rPr>
          <w:t>Chemidoc</w:t>
        </w:r>
        <w:proofErr w:type="spellEnd"/>
        <w:r w:rsidR="00A57AF2" w:rsidRPr="00AB23C1">
          <w:rPr>
            <w:color w:val="202122"/>
            <w:highlight w:val="white"/>
          </w:rPr>
          <w:t xml:space="preserve"> gel doc imager (Bio Rad).</w:t>
        </w:r>
        <w:r w:rsidR="00A57AF2">
          <w:rPr>
            <w:color w:val="202122"/>
            <w:highlight w:val="white"/>
          </w:rPr>
          <w:t xml:space="preserve"> </w:t>
        </w:r>
      </w:ins>
      <w:r w:rsidRPr="00AB23C1">
        <w:rPr>
          <w:color w:val="202122"/>
          <w:highlight w:val="white"/>
        </w:rPr>
        <w:t xml:space="preserve">The extraction of the morphological features from the images of the swarming plates were analyzed using </w:t>
      </w:r>
      <w:proofErr w:type="spellStart"/>
      <w:r w:rsidRPr="00AB23C1">
        <w:rPr>
          <w:color w:val="202122"/>
          <w:highlight w:val="white"/>
        </w:rPr>
        <w:t>Matlab</w:t>
      </w:r>
      <w:proofErr w:type="spellEnd"/>
      <w:r w:rsidRPr="00AB23C1">
        <w:rPr>
          <w:color w:val="202122"/>
          <w:highlight w:val="white"/>
        </w:rPr>
        <w:t xml:space="preserve"> </w:t>
      </w:r>
      <w:proofErr w:type="spellStart"/>
      <w:r w:rsidRPr="00AB23C1">
        <w:rPr>
          <w:color w:val="202122"/>
          <w:highlight w:val="white"/>
        </w:rPr>
        <w:t>bwmorph</w:t>
      </w:r>
      <w:proofErr w:type="spellEnd"/>
      <w:r w:rsidRPr="00AB23C1">
        <w:rPr>
          <w:color w:val="202122"/>
          <w:highlight w:val="white"/>
        </w:rPr>
        <w:t xml:space="preserve"> function. The features extracted from the images were perimeter of the colony, maximum length (the longitude of the rectangle that fits the colony), area percentage of the plate occupied by the colony, circularity, measured as </w:t>
      </w:r>
      <w:r w:rsidRPr="00AB23C1">
        <w:rPr>
          <w:color w:val="1D1C1D"/>
          <w:highlight w:val="white"/>
        </w:rPr>
        <w:t>4*π/P</w:t>
      </w:r>
      <w:r w:rsidRPr="00AB23C1">
        <w:rPr>
          <w:color w:val="1D1C1D"/>
          <w:highlight w:val="white"/>
          <w:vertAlign w:val="superscript"/>
        </w:rPr>
        <w:t>2</w:t>
      </w:r>
      <w:r w:rsidRPr="00AB23C1">
        <w:rPr>
          <w:color w:val="1D1C1D"/>
          <w:highlight w:val="white"/>
        </w:rPr>
        <w:t xml:space="preserve">, skeleton and eccentricity (the eccentricity of the fitted ellipse). </w:t>
      </w:r>
    </w:p>
    <w:p w14:paraId="6EE8F6A8" w14:textId="77777777" w:rsidR="003E3069" w:rsidRPr="00AB23C1" w:rsidRDefault="00D27EFC" w:rsidP="003E3069">
      <w:pPr>
        <w:spacing w:before="240" w:after="240"/>
        <w:jc w:val="both"/>
        <w:rPr>
          <w:b/>
          <w:bCs/>
          <w:color w:val="202122"/>
          <w:highlight w:val="white"/>
        </w:rPr>
      </w:pPr>
      <w:r w:rsidRPr="00AB23C1">
        <w:rPr>
          <w:color w:val="1D1C1D"/>
          <w:highlight w:val="white"/>
        </w:rPr>
        <w:lastRenderedPageBreak/>
        <w:t xml:space="preserve">The analysis of the morphological features was performed in R. The average of the replicates for each feature was obtained. The values of each feature in each experiment were normalized to the value of PA14 control in that experiment. A PCA biplot was generated and maximum length and circularity were found to be the features that most spread </w:t>
      </w:r>
      <w:proofErr w:type="spellStart"/>
      <w:r w:rsidRPr="00AB23C1">
        <w:rPr>
          <w:color w:val="1D1C1D"/>
          <w:highlight w:val="white"/>
        </w:rPr>
        <w:t>swarmers</w:t>
      </w:r>
      <w:proofErr w:type="spellEnd"/>
      <w:r w:rsidRPr="00AB23C1">
        <w:rPr>
          <w:color w:val="1D1C1D"/>
          <w:highlight w:val="white"/>
        </w:rPr>
        <w:t xml:space="preserve"> and non </w:t>
      </w:r>
      <w:proofErr w:type="spellStart"/>
      <w:r w:rsidRPr="00AB23C1">
        <w:rPr>
          <w:color w:val="1D1C1D"/>
          <w:highlight w:val="white"/>
        </w:rPr>
        <w:t>swarmers</w:t>
      </w:r>
      <w:proofErr w:type="spellEnd"/>
      <w:r w:rsidRPr="00AB23C1">
        <w:rPr>
          <w:color w:val="1D1C1D"/>
          <w:highlight w:val="white"/>
        </w:rPr>
        <w:t xml:space="preserve">. These two features were the one used for obtaining the swarming score (Equation 1). The coefficients in the equation correspond to the rotation of the two features that maximizes the variance of swarming score. </w:t>
      </w:r>
      <w:moveToRangeStart w:id="403" w:author="yjy" w:date="2020-07-10T10:52:00Z" w:name="move455997685"/>
      <w:moveTo w:id="404" w:author="yjy" w:date="2020-07-10T10:52:00Z">
        <w:r w:rsidR="003E3069" w:rsidRPr="00AB23C1">
          <w:rPr>
            <w:color w:val="202122"/>
            <w:highlight w:val="white"/>
          </w:rPr>
          <w:t>Swarming score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3E3069" w:rsidRPr="00AB23C1">
          <w:t>)</w:t>
        </w:r>
        <w:r w:rsidR="003E3069" w:rsidRPr="00AB23C1">
          <w:rPr>
            <w:color w:val="202122"/>
            <w:highlight w:val="white"/>
          </w:rPr>
          <w:t xml:space="preserve"> for each clinical isolate </w:t>
        </w:r>
        <m:oMath>
          <m:r>
            <w:rPr>
              <w:rFonts w:ascii="Cambria Math" w:hAnsi="Cambria Math"/>
              <w:color w:val="202122"/>
              <w:highlight w:val="white"/>
            </w:rPr>
            <m:t>i</m:t>
          </m:r>
        </m:oMath>
        <w:r w:rsidR="003E3069" w:rsidRPr="00AB23C1">
          <w:rPr>
            <w:color w:val="202122"/>
            <w:highlight w:val="white"/>
          </w:rPr>
          <w:t xml:space="preserve"> is defined as a linear combination of the maximum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E3069" w:rsidRPr="00AB23C1">
          <w:rPr>
            <w:color w:val="202122"/>
            <w:highlight w:val="white"/>
          </w:rPr>
          <w:t>) and circularity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3E3069" w:rsidRPr="00AB23C1">
          <w:rPr>
            <w:color w:val="202122"/>
            <w:highlight w:val="white"/>
          </w:rPr>
          <w:t>) of its swarming colony</w:t>
        </w:r>
      </w:moveTo>
    </w:p>
    <w:p w14:paraId="7A4B7B32" w14:textId="1D1D0A8A" w:rsidR="003E3069" w:rsidRPr="00AB23C1" w:rsidRDefault="00FD7D23" w:rsidP="003E3069">
      <w:pPr>
        <w:spacing w:before="240" w:after="240"/>
        <w:jc w:val="center"/>
      </w:p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 0.60 · (</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L</m:t>
            </m:r>
          </m:e>
        </m:bar>
        <m:r>
          <w:rPr>
            <w:rFonts w:ascii="Cambria Math" w:hAnsi="Cambria Math"/>
          </w:rPr>
          <m:t>) - 0.80 ·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C</m:t>
            </m:r>
          </m:e>
        </m:bar>
        <m:r>
          <w:rPr>
            <w:rFonts w:ascii="Cambria Math" w:hAnsi="Cambria Math"/>
          </w:rPr>
          <m:t>)</m:t>
        </m:r>
      </m:oMath>
      <w:ins w:id="405" w:author="yjy" w:date="2020-07-10T10:52:00Z">
        <w:r w:rsidR="003E3069">
          <w:tab/>
        </w:r>
        <w:r w:rsidR="003E3069">
          <w:tab/>
          <w:t>(1)</w:t>
        </w:r>
      </w:ins>
    </w:p>
    <w:p w14:paraId="3BEC75DD" w14:textId="3CC22A38" w:rsidR="00655E4E" w:rsidRDefault="003E3069" w:rsidP="003E3069">
      <w:pPr>
        <w:spacing w:before="240" w:after="240"/>
        <w:jc w:val="both"/>
        <w:rPr>
          <w:ins w:id="406" w:author="yjy" w:date="2020-07-10T02:43:00Z"/>
          <w:color w:val="1D1C1D"/>
          <w:highlight w:val="white"/>
        </w:rPr>
      </w:pPr>
      <w:moveTo w:id="407" w:author="yjy" w:date="2020-07-10T10:52:00Z">
        <w:r w:rsidRPr="00AB23C1">
          <w:rPr>
            <w:color w:val="202122"/>
            <w:highlight w:val="white"/>
          </w:rPr>
          <w:t xml:space="preserve">where </w:t>
        </w:r>
        <m:oMath>
          <m:bar>
            <m:barPr>
              <m:ctrlPr>
                <w:rPr>
                  <w:rFonts w:ascii="Cambria Math" w:hAnsi="Cambria Math"/>
                </w:rPr>
              </m:ctrlPr>
            </m:barPr>
            <m:e>
              <m:r>
                <w:rPr>
                  <w:rFonts w:ascii="Cambria Math" w:hAnsi="Cambria Math"/>
                </w:rPr>
                <m:t>L</m:t>
              </m:r>
            </m:e>
          </m:bar>
        </m:oMath>
        <w:r w:rsidRPr="00AB23C1">
          <w:t xml:space="preserve"> and </w:t>
        </w:r>
        <m:oMath>
          <m:bar>
            <m:barPr>
              <m:ctrlPr>
                <w:rPr>
                  <w:rFonts w:ascii="Cambria Math" w:hAnsi="Cambria Math"/>
                </w:rPr>
              </m:ctrlPr>
            </m:barPr>
            <m:e>
              <m:r>
                <w:rPr>
                  <w:rFonts w:ascii="Cambria Math" w:hAnsi="Cambria Math"/>
                </w:rPr>
                <m:t>C</m:t>
              </m:r>
            </m:e>
          </m:bar>
        </m:oMath>
        <w:r w:rsidRPr="00AB23C1">
          <w:t xml:space="preserve"> are the mean values of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AB23C1">
          <w:rPr>
            <w:color w:val="202122"/>
            <w:highlight w:val="white"/>
          </w:rP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t xml:space="preserve"> across all clinical isolates </w:t>
        </w:r>
        <w:proofErr w:type="spellStart"/>
        <w:r w:rsidRPr="00AB23C1">
          <w:t>respectively.</w:t>
        </w:r>
      </w:moveTo>
      <w:moveToRangeEnd w:id="403"/>
      <w:ins w:id="408" w:author="yjy" w:date="2020-07-10T02:46:00Z">
        <w:r w:rsidR="00A57AF2">
          <w:rPr>
            <w:color w:val="1D1C1D"/>
            <w:highlight w:val="white"/>
          </w:rPr>
          <w:t>A</w:t>
        </w:r>
        <w:proofErr w:type="spellEnd"/>
        <w:r w:rsidR="00A57AF2">
          <w:rPr>
            <w:color w:val="1D1C1D"/>
            <w:highlight w:val="white"/>
          </w:rPr>
          <w:t xml:space="preserve"> swarming strain is determined if its swarming score is higher than the median of our collection.</w:t>
        </w:r>
      </w:ins>
    </w:p>
    <w:p w14:paraId="06CF99AF" w14:textId="77777777" w:rsidR="00682521" w:rsidRDefault="00682521" w:rsidP="00682521">
      <w:pPr>
        <w:spacing w:before="240" w:after="240"/>
        <w:jc w:val="both"/>
        <w:rPr>
          <w:ins w:id="409" w:author="yjy" w:date="2020-07-10T02:43:00Z"/>
          <w:b/>
          <w:bCs/>
        </w:rPr>
      </w:pPr>
      <w:ins w:id="410" w:author="yjy" w:date="2020-07-10T02:43:00Z">
        <w:r>
          <w:rPr>
            <w:b/>
            <w:bCs/>
          </w:rPr>
          <w:t xml:space="preserve">Identification of missing </w:t>
        </w:r>
        <w:commentRangeStart w:id="411"/>
        <w:r>
          <w:rPr>
            <w:b/>
            <w:bCs/>
          </w:rPr>
          <w:t>genes</w:t>
        </w:r>
      </w:ins>
      <w:commentRangeEnd w:id="411"/>
      <w:ins w:id="412" w:author="yjy" w:date="2020-07-10T02:44:00Z">
        <w:r w:rsidR="00A57AF2">
          <w:rPr>
            <w:rStyle w:val="CommentReference"/>
            <w:lang w:eastAsia="zh-CN"/>
          </w:rPr>
          <w:commentReference w:id="411"/>
        </w:r>
      </w:ins>
    </w:p>
    <w:p w14:paraId="65477024" w14:textId="2CC24E61" w:rsidR="00682521" w:rsidRPr="00FA4BAC" w:rsidRDefault="00682521" w:rsidP="00682521">
      <w:pPr>
        <w:spacing w:before="240" w:after="240"/>
        <w:jc w:val="both"/>
        <w:rPr>
          <w:ins w:id="413" w:author="yjy" w:date="2020-07-10T02:43:00Z"/>
          <w:bCs/>
          <w:rPrChange w:id="414" w:author="yjy" w:date="2020-07-13T00:48:00Z">
            <w:rPr>
              <w:ins w:id="415" w:author="yjy" w:date="2020-07-10T02:43:00Z"/>
              <w:b/>
              <w:bCs/>
            </w:rPr>
          </w:rPrChange>
        </w:rPr>
      </w:pPr>
      <w:ins w:id="416" w:author="yjy" w:date="2020-07-10T02:43:00Z">
        <w:r>
          <w:rPr>
            <w:b/>
            <w:bCs/>
          </w:rPr>
          <w:t>Phylogenetic analysis</w:t>
        </w:r>
      </w:ins>
      <w:ins w:id="417" w:author="yjy" w:date="2020-07-10T10:39:00Z">
        <w:r w:rsidR="00340937">
          <w:rPr>
            <w:b/>
            <w:bCs/>
          </w:rPr>
          <w:t xml:space="preserve"> </w:t>
        </w:r>
      </w:ins>
      <w:proofErr w:type="gramStart"/>
      <w:ins w:id="418" w:author="yjy" w:date="2020-07-13T00:48:00Z">
        <w:r w:rsidR="00FA4BAC" w:rsidRPr="00FA4BAC">
          <w:rPr>
            <w:bCs/>
            <w:rPrChange w:id="419" w:author="yjy" w:date="2020-07-13T00:48:00Z">
              <w:rPr>
                <w:b/>
                <w:bCs/>
              </w:rPr>
            </w:rPrChange>
          </w:rPr>
          <w:t>The</w:t>
        </w:r>
        <w:proofErr w:type="gramEnd"/>
        <w:r w:rsidR="00FA4BAC" w:rsidRPr="00FA4BAC">
          <w:rPr>
            <w:bCs/>
            <w:rPrChange w:id="420" w:author="yjy" w:date="2020-07-13T00:48:00Z">
              <w:rPr>
                <w:b/>
                <w:bCs/>
              </w:rPr>
            </w:rPrChange>
          </w:rPr>
          <w:t xml:space="preserve"> phylogenetic tree of clinical P. aeruginosa were calculated from core genome as previously described (</w:t>
        </w:r>
        <w:r w:rsidR="00FA4BAC" w:rsidRPr="00FA4BAC">
          <w:rPr>
            <w:bCs/>
            <w:highlight w:val="yellow"/>
            <w:rPrChange w:id="421" w:author="yjy" w:date="2020-07-13T00:48:00Z">
              <w:rPr>
                <w:b/>
                <w:bCs/>
              </w:rPr>
            </w:rPrChange>
          </w:rPr>
          <w:t>ref of Yan et al, 2017</w:t>
        </w:r>
        <w:r w:rsidR="00FA4BAC" w:rsidRPr="00FA4BAC">
          <w:rPr>
            <w:bCs/>
            <w:rPrChange w:id="422" w:author="yjy" w:date="2020-07-13T00:48:00Z">
              <w:rPr>
                <w:b/>
                <w:bCs/>
              </w:rPr>
            </w:rPrChange>
          </w:rPr>
          <w:t>). Moran’s I test was carried out using the ape package in R</w:t>
        </w:r>
        <w:r w:rsidR="00FA4BAC">
          <w:rPr>
            <w:bCs/>
          </w:rPr>
          <w:t xml:space="preserve"> </w:t>
        </w:r>
      </w:ins>
      <w:ins w:id="423" w:author="yjy" w:date="2020-07-13T00:49:00Z">
        <w:r w:rsidR="00FA4BAC">
          <w:rPr>
            <w:bCs/>
          </w:rPr>
          <w:t>(</w:t>
        </w:r>
        <w:r w:rsidR="00FA4BAC" w:rsidRPr="00FA4BAC">
          <w:rPr>
            <w:bCs/>
            <w:highlight w:val="yellow"/>
            <w:rPrChange w:id="424" w:author="yjy" w:date="2020-07-13T00:49:00Z">
              <w:rPr>
                <w:bCs/>
              </w:rPr>
            </w:rPrChange>
          </w:rPr>
          <w:t xml:space="preserve">Paradis E, </w:t>
        </w:r>
        <w:proofErr w:type="spellStart"/>
        <w:r w:rsidR="00FA4BAC" w:rsidRPr="00FA4BAC">
          <w:rPr>
            <w:bCs/>
            <w:highlight w:val="yellow"/>
            <w:rPrChange w:id="425" w:author="yjy" w:date="2020-07-13T00:49:00Z">
              <w:rPr>
                <w:bCs/>
              </w:rPr>
            </w:rPrChange>
          </w:rPr>
          <w:t>Schliep</w:t>
        </w:r>
        <w:proofErr w:type="spellEnd"/>
        <w:r w:rsidR="00FA4BAC" w:rsidRPr="00FA4BAC">
          <w:rPr>
            <w:bCs/>
            <w:highlight w:val="yellow"/>
            <w:rPrChange w:id="426" w:author="yjy" w:date="2020-07-13T00:49:00Z">
              <w:rPr>
                <w:bCs/>
              </w:rPr>
            </w:rPrChange>
          </w:rPr>
          <w:t xml:space="preserve"> K (2019). “ape 5.0: an environment for modern phylogenetics and evolutionary analyses in R.” Bioinformatics, 35, 526-528.</w:t>
        </w:r>
        <w:r w:rsidR="00FA4BAC">
          <w:rPr>
            <w:bCs/>
          </w:rPr>
          <w:t>)</w:t>
        </w:r>
      </w:ins>
      <w:ins w:id="427" w:author="yjy" w:date="2020-07-13T00:48:00Z">
        <w:r w:rsidR="00FA4BAC" w:rsidRPr="00FA4BAC">
          <w:rPr>
            <w:bCs/>
            <w:rPrChange w:id="428" w:author="yjy" w:date="2020-07-13T00:48:00Z">
              <w:rPr>
                <w:b/>
                <w:bCs/>
              </w:rPr>
            </w:rPrChange>
          </w:rPr>
          <w:t xml:space="preserve">. The ancestral state </w:t>
        </w:r>
      </w:ins>
      <w:ins w:id="429" w:author="yjy" w:date="2020-07-13T00:59:00Z">
        <w:r w:rsidR="00B42D7A">
          <w:rPr>
            <w:bCs/>
          </w:rPr>
          <w:t xml:space="preserve">of swarming and rhamnolipid production </w:t>
        </w:r>
      </w:ins>
      <w:ins w:id="430" w:author="yjy" w:date="2020-07-13T00:48:00Z">
        <w:r w:rsidR="00FA4BAC" w:rsidRPr="00FA4BAC">
          <w:rPr>
            <w:bCs/>
            <w:rPrChange w:id="431" w:author="yjy" w:date="2020-07-13T00:48:00Z">
              <w:rPr>
                <w:b/>
                <w:bCs/>
              </w:rPr>
            </w:rPrChange>
          </w:rPr>
          <w:t>was reconstructed</w:t>
        </w:r>
      </w:ins>
      <w:ins w:id="432" w:author="yjy" w:date="2020-07-13T00:50:00Z">
        <w:r w:rsidR="00B42D7A">
          <w:rPr>
            <w:bCs/>
          </w:rPr>
          <w:t xml:space="preserve"> using </w:t>
        </w:r>
        <w:proofErr w:type="spellStart"/>
        <w:r w:rsidR="00B42D7A" w:rsidRPr="00B42D7A">
          <w:rPr>
            <w:bCs/>
          </w:rPr>
          <w:t>corHMM</w:t>
        </w:r>
        <w:proofErr w:type="spellEnd"/>
        <w:r w:rsidR="00B42D7A">
          <w:rPr>
            <w:bCs/>
          </w:rPr>
          <w:t xml:space="preserve"> package</w:t>
        </w:r>
      </w:ins>
      <w:ins w:id="433" w:author="yjy" w:date="2020-07-13T00:55:00Z">
        <w:r w:rsidR="00B42D7A">
          <w:rPr>
            <w:bCs/>
          </w:rPr>
          <w:t xml:space="preserve"> (</w:t>
        </w:r>
        <w:r w:rsidR="00B42D7A" w:rsidRPr="00B42D7A">
          <w:rPr>
            <w:bCs/>
            <w:highlight w:val="yellow"/>
            <w:rPrChange w:id="434" w:author="yjy" w:date="2020-07-13T00:55:00Z">
              <w:rPr>
                <w:bCs/>
              </w:rPr>
            </w:rPrChange>
          </w:rPr>
          <w:t xml:space="preserve">Beaulieu, J. M., Oliver, J. C., </w:t>
        </w:r>
        <w:proofErr w:type="spellStart"/>
        <w:r w:rsidR="00B42D7A" w:rsidRPr="00B42D7A">
          <w:rPr>
            <w:bCs/>
            <w:highlight w:val="yellow"/>
            <w:rPrChange w:id="435" w:author="yjy" w:date="2020-07-13T00:55:00Z">
              <w:rPr>
                <w:bCs/>
              </w:rPr>
            </w:rPrChange>
          </w:rPr>
          <w:t>O’meara</w:t>
        </w:r>
        <w:proofErr w:type="spellEnd"/>
        <w:r w:rsidR="00B42D7A" w:rsidRPr="00B42D7A">
          <w:rPr>
            <w:bCs/>
            <w:highlight w:val="yellow"/>
            <w:rPrChange w:id="436" w:author="yjy" w:date="2020-07-13T00:55:00Z">
              <w:rPr>
                <w:bCs/>
              </w:rPr>
            </w:rPrChange>
          </w:rPr>
          <w:t>, B., &amp; Beaulieu, M. J. (2015). Package ‘</w:t>
        </w:r>
        <w:proofErr w:type="spellStart"/>
        <w:r w:rsidR="00B42D7A" w:rsidRPr="00B42D7A">
          <w:rPr>
            <w:bCs/>
            <w:highlight w:val="yellow"/>
            <w:rPrChange w:id="437" w:author="yjy" w:date="2020-07-13T00:55:00Z">
              <w:rPr>
                <w:bCs/>
              </w:rPr>
            </w:rPrChange>
          </w:rPr>
          <w:t>corHMM</w:t>
        </w:r>
        <w:proofErr w:type="spellEnd"/>
        <w:r w:rsidR="00B42D7A" w:rsidRPr="00B42D7A">
          <w:rPr>
            <w:bCs/>
            <w:highlight w:val="yellow"/>
            <w:rPrChange w:id="438" w:author="yjy" w:date="2020-07-13T00:55:00Z">
              <w:rPr>
                <w:bCs/>
              </w:rPr>
            </w:rPrChange>
          </w:rPr>
          <w:t xml:space="preserve">’. </w:t>
        </w:r>
      </w:ins>
      <w:ins w:id="439" w:author="yjy" w:date="2020-07-13T00:58:00Z">
        <w:r w:rsidR="00B42D7A" w:rsidRPr="00B42D7A">
          <w:rPr>
            <w:bCs/>
          </w:rPr>
          <w:t>https://CRAN.R-project.org/package=corHMM</w:t>
        </w:r>
      </w:ins>
      <w:ins w:id="440" w:author="yjy" w:date="2020-07-13T00:55:00Z">
        <w:r w:rsidR="00B42D7A">
          <w:rPr>
            <w:bCs/>
          </w:rPr>
          <w:t>)</w:t>
        </w:r>
      </w:ins>
      <w:ins w:id="441" w:author="yjy" w:date="2020-07-13T00:56:00Z">
        <w:r w:rsidR="00B42D7A">
          <w:rPr>
            <w:bCs/>
          </w:rPr>
          <w:t>.</w:t>
        </w:r>
      </w:ins>
    </w:p>
    <w:p w14:paraId="36A8DA68" w14:textId="77777777" w:rsidR="00682521" w:rsidRPr="005C357E" w:rsidRDefault="00682521">
      <w:pPr>
        <w:spacing w:before="240" w:after="240"/>
        <w:jc w:val="both"/>
        <w:rPr>
          <w:color w:val="202122"/>
          <w:highlight w:val="white"/>
        </w:rPr>
      </w:pPr>
    </w:p>
    <w:p w14:paraId="413A29CF" w14:textId="730A74D0" w:rsidR="005B7C99" w:rsidRDefault="005C2158">
      <w:pPr>
        <w:spacing w:before="240" w:after="240"/>
        <w:jc w:val="both"/>
        <w:rPr>
          <w:bCs/>
        </w:rPr>
      </w:pPr>
      <w:r>
        <w:rPr>
          <w:b/>
        </w:rPr>
        <w:t>Metaboli</w:t>
      </w:r>
      <w:r w:rsidR="005B7C99">
        <w:rPr>
          <w:b/>
        </w:rPr>
        <w:t>te</w:t>
      </w:r>
      <w:r>
        <w:rPr>
          <w:b/>
        </w:rPr>
        <w:t xml:space="preserve"> extraction </w:t>
      </w:r>
      <w:r w:rsidR="00D8315F">
        <w:rPr>
          <w:bCs/>
        </w:rPr>
        <w:t>The strains were grown until OD</w:t>
      </w:r>
      <w:r w:rsidR="00D8315F">
        <w:rPr>
          <w:bCs/>
          <w:vertAlign w:val="subscript"/>
        </w:rPr>
        <w:t>600</w:t>
      </w:r>
      <w:r w:rsidR="00D8315F">
        <w:rPr>
          <w:bCs/>
        </w:rPr>
        <w:t xml:space="preserve"> = 0.2 </w:t>
      </w:r>
      <w:r w:rsidR="005B7C99">
        <w:rPr>
          <w:bCs/>
        </w:rPr>
        <w:t xml:space="preserve">(end of exponential phase of growth) </w:t>
      </w:r>
      <w:r w:rsidR="00D8315F">
        <w:rPr>
          <w:bCs/>
        </w:rPr>
        <w:t xml:space="preserve">in glycerol minimal media. Bacteria was then loaded into 0.25 </w:t>
      </w:r>
      <w:proofErr w:type="spellStart"/>
      <w:r w:rsidR="00D8315F">
        <w:rPr>
          <w:bCs/>
        </w:rPr>
        <w:t>μm</w:t>
      </w:r>
      <w:proofErr w:type="spellEnd"/>
      <w:r w:rsidR="00D8315F">
        <w:rPr>
          <w:bCs/>
        </w:rPr>
        <w:t xml:space="preserve"> nylon membranes (Millipore) using vacuum, transferred to pre-warmed hard agar plates </w:t>
      </w:r>
      <w:del w:id="442" w:author="yjy" w:date="2020-07-10T10:40:00Z">
        <w:r w:rsidR="00D8315F" w:rsidDel="00340937">
          <w:rPr>
            <w:bCs/>
          </w:rPr>
          <w:delText xml:space="preserve"> </w:delText>
        </w:r>
      </w:del>
      <w:r w:rsidR="00D8315F">
        <w:rPr>
          <w:bCs/>
        </w:rPr>
        <w:t xml:space="preserve">with the same medium composition and incubated at 37ºC during 2.5 h. The filters were then </w:t>
      </w:r>
      <w:r w:rsidR="005B7C99">
        <w:rPr>
          <w:bCs/>
        </w:rPr>
        <w:t>passed</w:t>
      </w:r>
      <w:r w:rsidR="00D8315F">
        <w:rPr>
          <w:bCs/>
        </w:rPr>
        <w:t xml:space="preserve"> to 35 mm polystyrene dishes (Falcon) with 1 mL of 2:2:1 methanol:acetonitrile:H</w:t>
      </w:r>
      <w:r w:rsidR="00D8315F">
        <w:rPr>
          <w:bCs/>
          <w:vertAlign w:val="subscript"/>
        </w:rPr>
        <w:t>2</w:t>
      </w:r>
      <w:r w:rsidR="00D8315F">
        <w:rPr>
          <w:bCs/>
        </w:rPr>
        <w:t>O quenching buffer and incubated there during 15 minutes</w:t>
      </w:r>
      <w:r w:rsidR="005B7C99">
        <w:rPr>
          <w:bCs/>
        </w:rPr>
        <w:t xml:space="preserve"> on dry ice</w:t>
      </w:r>
      <w:r w:rsidR="00D8315F">
        <w:rPr>
          <w:bCs/>
        </w:rPr>
        <w:t xml:space="preserve">. Cells were removed by scraping and the </w:t>
      </w:r>
      <w:r w:rsidR="005B7C99">
        <w:rPr>
          <w:bCs/>
        </w:rPr>
        <w:t>lysate containing quenching buffer was transferred to 1.5 mL tubes and centrifuged at 16000 rpm for 10 minutes at 4ºC. Supernatant transferred to fresh tubes and stored at -80ºC.</w:t>
      </w:r>
      <w:r w:rsidR="00D8315F">
        <w:rPr>
          <w:bCs/>
        </w:rPr>
        <w:t xml:space="preserve">  </w:t>
      </w:r>
    </w:p>
    <w:p w14:paraId="1524A9F1" w14:textId="39A03472" w:rsidR="00655E4E" w:rsidRPr="005B7C99" w:rsidRDefault="005B7C99">
      <w:pPr>
        <w:spacing w:before="240" w:after="240"/>
        <w:jc w:val="both"/>
      </w:pPr>
      <w:r>
        <w:rPr>
          <w:b/>
        </w:rPr>
        <w:t>M</w:t>
      </w:r>
      <w:r w:rsidRPr="00AB23C1">
        <w:rPr>
          <w:b/>
        </w:rPr>
        <w:t>etabolomic data preprocessing</w:t>
      </w:r>
      <w:r>
        <w:t xml:space="preserve"> The extracts were </w:t>
      </w:r>
      <w:r w:rsidR="00EE58B1" w:rsidRPr="00F079B1">
        <w:t>profil</w:t>
      </w:r>
      <w:r>
        <w:t>ed</w:t>
      </w:r>
      <w:r w:rsidR="00EE58B1" w:rsidRPr="00F079B1">
        <w:t xml:space="preserve"> using liquid-chromatography coupled to mass spectrometry (LC-MS), </w:t>
      </w:r>
      <w:r>
        <w:t>identifying</w:t>
      </w:r>
      <w:r w:rsidR="00EE58B1" w:rsidRPr="00F079B1">
        <w:t xml:space="preserve"> a total of 9</w:t>
      </w:r>
      <w:r w:rsidR="00E24BF7">
        <w:t>2</w:t>
      </w:r>
      <w:r w:rsidR="00EE58B1" w:rsidRPr="00F079B1">
        <w:t xml:space="preserve"> compounds (</w:t>
      </w:r>
      <w:r w:rsidR="00EE58B1" w:rsidRPr="00F079B1">
        <w:rPr>
          <w:b/>
        </w:rPr>
        <w:t>Fig. 3A</w:t>
      </w:r>
      <w:r w:rsidR="00EE58B1" w:rsidRPr="00F079B1">
        <w:t>)</w:t>
      </w:r>
      <w:r w:rsidR="00E24BF7">
        <w:t>. Some compounds contained missing values.</w:t>
      </w:r>
      <w:r w:rsidR="00E24BF7">
        <w:rPr>
          <w:b/>
        </w:rPr>
        <w:t xml:space="preserve"> </w:t>
      </w:r>
      <w:r w:rsidR="005C357E" w:rsidRPr="005C357E">
        <w:t>The</w:t>
      </w:r>
      <w:r w:rsidR="00E24BF7">
        <w:t>se</w:t>
      </w:r>
      <w:r w:rsidR="005C357E" w:rsidRPr="005C357E">
        <w:t xml:space="preserve"> missing values in metabolite abundance can be (1) truly missing; (2) present in a sample but its level is below detection limit; (3) present in a sample at a level above the detection limit but missing due to failure of algorithms in data processing. Here we </w:t>
      </w:r>
      <w:r w:rsidR="005C357E">
        <w:t>assume that a metabolite with missing values in all three replicates is truly missing in the sample</w:t>
      </w:r>
      <w:r w:rsidR="00A130FC">
        <w:t xml:space="preserve"> and removed from our analysis (</w:t>
      </w:r>
      <w:r w:rsidR="00A130FC" w:rsidRPr="00A130FC">
        <w:rPr>
          <w:highlight w:val="yellow"/>
        </w:rPr>
        <w:t>Supplementary Fig. 5</w:t>
      </w:r>
      <w:r w:rsidR="00A130FC">
        <w:t>)</w:t>
      </w:r>
      <w:r w:rsidR="005C357E">
        <w:t xml:space="preserve">. However, if the missing values were only found in one or two replicates, the missing values were imputed by </w:t>
      </w:r>
      <w:r w:rsidR="00D27EFC" w:rsidRPr="00AB23C1">
        <w:t>the average of the non</w:t>
      </w:r>
      <w:r w:rsidR="005C357E">
        <w:t>-</w:t>
      </w:r>
      <w:r w:rsidR="00D27EFC" w:rsidRPr="00AB23C1">
        <w:t xml:space="preserve">missing values. After that imputation all compounds with missing values were removed (Fig. S4). </w:t>
      </w:r>
    </w:p>
    <w:p w14:paraId="3A984C95" w14:textId="4AEF4FC5" w:rsidR="00655E4E" w:rsidRDefault="00D27EFC">
      <w:pPr>
        <w:spacing w:before="240" w:after="240"/>
        <w:jc w:val="both"/>
      </w:pPr>
      <w:r w:rsidRPr="00AB23C1">
        <w:t>The peak areas were normalized using Cross-Contribution Compensating Multiple Standard Normalization (CCMN)</w:t>
      </w:r>
      <w:r w:rsidR="00AC4798">
        <w:t xml:space="preserve"> </w:t>
      </w:r>
      <w:r w:rsidR="00AC4798">
        <w:fldChar w:fldCharType="begin"/>
      </w:r>
      <w:r w:rsidR="0047250C">
        <w:instrText>ADDIN F1000_CSL_CITATION&lt;~#@#~&gt;[{"DOI":"10.1021/ac901143w","First":false,"Last":false,"PMID":"19743813","abstract":"Most mass spectrometry based metabolomics studies are semiquantitative and depend on efficient normalization techniques to suppress systematic error. A common approach is to include isotope-labeled internal standards (ISs) and then express the estimated metabolite abundances relative to the IS. Because of problems such as insufficient chromatographic resolution, however, the analytes may directly influence estimates of the IS, a phenomenon known as cross-contribution (CC). Normalization using ISs that suffer from CC effects will cause significant loss of information if the interfering analytes are associated with the studied factors. We present a novel normalization algorithm, which compensates for systematic CC effects that can be traced back to a linear association with the experimental design. The proposed method was found to be superior at purifying the signal of interest compared to current normalization methods when applied to two biological data sets and a multicomponent dilution mixture. Our method is applicable to data from randomized and designed experiments that use ISs to monitor the systematic error.","author":[{"family":"Redestig","given":"Henning"},{"family":"Fukushima","given":"Atsushi"},{"family":"Stenlund","given":"Hans"},{"family":"Moritz","given":"Thomas"},{"family":"Arita","given":"Masanori"},{"family":"Saito","given":"Kazuki"},{"family":"Kusano","given":"Miyako"}],"authorYearDisplayFormat":false,"citation-label":"802024","container-title":"Analytical Chemistry","container-title-short":"Anal. Chem.","id":"802024","invisible":false,"issue":"19","issued":{"date-parts":[["2009","10","1"]]},"journalAbbreviation":"Anal. Chem.","page":"7974-7980","suppress-author":false,"title":"Compensation for systematic cross-contribution improves normalization of mass spectrometry based metabolomics data.","type":"article-journal","volume":"81"}]</w:instrText>
      </w:r>
      <w:r w:rsidR="00AC4798">
        <w:fldChar w:fldCharType="separate"/>
      </w:r>
      <w:r w:rsidR="007272A4" w:rsidRPr="007272A4">
        <w:rPr>
          <w:noProof/>
        </w:rPr>
        <w:t xml:space="preserve">(Redestig </w:t>
      </w:r>
      <w:r w:rsidR="007272A4" w:rsidRPr="007272A4">
        <w:rPr>
          <w:i/>
          <w:noProof/>
        </w:rPr>
        <w:t>et al</w:t>
      </w:r>
      <w:r w:rsidR="007272A4" w:rsidRPr="007272A4">
        <w:rPr>
          <w:noProof/>
        </w:rPr>
        <w:t>, 2009)</w:t>
      </w:r>
      <w:r w:rsidR="00AC4798">
        <w:fldChar w:fldCharType="end"/>
      </w:r>
      <w:r w:rsidRPr="00AB23C1">
        <w:t xml:space="preserve"> with </w:t>
      </w:r>
      <w:proofErr w:type="spellStart"/>
      <w:r w:rsidRPr="00AB23C1">
        <w:t>NormalizeMets</w:t>
      </w:r>
      <w:proofErr w:type="spellEnd"/>
      <w:r w:rsidRPr="00AB23C1">
        <w:t xml:space="preserve"> R package </w:t>
      </w:r>
      <w:r w:rsidR="00AC4798">
        <w:fldChar w:fldCharType="begin"/>
      </w:r>
      <w:r w:rsidR="0047250C">
        <w:instrText>ADDIN F1000_CSL_CITATION&lt;~#@#~&gt;[{"DOI":"10.1007/s11306-018-1347-7","First":false,"Last":false,"PMID":"30830328","abstract":"&lt;strong&gt;INTRODUCTION:&lt;/strong&gt; In metabolomics studies, unwanted variation inevitably arises from various sources. Normalization, that is the removal of unwanted variation, is an essential step in the statistical analysis of metabolomics data. However, metabolomics normalization is often considered an imprecise science due to the diverse sources of variation and the availability of a number of alternative strategies that may be implemented.&lt;br&gt;&lt;br&gt;&lt;strong&gt;OBJECTIVES:&lt;/strong&gt; We highlight the need for comparative evaluation of different normalization methods and present software strategies to help ease this task for both data-oriented and biological researchers.&lt;br&gt;&lt;br&gt;&lt;strong&gt;METHODS:&lt;/strong&gt; We present NormalizeMets-a joint graphical user interface within the familiar Microsoft Excel and freely-available R software for comparative evaluation of different normalization methods. The NormalizeMets R package along with the vignette describing the workflow can be downloaded from https://cran.r-project.org/web/packages/NormalizeMets/ . The Excel Interface and the Excel user guide are available on https://metabolomicstats.github.io/ExNormalizeMets .&lt;br&gt;&lt;br&gt;&lt;strong&gt;RESULTS:&lt;/strong&gt; NormalizeMets allows for comparative evaluation of normalization methods using criteria that depend on the given dataset and the ultimate research question. Hence it guides researchers to assess, select and implement a suitable normalization method using either the familiar Microsoft Excel and/or freely-available R software. In addition, the package can be used for visualisation of metabolomics data using interactive graphical displays and to obtain end statistical results for clustering, classification, biomarker identification adjusting for confounding variables, and correlation analysis.&lt;br&gt;&lt;br&gt;&lt;strong&gt;CONCLUSION:&lt;/strong&gt; NormalizeMets is designed for comparative evaluation of normalization methods, and can also be used to obtain end statistical results. The use of freely-available R software offers an attractive proposition for programming-oriented researchers, and the Excel interface offers a familiar alternative to most biological researchers. The package handles the data locally in the user's own computer allowing for reproducible code to be stored locally.","author":[{"family":"De Livera","given":"Alysha M"},{"family":"Olshansky","given":"Gavriel"},{"family":"Simpson","given":"Julie A"},{"family":"Creek","given":"Darren J"}],"authorYearDisplayFormat":false,"citation-label":"7396768","container-title":"Metabolomics : Official journal of the Metabolomic Society","container-title-short":"Metabolomics","id":"7396768","invisible":false,"issue":"5","issued":{"date-parts":[["2018","3","20"]]},"journalAbbreviation":"Metabolomics","page":"54","suppress-author":false,"title":"NormalizeMets: assessing, selecting and implementing statistical methods for normalizing metabolomics data.","type":"article-journal","volume":"14"}]</w:instrText>
      </w:r>
      <w:r w:rsidR="00AC4798">
        <w:fldChar w:fldCharType="separate"/>
      </w:r>
      <w:r w:rsidR="007272A4" w:rsidRPr="007272A4">
        <w:rPr>
          <w:noProof/>
        </w:rPr>
        <w:t xml:space="preserve">(De Livera </w:t>
      </w:r>
      <w:r w:rsidR="007272A4" w:rsidRPr="007272A4">
        <w:rPr>
          <w:i/>
          <w:noProof/>
        </w:rPr>
        <w:t>et al</w:t>
      </w:r>
      <w:r w:rsidR="007272A4" w:rsidRPr="007272A4">
        <w:rPr>
          <w:noProof/>
        </w:rPr>
        <w:t>, 2018)</w:t>
      </w:r>
      <w:r w:rsidR="00AC4798">
        <w:fldChar w:fldCharType="end"/>
      </w:r>
      <w:r w:rsidR="00AC4798">
        <w:t>.</w:t>
      </w:r>
      <w:r w:rsidRPr="00AB23C1">
        <w:t xml:space="preserve"> This method relies on the use of multiple internal standards, but as the LC-MS was </w:t>
      </w:r>
      <w:r w:rsidRPr="00AB23C1">
        <w:lastRenderedPageBreak/>
        <w:t xml:space="preserve">done without using them we used instead a set of metabolites assumed to be constant across all the strains. They were selected with a </w:t>
      </w:r>
      <w:proofErr w:type="spellStart"/>
      <w:r w:rsidRPr="00AB23C1">
        <w:t>Kuskal</w:t>
      </w:r>
      <w:proofErr w:type="spellEnd"/>
      <w:r w:rsidRPr="00AB23C1">
        <w:t xml:space="preserve">-Wallis test, adjusting the </w:t>
      </w:r>
      <w:r w:rsidRPr="00AB23C1">
        <w:rPr>
          <w:i/>
        </w:rPr>
        <w:t>p-</w:t>
      </w:r>
      <w:r w:rsidRPr="00AB23C1">
        <w:t xml:space="preserve">value with </w:t>
      </w:r>
      <w:proofErr w:type="spellStart"/>
      <w:r w:rsidRPr="00AB23C1">
        <w:t>Benjamini</w:t>
      </w:r>
      <w:proofErr w:type="spellEnd"/>
      <w:r w:rsidRPr="00AB23C1">
        <w:t xml:space="preserve">-Hochberg method. The ones with a </w:t>
      </w:r>
      <w:r w:rsidRPr="00AB23C1">
        <w:rPr>
          <w:i/>
        </w:rPr>
        <w:t>p-</w:t>
      </w:r>
      <w:r w:rsidRPr="00AB23C1">
        <w:t>value above 0.05 were considered constant</w:t>
      </w:r>
      <w:r w:rsidR="00AF0564">
        <w:t xml:space="preserve"> (pyruvate, </w:t>
      </w:r>
      <w:r w:rsidR="002C4F88">
        <w:t>methylglyoxal</w:t>
      </w:r>
      <w:r w:rsidR="00AF0564">
        <w:t>,</w:t>
      </w:r>
      <w:r w:rsidR="002C4F88">
        <w:t>(S)-2-Acetolactate, Tyramine, D-Glucose, (S)-Lactate, N-acetyl-L-glutamate 5-semialdehyde, 4-Aminobutyraldehyde and Glycine</w:t>
      </w:r>
      <w:r w:rsidR="00AF0564">
        <w:t>)</w:t>
      </w:r>
      <w:r w:rsidRPr="00AB23C1">
        <w:t xml:space="preserve">, therefore after the normalization step they were removed (in black in Fig. </w:t>
      </w:r>
      <w:r w:rsidR="002C4F88">
        <w:t>3</w:t>
      </w:r>
      <w:r w:rsidRPr="00AB23C1">
        <w:t xml:space="preserve">A). </w:t>
      </w:r>
    </w:p>
    <w:p w14:paraId="523DA475" w14:textId="4E8C9861" w:rsidR="00655E4E" w:rsidRPr="005C2158" w:rsidRDefault="00D27EFC">
      <w:pPr>
        <w:spacing w:before="240" w:after="240"/>
        <w:jc w:val="both"/>
        <w:rPr>
          <w:b/>
        </w:rPr>
      </w:pPr>
      <w:r w:rsidRPr="00AB23C1">
        <w:rPr>
          <w:b/>
        </w:rPr>
        <w:t>Hierarchical Clustering Analysis of metabolomic data</w:t>
      </w:r>
      <w:r w:rsidR="005C2158">
        <w:rPr>
          <w:b/>
        </w:rPr>
        <w:t xml:space="preserve">. </w:t>
      </w:r>
      <w:r w:rsidRPr="00AB23C1">
        <w:t xml:space="preserve">The Hierarchical Clustering Analysis of the normalized metabolomic data was performed using </w:t>
      </w:r>
      <w:proofErr w:type="spellStart"/>
      <w:r w:rsidRPr="00AB23C1">
        <w:t>gplots</w:t>
      </w:r>
      <w:proofErr w:type="spellEnd"/>
      <w:r w:rsidRPr="00AB23C1">
        <w:t xml:space="preserve"> R package (Warnes </w:t>
      </w:r>
      <w:r w:rsidRPr="00AB23C1">
        <w:rPr>
          <w:i/>
        </w:rPr>
        <w:t>et al.</w:t>
      </w:r>
      <w:r w:rsidRPr="00AB23C1">
        <w:t xml:space="preserve"> 20</w:t>
      </w:r>
      <w:r w:rsidR="00987D07">
        <w:t>09</w:t>
      </w:r>
      <w:r w:rsidRPr="00AB23C1">
        <w:t xml:space="preserve">), with Euclidean distance and Ward’s aggregation method. The clustering was done with all the metabolites from preprocessed metabolomic table, despite the experimentalists were not confident about the identity of 16 compounds (indicated in red in Figure 2A): we assumed that if the peaks appeared in all the strains they could not be artifacts of the LC-MS. These compounds are not shown in the heatmap of Figure </w:t>
      </w:r>
      <w:r w:rsidR="002C4F88">
        <w:t>3</w:t>
      </w:r>
      <w:r w:rsidRPr="00AB23C1">
        <w:t xml:space="preserve">B, and were not used in downstream analyses. Fumarate and Guanosine were initially categorized as ambiguous by the experimentalists, but we rescued them as our clinical isolates only had enzymatic genes related to them among all the possible compounds with the same molecular weight, according to KEGG database. </w:t>
      </w:r>
    </w:p>
    <w:p w14:paraId="6BD83538" w14:textId="37B632BF" w:rsidR="00655E4E" w:rsidRPr="005C2158" w:rsidRDefault="00D27EFC">
      <w:pPr>
        <w:spacing w:before="240" w:after="240"/>
        <w:jc w:val="both"/>
        <w:rPr>
          <w:b/>
        </w:rPr>
      </w:pPr>
      <w:r w:rsidRPr="00AB23C1">
        <w:rPr>
          <w:b/>
        </w:rPr>
        <w:t>Metabolic pathway enrichment</w:t>
      </w:r>
      <w:r w:rsidR="005C2158">
        <w:rPr>
          <w:b/>
        </w:rPr>
        <w:t xml:space="preserve">. </w:t>
      </w:r>
      <w:r w:rsidRPr="00AB23C1">
        <w:t xml:space="preserve">The differential metabolites between rhamnolipid producers and </w:t>
      </w:r>
      <w:proofErr w:type="spellStart"/>
      <w:r w:rsidRPr="00AB23C1">
        <w:t>non producers</w:t>
      </w:r>
      <w:proofErr w:type="spellEnd"/>
      <w:r w:rsidRPr="00AB23C1">
        <w:t xml:space="preserve"> was determined by a Mann-Whitney test, with </w:t>
      </w:r>
      <w:r w:rsidRPr="00AB23C1">
        <w:rPr>
          <w:i/>
        </w:rPr>
        <w:t>p</w:t>
      </w:r>
      <w:r w:rsidRPr="00AB23C1">
        <w:t xml:space="preserve">-values adjusted with </w:t>
      </w:r>
      <w:proofErr w:type="spellStart"/>
      <w:r w:rsidRPr="00AB23C1">
        <w:t>Benjamini</w:t>
      </w:r>
      <w:proofErr w:type="spellEnd"/>
      <w:r w:rsidRPr="00AB23C1">
        <w:t>-Hochberg method, with a significance level of 0.05. These compounds were fed to FELLA algorithm</w:t>
      </w:r>
      <w:r w:rsidR="00DE4CB5">
        <w:t xml:space="preserve"> </w:t>
      </w:r>
      <w:r w:rsidR="00DE4CB5">
        <w:fldChar w:fldCharType="begin"/>
      </w:r>
      <w:r w:rsidR="0047250C">
        <w:instrText>ADDIN F1000_CSL_CITATION&lt;~#@#~&gt;[{"First":false,"Last":false,"abstract":"Background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 Results We introduce FELLA, an R package to perform a network-based enrichment of a list of affected metabolites. FELLA builds a hierarchical representation of an organism …","author":[{"family":"Picart","given":"S"}],"authorYearDisplayFormat":false,"citation-label":"9133098","container-title":"Armada","container-title-short":"Armada","id":"9133098","invisible":false,"issued":{"date-parts":[[]]},"journalAbbreviation":"Armada","suppress-author":false,"title":"FELLA: an R package to enrich metabolomics data","type":"article-journal"}]</w:instrText>
      </w:r>
      <w:r w:rsidR="00DE4CB5">
        <w:fldChar w:fldCharType="separate"/>
      </w:r>
      <w:r w:rsidR="007272A4" w:rsidRPr="007272A4">
        <w:rPr>
          <w:noProof/>
        </w:rPr>
        <w:t>(Picart)</w:t>
      </w:r>
      <w:r w:rsidR="00DE4CB5">
        <w:fldChar w:fldCharType="end"/>
      </w:r>
      <w:r w:rsidRPr="00AB23C1">
        <w:t xml:space="preserve">. </w:t>
      </w:r>
      <w:r w:rsidR="0092478D">
        <w:t xml:space="preserve">FELLA retrieves a graph consisting  in all the entries in KEGG database for, in our case,  </w:t>
      </w:r>
      <w:r w:rsidRPr="00AB23C1">
        <w:rPr>
          <w:i/>
        </w:rPr>
        <w:t xml:space="preserve">Pseudomonas aeruginosa </w:t>
      </w:r>
      <w:r w:rsidRPr="00AB23C1">
        <w:t>strain UCBPP-PA14</w:t>
      </w:r>
      <w:r w:rsidR="0092478D">
        <w:t xml:space="preserve">, and applies over </w:t>
      </w:r>
      <w:proofErr w:type="gramStart"/>
      <w:r w:rsidR="0092478D">
        <w:t>it</w:t>
      </w:r>
      <w:proofErr w:type="gramEnd"/>
      <w:r w:rsidR="0092478D">
        <w:t xml:space="preserve"> diffusion algorithms, using as input for the network the differential compounds (</w:t>
      </w:r>
      <w:proofErr w:type="spellStart"/>
      <w:r w:rsidR="0092478D">
        <w:t>Vandin</w:t>
      </w:r>
      <w:proofErr w:type="spellEnd"/>
      <w:r w:rsidR="0092478D">
        <w:t xml:space="preserve"> </w:t>
      </w:r>
      <w:r w:rsidR="0092478D">
        <w:rPr>
          <w:i/>
          <w:iCs/>
        </w:rPr>
        <w:t>et al</w:t>
      </w:r>
      <w:r w:rsidR="0092478D">
        <w:t xml:space="preserve"> 2011)</w:t>
      </w:r>
      <w:r w:rsidRPr="00AB23C1">
        <w:t xml:space="preserve">. </w:t>
      </w:r>
      <w:r w:rsidR="0092478D">
        <w:t xml:space="preserve">The output of FELLA consists in all the subnetwork of the entries predicted to have a high connectivity with the differential compounds. We filtered the entries of this subnetwork </w:t>
      </w:r>
      <w:r w:rsidRPr="00AB23C1">
        <w:t xml:space="preserve">to keep only the metabolic pathways. </w:t>
      </w:r>
    </w:p>
    <w:p w14:paraId="038F7E15" w14:textId="5AE6C238" w:rsidR="005C2158" w:rsidRPr="009B5D92" w:rsidRDefault="00D27EFC" w:rsidP="00AB23C1">
      <w:pPr>
        <w:spacing w:before="240" w:after="240"/>
        <w:jc w:val="both"/>
      </w:pPr>
      <w:r w:rsidRPr="00AB23C1">
        <w:rPr>
          <w:b/>
        </w:rPr>
        <w:t>OPLS-DA model</w:t>
      </w:r>
      <w:r w:rsidR="005C2158">
        <w:rPr>
          <w:b/>
        </w:rPr>
        <w:t>.</w:t>
      </w:r>
      <w:r w:rsidR="00A542C3">
        <w:t xml:space="preserve"> </w:t>
      </w:r>
      <w:r w:rsidRPr="00AB23C1">
        <w:t xml:space="preserve">OPLS-DA model of metabolomics data was built using </w:t>
      </w:r>
      <w:proofErr w:type="spellStart"/>
      <w:r w:rsidRPr="00AB23C1">
        <w:t>ropls</w:t>
      </w:r>
      <w:proofErr w:type="spellEnd"/>
      <w:r w:rsidRPr="00AB23C1">
        <w:t xml:space="preserve"> R package</w:t>
      </w:r>
      <w:r w:rsidR="00AF7701" w:rsidRPr="00AB23C1">
        <w:t xml:space="preserve"> </w:t>
      </w:r>
      <w:r w:rsidR="00AF7701" w:rsidRPr="00AB23C1">
        <w:fldChar w:fldCharType="begin"/>
      </w:r>
      <w:r w:rsidR="0047250C">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AB23C1">
        <w:fldChar w:fldCharType="separate"/>
      </w:r>
      <w:r w:rsidR="007272A4" w:rsidRPr="007272A4">
        <w:rPr>
          <w:noProof/>
        </w:rPr>
        <w:t xml:space="preserve">(Thévenot </w:t>
      </w:r>
      <w:r w:rsidR="007272A4" w:rsidRPr="007272A4">
        <w:rPr>
          <w:i/>
          <w:noProof/>
        </w:rPr>
        <w:t>et al</w:t>
      </w:r>
      <w:r w:rsidR="007272A4" w:rsidRPr="007272A4">
        <w:rPr>
          <w:noProof/>
        </w:rPr>
        <w:t>, 2015)</w:t>
      </w:r>
      <w:r w:rsidR="00AF7701" w:rsidRPr="00AB23C1">
        <w:fldChar w:fldCharType="end"/>
      </w:r>
      <w:r w:rsidR="00AF7701" w:rsidRPr="00AB23C1">
        <w:t>,</w:t>
      </w:r>
      <w:r w:rsidRPr="00AB23C1">
        <w:t xml:space="preserve"> fixing the number of orthogonal components to 3. R</w:t>
      </w:r>
      <w:r w:rsidRPr="00AB23C1">
        <w:rPr>
          <w:vertAlign w:val="superscript"/>
        </w:rPr>
        <w:t>2</w:t>
      </w:r>
      <w:r w:rsidRPr="00AB23C1">
        <w:t xml:space="preserve"> and Q</w:t>
      </w:r>
      <w:r w:rsidRPr="00AB23C1">
        <w:rPr>
          <w:vertAlign w:val="superscript"/>
        </w:rPr>
        <w:t>2</w:t>
      </w:r>
      <w:r w:rsidRPr="00AB23C1">
        <w:t xml:space="preserve">, key parameters for assessing the validity of the model, were assessed with 7-fold cross validation. The significance of the model was determined by permutation test (n = 2000). The </w:t>
      </w:r>
      <w:r w:rsidRPr="00AB23C1">
        <w:rPr>
          <w:i/>
        </w:rPr>
        <w:t>p</w:t>
      </w:r>
      <w:r w:rsidRPr="00AB23C1">
        <w:t>-value corresponds to the proportion of Q</w:t>
      </w:r>
      <w:r w:rsidRPr="00AB23C1">
        <w:rPr>
          <w:vertAlign w:val="superscript"/>
        </w:rPr>
        <w:t>2</w:t>
      </w:r>
      <w:r w:rsidRPr="00AB23C1">
        <w:rPr>
          <w:vertAlign w:val="subscript"/>
        </w:rPr>
        <w:t>perm</w:t>
      </w:r>
      <w:r w:rsidRPr="00AB23C1">
        <w:t xml:space="preserve"> above Q</w:t>
      </w:r>
      <w:r w:rsidRPr="00AB23C1">
        <w:rPr>
          <w:vertAlign w:val="superscript"/>
        </w:rPr>
        <w:t>2</w:t>
      </w:r>
      <w:r w:rsidRPr="00AB23C1">
        <w:t xml:space="preserve">. With a </w:t>
      </w:r>
      <w:r w:rsidRPr="00AB23C1">
        <w:rPr>
          <w:i/>
        </w:rPr>
        <w:t>p-</w:t>
      </w:r>
      <w:r w:rsidRPr="00AB23C1">
        <w:t xml:space="preserve">value below 0.05 we considered the model significant. The loadings of the predictive component of the model were extracted to determine how each </w:t>
      </w:r>
      <w:r w:rsidRPr="009B5D92">
        <w:t xml:space="preserve">metabolite contributes to the separation according to the phenotype. </w:t>
      </w:r>
      <w:bookmarkStart w:id="443" w:name="_qnublmginyxv" w:colFirst="0" w:colLast="0"/>
      <w:bookmarkStart w:id="444" w:name="_ug0g2gr1ieqo" w:colFirst="0" w:colLast="0"/>
      <w:bookmarkStart w:id="445" w:name="_y1zn4ov2b2rc" w:colFirst="0" w:colLast="0"/>
      <w:bookmarkStart w:id="446" w:name="_6sb7gsnbnb4z" w:colFirst="0" w:colLast="0"/>
      <w:bookmarkEnd w:id="443"/>
      <w:bookmarkEnd w:id="444"/>
      <w:bookmarkEnd w:id="445"/>
      <w:bookmarkEnd w:id="446"/>
    </w:p>
    <w:p w14:paraId="4AA43AAF" w14:textId="4F7B14B4" w:rsidR="00A0246B" w:rsidRDefault="005C2158" w:rsidP="001E5905">
      <w:pPr>
        <w:pStyle w:val="NormalWeb"/>
        <w:spacing w:before="0" w:beforeAutospacing="0" w:after="270" w:afterAutospacing="0" w:line="270" w:lineRule="atLeast"/>
        <w:jc w:val="both"/>
      </w:pPr>
      <w:r w:rsidRPr="009B5D92">
        <w:rPr>
          <w:b/>
        </w:rPr>
        <w:t>Genome-scale modeling.</w:t>
      </w:r>
      <w:r w:rsidRPr="009B5D92">
        <w:t xml:space="preserve"> </w:t>
      </w:r>
      <w:r w:rsidR="00E533F3" w:rsidRPr="009B5D92">
        <w:t xml:space="preserve">Custom Python codes were developed with the </w:t>
      </w:r>
      <w:proofErr w:type="spellStart"/>
      <w:r w:rsidR="00E533F3" w:rsidRPr="009B5D92">
        <w:t>COBRApy</w:t>
      </w:r>
      <w:proofErr w:type="spellEnd"/>
      <w:r w:rsidR="00E533F3" w:rsidRPr="009B5D92">
        <w:t xml:space="preserve"> package </w:t>
      </w:r>
      <w:r w:rsidR="00E533F3" w:rsidRPr="009B5D92">
        <w:fldChar w:fldCharType="begin"/>
      </w:r>
      <w:r w:rsidR="0047250C">
        <w:instrText>ADDIN F1000_CSL_CITATION&lt;~#@#~&gt;[{"DOI":"10.1186/1752-0509-7-74","First":false,"Last":false,"PMCID":"PMC3751080","PMID":"23927696","abstract":"&lt;strong&gt;BACKGROUND:&lt;/strong&gt; COnstraint-Based Reconstruction and Analysis (COBRA) methods are widely used for genome-scale modeling of metabolic networks in both prokaryotes and eukaryotes. Due to the successes with metabolism, there is an increasing effort to apply COBRA methods to reconstruct and analyze integrated models of cellular processes. The COBRA Toolbox for MATLAB is a leading software package for genome-scale analysis of metabolism; however, it was not designed to elegantly capture the complexity inherent in integrated biological networks and lacks an integration framework for the multiomics data used in systems biology. The openCOBRA Project is a community effort to promote constraints-based research through the distribution of freely available software.&lt;br&gt;&lt;br&gt;&lt;strong&gt;RESULTS:&lt;/strong&gt; Here, we describe COBRA for Python (COBRApy), a Python package that provides support for basic COBRA methods. COBRApy is designed in an object-oriented fashion that facilitates the representation of the complex biological processes of metabolism and gene expression. COBRApy does not require MATLAB to function; however, it includes an interface to the COBRA Toolbox for MATLAB to facilitate use of legacy codes. For improved performance, COBRApy includes parallel processing support for computationally intensive processes.&lt;br&gt;&lt;br&gt;&lt;strong&gt;CONCLUSION:&lt;/strong&gt; COBRApy is an object-oriented framework designed to meet the computational challenges associated with the next generation of stoichiometric constraint-based models and high-density omics data sets.&lt;br&gt;&lt;br&gt;&lt;strong&gt;AVAILABILITY:&lt;/strong&gt; http://opencobra.sourceforge.net/","author":[{"family":"Ebrahim","given":"Ali"},{"family":"Lerman","given":"Joshua A"},{"family":"Palsson","given":"Bernhard O"},{"family":"Hyduke","given":"Daniel R"}],"authorYearDisplayFormat":false,"citation-label":"832302","container-title":"BMC Systems Biology","container-title-short":"BMC Syst. Biol.","id":"832302","invisible":false,"issued":{"date-parts":[["2013","8","8"]]},"journalAbbreviation":"BMC Syst. Biol.","page":"74","suppress-author":false,"title":"COBRApy: COnstraints-Based Reconstruction and Analysis for Python.","type":"article-journal","volume":"7"}]</w:instrText>
      </w:r>
      <w:r w:rsidR="00E533F3" w:rsidRPr="009B5D92">
        <w:fldChar w:fldCharType="separate"/>
      </w:r>
      <w:r w:rsidR="007272A4" w:rsidRPr="007272A4">
        <w:rPr>
          <w:noProof/>
        </w:rPr>
        <w:t xml:space="preserve">(Ebrahim </w:t>
      </w:r>
      <w:r w:rsidR="007272A4" w:rsidRPr="007272A4">
        <w:rPr>
          <w:i/>
          <w:noProof/>
        </w:rPr>
        <w:t>et al</w:t>
      </w:r>
      <w:r w:rsidR="007272A4" w:rsidRPr="007272A4">
        <w:rPr>
          <w:noProof/>
        </w:rPr>
        <w:t>, 2013)</w:t>
      </w:r>
      <w:r w:rsidR="00E533F3" w:rsidRPr="009B5D92">
        <w:fldChar w:fldCharType="end"/>
      </w:r>
      <w:r w:rsidR="00E533F3" w:rsidRPr="009B5D92">
        <w:t xml:space="preserve"> to carry out all metabolic flux modeling and simulations in the paper.</w:t>
      </w:r>
      <w:r w:rsidR="00B318F4" w:rsidRPr="009B5D92">
        <w:t xml:space="preserve"> </w:t>
      </w:r>
      <w:r w:rsidR="00D5746C">
        <w:t xml:space="preserve">Since </w:t>
      </w:r>
      <w:r w:rsidR="00A34E0F">
        <w:t xml:space="preserve">iJN1411 model was developed for </w:t>
      </w:r>
      <w:r w:rsidR="00A34E0F" w:rsidRPr="00A34E0F">
        <w:rPr>
          <w:i/>
          <w:iCs/>
        </w:rPr>
        <w:t>Pseudomonas putida</w:t>
      </w:r>
      <w:r w:rsidR="00A34E0F">
        <w:t>, we removed genes and associated reactions that are missing in all our strains but</w:t>
      </w:r>
      <w:r w:rsidR="00C65633">
        <w:t xml:space="preserve"> </w:t>
      </w:r>
      <w:r w:rsidR="00A34E0F">
        <w:t>present in the iJN1411 model.</w:t>
      </w:r>
      <w:r w:rsidR="00C65633">
        <w:t xml:space="preserve"> </w:t>
      </w:r>
      <w:r w:rsidR="00C65633" w:rsidRPr="009B5D92">
        <w:rPr>
          <w:rFonts w:eastAsia="SimSun"/>
        </w:rPr>
        <w:t>The futile cycles involving NADH, NADPH, and GSH were</w:t>
      </w:r>
      <w:r w:rsidR="00C65633">
        <w:rPr>
          <w:rFonts w:eastAsia="SimSun"/>
        </w:rPr>
        <w:t xml:space="preserve"> also</w:t>
      </w:r>
      <w:r w:rsidR="00C65633" w:rsidRPr="009B5D92">
        <w:rPr>
          <w:rFonts w:eastAsia="SimSun"/>
        </w:rPr>
        <w:t xml:space="preserve"> removed</w:t>
      </w:r>
      <w:r w:rsidR="00A0246B">
        <w:rPr>
          <w:rFonts w:eastAsia="SimSun"/>
        </w:rPr>
        <w:t xml:space="preserve">. </w:t>
      </w:r>
      <w:r w:rsidR="00A54BD1" w:rsidRPr="009B5D92">
        <w:t>T</w:t>
      </w:r>
      <w:r w:rsidR="00A54BD1" w:rsidRPr="009B5D92">
        <w:rPr>
          <w:rFonts w:eastAsia="SimSun"/>
        </w:rPr>
        <w:t xml:space="preserve">he </w:t>
      </w:r>
      <w:r w:rsidR="00FA0510">
        <w:rPr>
          <w:rFonts w:eastAsia="SimSun"/>
        </w:rPr>
        <w:t xml:space="preserve">modified </w:t>
      </w:r>
      <w:r w:rsidR="00A54BD1" w:rsidRPr="009B5D92">
        <w:rPr>
          <w:rFonts w:eastAsia="SimSun"/>
        </w:rPr>
        <w:t xml:space="preserve">iJN1411 model was </w:t>
      </w:r>
      <w:r w:rsidR="00FA0510">
        <w:rPr>
          <w:rFonts w:eastAsia="SimSun"/>
        </w:rPr>
        <w:t xml:space="preserve">further </w:t>
      </w:r>
      <w:r w:rsidR="00A54BD1" w:rsidRPr="009B5D92">
        <w:rPr>
          <w:rFonts w:eastAsia="SimSun"/>
        </w:rPr>
        <w:t xml:space="preserve">expanded </w:t>
      </w:r>
      <w:r w:rsidR="008C2A98" w:rsidRPr="009B5D92">
        <w:rPr>
          <w:rFonts w:eastAsia="SimSun"/>
        </w:rPr>
        <w:t>by add</w:t>
      </w:r>
      <w:r w:rsidR="00FA0510">
        <w:rPr>
          <w:rFonts w:eastAsia="SimSun"/>
        </w:rPr>
        <w:t xml:space="preserve">ing </w:t>
      </w:r>
      <w:r w:rsidR="008C2A98" w:rsidRPr="009B5D92">
        <w:t xml:space="preserve">rhamnolipid biosynthesis pathway involving </w:t>
      </w:r>
      <w:r w:rsidR="00B318F4" w:rsidRPr="009B5D92">
        <w:t>9</w:t>
      </w:r>
      <w:r w:rsidR="008C2A98" w:rsidRPr="009B5D92">
        <w:t xml:space="preserve"> new metabolites and 12 new</w:t>
      </w:r>
      <w:r w:rsidR="00B318F4" w:rsidRPr="009B5D92">
        <w:t xml:space="preserve"> reactions</w:t>
      </w:r>
      <w:r w:rsidR="00A0246B">
        <w:t xml:space="preserve">. The metabolites, reactions and gene included in the final model are shown in </w:t>
      </w:r>
      <w:commentRangeStart w:id="447"/>
      <w:r w:rsidR="00A0246B" w:rsidRPr="00A0246B">
        <w:rPr>
          <w:highlight w:val="yellow"/>
        </w:rPr>
        <w:t>S</w:t>
      </w:r>
      <w:r w:rsidR="00DA0043" w:rsidRPr="00A0246B">
        <w:rPr>
          <w:rFonts w:eastAsia="SimSun"/>
          <w:highlight w:val="yellow"/>
        </w:rPr>
        <w:t>upp</w:t>
      </w:r>
      <w:r w:rsidR="00DA0043" w:rsidRPr="009B5D92">
        <w:rPr>
          <w:rFonts w:eastAsia="SimSun"/>
          <w:highlight w:val="yellow"/>
        </w:rPr>
        <w:t>lementary File</w:t>
      </w:r>
      <w:r w:rsidR="00DA0043" w:rsidRPr="00C0585C">
        <w:rPr>
          <w:rFonts w:eastAsia="SimSun"/>
          <w:highlight w:val="yellow"/>
        </w:rPr>
        <w:t xml:space="preserve"> </w:t>
      </w:r>
      <w:r w:rsidR="00C0585C" w:rsidRPr="00C0585C">
        <w:rPr>
          <w:rFonts w:eastAsia="SimSun"/>
          <w:highlight w:val="yellow"/>
        </w:rPr>
        <w:t>3</w:t>
      </w:r>
      <w:commentRangeEnd w:id="447"/>
      <w:r w:rsidR="00A57AF2">
        <w:rPr>
          <w:rStyle w:val="CommentReference"/>
        </w:rPr>
        <w:commentReference w:id="447"/>
      </w:r>
      <w:r w:rsidR="008C2A98" w:rsidRPr="009B5D92">
        <w:t>.</w:t>
      </w:r>
    </w:p>
    <w:p w14:paraId="3EA9F51A" w14:textId="2E071165" w:rsidR="001E5905" w:rsidRDefault="008C2A98" w:rsidP="001E5905">
      <w:pPr>
        <w:pStyle w:val="NormalWeb"/>
        <w:spacing w:before="0" w:beforeAutospacing="0" w:after="270" w:afterAutospacing="0" w:line="270" w:lineRule="atLeast"/>
        <w:jc w:val="both"/>
        <w:rPr>
          <w:rFonts w:eastAsia="SimSun"/>
        </w:rPr>
      </w:pPr>
      <w:r w:rsidRPr="009B5D92">
        <w:t xml:space="preserve">The </w:t>
      </w:r>
      <w:r w:rsidR="007172D4" w:rsidRPr="009B5D92">
        <w:rPr>
          <w:rFonts w:eastAsia="SimSun"/>
        </w:rPr>
        <w:t xml:space="preserve">boundary fluxes of </w:t>
      </w:r>
      <w:r w:rsidR="00FE67A8" w:rsidRPr="009B5D92">
        <w:rPr>
          <w:rFonts w:eastAsia="SimSun"/>
        </w:rPr>
        <w:t xml:space="preserve">the model </w:t>
      </w:r>
      <w:r w:rsidR="007172D4" w:rsidRPr="009B5D92">
        <w:rPr>
          <w:rFonts w:eastAsia="SimSun"/>
        </w:rPr>
        <w:t xml:space="preserve">were set to mimic </w:t>
      </w:r>
      <w:r w:rsidR="00815A97" w:rsidRPr="009B5D92">
        <w:rPr>
          <w:rFonts w:eastAsia="SimSun"/>
        </w:rPr>
        <w:t xml:space="preserve">the </w:t>
      </w:r>
      <w:r w:rsidR="00A64041" w:rsidRPr="009B5D92">
        <w:rPr>
          <w:rFonts w:eastAsia="SimSun"/>
        </w:rPr>
        <w:t xml:space="preserve">composition of the </w:t>
      </w:r>
      <w:r w:rsidR="00815A97" w:rsidRPr="009B5D92">
        <w:rPr>
          <w:rFonts w:eastAsia="SimSun"/>
        </w:rPr>
        <w:t xml:space="preserve">glycerol minimum medium. For C:N=10, the lower bounds of glycerol and ammonium fluxes were set to -10 and -3 respectively. For C:N=3, the lower bounds were set to -3 and -3 respectively. </w:t>
      </w:r>
      <w:bookmarkStart w:id="448" w:name="article1.body1.sec4.sec7.p2"/>
      <w:bookmarkEnd w:id="448"/>
      <w:r w:rsidR="00DC013D" w:rsidRPr="009B5D92">
        <w:rPr>
          <w:rFonts w:eastAsia="SimSun"/>
        </w:rPr>
        <w:t>The flux unit i</w:t>
      </w:r>
      <w:r w:rsidR="009E1CCA" w:rsidRPr="009B5D92">
        <w:rPr>
          <w:rFonts w:eastAsia="SimSun"/>
        </w:rPr>
        <w:t xml:space="preserve">s </w:t>
      </w:r>
      <w:r w:rsidR="00DC013D" w:rsidRPr="009B5D92">
        <w:rPr>
          <w:rFonts w:eastAsia="SimSun"/>
        </w:rPr>
        <w:t>mmol/</w:t>
      </w:r>
      <w:proofErr w:type="spellStart"/>
      <w:r w:rsidR="00DC013D" w:rsidRPr="009B5D92">
        <w:rPr>
          <w:rFonts w:eastAsia="SimSun"/>
        </w:rPr>
        <w:t>gDW</w:t>
      </w:r>
      <w:proofErr w:type="spellEnd"/>
      <w:r w:rsidR="00DC013D" w:rsidRPr="009B5D92">
        <w:rPr>
          <w:rFonts w:eastAsia="SimSun"/>
        </w:rPr>
        <w:t>/h</w:t>
      </w:r>
      <w:r w:rsidR="009E1CCA" w:rsidRPr="009B5D92">
        <w:rPr>
          <w:rFonts w:eastAsia="SimSun"/>
        </w:rPr>
        <w:t xml:space="preserve"> throughout the paper</w:t>
      </w:r>
      <w:r w:rsidR="00DC013D" w:rsidRPr="009B5D92">
        <w:rPr>
          <w:rFonts w:eastAsia="SimSun"/>
        </w:rPr>
        <w:t xml:space="preserve">. </w:t>
      </w:r>
      <w:r w:rsidR="00A64041" w:rsidRPr="009B5D92">
        <w:rPr>
          <w:rFonts w:eastAsia="SimSun"/>
        </w:rPr>
        <w:t>To constrain t</w:t>
      </w:r>
      <w:r w:rsidR="00815A97" w:rsidRPr="009B5D92">
        <w:rPr>
          <w:rFonts w:eastAsia="SimSun"/>
        </w:rPr>
        <w:t xml:space="preserve">he </w:t>
      </w:r>
      <w:r w:rsidR="00A64041" w:rsidRPr="009B5D92">
        <w:rPr>
          <w:rFonts w:eastAsia="SimSun"/>
        </w:rPr>
        <w:t xml:space="preserve">total producing </w:t>
      </w:r>
      <w:r w:rsidR="00815A97" w:rsidRPr="009B5D92">
        <w:rPr>
          <w:rFonts w:eastAsia="SimSun"/>
        </w:rPr>
        <w:t>flux of NADH</w:t>
      </w:r>
      <w:r w:rsidR="001170FF" w:rsidRPr="009B5D92">
        <w:rPr>
          <w:rFonts w:eastAsia="SimSun"/>
        </w:rPr>
        <w:t xml:space="preserve"> (the same for</w:t>
      </w:r>
      <w:r w:rsidR="00815A97" w:rsidRPr="009B5D92">
        <w:rPr>
          <w:rFonts w:eastAsia="SimSun"/>
        </w:rPr>
        <w:t xml:space="preserve"> NA</w:t>
      </w:r>
      <w:r w:rsidR="00A64041" w:rsidRPr="009B5D92">
        <w:rPr>
          <w:rFonts w:eastAsia="SimSun"/>
        </w:rPr>
        <w:t>DPH</w:t>
      </w:r>
      <w:r w:rsidR="001170FF" w:rsidRPr="009B5D92">
        <w:rPr>
          <w:rFonts w:eastAsia="SimSun"/>
        </w:rPr>
        <w:t xml:space="preserve"> and</w:t>
      </w:r>
      <w:r w:rsidR="00A64041" w:rsidRPr="009B5D92">
        <w:rPr>
          <w:rFonts w:eastAsia="SimSun"/>
        </w:rPr>
        <w:t xml:space="preserve"> GSH</w:t>
      </w:r>
      <w:r w:rsidR="001170FF" w:rsidRPr="009B5D92">
        <w:rPr>
          <w:rFonts w:eastAsia="SimSun"/>
        </w:rPr>
        <w:t>)</w:t>
      </w:r>
      <w:r w:rsidR="00A64041" w:rsidRPr="009B5D92">
        <w:rPr>
          <w:rFonts w:eastAsia="SimSun"/>
        </w:rPr>
        <w:t xml:space="preserve"> at a certain valu</w:t>
      </w:r>
      <w:r w:rsidR="001170FF" w:rsidRPr="009B5D92">
        <w:rPr>
          <w:rFonts w:eastAsia="SimSun"/>
        </w:rPr>
        <w:t xml:space="preserve">e </w:t>
      </w:r>
      <m:oMath>
        <m:r>
          <w:rPr>
            <w:rFonts w:ascii="Cambria Math" w:eastAsia="SimSun" w:hAnsi="Cambria Math"/>
          </w:rPr>
          <m:t>C</m:t>
        </m:r>
      </m:oMath>
      <w:r w:rsidR="00A64041" w:rsidRPr="009B5D92">
        <w:rPr>
          <w:rFonts w:eastAsia="SimSun"/>
        </w:rPr>
        <w:t xml:space="preserve">, we </w:t>
      </w:r>
      <w:r w:rsidR="001170FF" w:rsidRPr="009B5D92">
        <w:rPr>
          <w:rFonts w:eastAsia="SimSun"/>
        </w:rPr>
        <w:t xml:space="preserve">first </w:t>
      </w:r>
      <w:r w:rsidR="00E24D5D" w:rsidRPr="009B5D92">
        <w:rPr>
          <w:rFonts w:eastAsia="SimSun"/>
        </w:rPr>
        <w:t xml:space="preserve">defined a binary </w:t>
      </w:r>
      <w:r w:rsidR="00E24D5D" w:rsidRPr="009B5D92">
        <w:rPr>
          <w:rFonts w:eastAsia="SimSun"/>
        </w:rPr>
        <w:lastRenderedPageBreak/>
        <w:t xml:space="preserve">variable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24D5D" w:rsidRPr="009B5D92">
        <w:rPr>
          <w:rFonts w:eastAsia="SimSun"/>
        </w:rPr>
        <w:t xml:space="preserve"> for each NADH-involving reaction </w:t>
      </w:r>
      <m:oMath>
        <m:r>
          <w:rPr>
            <w:rFonts w:ascii="Cambria Math" w:eastAsia="SimSun" w:hAnsi="Cambria Math"/>
          </w:rPr>
          <m:t>k</m:t>
        </m:r>
      </m:oMath>
      <w:r w:rsidR="00523C69" w:rsidRPr="009B5D92">
        <w:rPr>
          <w:rFonts w:eastAsia="SimSun"/>
        </w:rPr>
        <w:t xml:space="preserve"> to indicate whether NADH is produced by this reaction</w:t>
      </w:r>
      <w:r w:rsidR="00E848E0" w:rsidRPr="009B5D92">
        <w:rPr>
          <w:rFonts w:eastAsia="SimSun"/>
        </w:rPr>
        <w:t>. Given the stoichiometric coefficient of NADH in this reaction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oMath>
      <w:r w:rsidR="00E848E0" w:rsidRPr="009B5D92">
        <w:rPr>
          <w:rFonts w:eastAsia="SimSun"/>
        </w:rPr>
        <w:t>) and its flux value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848E0" w:rsidRPr="009B5D92">
        <w:rPr>
          <w:rFonts w:eastAsia="SimSun"/>
        </w:rPr>
        <w:t xml:space="preserve">), the mathematical constraints for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848E0" w:rsidRPr="009B5D92">
        <w:rPr>
          <w:rFonts w:eastAsia="SimSun"/>
        </w:rPr>
        <w:t xml:space="preserve"> </w:t>
      </w:r>
      <w:r w:rsidR="00E533F3" w:rsidRPr="009B5D92">
        <w:rPr>
          <w:rFonts w:eastAsia="SimSun"/>
        </w:rPr>
        <w:t>was</w:t>
      </w:r>
      <w:r w:rsidR="00E848E0" w:rsidRPr="009B5D92">
        <w:rPr>
          <w:rFonts w:eastAsia="SimSun"/>
        </w:rPr>
        <w:t xml:space="preserve"> set by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523C69" w:rsidRPr="009B5D92">
        <w:rPr>
          <w:rFonts w:eastAsia="SimSun"/>
        </w:rPr>
        <w:t xml:space="preserve"> for </w:t>
      </w:r>
      <m:oMath>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r>
          <w:rPr>
            <w:rFonts w:ascii="Cambria Math" w:eastAsia="SimSun" w:hAnsi="Cambria Math"/>
          </w:rPr>
          <m:t>&gt;0</m:t>
        </m:r>
      </m:oMath>
      <w:r w:rsidR="00523C69"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523C69" w:rsidRPr="009B5D92">
        <w:rPr>
          <w:rFonts w:eastAsia="SimSun"/>
        </w:rPr>
        <w:t xml:space="preserve"> otherwise. Th</w:t>
      </w:r>
      <w:r w:rsidR="00E533F3" w:rsidRPr="009B5D92">
        <w:rPr>
          <w:rFonts w:eastAsia="SimSun"/>
        </w:rPr>
        <w:t xml:space="preserve">erefore, the constraint that </w:t>
      </w:r>
      <w:r w:rsidR="007F3200" w:rsidRPr="009B5D92">
        <w:rPr>
          <w:rFonts w:eastAsia="SimSun"/>
        </w:rPr>
        <w:t xml:space="preserve">equalizes </w:t>
      </w:r>
      <w:r w:rsidR="00E533F3" w:rsidRPr="009B5D92">
        <w:rPr>
          <w:rFonts w:eastAsia="SimSun"/>
        </w:rPr>
        <w:t xml:space="preserve">the total NADH producing flux </w:t>
      </w:r>
      <w:r w:rsidR="007F3200" w:rsidRPr="009B5D92">
        <w:rPr>
          <w:rFonts w:eastAsia="SimSun"/>
        </w:rPr>
        <w:t>and</w:t>
      </w:r>
      <w:r w:rsidR="00E533F3" w:rsidRPr="009B5D92">
        <w:rPr>
          <w:rFonts w:eastAsia="SimSun"/>
        </w:rPr>
        <w:t xml:space="preserve"> a constant </w:t>
      </w:r>
      <m:oMath>
        <m:r>
          <w:rPr>
            <w:rFonts w:ascii="Cambria Math" w:eastAsia="SimSun" w:hAnsi="Cambria Math"/>
          </w:rPr>
          <m:t>C</m:t>
        </m:r>
      </m:oMath>
      <w:r w:rsidR="00E533F3" w:rsidRPr="009B5D92">
        <w:rPr>
          <w:rFonts w:eastAsia="SimSun"/>
        </w:rPr>
        <w:t xml:space="preserve"> is simply </w:t>
      </w:r>
      <m:oMath>
        <m:nary>
          <m:naryPr>
            <m:chr m:val="∑"/>
            <m:limLoc m:val="undOvr"/>
            <m:supHide m:val="1"/>
            <m:ctrlPr>
              <w:rPr>
                <w:rFonts w:ascii="Cambria Math" w:eastAsia="SimSun" w:hAnsi="Cambria Math"/>
                <w:i/>
              </w:rPr>
            </m:ctrlPr>
          </m:naryPr>
          <m:sub>
            <m:r>
              <w:rPr>
                <w:rFonts w:ascii="Cambria Math" w:eastAsia="SimSun" w:hAnsi="Cambria Math"/>
              </w:rPr>
              <m:t>k</m:t>
            </m:r>
          </m:sub>
          <m:sup/>
          <m:e>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e>
        </m:nary>
        <m:r>
          <w:rPr>
            <w:rFonts w:ascii="Cambria Math" w:eastAsia="SimSun" w:hAnsi="Cambria Math"/>
          </w:rPr>
          <m:t>=C</m:t>
        </m:r>
      </m:oMath>
      <w:r w:rsidR="00E533F3" w:rsidRPr="009B5D92">
        <w:rPr>
          <w:rFonts w:eastAsia="SimSun"/>
        </w:rPr>
        <w:t>.</w:t>
      </w:r>
      <w:r w:rsidR="00AC709E" w:rsidRPr="009B5D92">
        <w:rPr>
          <w:rFonts w:eastAsia="SimSun"/>
        </w:rPr>
        <w:t xml:space="preserve"> </w:t>
      </w:r>
      <w:r w:rsidR="00E533F3" w:rsidRPr="009B5D92">
        <w:rPr>
          <w:rFonts w:eastAsia="SimSun"/>
        </w:rPr>
        <w:t xml:space="preserve">However, both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533F3"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are variables and such quadratic constraint has not yet been supported by COBRApy. We overcame this difficulty by defining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and linearized the product with the following two </w:t>
      </w:r>
      <w:r w:rsidR="00251F44" w:rsidRPr="009B5D92">
        <w:rPr>
          <w:rFonts w:eastAsia="SimSun"/>
        </w:rPr>
        <w:t>in</w:t>
      </w:r>
      <w:r w:rsidR="00E533F3" w:rsidRPr="009B5D92">
        <w:rPr>
          <w:rFonts w:eastAsia="SimSun"/>
        </w:rPr>
        <w:t xml:space="preserve">equalities: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where </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are the lower and upper bounds of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The two constraints ensures that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AC709E" w:rsidRPr="009B5D92">
        <w:rPr>
          <w:rFonts w:eastAsia="SimSun"/>
        </w:rPr>
        <w:t>.</w:t>
      </w:r>
      <w:r w:rsidR="001E5905" w:rsidRPr="009B5D92">
        <w:rPr>
          <w:rFonts w:eastAsia="SimSun"/>
        </w:rPr>
        <w:t xml:space="preserve"> The minimum/maximum flux values of byproduct secretion was simulated by flux variability analysis at maximum growth rate.</w:t>
      </w:r>
    </w:p>
    <w:p w14:paraId="6868B5C0" w14:textId="2BCC3089" w:rsidR="00E92C8F" w:rsidRPr="00E92C8F" w:rsidRDefault="00627881" w:rsidP="001E5905">
      <w:pPr>
        <w:pStyle w:val="NormalWeb"/>
        <w:spacing w:before="0" w:beforeAutospacing="0" w:after="270" w:afterAutospacing="0" w:line="270" w:lineRule="atLeast"/>
        <w:jc w:val="both"/>
        <w:rPr>
          <w:rFonts w:eastAsia="SimSun"/>
        </w:rPr>
      </w:pPr>
      <w:r w:rsidRPr="00627881">
        <w:rPr>
          <w:rFonts w:eastAsia="SimSun"/>
          <w:b/>
          <w:bCs/>
        </w:rPr>
        <w:t>H</w:t>
      </w:r>
      <w:r w:rsidRPr="00627881">
        <w:rPr>
          <w:rFonts w:eastAsia="SimSun"/>
          <w:b/>
          <w:bCs/>
          <w:vertAlign w:val="subscript"/>
        </w:rPr>
        <w:t>2</w:t>
      </w:r>
      <w:r w:rsidRPr="00627881">
        <w:rPr>
          <w:rFonts w:eastAsia="SimSun"/>
          <w:b/>
          <w:bCs/>
        </w:rPr>
        <w:t>O</w:t>
      </w:r>
      <w:r w:rsidRPr="00627881">
        <w:rPr>
          <w:rFonts w:eastAsia="SimSun"/>
          <w:b/>
          <w:bCs/>
          <w:vertAlign w:val="subscript"/>
        </w:rPr>
        <w:t>2</w:t>
      </w:r>
      <w:r w:rsidRPr="00627881">
        <w:rPr>
          <w:rFonts w:eastAsia="SimSun"/>
          <w:b/>
          <w:bCs/>
        </w:rPr>
        <w:t xml:space="preserve"> removal</w:t>
      </w:r>
      <w:del w:id="449" w:author="yjy" w:date="2020-07-10T10:53:00Z">
        <w:r w:rsidDel="003E3069">
          <w:rPr>
            <w:rFonts w:eastAsia="SimSun"/>
            <w:b/>
            <w:bCs/>
          </w:rPr>
          <w:delText>.</w:delText>
        </w:r>
      </w:del>
      <w:r w:rsidRPr="00627881">
        <w:rPr>
          <w:rFonts w:eastAsia="SimSun"/>
        </w:rPr>
        <w:t xml:space="preserve"> The </w:t>
      </w:r>
      <w:r>
        <w:rPr>
          <w:rFonts w:eastAsia="SimSun"/>
        </w:rPr>
        <w:t xml:space="preserve">ability of remove </w:t>
      </w:r>
      <w:r w:rsidRPr="00627881">
        <w:rPr>
          <w:rFonts w:eastAsia="SimSun"/>
        </w:rPr>
        <w:t>H</w:t>
      </w:r>
      <w:r w:rsidRPr="00627881">
        <w:rPr>
          <w:rFonts w:eastAsia="SimSun"/>
          <w:vertAlign w:val="subscript"/>
        </w:rPr>
        <w:t>2</w:t>
      </w:r>
      <w:r w:rsidRPr="00627881">
        <w:rPr>
          <w:rFonts w:eastAsia="SimSun"/>
        </w:rPr>
        <w:t>O</w:t>
      </w:r>
      <w:r w:rsidRPr="00627881">
        <w:rPr>
          <w:rFonts w:eastAsia="SimSun"/>
          <w:vertAlign w:val="subscript"/>
        </w:rPr>
        <w:t>2</w:t>
      </w:r>
      <w:r>
        <w:rPr>
          <w:rFonts w:eastAsia="SimSun"/>
        </w:rPr>
        <w:t xml:space="preserve"> from the extracellular medium was quantified with </w:t>
      </w:r>
      <w:proofErr w:type="spellStart"/>
      <w:r w:rsidRPr="00627881">
        <w:rPr>
          <w:rFonts w:eastAsia="SimSun"/>
        </w:rPr>
        <w:t>Amplex</w:t>
      </w:r>
      <w:proofErr w:type="spellEnd"/>
      <w:r w:rsidRPr="00627881">
        <w:rPr>
          <w:rFonts w:eastAsia="SimSun"/>
        </w:rPr>
        <w:t>® Red Hydrogen Peroxide/Peroxidase Assay Kit (Invitrogen, Carlsbad, USA, Catalog no. A22188</w:t>
      </w:r>
      <w:r>
        <w:rPr>
          <w:rFonts w:eastAsia="SimSun"/>
        </w:rPr>
        <w:t xml:space="preserve">). </w:t>
      </w:r>
      <w:r w:rsidR="00052FAA">
        <w:rPr>
          <w:rFonts w:eastAsia="SimSun"/>
        </w:rPr>
        <w:t xml:space="preserve">500 </w:t>
      </w:r>
      <w:proofErr w:type="spellStart"/>
      <w:r w:rsidR="00052FAA">
        <w:rPr>
          <w:rFonts w:eastAsia="SimSun"/>
        </w:rPr>
        <w:t>μL</w:t>
      </w:r>
      <w:proofErr w:type="spellEnd"/>
      <w:r w:rsidR="00052FAA">
        <w:rPr>
          <w:rFonts w:eastAsia="SimSun"/>
        </w:rPr>
        <w:t xml:space="preserve"> was </w:t>
      </w:r>
      <w:proofErr w:type="spellStart"/>
      <w:r w:rsidR="00052FAA">
        <w:rPr>
          <w:rFonts w:eastAsia="SimSun"/>
        </w:rPr>
        <w:t>spinned</w:t>
      </w:r>
      <w:proofErr w:type="spellEnd"/>
      <w:r w:rsidR="00052FAA">
        <w:rPr>
          <w:rFonts w:eastAsia="SimSun"/>
        </w:rPr>
        <w:t xml:space="preserve"> down after overnight growth in LB medium, </w:t>
      </w:r>
      <w:r>
        <w:rPr>
          <w:rFonts w:eastAsia="SimSun"/>
        </w:rPr>
        <w:t>washed twice in PBS and normalized to O</w:t>
      </w:r>
      <w:r w:rsidR="00052FAA">
        <w:rPr>
          <w:rFonts w:eastAsia="SimSun"/>
        </w:rPr>
        <w:t xml:space="preserve">D 1. </w:t>
      </w:r>
      <w:r>
        <w:rPr>
          <w:rFonts w:eastAsia="SimSun"/>
        </w:rPr>
        <w:t xml:space="preserve">Each reaction was done in a final volume of 100 </w:t>
      </w:r>
      <w:proofErr w:type="spellStart"/>
      <w:r>
        <w:rPr>
          <w:rFonts w:eastAsia="SimSun"/>
        </w:rPr>
        <w:t>μL</w:t>
      </w:r>
      <w:proofErr w:type="spellEnd"/>
      <w:r>
        <w:rPr>
          <w:rFonts w:eastAsia="SimSun"/>
        </w:rPr>
        <w:t xml:space="preserve">, with a final concentration of 50 </w:t>
      </w:r>
      <w:proofErr w:type="spellStart"/>
      <w:r>
        <w:rPr>
          <w:rFonts w:eastAsia="SimSun"/>
        </w:rPr>
        <w:t>μM</w:t>
      </w:r>
      <w:proofErr w:type="spellEnd"/>
      <w:r>
        <w:rPr>
          <w:rFonts w:eastAsia="SimSun"/>
        </w:rPr>
        <w:t xml:space="preserve"> of </w:t>
      </w:r>
      <w:proofErr w:type="spellStart"/>
      <w:r w:rsidRPr="00627881">
        <w:rPr>
          <w:rFonts w:eastAsia="SimSun"/>
        </w:rPr>
        <w:t>Amplex</w:t>
      </w:r>
      <w:proofErr w:type="spellEnd"/>
      <w:r w:rsidRPr="00627881">
        <w:rPr>
          <w:rFonts w:eastAsia="SimSun"/>
        </w:rPr>
        <w:t>®</w:t>
      </w:r>
      <w:r>
        <w:rPr>
          <w:rFonts w:eastAsia="SimSun"/>
        </w:rPr>
        <w:t xml:space="preserve"> Red reagent, 0.1 U/mL of HRP (Horseradish Peroxidase) and 0.2 </w:t>
      </w:r>
      <w:r w:rsidR="00052FAA">
        <w:rPr>
          <w:rFonts w:eastAsia="SimSun"/>
        </w:rPr>
        <w:t xml:space="preserve">cell OD, in glycerol synthetic medium, in </w:t>
      </w:r>
      <w:r w:rsidR="009E75D8" w:rsidRPr="00AB23C1">
        <w:t>BD Falcon (BD Biosciences, San Jose, CA) 96 well flat-bottom plates</w:t>
      </w:r>
      <w:r w:rsidR="00052FAA">
        <w:rPr>
          <w:rFonts w:eastAsia="SimSun"/>
        </w:rPr>
        <w:t>. The first column of the plate corresponded to the reaction without cells (the volume was substituted by PBS), and the last column instead of cells contained H</w:t>
      </w:r>
      <w:r w:rsidR="00052FAA">
        <w:rPr>
          <w:rFonts w:eastAsia="SimSun"/>
          <w:vertAlign w:val="subscript"/>
        </w:rPr>
        <w:t>2</w:t>
      </w:r>
      <w:r w:rsidR="00052FAA">
        <w:rPr>
          <w:rFonts w:eastAsia="SimSun"/>
        </w:rPr>
        <w:t>O</w:t>
      </w:r>
      <w:r w:rsidR="00052FAA" w:rsidRPr="00052FAA">
        <w:rPr>
          <w:rFonts w:eastAsia="SimSun"/>
          <w:vertAlign w:val="subscript"/>
        </w:rPr>
        <w:t>2</w:t>
      </w:r>
      <w:r w:rsidR="00052FAA">
        <w:rPr>
          <w:rFonts w:eastAsia="SimSun"/>
        </w:rPr>
        <w:t xml:space="preserve"> (final concentration 10 </w:t>
      </w:r>
      <w:proofErr w:type="spellStart"/>
      <w:r w:rsidR="00052FAA">
        <w:rPr>
          <w:rFonts w:eastAsia="SimSun"/>
        </w:rPr>
        <w:t>μM</w:t>
      </w:r>
      <w:proofErr w:type="spellEnd"/>
      <w:r w:rsidR="00052FAA">
        <w:rPr>
          <w:rFonts w:eastAsia="SimSun"/>
        </w:rPr>
        <w:t>). OD</w:t>
      </w:r>
      <w:r w:rsidR="00052FAA">
        <w:rPr>
          <w:rFonts w:eastAsia="SimSun"/>
          <w:vertAlign w:val="subscript"/>
        </w:rPr>
        <w:t>600</w:t>
      </w:r>
      <w:r w:rsidR="00052FAA">
        <w:rPr>
          <w:rFonts w:eastAsia="SimSun"/>
        </w:rPr>
        <w:t xml:space="preserve"> and fluorescence 530/590 nm was measured in 10 minutes intervals (48 h 37ºC). The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xml:space="preserve"> removal was determined by subtracting the values of emission from each strain to the values of emission of the wells without cells neither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H</w:t>
      </w:r>
      <w:r w:rsidR="00052FAA">
        <w:rPr>
          <w:rFonts w:eastAsia="SimSun"/>
          <w:vertAlign w:val="subscript"/>
        </w:rPr>
        <w:t>2</w:t>
      </w:r>
      <w:r w:rsidR="00052FAA">
        <w:rPr>
          <w:rFonts w:eastAsia="SimSun"/>
        </w:rPr>
        <w:t>O</w:t>
      </w:r>
      <w:r w:rsidR="00052FAA">
        <w:rPr>
          <w:rFonts w:eastAsia="SimSun"/>
          <w:vertAlign w:val="subscript"/>
        </w:rPr>
        <w:t>2</w:t>
      </w:r>
      <w:r w:rsidR="00052FAA">
        <w:rPr>
          <w:rFonts w:eastAsia="SimSun"/>
        </w:rPr>
        <w:t xml:space="preserve"> is produced in the medium; as the cells can detoxify it the difference between the values will indicate the amount removed. The cells that suffer from oxidative stress will add H</w:t>
      </w:r>
      <w:r w:rsidR="00052FAA">
        <w:rPr>
          <w:rFonts w:eastAsia="SimSun"/>
          <w:vertAlign w:val="subscript"/>
        </w:rPr>
        <w:t>2</w:t>
      </w:r>
      <w:r w:rsidR="00052FAA">
        <w:rPr>
          <w:rFonts w:eastAsia="SimSun"/>
        </w:rPr>
        <w:t>O</w:t>
      </w:r>
      <w:r w:rsidR="00052FAA">
        <w:rPr>
          <w:rFonts w:eastAsia="SimSun"/>
          <w:vertAlign w:val="subscript"/>
        </w:rPr>
        <w:t>2</w:t>
      </w:r>
      <w:r w:rsidR="00E92C8F">
        <w:rPr>
          <w:rFonts w:eastAsia="SimSun"/>
        </w:rPr>
        <w:t xml:space="preserve"> to the medium, thus being the difference negative. We used OD</w:t>
      </w:r>
      <w:r w:rsidR="00E92C8F">
        <w:rPr>
          <w:rFonts w:eastAsia="SimSun"/>
          <w:vertAlign w:val="subscript"/>
        </w:rPr>
        <w:t>600</w:t>
      </w:r>
      <w:r w:rsidR="00E92C8F">
        <w:rPr>
          <w:rFonts w:eastAsia="SimSun"/>
        </w:rPr>
        <w:t xml:space="preserve"> values for obtaining H</w:t>
      </w:r>
      <w:r w:rsidR="00E92C8F">
        <w:rPr>
          <w:rFonts w:eastAsia="SimSun"/>
          <w:vertAlign w:val="subscript"/>
        </w:rPr>
        <w:t>2</w:t>
      </w:r>
      <w:r w:rsidR="00E92C8F">
        <w:rPr>
          <w:rFonts w:eastAsia="SimSun"/>
        </w:rPr>
        <w:t>O</w:t>
      </w:r>
      <w:r w:rsidR="00E92C8F">
        <w:rPr>
          <w:rFonts w:eastAsia="SimSun"/>
          <w:vertAlign w:val="subscript"/>
        </w:rPr>
        <w:t>2</w:t>
      </w:r>
      <w:r w:rsidR="00E92C8F">
        <w:rPr>
          <w:rFonts w:eastAsia="SimSun"/>
        </w:rPr>
        <w:t xml:space="preserve"> removal per cell.</w:t>
      </w:r>
    </w:p>
    <w:p w14:paraId="48BA7A15" w14:textId="192CB306" w:rsidR="00E533F3" w:rsidRDefault="00E533F3" w:rsidP="00E533F3">
      <w:pPr>
        <w:pStyle w:val="NormalWeb"/>
        <w:spacing w:before="0" w:beforeAutospacing="0" w:after="270" w:afterAutospacing="0" w:line="270" w:lineRule="atLeast"/>
        <w:jc w:val="both"/>
        <w:rPr>
          <w:rFonts w:eastAsia="SimSun"/>
        </w:rPr>
      </w:pPr>
    </w:p>
    <w:p w14:paraId="11E49CE9" w14:textId="05711578" w:rsidR="00655E4E" w:rsidRPr="00AB23C1" w:rsidRDefault="00DB3079">
      <w:pPr>
        <w:rPr>
          <w:b/>
          <w:bCs/>
          <w:sz w:val="28"/>
          <w:szCs w:val="28"/>
        </w:rPr>
      </w:pPr>
      <w:r w:rsidRPr="00AB23C1">
        <w:rPr>
          <w:b/>
          <w:bCs/>
          <w:sz w:val="28"/>
          <w:szCs w:val="28"/>
        </w:rPr>
        <w:t>References</w:t>
      </w:r>
    </w:p>
    <w:p w14:paraId="0A9AB51D" w14:textId="77777777" w:rsidR="007272A4" w:rsidRDefault="00953F0D">
      <w:pPr>
        <w:widowControl w:val="0"/>
        <w:autoSpaceDE w:val="0"/>
        <w:autoSpaceDN w:val="0"/>
        <w:adjustRightInd w:val="0"/>
        <w:rPr>
          <w:noProof/>
        </w:rPr>
      </w:pPr>
      <w:r w:rsidRPr="00AB23C1">
        <w:fldChar w:fldCharType="begin"/>
      </w:r>
      <w:r w:rsidR="007272A4">
        <w:instrText>ADDIN F1000_CSL_BIBLIOGRAPHY</w:instrText>
      </w:r>
      <w:r w:rsidRPr="00AB23C1">
        <w:fldChar w:fldCharType="separate"/>
      </w:r>
    </w:p>
    <w:p w14:paraId="6C22CD02" w14:textId="77777777" w:rsidR="007272A4" w:rsidRDefault="007272A4">
      <w:pPr>
        <w:widowControl w:val="0"/>
        <w:autoSpaceDE w:val="0"/>
        <w:autoSpaceDN w:val="0"/>
        <w:adjustRightInd w:val="0"/>
        <w:ind w:left="720" w:hanging="720"/>
        <w:rPr>
          <w:noProof/>
        </w:rPr>
      </w:pPr>
      <w:r>
        <w:rPr>
          <w:noProof/>
        </w:rPr>
        <w:t xml:space="preserve">Abdel-Mawgoud AM, Lépine F &amp; Déziel E (2010) Rhamnolipids: diversity of structures, microbial origins and roles. </w:t>
      </w:r>
      <w:r>
        <w:rPr>
          <w:i/>
          <w:iCs/>
          <w:noProof/>
        </w:rPr>
        <w:t>Appl. Microbiol. Biotechnol.</w:t>
      </w:r>
      <w:r>
        <w:rPr>
          <w:noProof/>
        </w:rPr>
        <w:t xml:space="preserve"> </w:t>
      </w:r>
      <w:r>
        <w:rPr>
          <w:b/>
          <w:bCs/>
          <w:noProof/>
        </w:rPr>
        <w:t>86:</w:t>
      </w:r>
      <w:r>
        <w:rPr>
          <w:noProof/>
        </w:rPr>
        <w:t xml:space="preserve"> 1323–1336</w:t>
      </w:r>
    </w:p>
    <w:p w14:paraId="0E1FBDC4" w14:textId="77777777" w:rsidR="007272A4" w:rsidRDefault="007272A4">
      <w:pPr>
        <w:widowControl w:val="0"/>
        <w:autoSpaceDE w:val="0"/>
        <w:autoSpaceDN w:val="0"/>
        <w:adjustRightInd w:val="0"/>
        <w:ind w:left="720" w:hanging="720"/>
        <w:rPr>
          <w:noProof/>
        </w:rPr>
      </w:pPr>
      <w:r>
        <w:rPr>
          <w:noProof/>
        </w:rPr>
        <w:t xml:space="preserve">Ayala C Fe-S cluster assembly pathways in bacteria. </w:t>
      </w:r>
      <w:r>
        <w:rPr>
          <w:i/>
          <w:iCs/>
          <w:noProof/>
        </w:rPr>
        <w:t>Castro</w:t>
      </w:r>
    </w:p>
    <w:p w14:paraId="72BFBB60" w14:textId="77777777" w:rsidR="007272A4" w:rsidRDefault="007272A4">
      <w:pPr>
        <w:widowControl w:val="0"/>
        <w:autoSpaceDE w:val="0"/>
        <w:autoSpaceDN w:val="0"/>
        <w:adjustRightInd w:val="0"/>
        <w:ind w:left="720" w:hanging="720"/>
        <w:rPr>
          <w:noProof/>
        </w:rPr>
      </w:pPr>
      <w:r>
        <w:rPr>
          <w:noProof/>
        </w:rPr>
        <w:t xml:space="preserve">Basan M, Hui S, Okano H, Zhang Z, Shen Y, Williamson JR &amp; Hwa T (2015) Overflow metabolism in Escherichia coli results from efficient proteome allocation. </w:t>
      </w:r>
      <w:r>
        <w:rPr>
          <w:i/>
          <w:iCs/>
          <w:noProof/>
        </w:rPr>
        <w:t>Nature</w:t>
      </w:r>
      <w:r>
        <w:rPr>
          <w:noProof/>
        </w:rPr>
        <w:t xml:space="preserve"> </w:t>
      </w:r>
      <w:r>
        <w:rPr>
          <w:b/>
          <w:bCs/>
          <w:noProof/>
        </w:rPr>
        <w:t>528:</w:t>
      </w:r>
      <w:r>
        <w:rPr>
          <w:noProof/>
        </w:rPr>
        <w:t xml:space="preserve"> 99–104</w:t>
      </w:r>
    </w:p>
    <w:p w14:paraId="40845466" w14:textId="77777777" w:rsidR="007272A4" w:rsidRDefault="007272A4">
      <w:pPr>
        <w:widowControl w:val="0"/>
        <w:autoSpaceDE w:val="0"/>
        <w:autoSpaceDN w:val="0"/>
        <w:adjustRightInd w:val="0"/>
        <w:ind w:left="720" w:hanging="720"/>
        <w:rPr>
          <w:noProof/>
        </w:rPr>
      </w:pPr>
      <w:r>
        <w:rPr>
          <w:noProof/>
        </w:rPr>
        <w:t xml:space="preserve">Biro PA &amp; Stamps JA (2010) Do consistent individual differences in metabolic rate promote consistent individual differences in behavior? </w:t>
      </w:r>
      <w:r>
        <w:rPr>
          <w:i/>
          <w:iCs/>
          <w:noProof/>
        </w:rPr>
        <w:t>Trends Ecol. Evol. (Amst.)</w:t>
      </w:r>
      <w:r>
        <w:rPr>
          <w:noProof/>
        </w:rPr>
        <w:t xml:space="preserve"> </w:t>
      </w:r>
      <w:r>
        <w:rPr>
          <w:b/>
          <w:bCs/>
          <w:noProof/>
        </w:rPr>
        <w:t>25:</w:t>
      </w:r>
      <w:r>
        <w:rPr>
          <w:noProof/>
        </w:rPr>
        <w:t xml:space="preserve"> 653–659</w:t>
      </w:r>
    </w:p>
    <w:p w14:paraId="2FA6B714" w14:textId="77777777" w:rsidR="007272A4" w:rsidRDefault="007272A4">
      <w:pPr>
        <w:widowControl w:val="0"/>
        <w:autoSpaceDE w:val="0"/>
        <w:autoSpaceDN w:val="0"/>
        <w:adjustRightInd w:val="0"/>
        <w:ind w:left="720" w:hanging="720"/>
        <w:rPr>
          <w:noProof/>
        </w:rPr>
      </w:pPr>
      <w:r>
        <w:rPr>
          <w:noProof/>
        </w:rPr>
        <w:t xml:space="preserve">Boyle KE, Monaco H, van Ditmarsch D, Deforet M &amp; Xavier JB (2015) Integration of metabolic and quorum sensing signals governing the decision to cooperate in a bacterial social trait. </w:t>
      </w:r>
      <w:r>
        <w:rPr>
          <w:i/>
          <w:iCs/>
          <w:noProof/>
        </w:rPr>
        <w:t>PLoS Comput. Biol.</w:t>
      </w:r>
      <w:r>
        <w:rPr>
          <w:noProof/>
        </w:rPr>
        <w:t xml:space="preserve"> </w:t>
      </w:r>
      <w:r>
        <w:rPr>
          <w:b/>
          <w:bCs/>
          <w:noProof/>
        </w:rPr>
        <w:t>11:</w:t>
      </w:r>
      <w:r>
        <w:rPr>
          <w:noProof/>
        </w:rPr>
        <w:t xml:space="preserve"> e1004279</w:t>
      </w:r>
    </w:p>
    <w:p w14:paraId="29CA54EE" w14:textId="77777777" w:rsidR="007272A4" w:rsidRDefault="007272A4">
      <w:pPr>
        <w:widowControl w:val="0"/>
        <w:autoSpaceDE w:val="0"/>
        <w:autoSpaceDN w:val="0"/>
        <w:adjustRightInd w:val="0"/>
        <w:ind w:left="720" w:hanging="720"/>
        <w:rPr>
          <w:noProof/>
        </w:rPr>
      </w:pPr>
      <w:r>
        <w:rPr>
          <w:noProof/>
        </w:rPr>
        <w:t xml:space="preserve">Boyle KE, Monaco HT, Deforet M, Yan J, Wang Z, Rhee K &amp; Xavier JB (2017) Metabolism and the evolution of social behavior. </w:t>
      </w:r>
      <w:r>
        <w:rPr>
          <w:i/>
          <w:iCs/>
          <w:noProof/>
        </w:rPr>
        <w:t>Mol. Biol. Evol.</w:t>
      </w:r>
      <w:r>
        <w:rPr>
          <w:noProof/>
        </w:rPr>
        <w:t xml:space="preserve"> </w:t>
      </w:r>
      <w:r>
        <w:rPr>
          <w:b/>
          <w:bCs/>
          <w:noProof/>
        </w:rPr>
        <w:t>34:</w:t>
      </w:r>
      <w:r>
        <w:rPr>
          <w:noProof/>
        </w:rPr>
        <w:t xml:space="preserve"> 2367–2379</w:t>
      </w:r>
    </w:p>
    <w:p w14:paraId="5229000F" w14:textId="77777777" w:rsidR="007272A4" w:rsidRDefault="007272A4">
      <w:pPr>
        <w:widowControl w:val="0"/>
        <w:autoSpaceDE w:val="0"/>
        <w:autoSpaceDN w:val="0"/>
        <w:adjustRightInd w:val="0"/>
        <w:ind w:left="720" w:hanging="720"/>
        <w:rPr>
          <w:noProof/>
        </w:rPr>
      </w:pPr>
      <w:r>
        <w:rPr>
          <w:noProof/>
        </w:rPr>
        <w:t xml:space="preserve">Caiazza NC, Shanks RMQ &amp; O’Toole GA (2005) Rhamnolipids modulate swarming motility patterns of </w:t>
      </w:r>
      <w:r>
        <w:rPr>
          <w:i/>
          <w:iCs/>
          <w:noProof/>
        </w:rPr>
        <w:t>Pseudomonas aeruginosa.</w:t>
      </w:r>
      <w:r>
        <w:rPr>
          <w:noProof/>
        </w:rPr>
        <w:t xml:space="preserve"> </w:t>
      </w:r>
      <w:r>
        <w:rPr>
          <w:i/>
          <w:iCs/>
          <w:noProof/>
        </w:rPr>
        <w:t>J. Bacteriol.</w:t>
      </w:r>
      <w:r>
        <w:rPr>
          <w:noProof/>
        </w:rPr>
        <w:t xml:space="preserve"> </w:t>
      </w:r>
      <w:r>
        <w:rPr>
          <w:b/>
          <w:bCs/>
          <w:noProof/>
        </w:rPr>
        <w:t>187:</w:t>
      </w:r>
      <w:r>
        <w:rPr>
          <w:noProof/>
        </w:rPr>
        <w:t xml:space="preserve"> 7351–7361</w:t>
      </w:r>
    </w:p>
    <w:p w14:paraId="09F411E0" w14:textId="77777777" w:rsidR="007272A4" w:rsidRDefault="007272A4">
      <w:pPr>
        <w:widowControl w:val="0"/>
        <w:autoSpaceDE w:val="0"/>
        <w:autoSpaceDN w:val="0"/>
        <w:adjustRightInd w:val="0"/>
        <w:ind w:left="720" w:hanging="720"/>
        <w:rPr>
          <w:noProof/>
        </w:rPr>
      </w:pPr>
      <w:r>
        <w:rPr>
          <w:noProof/>
        </w:rPr>
        <w:t xml:space="preserve">Chen CY, Baker SC &amp; Darton RC (2007) The application of a high throughput analysis method for the screening of potential biosurfactants from natural sources. </w:t>
      </w:r>
      <w:r>
        <w:rPr>
          <w:i/>
          <w:iCs/>
          <w:noProof/>
        </w:rPr>
        <w:t>J. Microbiol. Methods</w:t>
      </w:r>
    </w:p>
    <w:p w14:paraId="735E6A5B" w14:textId="77777777" w:rsidR="007272A4" w:rsidRDefault="007272A4">
      <w:pPr>
        <w:widowControl w:val="0"/>
        <w:autoSpaceDE w:val="0"/>
        <w:autoSpaceDN w:val="0"/>
        <w:adjustRightInd w:val="0"/>
        <w:ind w:left="720" w:hanging="720"/>
        <w:rPr>
          <w:noProof/>
        </w:rPr>
      </w:pPr>
      <w:r>
        <w:rPr>
          <w:noProof/>
        </w:rPr>
        <w:lastRenderedPageBreak/>
        <w:t xml:space="preserve">Chong H &amp; Li Q (2017) Microbial production of rhamnolipids: opportunities, challenges and strategies. </w:t>
      </w:r>
      <w:r>
        <w:rPr>
          <w:i/>
          <w:iCs/>
          <w:noProof/>
        </w:rPr>
        <w:t>Microb. Cell Fact.</w:t>
      </w:r>
      <w:r>
        <w:rPr>
          <w:noProof/>
        </w:rPr>
        <w:t xml:space="preserve"> </w:t>
      </w:r>
      <w:r>
        <w:rPr>
          <w:b/>
          <w:bCs/>
          <w:noProof/>
        </w:rPr>
        <w:t>16:</w:t>
      </w:r>
      <w:r>
        <w:rPr>
          <w:noProof/>
        </w:rPr>
        <w:t xml:space="preserve"> 137</w:t>
      </w:r>
    </w:p>
    <w:p w14:paraId="082316CE" w14:textId="77777777" w:rsidR="007272A4" w:rsidRDefault="007272A4">
      <w:pPr>
        <w:widowControl w:val="0"/>
        <w:autoSpaceDE w:val="0"/>
        <w:autoSpaceDN w:val="0"/>
        <w:adjustRightInd w:val="0"/>
        <w:ind w:left="720" w:hanging="720"/>
        <w:rPr>
          <w:noProof/>
        </w:rPr>
      </w:pPr>
      <w:r>
        <w:rPr>
          <w:noProof/>
        </w:rPr>
        <w:t xml:space="preserve">De Deken R (1966) The Crabtree Effect: A Regulatory System in Yeast. </w:t>
      </w:r>
      <w:r>
        <w:rPr>
          <w:i/>
          <w:iCs/>
          <w:noProof/>
        </w:rPr>
        <w:t>J. Gen. Microbiol.</w:t>
      </w:r>
      <w:r>
        <w:rPr>
          <w:noProof/>
        </w:rPr>
        <w:t xml:space="preserve"> </w:t>
      </w:r>
      <w:r>
        <w:rPr>
          <w:b/>
          <w:bCs/>
          <w:noProof/>
        </w:rPr>
        <w:t>44:</w:t>
      </w:r>
      <w:r>
        <w:rPr>
          <w:noProof/>
        </w:rPr>
        <w:t xml:space="preserve"> 149–156</w:t>
      </w:r>
    </w:p>
    <w:p w14:paraId="452E861F" w14:textId="77777777" w:rsidR="007272A4" w:rsidRDefault="007272A4">
      <w:pPr>
        <w:widowControl w:val="0"/>
        <w:autoSpaceDE w:val="0"/>
        <w:autoSpaceDN w:val="0"/>
        <w:adjustRightInd w:val="0"/>
        <w:ind w:left="720" w:hanging="720"/>
        <w:rPr>
          <w:noProof/>
        </w:rPr>
      </w:pPr>
      <w:r>
        <w:rPr>
          <w:noProof/>
        </w:rPr>
        <w:t xml:space="preserve">De Livera AM, Olshansky G, Simpson JA &amp; Creek DJ (2018) NormalizeMets: assessing, selecting and implementing statistical methods for normalizing metabolomics data. </w:t>
      </w:r>
      <w:r>
        <w:rPr>
          <w:i/>
          <w:iCs/>
          <w:noProof/>
        </w:rPr>
        <w:t>Metabolomics</w:t>
      </w:r>
      <w:r>
        <w:rPr>
          <w:noProof/>
        </w:rPr>
        <w:t xml:space="preserve"> </w:t>
      </w:r>
      <w:r>
        <w:rPr>
          <w:b/>
          <w:bCs/>
          <w:noProof/>
        </w:rPr>
        <w:t>14:</w:t>
      </w:r>
      <w:r>
        <w:rPr>
          <w:noProof/>
        </w:rPr>
        <w:t xml:space="preserve"> 54</w:t>
      </w:r>
    </w:p>
    <w:p w14:paraId="24DC3053" w14:textId="77777777" w:rsidR="007272A4" w:rsidRDefault="007272A4">
      <w:pPr>
        <w:widowControl w:val="0"/>
        <w:autoSpaceDE w:val="0"/>
        <w:autoSpaceDN w:val="0"/>
        <w:adjustRightInd w:val="0"/>
        <w:ind w:left="720" w:hanging="720"/>
        <w:rPr>
          <w:noProof/>
        </w:rPr>
      </w:pPr>
      <w:r>
        <w:rPr>
          <w:noProof/>
        </w:rPr>
        <w:t xml:space="preserve">Deforet M, van Ditmarsch D, Carmona-Fontaine C &amp; Xavier JB (2014) Hyperswarming adaptations in a bacterium improve collective motility without enhancing single cell motility. </w:t>
      </w:r>
      <w:r>
        <w:rPr>
          <w:i/>
          <w:iCs/>
          <w:noProof/>
        </w:rPr>
        <w:t>Soft Matter</w:t>
      </w:r>
      <w:r>
        <w:rPr>
          <w:noProof/>
        </w:rPr>
        <w:t xml:space="preserve"> </w:t>
      </w:r>
      <w:r>
        <w:rPr>
          <w:b/>
          <w:bCs/>
          <w:noProof/>
        </w:rPr>
        <w:t>10:</w:t>
      </w:r>
      <w:r>
        <w:rPr>
          <w:noProof/>
        </w:rPr>
        <w:t xml:space="preserve"> 2405–2413</w:t>
      </w:r>
    </w:p>
    <w:p w14:paraId="2E36AA8F" w14:textId="77777777" w:rsidR="007272A4" w:rsidRDefault="007272A4">
      <w:pPr>
        <w:widowControl w:val="0"/>
        <w:autoSpaceDE w:val="0"/>
        <w:autoSpaceDN w:val="0"/>
        <w:adjustRightInd w:val="0"/>
        <w:ind w:left="720" w:hanging="720"/>
        <w:rPr>
          <w:noProof/>
        </w:rPr>
      </w:pPr>
      <w:r>
        <w:rPr>
          <w:noProof/>
        </w:rPr>
        <w:t xml:space="preserve">Déziel E, Lépine F, Milot S &amp; Villemur R (2003) </w:t>
      </w:r>
      <w:r>
        <w:rPr>
          <w:i/>
          <w:iCs/>
          <w:noProof/>
        </w:rPr>
        <w:t>rhlA</w:t>
      </w:r>
      <w:r>
        <w:rPr>
          <w:noProof/>
        </w:rPr>
        <w:t xml:space="preserve"> is required for the production of a novel biosurfactant promoting swarming motility in </w:t>
      </w:r>
      <w:r>
        <w:rPr>
          <w:i/>
          <w:iCs/>
          <w:noProof/>
        </w:rPr>
        <w:t>Pseudomonas aeruginosa</w:t>
      </w:r>
      <w:r>
        <w:rPr>
          <w:noProof/>
        </w:rPr>
        <w:t xml:space="preserve">: 3-(3-hydroxyalkanoyloxy)alkanoic acids (HAAs), the precursors of rhamnolipids. </w:t>
      </w:r>
      <w:r>
        <w:rPr>
          <w:i/>
          <w:iCs/>
          <w:noProof/>
        </w:rPr>
        <w:t>Microbiology (Reading, Engl.)</w:t>
      </w:r>
      <w:r>
        <w:rPr>
          <w:noProof/>
        </w:rPr>
        <w:t xml:space="preserve"> </w:t>
      </w:r>
      <w:r>
        <w:rPr>
          <w:b/>
          <w:bCs/>
          <w:noProof/>
        </w:rPr>
        <w:t>149:</w:t>
      </w:r>
      <w:r>
        <w:rPr>
          <w:noProof/>
        </w:rPr>
        <w:t xml:space="preserve"> 2005–2013</w:t>
      </w:r>
    </w:p>
    <w:p w14:paraId="0239F197" w14:textId="77777777" w:rsidR="007272A4" w:rsidRDefault="007272A4">
      <w:pPr>
        <w:widowControl w:val="0"/>
        <w:autoSpaceDE w:val="0"/>
        <w:autoSpaceDN w:val="0"/>
        <w:adjustRightInd w:val="0"/>
        <w:ind w:left="720" w:hanging="720"/>
        <w:rPr>
          <w:noProof/>
        </w:rPr>
      </w:pPr>
      <w:r>
        <w:rPr>
          <w:noProof/>
        </w:rPr>
        <w:t xml:space="preserve">van Ditmarsch D, Boyle KE, Sakhtah H, Oyler JE, Nadell CD, Déziel É, Dietrich LEP &amp; Xavier JB (2013) Convergent evolution of hyperswarming leads to impaired biofilm formation in pathogenic bacteria. </w:t>
      </w:r>
      <w:r>
        <w:rPr>
          <w:i/>
          <w:iCs/>
          <w:noProof/>
        </w:rPr>
        <w:t>Cell Rep.</w:t>
      </w:r>
      <w:r>
        <w:rPr>
          <w:noProof/>
        </w:rPr>
        <w:t xml:space="preserve"> </w:t>
      </w:r>
      <w:r>
        <w:rPr>
          <w:b/>
          <w:bCs/>
          <w:noProof/>
        </w:rPr>
        <w:t>4:</w:t>
      </w:r>
      <w:r>
        <w:rPr>
          <w:noProof/>
        </w:rPr>
        <w:t xml:space="preserve"> 697–708</w:t>
      </w:r>
    </w:p>
    <w:p w14:paraId="03F5E5D5" w14:textId="77777777" w:rsidR="007272A4" w:rsidRDefault="007272A4">
      <w:pPr>
        <w:widowControl w:val="0"/>
        <w:autoSpaceDE w:val="0"/>
        <w:autoSpaceDN w:val="0"/>
        <w:adjustRightInd w:val="0"/>
        <w:ind w:left="720" w:hanging="720"/>
        <w:rPr>
          <w:noProof/>
        </w:rPr>
      </w:pPr>
      <w:r>
        <w:rPr>
          <w:noProof/>
        </w:rPr>
        <w:t xml:space="preserve">van Ditmarsch D &amp; Xavier JB (2011) High-resolution time series of </w:t>
      </w:r>
      <w:r>
        <w:rPr>
          <w:i/>
          <w:iCs/>
          <w:noProof/>
        </w:rPr>
        <w:t>Pseudomonas aeruginosa</w:t>
      </w:r>
      <w:r>
        <w:rPr>
          <w:noProof/>
        </w:rPr>
        <w:t xml:space="preserve"> gene expression and rhamnolipid secretion through growth curve synchronization. </w:t>
      </w:r>
      <w:r>
        <w:rPr>
          <w:i/>
          <w:iCs/>
          <w:noProof/>
        </w:rPr>
        <w:t>BMC Microbiol.</w:t>
      </w:r>
      <w:r>
        <w:rPr>
          <w:noProof/>
        </w:rPr>
        <w:t xml:space="preserve"> </w:t>
      </w:r>
      <w:r>
        <w:rPr>
          <w:b/>
          <w:bCs/>
          <w:noProof/>
        </w:rPr>
        <w:t>11:</w:t>
      </w:r>
      <w:r>
        <w:rPr>
          <w:noProof/>
        </w:rPr>
        <w:t xml:space="preserve"> 140</w:t>
      </w:r>
    </w:p>
    <w:p w14:paraId="0B7EC3CC" w14:textId="77777777" w:rsidR="007272A4" w:rsidRDefault="007272A4">
      <w:pPr>
        <w:widowControl w:val="0"/>
        <w:autoSpaceDE w:val="0"/>
        <w:autoSpaceDN w:val="0"/>
        <w:adjustRightInd w:val="0"/>
        <w:ind w:left="720" w:hanging="720"/>
        <w:rPr>
          <w:noProof/>
        </w:rPr>
      </w:pPr>
      <w:r>
        <w:rPr>
          <w:noProof/>
        </w:rPr>
        <w:t xml:space="preserve">Ebrahim A, Lerman JA, Palsson BO &amp; Hyduke DR (2013) COBRApy: COnstraints-Based Reconstruction and Analysis for Python. </w:t>
      </w:r>
      <w:r>
        <w:rPr>
          <w:i/>
          <w:iCs/>
          <w:noProof/>
        </w:rPr>
        <w:t>BMC Syst. Biol.</w:t>
      </w:r>
      <w:r>
        <w:rPr>
          <w:noProof/>
        </w:rPr>
        <w:t xml:space="preserve"> </w:t>
      </w:r>
      <w:r>
        <w:rPr>
          <w:b/>
          <w:bCs/>
          <w:noProof/>
        </w:rPr>
        <w:t>7:</w:t>
      </w:r>
      <w:r>
        <w:rPr>
          <w:noProof/>
        </w:rPr>
        <w:t xml:space="preserve"> 74</w:t>
      </w:r>
    </w:p>
    <w:p w14:paraId="192A220C" w14:textId="77777777" w:rsidR="007272A4" w:rsidRDefault="007272A4">
      <w:pPr>
        <w:widowControl w:val="0"/>
        <w:autoSpaceDE w:val="0"/>
        <w:autoSpaceDN w:val="0"/>
        <w:adjustRightInd w:val="0"/>
        <w:ind w:left="720" w:hanging="720"/>
        <w:rPr>
          <w:noProof/>
        </w:rPr>
      </w:pPr>
      <w:r>
        <w:rPr>
          <w:noProof/>
        </w:rPr>
        <w:t xml:space="preserve">Ezraty B, Gennaris A, Barras F &amp; Collet J-F (2017) Oxidative stress, protein damage and repair in bacteria. </w:t>
      </w:r>
      <w:r>
        <w:rPr>
          <w:i/>
          <w:iCs/>
          <w:noProof/>
        </w:rPr>
        <w:t>Nat. Rev. Microbiol.</w:t>
      </w:r>
      <w:r>
        <w:rPr>
          <w:noProof/>
        </w:rPr>
        <w:t xml:space="preserve"> </w:t>
      </w:r>
      <w:r>
        <w:rPr>
          <w:b/>
          <w:bCs/>
          <w:noProof/>
        </w:rPr>
        <w:t>15:</w:t>
      </w:r>
      <w:r>
        <w:rPr>
          <w:noProof/>
        </w:rPr>
        <w:t xml:space="preserve"> 385–396</w:t>
      </w:r>
    </w:p>
    <w:p w14:paraId="0068F2BE" w14:textId="77777777" w:rsidR="007272A4" w:rsidRDefault="007272A4">
      <w:pPr>
        <w:widowControl w:val="0"/>
        <w:autoSpaceDE w:val="0"/>
        <w:autoSpaceDN w:val="0"/>
        <w:adjustRightInd w:val="0"/>
        <w:ind w:left="720" w:hanging="720"/>
        <w:rPr>
          <w:noProof/>
        </w:rPr>
      </w:pPr>
      <w:r>
        <w:rPr>
          <w:noProof/>
        </w:rPr>
        <w:t xml:space="preserve">Farmer IS &amp; Jones CW (1976) The energetics of Escherichia coli during aerobic growth in continuous culture. </w:t>
      </w:r>
      <w:r>
        <w:rPr>
          <w:i/>
          <w:iCs/>
          <w:noProof/>
        </w:rPr>
        <w:t>Eur. J. Biochem.</w:t>
      </w:r>
      <w:r>
        <w:rPr>
          <w:noProof/>
        </w:rPr>
        <w:t xml:space="preserve"> </w:t>
      </w:r>
      <w:r>
        <w:rPr>
          <w:b/>
          <w:bCs/>
          <w:noProof/>
        </w:rPr>
        <w:t>67:</w:t>
      </w:r>
      <w:r>
        <w:rPr>
          <w:noProof/>
        </w:rPr>
        <w:t xml:space="preserve"> 115–122</w:t>
      </w:r>
    </w:p>
    <w:p w14:paraId="55352170" w14:textId="77777777" w:rsidR="007272A4" w:rsidRDefault="007272A4">
      <w:pPr>
        <w:widowControl w:val="0"/>
        <w:autoSpaceDE w:val="0"/>
        <w:autoSpaceDN w:val="0"/>
        <w:adjustRightInd w:val="0"/>
        <w:ind w:left="720" w:hanging="720"/>
        <w:rPr>
          <w:noProof/>
        </w:rPr>
      </w:pPr>
      <w:r>
        <w:rPr>
          <w:noProof/>
        </w:rPr>
        <w:t xml:space="preserve">Hederstedt L &amp; Rutberg L (1981) Succinate dehydrogenase--a comparative review. </w:t>
      </w:r>
      <w:r>
        <w:rPr>
          <w:i/>
          <w:iCs/>
          <w:noProof/>
        </w:rPr>
        <w:t>Microbiol Rev</w:t>
      </w:r>
      <w:r>
        <w:rPr>
          <w:noProof/>
        </w:rPr>
        <w:t xml:space="preserve"> </w:t>
      </w:r>
      <w:r>
        <w:rPr>
          <w:b/>
          <w:bCs/>
          <w:noProof/>
        </w:rPr>
        <w:t>45:</w:t>
      </w:r>
      <w:r>
        <w:rPr>
          <w:noProof/>
        </w:rPr>
        <w:t xml:space="preserve"> 542–555</w:t>
      </w:r>
    </w:p>
    <w:p w14:paraId="7250AB4A" w14:textId="77777777" w:rsidR="007272A4" w:rsidRDefault="007272A4">
      <w:pPr>
        <w:widowControl w:val="0"/>
        <w:autoSpaceDE w:val="0"/>
        <w:autoSpaceDN w:val="0"/>
        <w:adjustRightInd w:val="0"/>
        <w:ind w:left="720" w:hanging="720"/>
        <w:rPr>
          <w:noProof/>
        </w:rPr>
      </w:pPr>
      <w:r>
        <w:rPr>
          <w:noProof/>
        </w:rPr>
        <w:t xml:space="preserve">Hori K, Marsudi S &amp; Unno H (2002) Simultaneous production of polyhydroxyalkanoates and rhamnolipids by Pseudomonas aeruginosa. </w:t>
      </w:r>
      <w:r>
        <w:rPr>
          <w:i/>
          <w:iCs/>
          <w:noProof/>
        </w:rPr>
        <w:t>Biotechnol. Bioeng.</w:t>
      </w:r>
      <w:r>
        <w:rPr>
          <w:noProof/>
        </w:rPr>
        <w:t xml:space="preserve"> </w:t>
      </w:r>
      <w:r>
        <w:rPr>
          <w:b/>
          <w:bCs/>
          <w:noProof/>
        </w:rPr>
        <w:t>78:</w:t>
      </w:r>
      <w:r>
        <w:rPr>
          <w:noProof/>
        </w:rPr>
        <w:t xml:space="preserve"> 699–707</w:t>
      </w:r>
    </w:p>
    <w:p w14:paraId="1BC829CD" w14:textId="77777777" w:rsidR="007272A4" w:rsidRDefault="007272A4">
      <w:pPr>
        <w:widowControl w:val="0"/>
        <w:autoSpaceDE w:val="0"/>
        <w:autoSpaceDN w:val="0"/>
        <w:adjustRightInd w:val="0"/>
        <w:ind w:left="720" w:hanging="720"/>
        <w:rPr>
          <w:noProof/>
        </w:rPr>
      </w:pPr>
      <w:r>
        <w:rPr>
          <w:noProof/>
        </w:rPr>
        <w:t xml:space="preserve">Inoue T, Shingaki R, Hirose S, Waki K, Mori H &amp; Fukui K (2007) Genome-wide screening of genes required for swarming motility in Escherichia coli K-12. </w:t>
      </w:r>
      <w:r>
        <w:rPr>
          <w:i/>
          <w:iCs/>
          <w:noProof/>
        </w:rPr>
        <w:t>J. Bacteriol.</w:t>
      </w:r>
      <w:r>
        <w:rPr>
          <w:noProof/>
        </w:rPr>
        <w:t xml:space="preserve"> </w:t>
      </w:r>
      <w:r>
        <w:rPr>
          <w:b/>
          <w:bCs/>
          <w:noProof/>
        </w:rPr>
        <w:t>189:</w:t>
      </w:r>
      <w:r>
        <w:rPr>
          <w:noProof/>
        </w:rPr>
        <w:t xml:space="preserve"> 950–957</w:t>
      </w:r>
    </w:p>
    <w:p w14:paraId="68F850F2" w14:textId="77777777" w:rsidR="007272A4" w:rsidRDefault="007272A4">
      <w:pPr>
        <w:widowControl w:val="0"/>
        <w:autoSpaceDE w:val="0"/>
        <w:autoSpaceDN w:val="0"/>
        <w:adjustRightInd w:val="0"/>
        <w:ind w:left="720" w:hanging="720"/>
        <w:rPr>
          <w:noProof/>
        </w:rPr>
      </w:pPr>
      <w:r>
        <w:rPr>
          <w:noProof/>
        </w:rPr>
        <w:t xml:space="preserve">Jain DK &amp; Collins DL A drop-collapsing test for screening surfactant-producing microorganisms. </w:t>
      </w:r>
      <w:r>
        <w:rPr>
          <w:i/>
          <w:iCs/>
          <w:noProof/>
        </w:rPr>
        <w:t>Thompson</w:t>
      </w:r>
    </w:p>
    <w:p w14:paraId="19464BF4" w14:textId="77777777" w:rsidR="007272A4" w:rsidRDefault="007272A4">
      <w:pPr>
        <w:widowControl w:val="0"/>
        <w:autoSpaceDE w:val="0"/>
        <w:autoSpaceDN w:val="0"/>
        <w:adjustRightInd w:val="0"/>
        <w:ind w:left="720" w:hanging="720"/>
        <w:rPr>
          <w:noProof/>
        </w:rPr>
      </w:pPr>
      <w:r>
        <w:rPr>
          <w:noProof/>
        </w:rPr>
        <w:t xml:space="preserve">Kamatkar NG &amp; Shrout JD (2011) Surface hardness impairment of quorum sensing and swarming for Pseudomonas aeruginosa. </w:t>
      </w:r>
      <w:r>
        <w:rPr>
          <w:i/>
          <w:iCs/>
          <w:noProof/>
        </w:rPr>
        <w:t>PLoS One</w:t>
      </w:r>
      <w:r>
        <w:rPr>
          <w:noProof/>
        </w:rPr>
        <w:t xml:space="preserve"> </w:t>
      </w:r>
      <w:r>
        <w:rPr>
          <w:b/>
          <w:bCs/>
          <w:noProof/>
        </w:rPr>
        <w:t>6:</w:t>
      </w:r>
      <w:r>
        <w:rPr>
          <w:noProof/>
        </w:rPr>
        <w:t xml:space="preserve"> e20888</w:t>
      </w:r>
    </w:p>
    <w:p w14:paraId="38DC82AB" w14:textId="77777777" w:rsidR="007272A4" w:rsidRDefault="007272A4">
      <w:pPr>
        <w:widowControl w:val="0"/>
        <w:autoSpaceDE w:val="0"/>
        <w:autoSpaceDN w:val="0"/>
        <w:adjustRightInd w:val="0"/>
        <w:ind w:left="720" w:hanging="720"/>
        <w:rPr>
          <w:noProof/>
        </w:rPr>
      </w:pPr>
      <w:r>
        <w:rPr>
          <w:noProof/>
        </w:rPr>
        <w:t xml:space="preserve">Kearns DB (2010) A field guide to bacterial swarming motility. </w:t>
      </w:r>
      <w:r>
        <w:rPr>
          <w:i/>
          <w:iCs/>
          <w:noProof/>
        </w:rPr>
        <w:t>Nat. Rev. Microbiol.</w:t>
      </w:r>
      <w:r>
        <w:rPr>
          <w:noProof/>
        </w:rPr>
        <w:t xml:space="preserve"> </w:t>
      </w:r>
      <w:r>
        <w:rPr>
          <w:b/>
          <w:bCs/>
          <w:noProof/>
        </w:rPr>
        <w:t>8:</w:t>
      </w:r>
      <w:r>
        <w:rPr>
          <w:noProof/>
        </w:rPr>
        <w:t xml:space="preserve"> 634–644</w:t>
      </w:r>
    </w:p>
    <w:p w14:paraId="7E8DA858" w14:textId="77777777" w:rsidR="007272A4" w:rsidRDefault="007272A4">
      <w:pPr>
        <w:widowControl w:val="0"/>
        <w:autoSpaceDE w:val="0"/>
        <w:autoSpaceDN w:val="0"/>
        <w:adjustRightInd w:val="0"/>
        <w:ind w:left="720" w:hanging="720"/>
        <w:rPr>
          <w:noProof/>
        </w:rPr>
      </w:pPr>
      <w:r>
        <w:rPr>
          <w:noProof/>
        </w:rPr>
        <w:t xml:space="preserve">Kim W &amp; Surette MG (2004) Metabolic differentiation in actively swarming Salmonella. </w:t>
      </w:r>
      <w:r>
        <w:rPr>
          <w:i/>
          <w:iCs/>
          <w:noProof/>
        </w:rPr>
        <w:t>Mol. Microbiol.</w:t>
      </w:r>
      <w:r>
        <w:rPr>
          <w:noProof/>
        </w:rPr>
        <w:t xml:space="preserve"> </w:t>
      </w:r>
      <w:r>
        <w:rPr>
          <w:b/>
          <w:bCs/>
          <w:noProof/>
        </w:rPr>
        <w:t>54:</w:t>
      </w:r>
      <w:r>
        <w:rPr>
          <w:noProof/>
        </w:rPr>
        <w:t xml:space="preserve"> 702–714</w:t>
      </w:r>
    </w:p>
    <w:p w14:paraId="1B802A16" w14:textId="77777777" w:rsidR="007272A4" w:rsidRDefault="007272A4">
      <w:pPr>
        <w:widowControl w:val="0"/>
        <w:autoSpaceDE w:val="0"/>
        <w:autoSpaceDN w:val="0"/>
        <w:adjustRightInd w:val="0"/>
        <w:ind w:left="720" w:hanging="720"/>
        <w:rPr>
          <w:noProof/>
        </w:rPr>
      </w:pPr>
      <w:r>
        <w:rPr>
          <w:noProof/>
        </w:rPr>
        <w:t xml:space="preserve">Klevens RM, Edwards JR, Richards CL, Horan TC, Gaynes RP, Pollock DA &amp; Cardo DM (2007) Estimating health care-associated infections and deaths in U.S. hospitals, 2002. </w:t>
      </w:r>
      <w:r>
        <w:rPr>
          <w:i/>
          <w:iCs/>
          <w:noProof/>
        </w:rPr>
        <w:t>Public Health Rep.</w:t>
      </w:r>
      <w:r>
        <w:rPr>
          <w:noProof/>
        </w:rPr>
        <w:t xml:space="preserve"> </w:t>
      </w:r>
      <w:r>
        <w:rPr>
          <w:b/>
          <w:bCs/>
          <w:noProof/>
        </w:rPr>
        <w:t>122:</w:t>
      </w:r>
      <w:r>
        <w:rPr>
          <w:noProof/>
        </w:rPr>
        <w:t xml:space="preserve"> 160–166</w:t>
      </w:r>
    </w:p>
    <w:p w14:paraId="1EDB5A0C" w14:textId="77777777" w:rsidR="007272A4" w:rsidRDefault="007272A4">
      <w:pPr>
        <w:widowControl w:val="0"/>
        <w:autoSpaceDE w:val="0"/>
        <w:autoSpaceDN w:val="0"/>
        <w:adjustRightInd w:val="0"/>
        <w:ind w:left="720" w:hanging="720"/>
        <w:rPr>
          <w:noProof/>
        </w:rPr>
      </w:pPr>
      <w:r>
        <w:rPr>
          <w:noProof/>
        </w:rPr>
        <w:t xml:space="preserve">Köhler T, Curty LK, Barja F, van Delden C &amp; Pechère JC (2000) Swarming of </w:t>
      </w:r>
      <w:r>
        <w:rPr>
          <w:i/>
          <w:iCs/>
          <w:noProof/>
        </w:rPr>
        <w:t xml:space="preserve">Pseudomonas aeruginosa </w:t>
      </w:r>
      <w:r>
        <w:rPr>
          <w:noProof/>
        </w:rPr>
        <w:t xml:space="preserve">is dependent on cell-to-cell signaling and requires flagella and pili. </w:t>
      </w:r>
      <w:r>
        <w:rPr>
          <w:i/>
          <w:iCs/>
          <w:noProof/>
        </w:rPr>
        <w:t>J. Bacteriol.</w:t>
      </w:r>
      <w:r>
        <w:rPr>
          <w:noProof/>
        </w:rPr>
        <w:t xml:space="preserve"> </w:t>
      </w:r>
      <w:r>
        <w:rPr>
          <w:b/>
          <w:bCs/>
          <w:noProof/>
        </w:rPr>
        <w:t>182:</w:t>
      </w:r>
      <w:r>
        <w:rPr>
          <w:noProof/>
        </w:rPr>
        <w:t xml:space="preserve"> 5990–5996</w:t>
      </w:r>
    </w:p>
    <w:p w14:paraId="601A3FD8" w14:textId="77777777" w:rsidR="007272A4" w:rsidRDefault="007272A4">
      <w:pPr>
        <w:widowControl w:val="0"/>
        <w:autoSpaceDE w:val="0"/>
        <w:autoSpaceDN w:val="0"/>
        <w:adjustRightInd w:val="0"/>
        <w:ind w:left="720" w:hanging="720"/>
        <w:rPr>
          <w:noProof/>
        </w:rPr>
      </w:pPr>
      <w:r>
        <w:rPr>
          <w:noProof/>
        </w:rPr>
        <w:t xml:space="preserve">Kollaran AM, Joge S, Kotian HS, Badal D, Prakash D, Mishra A, Varma M &amp; Singh V (2019) Context-Specific Requirement of Forty-Four Two-Component Loci in Pseudomonas aeruginosa Swarming. </w:t>
      </w:r>
      <w:r>
        <w:rPr>
          <w:i/>
          <w:iCs/>
          <w:noProof/>
        </w:rPr>
        <w:t>iScience</w:t>
      </w:r>
      <w:r>
        <w:rPr>
          <w:noProof/>
        </w:rPr>
        <w:t xml:space="preserve"> </w:t>
      </w:r>
      <w:r>
        <w:rPr>
          <w:b/>
          <w:bCs/>
          <w:noProof/>
        </w:rPr>
        <w:t>13:</w:t>
      </w:r>
      <w:r>
        <w:rPr>
          <w:noProof/>
        </w:rPr>
        <w:t xml:space="preserve"> 305–317</w:t>
      </w:r>
    </w:p>
    <w:p w14:paraId="6A10383A" w14:textId="77777777" w:rsidR="007272A4" w:rsidRDefault="007272A4">
      <w:pPr>
        <w:widowControl w:val="0"/>
        <w:autoSpaceDE w:val="0"/>
        <w:autoSpaceDN w:val="0"/>
        <w:adjustRightInd w:val="0"/>
        <w:ind w:left="720" w:hanging="720"/>
        <w:rPr>
          <w:noProof/>
        </w:rPr>
      </w:pPr>
      <w:r>
        <w:rPr>
          <w:noProof/>
        </w:rPr>
        <w:lastRenderedPageBreak/>
        <w:t xml:space="preserve">Lee DD &amp; Seung HS (1999) Learning the parts of objects by non-negative matrix factorization. </w:t>
      </w:r>
      <w:r>
        <w:rPr>
          <w:i/>
          <w:iCs/>
          <w:noProof/>
        </w:rPr>
        <w:t>Nature</w:t>
      </w:r>
      <w:r>
        <w:rPr>
          <w:noProof/>
        </w:rPr>
        <w:t xml:space="preserve"> </w:t>
      </w:r>
      <w:r>
        <w:rPr>
          <w:b/>
          <w:bCs/>
          <w:noProof/>
        </w:rPr>
        <w:t>401:</w:t>
      </w:r>
      <w:r>
        <w:rPr>
          <w:noProof/>
        </w:rPr>
        <w:t xml:space="preserve"> 788–791</w:t>
      </w:r>
    </w:p>
    <w:p w14:paraId="0B4A0574" w14:textId="77777777" w:rsidR="007272A4" w:rsidRDefault="007272A4">
      <w:pPr>
        <w:widowControl w:val="0"/>
        <w:autoSpaceDE w:val="0"/>
        <w:autoSpaceDN w:val="0"/>
        <w:adjustRightInd w:val="0"/>
        <w:ind w:left="720" w:hanging="720"/>
        <w:rPr>
          <w:noProof/>
        </w:rPr>
      </w:pPr>
      <w:r>
        <w:rPr>
          <w:noProof/>
        </w:rPr>
        <w:t xml:space="preserve">Lequette Y, Lee J-H, Ledgham F, Lazdunski A &amp; Greenberg EP (2006) A distinct QscR regulon in the Pseudomonas aeruginosa quorum-sensing circuit. </w:t>
      </w:r>
      <w:r>
        <w:rPr>
          <w:i/>
          <w:iCs/>
          <w:noProof/>
        </w:rPr>
        <w:t>J. Bacteriol.</w:t>
      </w:r>
      <w:r>
        <w:rPr>
          <w:noProof/>
        </w:rPr>
        <w:t xml:space="preserve"> </w:t>
      </w:r>
      <w:r>
        <w:rPr>
          <w:b/>
          <w:bCs/>
          <w:noProof/>
        </w:rPr>
        <w:t>188:</w:t>
      </w:r>
      <w:r>
        <w:rPr>
          <w:noProof/>
        </w:rPr>
        <w:t xml:space="preserve"> 3365–3370</w:t>
      </w:r>
    </w:p>
    <w:p w14:paraId="31BFFAB3" w14:textId="77777777" w:rsidR="007272A4" w:rsidRDefault="007272A4">
      <w:pPr>
        <w:widowControl w:val="0"/>
        <w:autoSpaceDE w:val="0"/>
        <w:autoSpaceDN w:val="0"/>
        <w:adjustRightInd w:val="0"/>
        <w:ind w:left="720" w:hanging="720"/>
        <w:rPr>
          <w:noProof/>
        </w:rPr>
      </w:pPr>
      <w:r>
        <w:rPr>
          <w:noProof/>
        </w:rPr>
        <w:t xml:space="preserve">Liao C, Blanchard AE &amp; Lu T (2017) An integrative circuit-host modelling framework for predicting synthetic gene network behaviours. </w:t>
      </w:r>
      <w:r>
        <w:rPr>
          <w:i/>
          <w:iCs/>
          <w:noProof/>
        </w:rPr>
        <w:t>Nat. Microbiol.</w:t>
      </w:r>
      <w:r>
        <w:rPr>
          <w:noProof/>
        </w:rPr>
        <w:t xml:space="preserve"> </w:t>
      </w:r>
      <w:r>
        <w:rPr>
          <w:b/>
          <w:bCs/>
          <w:noProof/>
        </w:rPr>
        <w:t>2:</w:t>
      </w:r>
      <w:r>
        <w:rPr>
          <w:noProof/>
        </w:rPr>
        <w:t xml:space="preserve"> 1658–1666</w:t>
      </w:r>
    </w:p>
    <w:p w14:paraId="2D016A6A" w14:textId="4E9EEDF6" w:rsidR="007272A4" w:rsidRDefault="007272A4">
      <w:pPr>
        <w:widowControl w:val="0"/>
        <w:autoSpaceDE w:val="0"/>
        <w:autoSpaceDN w:val="0"/>
        <w:adjustRightInd w:val="0"/>
        <w:ind w:left="720" w:hanging="720"/>
        <w:rPr>
          <w:noProof/>
        </w:rPr>
      </w:pPr>
      <w:r>
        <w:rPr>
          <w:noProof/>
        </w:rPr>
        <w:t xml:space="preserve">Luo Y, Zhao K, Baker AE, Kuchma SL, Coggan KA, Wolfgang MC, Wong GC &amp; O’Toole GA (2015) A hierarchical cascade of second messengers regulates </w:t>
      </w:r>
      <w:r>
        <w:rPr>
          <w:i/>
          <w:iCs/>
          <w:noProof/>
        </w:rPr>
        <w:t>Pseudomonas aeruginosa</w:t>
      </w:r>
      <w:r>
        <w:rPr>
          <w:noProof/>
        </w:rPr>
        <w:t xml:space="preserve"> surface behaviors. </w:t>
      </w:r>
      <w:r>
        <w:rPr>
          <w:i/>
          <w:iCs/>
          <w:noProof/>
        </w:rPr>
        <w:t>MBio</w:t>
      </w:r>
      <w:r>
        <w:rPr>
          <w:noProof/>
        </w:rPr>
        <w:t xml:space="preserve"> </w:t>
      </w:r>
      <w:r>
        <w:rPr>
          <w:b/>
          <w:bCs/>
          <w:noProof/>
        </w:rPr>
        <w:t>6:</w:t>
      </w:r>
    </w:p>
    <w:p w14:paraId="2A5C1FA1" w14:textId="77777777" w:rsidR="007272A4" w:rsidRDefault="007272A4">
      <w:pPr>
        <w:widowControl w:val="0"/>
        <w:autoSpaceDE w:val="0"/>
        <w:autoSpaceDN w:val="0"/>
        <w:adjustRightInd w:val="0"/>
        <w:ind w:left="720" w:hanging="720"/>
        <w:rPr>
          <w:noProof/>
        </w:rPr>
      </w:pPr>
      <w:r>
        <w:rPr>
          <w:noProof/>
        </w:rPr>
        <w:t xml:space="preserve">Mattingly AE, Kamatkar NG, Borlee BR &amp; Shrout JD (2018) Multiple Environmental Factors Influence the Importance of the Phosphodiesterase DipA upon </w:t>
      </w:r>
      <w:r>
        <w:rPr>
          <w:i/>
          <w:iCs/>
          <w:noProof/>
        </w:rPr>
        <w:t>Pseudomonas aeruginosa</w:t>
      </w:r>
      <w:r>
        <w:rPr>
          <w:noProof/>
        </w:rPr>
        <w:t xml:space="preserve"> Swarming. </w:t>
      </w:r>
      <w:r>
        <w:rPr>
          <w:i/>
          <w:iCs/>
          <w:noProof/>
        </w:rPr>
        <w:t>Appl. Environ. Microbiol.</w:t>
      </w:r>
      <w:r>
        <w:rPr>
          <w:noProof/>
        </w:rPr>
        <w:t xml:space="preserve"> </w:t>
      </w:r>
      <w:r>
        <w:rPr>
          <w:b/>
          <w:bCs/>
          <w:noProof/>
        </w:rPr>
        <w:t>84:</w:t>
      </w:r>
    </w:p>
    <w:p w14:paraId="2B362307" w14:textId="77777777" w:rsidR="007272A4" w:rsidRDefault="007272A4">
      <w:pPr>
        <w:widowControl w:val="0"/>
        <w:autoSpaceDE w:val="0"/>
        <w:autoSpaceDN w:val="0"/>
        <w:adjustRightInd w:val="0"/>
        <w:ind w:left="720" w:hanging="720"/>
        <w:rPr>
          <w:noProof/>
        </w:rPr>
      </w:pPr>
      <w:r>
        <w:rPr>
          <w:noProof/>
        </w:rPr>
        <w:t xml:space="preserve">Medina G, Juárez K, Valderrama B &amp; Soberón-Chávez G (2003) Mechanism of Pseudomonas aeruginosa RhlR transcriptional regulation of the rhlAB promoter. </w:t>
      </w:r>
      <w:r>
        <w:rPr>
          <w:i/>
          <w:iCs/>
          <w:noProof/>
        </w:rPr>
        <w:t>J. Bacteriol.</w:t>
      </w:r>
      <w:r>
        <w:rPr>
          <w:noProof/>
        </w:rPr>
        <w:t xml:space="preserve"> </w:t>
      </w:r>
      <w:r>
        <w:rPr>
          <w:b/>
          <w:bCs/>
          <w:noProof/>
        </w:rPr>
        <w:t>185:</w:t>
      </w:r>
      <w:r>
        <w:rPr>
          <w:noProof/>
        </w:rPr>
        <w:t xml:space="preserve"> 5976–5983</w:t>
      </w:r>
    </w:p>
    <w:p w14:paraId="56EA9E94" w14:textId="77777777" w:rsidR="007272A4" w:rsidRDefault="007272A4">
      <w:pPr>
        <w:widowControl w:val="0"/>
        <w:autoSpaceDE w:val="0"/>
        <w:autoSpaceDN w:val="0"/>
        <w:adjustRightInd w:val="0"/>
        <w:ind w:left="720" w:hanging="720"/>
        <w:rPr>
          <w:noProof/>
        </w:rPr>
      </w:pPr>
      <w:r>
        <w:rPr>
          <w:noProof/>
        </w:rPr>
        <w:t xml:space="preserve">Mellbye B &amp; Schuster M (2014) Physiological framework for the regulation of quorum sensing-dependent public goods in Pseudomonas aeruginosa. </w:t>
      </w:r>
      <w:r>
        <w:rPr>
          <w:i/>
          <w:iCs/>
          <w:noProof/>
        </w:rPr>
        <w:t>J. Bacteriol.</w:t>
      </w:r>
      <w:r>
        <w:rPr>
          <w:noProof/>
        </w:rPr>
        <w:t xml:space="preserve"> </w:t>
      </w:r>
      <w:r>
        <w:rPr>
          <w:b/>
          <w:bCs/>
          <w:noProof/>
        </w:rPr>
        <w:t>196:</w:t>
      </w:r>
      <w:r>
        <w:rPr>
          <w:noProof/>
        </w:rPr>
        <w:t xml:space="preserve"> 1155–1164</w:t>
      </w:r>
    </w:p>
    <w:p w14:paraId="01D28835" w14:textId="77777777" w:rsidR="007272A4" w:rsidRDefault="007272A4">
      <w:pPr>
        <w:widowControl w:val="0"/>
        <w:autoSpaceDE w:val="0"/>
        <w:autoSpaceDN w:val="0"/>
        <w:adjustRightInd w:val="0"/>
        <w:ind w:left="720" w:hanging="720"/>
        <w:rPr>
          <w:noProof/>
        </w:rPr>
      </w:pPr>
      <w:r>
        <w:rPr>
          <w:noProof/>
        </w:rPr>
        <w:t xml:space="preserve">Mohamed FA, Shaker GH &amp; Askoura MM (2020) Oxidative Stress Influences Pseudomonas aeruginosa Susceptibility to Antibiotics and Reduces Its Pathogenesis in Host. </w:t>
      </w:r>
      <w:r>
        <w:rPr>
          <w:i/>
          <w:iCs/>
          <w:noProof/>
        </w:rPr>
        <w:t>Curr Microbiol</w:t>
      </w:r>
    </w:p>
    <w:p w14:paraId="04C01713" w14:textId="77777777" w:rsidR="007272A4" w:rsidRDefault="007272A4">
      <w:pPr>
        <w:widowControl w:val="0"/>
        <w:autoSpaceDE w:val="0"/>
        <w:autoSpaceDN w:val="0"/>
        <w:adjustRightInd w:val="0"/>
        <w:ind w:left="720" w:hanging="720"/>
        <w:rPr>
          <w:noProof/>
        </w:rPr>
      </w:pPr>
      <w:r>
        <w:rPr>
          <w:noProof/>
        </w:rPr>
        <w:t xml:space="preserve">Monaco H, Sereno T, Liu K, Reagor C, Deforet M &amp; Xavier JB (2020) Spatial-temporal dynamics of a microbial cooperative behavior robust to cheating. </w:t>
      </w:r>
      <w:r>
        <w:rPr>
          <w:i/>
          <w:iCs/>
          <w:noProof/>
        </w:rPr>
        <w:t>BioRxiv</w:t>
      </w:r>
    </w:p>
    <w:p w14:paraId="5841E1C2" w14:textId="77777777" w:rsidR="007272A4" w:rsidRDefault="007272A4">
      <w:pPr>
        <w:widowControl w:val="0"/>
        <w:autoSpaceDE w:val="0"/>
        <w:autoSpaceDN w:val="0"/>
        <w:adjustRightInd w:val="0"/>
        <w:ind w:left="720" w:hanging="720"/>
        <w:rPr>
          <w:noProof/>
        </w:rPr>
      </w:pPr>
      <w:r>
        <w:rPr>
          <w:noProof/>
        </w:rPr>
        <w:t>Nogales J, Gudmundsson S, Duque E, Ramos JL &amp; Palsson BO (2017) Expanding The Computable Reactome In </w:t>
      </w:r>
      <w:r>
        <w:rPr>
          <w:i/>
          <w:iCs/>
          <w:noProof/>
        </w:rPr>
        <w:t>Pseudomonas putida</w:t>
      </w:r>
      <w:r>
        <w:rPr>
          <w:noProof/>
        </w:rPr>
        <w:t xml:space="preserve"> Reveals Metabolic Cycles Providing Robustness. </w:t>
      </w:r>
      <w:r>
        <w:rPr>
          <w:i/>
          <w:iCs/>
          <w:noProof/>
        </w:rPr>
        <w:t>BioRxiv</w:t>
      </w:r>
    </w:p>
    <w:p w14:paraId="727EC69A" w14:textId="77777777" w:rsidR="007272A4" w:rsidRDefault="007272A4">
      <w:pPr>
        <w:widowControl w:val="0"/>
        <w:autoSpaceDE w:val="0"/>
        <w:autoSpaceDN w:val="0"/>
        <w:adjustRightInd w:val="0"/>
        <w:ind w:left="720" w:hanging="720"/>
        <w:rPr>
          <w:noProof/>
        </w:rPr>
      </w:pPr>
      <w:r>
        <w:rPr>
          <w:noProof/>
        </w:rPr>
        <w:t xml:space="preserve">Nogales J, Mueller J, Gudmundsson S, Canalejo FJ, Duque E, Monk J, Feist AM, Ramos JL, Niu W &amp; Palsson BO (2020) High-quality genome-scale metabolic modelling of Pseudomonas putida highlights its broad metabolic capabilities. </w:t>
      </w:r>
      <w:r>
        <w:rPr>
          <w:i/>
          <w:iCs/>
          <w:noProof/>
        </w:rPr>
        <w:t>Environ. Microbiol.</w:t>
      </w:r>
      <w:r>
        <w:rPr>
          <w:noProof/>
        </w:rPr>
        <w:t xml:space="preserve"> </w:t>
      </w:r>
      <w:r>
        <w:rPr>
          <w:b/>
          <w:bCs/>
          <w:noProof/>
        </w:rPr>
        <w:t>22:</w:t>
      </w:r>
      <w:r>
        <w:rPr>
          <w:noProof/>
        </w:rPr>
        <w:t xml:space="preserve"> 255–269</w:t>
      </w:r>
    </w:p>
    <w:p w14:paraId="0495EB86" w14:textId="77777777" w:rsidR="007272A4" w:rsidRDefault="007272A4">
      <w:pPr>
        <w:widowControl w:val="0"/>
        <w:autoSpaceDE w:val="0"/>
        <w:autoSpaceDN w:val="0"/>
        <w:adjustRightInd w:val="0"/>
        <w:ind w:left="720" w:hanging="720"/>
        <w:rPr>
          <w:noProof/>
        </w:rPr>
      </w:pPr>
      <w:r>
        <w:rPr>
          <w:noProof/>
        </w:rPr>
        <w:t xml:space="preserve">Overhage J, Lewenza S, Marr AK &amp; Hancock REW (2007) Identification of genes involved in swarming motility using a </w:t>
      </w:r>
      <w:r>
        <w:rPr>
          <w:i/>
          <w:iCs/>
          <w:noProof/>
        </w:rPr>
        <w:t>Pseudomonas aeruginosa</w:t>
      </w:r>
      <w:r>
        <w:rPr>
          <w:noProof/>
        </w:rPr>
        <w:t xml:space="preserve"> PAO1 mini-Tn5-lux mutant library. </w:t>
      </w:r>
      <w:r>
        <w:rPr>
          <w:i/>
          <w:iCs/>
          <w:noProof/>
        </w:rPr>
        <w:t>J. Bacteriol.</w:t>
      </w:r>
      <w:r>
        <w:rPr>
          <w:noProof/>
        </w:rPr>
        <w:t xml:space="preserve"> </w:t>
      </w:r>
      <w:r>
        <w:rPr>
          <w:b/>
          <w:bCs/>
          <w:noProof/>
        </w:rPr>
        <w:t>189:</w:t>
      </w:r>
      <w:r>
        <w:rPr>
          <w:noProof/>
        </w:rPr>
        <w:t xml:space="preserve"> 2164–2169</w:t>
      </w:r>
    </w:p>
    <w:p w14:paraId="0679249D" w14:textId="77777777" w:rsidR="007272A4" w:rsidRDefault="007272A4">
      <w:pPr>
        <w:widowControl w:val="0"/>
        <w:autoSpaceDE w:val="0"/>
        <w:autoSpaceDN w:val="0"/>
        <w:adjustRightInd w:val="0"/>
        <w:ind w:left="720" w:hanging="720"/>
        <w:rPr>
          <w:noProof/>
        </w:rPr>
      </w:pPr>
      <w:r>
        <w:rPr>
          <w:noProof/>
        </w:rPr>
        <w:t xml:space="preserve">Pessi G &amp; Haas D (2000) Transcriptional control of the hydrogen cyanide biosynthetic genes hcnABC by the anaerobic regulator ANR and the quorum-sensing regulators LasR and RhlR in Pseudomonas aeruginosa. </w:t>
      </w:r>
      <w:r>
        <w:rPr>
          <w:i/>
          <w:iCs/>
          <w:noProof/>
        </w:rPr>
        <w:t>J. Bacteriol.</w:t>
      </w:r>
      <w:r>
        <w:rPr>
          <w:noProof/>
        </w:rPr>
        <w:t xml:space="preserve"> </w:t>
      </w:r>
      <w:r>
        <w:rPr>
          <w:b/>
          <w:bCs/>
          <w:noProof/>
        </w:rPr>
        <w:t>182:</w:t>
      </w:r>
      <w:r>
        <w:rPr>
          <w:noProof/>
        </w:rPr>
        <w:t xml:space="preserve"> 6940–6949</w:t>
      </w:r>
    </w:p>
    <w:p w14:paraId="707E3F99" w14:textId="77777777" w:rsidR="007272A4" w:rsidRDefault="007272A4">
      <w:pPr>
        <w:widowControl w:val="0"/>
        <w:autoSpaceDE w:val="0"/>
        <w:autoSpaceDN w:val="0"/>
        <w:adjustRightInd w:val="0"/>
        <w:ind w:left="720" w:hanging="720"/>
        <w:rPr>
          <w:noProof/>
        </w:rPr>
      </w:pPr>
      <w:r>
        <w:rPr>
          <w:noProof/>
        </w:rPr>
        <w:t xml:space="preserve">Pham TH, Webb JS &amp; Rehm BHA (2004) The role of polyhydroxyalkanoate biosynthesis by Pseudomonas aeruginosa in rhamnolipid and alginate production as well as stress tolerance and biofilm formation. </w:t>
      </w:r>
      <w:r>
        <w:rPr>
          <w:i/>
          <w:iCs/>
          <w:noProof/>
        </w:rPr>
        <w:t>Microbiology (Reading, Engl.)</w:t>
      </w:r>
      <w:r>
        <w:rPr>
          <w:noProof/>
        </w:rPr>
        <w:t xml:space="preserve"> </w:t>
      </w:r>
      <w:r>
        <w:rPr>
          <w:b/>
          <w:bCs/>
          <w:noProof/>
        </w:rPr>
        <w:t>150:</w:t>
      </w:r>
      <w:r>
        <w:rPr>
          <w:noProof/>
        </w:rPr>
        <w:t xml:space="preserve"> 3405–3413</w:t>
      </w:r>
    </w:p>
    <w:p w14:paraId="365AC300" w14:textId="77777777" w:rsidR="007272A4" w:rsidRDefault="007272A4">
      <w:pPr>
        <w:widowControl w:val="0"/>
        <w:autoSpaceDE w:val="0"/>
        <w:autoSpaceDN w:val="0"/>
        <w:adjustRightInd w:val="0"/>
        <w:ind w:left="720" w:hanging="720"/>
        <w:rPr>
          <w:noProof/>
        </w:rPr>
      </w:pPr>
      <w:r>
        <w:rPr>
          <w:noProof/>
        </w:rPr>
        <w:t xml:space="preserve">Picart S FELLA: an R package to enrich metabolomics data. </w:t>
      </w:r>
      <w:r>
        <w:rPr>
          <w:i/>
          <w:iCs/>
          <w:noProof/>
        </w:rPr>
        <w:t>Armada</w:t>
      </w:r>
    </w:p>
    <w:p w14:paraId="52F79890" w14:textId="77777777" w:rsidR="007272A4" w:rsidRDefault="007272A4">
      <w:pPr>
        <w:widowControl w:val="0"/>
        <w:autoSpaceDE w:val="0"/>
        <w:autoSpaceDN w:val="0"/>
        <w:adjustRightInd w:val="0"/>
        <w:ind w:left="720" w:hanging="720"/>
        <w:rPr>
          <w:noProof/>
        </w:rPr>
      </w:pPr>
      <w:r>
        <w:rPr>
          <w:noProof/>
        </w:rPr>
        <w:t xml:space="preserve">Picart-Armada S, Fernández-Albert F, Vinaixa M, Yanes O &amp; Perera-Lluna A (2018) FELLA: an R package to enrich metabolomics data. </w:t>
      </w:r>
      <w:r>
        <w:rPr>
          <w:i/>
          <w:iCs/>
          <w:noProof/>
        </w:rPr>
        <w:t>BMC Bioinformatics</w:t>
      </w:r>
      <w:r>
        <w:rPr>
          <w:noProof/>
        </w:rPr>
        <w:t xml:space="preserve"> </w:t>
      </w:r>
      <w:r>
        <w:rPr>
          <w:b/>
          <w:bCs/>
          <w:noProof/>
        </w:rPr>
        <w:t>19:</w:t>
      </w:r>
      <w:r>
        <w:rPr>
          <w:noProof/>
        </w:rPr>
        <w:t xml:space="preserve"> 538</w:t>
      </w:r>
    </w:p>
    <w:p w14:paraId="7FA4A3AD" w14:textId="77777777" w:rsidR="007272A4" w:rsidRDefault="007272A4">
      <w:pPr>
        <w:widowControl w:val="0"/>
        <w:autoSpaceDE w:val="0"/>
        <w:autoSpaceDN w:val="0"/>
        <w:adjustRightInd w:val="0"/>
        <w:ind w:left="720" w:hanging="720"/>
        <w:rPr>
          <w:noProof/>
        </w:rPr>
      </w:pPr>
      <w:r>
        <w:rPr>
          <w:noProof/>
        </w:rPr>
        <w:t xml:space="preserve">Puertollano MA, Puertollano E, de Cienfuegos GÁ &amp; de Pablo MA (2011) Dietary antioxidants: immunity and host defense. </w:t>
      </w:r>
      <w:r>
        <w:rPr>
          <w:i/>
          <w:iCs/>
          <w:noProof/>
        </w:rPr>
        <w:t>Curr. Top. Med. Chem.</w:t>
      </w:r>
      <w:r>
        <w:rPr>
          <w:noProof/>
        </w:rPr>
        <w:t xml:space="preserve"> </w:t>
      </w:r>
      <w:r>
        <w:rPr>
          <w:b/>
          <w:bCs/>
          <w:noProof/>
        </w:rPr>
        <w:t>11:</w:t>
      </w:r>
      <w:r>
        <w:rPr>
          <w:noProof/>
        </w:rPr>
        <w:t xml:space="preserve"> 1752–1766</w:t>
      </w:r>
    </w:p>
    <w:p w14:paraId="6A281C1B" w14:textId="77777777" w:rsidR="007272A4" w:rsidRDefault="007272A4">
      <w:pPr>
        <w:widowControl w:val="0"/>
        <w:autoSpaceDE w:val="0"/>
        <w:autoSpaceDN w:val="0"/>
        <w:adjustRightInd w:val="0"/>
        <w:ind w:left="720" w:hanging="720"/>
        <w:rPr>
          <w:noProof/>
        </w:rPr>
      </w:pPr>
      <w:r>
        <w:rPr>
          <w:noProof/>
        </w:rPr>
        <w:t xml:space="preserve">Py B &amp; Barras F (2010) Building Fe-S proteins: bacterial strategies. </w:t>
      </w:r>
      <w:r>
        <w:rPr>
          <w:i/>
          <w:iCs/>
          <w:noProof/>
        </w:rPr>
        <w:t>Nat. Rev. Microbiol.</w:t>
      </w:r>
      <w:r>
        <w:rPr>
          <w:noProof/>
        </w:rPr>
        <w:t xml:space="preserve"> </w:t>
      </w:r>
      <w:r>
        <w:rPr>
          <w:b/>
          <w:bCs/>
          <w:noProof/>
        </w:rPr>
        <w:t>8:</w:t>
      </w:r>
      <w:r>
        <w:rPr>
          <w:noProof/>
        </w:rPr>
        <w:t xml:space="preserve"> 436–446</w:t>
      </w:r>
    </w:p>
    <w:p w14:paraId="1FCB262E" w14:textId="77777777" w:rsidR="007272A4" w:rsidRDefault="007272A4">
      <w:pPr>
        <w:widowControl w:val="0"/>
        <w:autoSpaceDE w:val="0"/>
        <w:autoSpaceDN w:val="0"/>
        <w:adjustRightInd w:val="0"/>
        <w:ind w:left="720" w:hanging="720"/>
        <w:rPr>
          <w:noProof/>
        </w:rPr>
      </w:pPr>
      <w:r>
        <w:rPr>
          <w:noProof/>
        </w:rPr>
        <w:t xml:space="preserve">Redestig H, Fukushima A, Stenlund H, Moritz T, Arita M, Saito K &amp; Kusano M (2009) Compensation for systematic cross-contribution improves normalization of mass spectrometry based metabolomics data. </w:t>
      </w:r>
      <w:r>
        <w:rPr>
          <w:i/>
          <w:iCs/>
          <w:noProof/>
        </w:rPr>
        <w:t>Anal. Chem.</w:t>
      </w:r>
      <w:r>
        <w:rPr>
          <w:noProof/>
        </w:rPr>
        <w:t xml:space="preserve"> </w:t>
      </w:r>
      <w:r>
        <w:rPr>
          <w:b/>
          <w:bCs/>
          <w:noProof/>
        </w:rPr>
        <w:t>81:</w:t>
      </w:r>
      <w:r>
        <w:rPr>
          <w:noProof/>
        </w:rPr>
        <w:t xml:space="preserve"> 7974–7980</w:t>
      </w:r>
    </w:p>
    <w:p w14:paraId="4F847B8A" w14:textId="77777777" w:rsidR="007272A4" w:rsidRDefault="007272A4">
      <w:pPr>
        <w:widowControl w:val="0"/>
        <w:autoSpaceDE w:val="0"/>
        <w:autoSpaceDN w:val="0"/>
        <w:adjustRightInd w:val="0"/>
        <w:ind w:left="720" w:hanging="720"/>
        <w:rPr>
          <w:noProof/>
        </w:rPr>
      </w:pPr>
      <w:r>
        <w:rPr>
          <w:noProof/>
        </w:rPr>
        <w:lastRenderedPageBreak/>
        <w:t xml:space="preserve">Reese AT, Pereira FC, Schintlmeister A, Berry D, Wagner M, Hale LP, Wu A, Jiang S, Durand HK, Zhou X, Premont RT, Diehl AM, O’Connell TM, Alberts SC, Kartzinel TR, Pringle RM, Dunn RR, Wright JP &amp; David LA (2018) Microbial nitrogen limitation in the mammalian large intestine. </w:t>
      </w:r>
      <w:r>
        <w:rPr>
          <w:i/>
          <w:iCs/>
          <w:noProof/>
        </w:rPr>
        <w:t>Nat. Microbiol.</w:t>
      </w:r>
      <w:r>
        <w:rPr>
          <w:noProof/>
        </w:rPr>
        <w:t xml:space="preserve"> </w:t>
      </w:r>
      <w:r>
        <w:rPr>
          <w:b/>
          <w:bCs/>
          <w:noProof/>
        </w:rPr>
        <w:t>3:</w:t>
      </w:r>
      <w:r>
        <w:rPr>
          <w:noProof/>
        </w:rPr>
        <w:t xml:space="preserve"> 1441–1450</w:t>
      </w:r>
    </w:p>
    <w:p w14:paraId="28844C41" w14:textId="77777777" w:rsidR="007272A4" w:rsidRDefault="007272A4">
      <w:pPr>
        <w:widowControl w:val="0"/>
        <w:autoSpaceDE w:val="0"/>
        <w:autoSpaceDN w:val="0"/>
        <w:adjustRightInd w:val="0"/>
        <w:ind w:left="720" w:hanging="720"/>
        <w:rPr>
          <w:noProof/>
        </w:rPr>
      </w:pPr>
      <w:r>
        <w:rPr>
          <w:noProof/>
        </w:rPr>
        <w:t xml:space="preserve">Schmidt R, Ulanova D, Wick LY, Bode HB &amp; Garbeva P (2019) Microbe-driven chemical ecology: past, present and future. </w:t>
      </w:r>
      <w:r>
        <w:rPr>
          <w:i/>
          <w:iCs/>
          <w:noProof/>
        </w:rPr>
        <w:t>ISME J.</w:t>
      </w:r>
      <w:r>
        <w:rPr>
          <w:noProof/>
        </w:rPr>
        <w:t xml:space="preserve"> </w:t>
      </w:r>
      <w:r>
        <w:rPr>
          <w:b/>
          <w:bCs/>
          <w:noProof/>
        </w:rPr>
        <w:t>13:</w:t>
      </w:r>
      <w:r>
        <w:rPr>
          <w:noProof/>
        </w:rPr>
        <w:t xml:space="preserve"> 2656–2663</w:t>
      </w:r>
    </w:p>
    <w:p w14:paraId="766E1B66" w14:textId="77777777" w:rsidR="007272A4" w:rsidRDefault="007272A4">
      <w:pPr>
        <w:widowControl w:val="0"/>
        <w:autoSpaceDE w:val="0"/>
        <w:autoSpaceDN w:val="0"/>
        <w:adjustRightInd w:val="0"/>
        <w:ind w:left="720" w:hanging="720"/>
        <w:rPr>
          <w:noProof/>
        </w:rPr>
      </w:pPr>
      <w:r>
        <w:rPr>
          <w:noProof/>
        </w:rPr>
        <w:t xml:space="preserve">Smith E &amp; Morowitz HJ (2004) Universality in intermediary metabolism. </w:t>
      </w:r>
      <w:r>
        <w:rPr>
          <w:i/>
          <w:iCs/>
          <w:noProof/>
        </w:rPr>
        <w:t>Proc. Natl. Acad. Sci. USA</w:t>
      </w:r>
      <w:r>
        <w:rPr>
          <w:noProof/>
        </w:rPr>
        <w:t xml:space="preserve"> </w:t>
      </w:r>
      <w:r>
        <w:rPr>
          <w:b/>
          <w:bCs/>
          <w:noProof/>
        </w:rPr>
        <w:t>101:</w:t>
      </w:r>
      <w:r>
        <w:rPr>
          <w:noProof/>
        </w:rPr>
        <w:t xml:space="preserve"> 13168–13173</w:t>
      </w:r>
    </w:p>
    <w:p w14:paraId="791E0453" w14:textId="77777777" w:rsidR="007272A4" w:rsidRDefault="007272A4">
      <w:pPr>
        <w:widowControl w:val="0"/>
        <w:autoSpaceDE w:val="0"/>
        <w:autoSpaceDN w:val="0"/>
        <w:adjustRightInd w:val="0"/>
        <w:ind w:left="720" w:hanging="720"/>
        <w:rPr>
          <w:noProof/>
        </w:rPr>
      </w:pPr>
      <w:r>
        <w:rPr>
          <w:noProof/>
        </w:rPr>
        <w:t xml:space="preserve">Stickland HG, Davenport PW, Lilley KS, Griffin JL &amp; Welch M (2010) Mutation of nfxB causes global changes in the physiology and metabolism of Pseudomonas aeruginosa. </w:t>
      </w:r>
      <w:r>
        <w:rPr>
          <w:i/>
          <w:iCs/>
          <w:noProof/>
        </w:rPr>
        <w:t>J. Proteome Res.</w:t>
      </w:r>
      <w:r>
        <w:rPr>
          <w:noProof/>
        </w:rPr>
        <w:t xml:space="preserve"> </w:t>
      </w:r>
      <w:r>
        <w:rPr>
          <w:b/>
          <w:bCs/>
          <w:noProof/>
        </w:rPr>
        <w:t>9:</w:t>
      </w:r>
      <w:r>
        <w:rPr>
          <w:noProof/>
        </w:rPr>
        <w:t xml:space="preserve"> 2957–2967</w:t>
      </w:r>
    </w:p>
    <w:p w14:paraId="0F98D021" w14:textId="77777777" w:rsidR="007272A4" w:rsidRDefault="007272A4">
      <w:pPr>
        <w:widowControl w:val="0"/>
        <w:autoSpaceDE w:val="0"/>
        <w:autoSpaceDN w:val="0"/>
        <w:adjustRightInd w:val="0"/>
        <w:ind w:left="720" w:hanging="720"/>
        <w:rPr>
          <w:noProof/>
        </w:rPr>
      </w:pPr>
      <w:r>
        <w:rPr>
          <w:noProof/>
        </w:rPr>
        <w:t xml:space="preserve">Szenk M, Dill KA &amp; de Graff AMR (2017) Why Do Fast-Growing Bacteria Enter Overflow Metabolism? Testing the Membrane Real Estate Hypothesis. </w:t>
      </w:r>
      <w:r>
        <w:rPr>
          <w:i/>
          <w:iCs/>
          <w:noProof/>
        </w:rPr>
        <w:t>Cell Syst.</w:t>
      </w:r>
      <w:r>
        <w:rPr>
          <w:noProof/>
        </w:rPr>
        <w:t xml:space="preserve"> </w:t>
      </w:r>
      <w:r>
        <w:rPr>
          <w:b/>
          <w:bCs/>
          <w:noProof/>
        </w:rPr>
        <w:t>5:</w:t>
      </w:r>
      <w:r>
        <w:rPr>
          <w:noProof/>
        </w:rPr>
        <w:t xml:space="preserve"> 95–104</w:t>
      </w:r>
    </w:p>
    <w:p w14:paraId="74752BB8" w14:textId="77777777" w:rsidR="007272A4" w:rsidRDefault="007272A4">
      <w:pPr>
        <w:widowControl w:val="0"/>
        <w:autoSpaceDE w:val="0"/>
        <w:autoSpaceDN w:val="0"/>
        <w:adjustRightInd w:val="0"/>
        <w:ind w:left="720" w:hanging="720"/>
        <w:rPr>
          <w:noProof/>
        </w:rPr>
      </w:pPr>
      <w:r>
        <w:rPr>
          <w:noProof/>
        </w:rPr>
        <w:t xml:space="preserve">Takaya A, Tabuchi F, Tsuchiya H, Isogai E &amp; Yamamoto T (2008) Negative regulation of quorum-sensing systems in Pseudomonas aeruginosa by ATP-dependent Lon protease. </w:t>
      </w:r>
      <w:r>
        <w:rPr>
          <w:i/>
          <w:iCs/>
          <w:noProof/>
        </w:rPr>
        <w:t>J. Bacteriol.</w:t>
      </w:r>
      <w:r>
        <w:rPr>
          <w:noProof/>
        </w:rPr>
        <w:t xml:space="preserve"> </w:t>
      </w:r>
      <w:r>
        <w:rPr>
          <w:b/>
          <w:bCs/>
          <w:noProof/>
        </w:rPr>
        <w:t>190:</w:t>
      </w:r>
      <w:r>
        <w:rPr>
          <w:noProof/>
        </w:rPr>
        <w:t xml:space="preserve"> 4181–4188</w:t>
      </w:r>
    </w:p>
    <w:p w14:paraId="4E1B38B7" w14:textId="77777777" w:rsidR="007272A4" w:rsidRDefault="007272A4">
      <w:pPr>
        <w:widowControl w:val="0"/>
        <w:autoSpaceDE w:val="0"/>
        <w:autoSpaceDN w:val="0"/>
        <w:adjustRightInd w:val="0"/>
        <w:ind w:left="720" w:hanging="720"/>
        <w:rPr>
          <w:noProof/>
        </w:rPr>
      </w:pPr>
      <w:r>
        <w:rPr>
          <w:noProof/>
        </w:rPr>
        <w:t xml:space="preserve">Thévenot EA, Roux A, Xu Y, Ezan E &amp; Junot C (2015) Analysis of the Human Adult Urinary Metabolome Variations with Age, Body Mass Index, and Gender by Implementing a Comprehensive Workflow for Univariate and OPLS Statistical Analyses. </w:t>
      </w:r>
      <w:r>
        <w:rPr>
          <w:i/>
          <w:iCs/>
          <w:noProof/>
        </w:rPr>
        <w:t>J. Proteome Res.</w:t>
      </w:r>
      <w:r>
        <w:rPr>
          <w:noProof/>
        </w:rPr>
        <w:t xml:space="preserve"> </w:t>
      </w:r>
      <w:r>
        <w:rPr>
          <w:b/>
          <w:bCs/>
          <w:noProof/>
        </w:rPr>
        <w:t>14:</w:t>
      </w:r>
      <w:r>
        <w:rPr>
          <w:noProof/>
        </w:rPr>
        <w:t xml:space="preserve"> 3322–3335</w:t>
      </w:r>
    </w:p>
    <w:p w14:paraId="055B9C86" w14:textId="77777777" w:rsidR="007272A4" w:rsidRDefault="007272A4">
      <w:pPr>
        <w:widowControl w:val="0"/>
        <w:autoSpaceDE w:val="0"/>
        <w:autoSpaceDN w:val="0"/>
        <w:adjustRightInd w:val="0"/>
        <w:ind w:left="720" w:hanging="720"/>
        <w:rPr>
          <w:noProof/>
        </w:rPr>
      </w:pPr>
      <w:r>
        <w:rPr>
          <w:noProof/>
        </w:rPr>
        <w:t xml:space="preserve">Tremblay J &amp; Déziel E (2010) Gene expression in Pseudomonas aeruginosa swarming motility. </w:t>
      </w:r>
      <w:r>
        <w:rPr>
          <w:i/>
          <w:iCs/>
          <w:noProof/>
        </w:rPr>
        <w:t>BMC Genomics</w:t>
      </w:r>
      <w:r>
        <w:rPr>
          <w:noProof/>
        </w:rPr>
        <w:t xml:space="preserve"> </w:t>
      </w:r>
      <w:r>
        <w:rPr>
          <w:b/>
          <w:bCs/>
          <w:noProof/>
        </w:rPr>
        <w:t>11:</w:t>
      </w:r>
      <w:r>
        <w:rPr>
          <w:noProof/>
        </w:rPr>
        <w:t xml:space="preserve"> 587</w:t>
      </w:r>
    </w:p>
    <w:p w14:paraId="26908491" w14:textId="77777777" w:rsidR="007272A4" w:rsidRDefault="007272A4">
      <w:pPr>
        <w:widowControl w:val="0"/>
        <w:autoSpaceDE w:val="0"/>
        <w:autoSpaceDN w:val="0"/>
        <w:adjustRightInd w:val="0"/>
        <w:ind w:left="720" w:hanging="720"/>
        <w:rPr>
          <w:noProof/>
        </w:rPr>
      </w:pPr>
      <w:r>
        <w:rPr>
          <w:noProof/>
        </w:rPr>
        <w:t xml:space="preserve">Vander Heiden MG, Cantley LC &amp; Thompson CB (2009) Understanding the Warburg effect: the metabolic requirements of cell proliferation. </w:t>
      </w:r>
      <w:r>
        <w:rPr>
          <w:i/>
          <w:iCs/>
          <w:noProof/>
        </w:rPr>
        <w:t>Science</w:t>
      </w:r>
      <w:r>
        <w:rPr>
          <w:noProof/>
        </w:rPr>
        <w:t xml:space="preserve"> </w:t>
      </w:r>
      <w:r>
        <w:rPr>
          <w:b/>
          <w:bCs/>
          <w:noProof/>
        </w:rPr>
        <w:t>324:</w:t>
      </w:r>
      <w:r>
        <w:rPr>
          <w:noProof/>
        </w:rPr>
        <w:t xml:space="preserve"> 1029–1033</w:t>
      </w:r>
    </w:p>
    <w:p w14:paraId="113A77E2" w14:textId="77777777" w:rsidR="007272A4" w:rsidRDefault="007272A4">
      <w:pPr>
        <w:widowControl w:val="0"/>
        <w:autoSpaceDE w:val="0"/>
        <w:autoSpaceDN w:val="0"/>
        <w:adjustRightInd w:val="0"/>
        <w:ind w:left="720" w:hanging="720"/>
        <w:rPr>
          <w:noProof/>
        </w:rPr>
      </w:pPr>
      <w:r>
        <w:rPr>
          <w:noProof/>
        </w:rPr>
        <w:t xml:space="preserve">de Vargas Roditi L, Boyle KE &amp; Xavier JB (2013) Multilevel selection analysis of a microbial social trait. </w:t>
      </w:r>
      <w:r>
        <w:rPr>
          <w:i/>
          <w:iCs/>
          <w:noProof/>
        </w:rPr>
        <w:t>Mol. Syst. Biol.</w:t>
      </w:r>
      <w:r>
        <w:rPr>
          <w:noProof/>
        </w:rPr>
        <w:t xml:space="preserve"> </w:t>
      </w:r>
      <w:r>
        <w:rPr>
          <w:b/>
          <w:bCs/>
          <w:noProof/>
        </w:rPr>
        <w:t>9:</w:t>
      </w:r>
      <w:r>
        <w:rPr>
          <w:noProof/>
        </w:rPr>
        <w:t xml:space="preserve"> 684</w:t>
      </w:r>
    </w:p>
    <w:p w14:paraId="0B15DE57" w14:textId="77777777" w:rsidR="007272A4" w:rsidRDefault="007272A4">
      <w:pPr>
        <w:widowControl w:val="0"/>
        <w:autoSpaceDE w:val="0"/>
        <w:autoSpaceDN w:val="0"/>
        <w:adjustRightInd w:val="0"/>
        <w:ind w:left="720" w:hanging="720"/>
        <w:rPr>
          <w:noProof/>
        </w:rPr>
      </w:pPr>
      <w:r>
        <w:rPr>
          <w:noProof/>
        </w:rPr>
        <w:t xml:space="preserve">Vemuri GN, Altman E, Sangurdekar DP, Khodursky AB &amp; Eiteman MA (2006) Overflow metabolism in Escherichia coli during steady-state growth: transcriptional regulation and effect of the redox ratio. </w:t>
      </w:r>
      <w:r>
        <w:rPr>
          <w:i/>
          <w:iCs/>
          <w:noProof/>
        </w:rPr>
        <w:t>Appl. Environ. Microbiol.</w:t>
      </w:r>
      <w:r>
        <w:rPr>
          <w:noProof/>
        </w:rPr>
        <w:t xml:space="preserve"> </w:t>
      </w:r>
      <w:r>
        <w:rPr>
          <w:b/>
          <w:bCs/>
          <w:noProof/>
        </w:rPr>
        <w:t>72:</w:t>
      </w:r>
      <w:r>
        <w:rPr>
          <w:noProof/>
        </w:rPr>
        <w:t xml:space="preserve"> 3653–3661</w:t>
      </w:r>
    </w:p>
    <w:p w14:paraId="60FF5CC9" w14:textId="77777777" w:rsidR="007272A4" w:rsidRDefault="007272A4">
      <w:pPr>
        <w:widowControl w:val="0"/>
        <w:autoSpaceDE w:val="0"/>
        <w:autoSpaceDN w:val="0"/>
        <w:adjustRightInd w:val="0"/>
        <w:ind w:left="720" w:hanging="720"/>
        <w:rPr>
          <w:noProof/>
        </w:rPr>
      </w:pPr>
      <w:r>
        <w:rPr>
          <w:noProof/>
        </w:rPr>
        <w:t xml:space="preserve">Vemuri GN, Eiteman MA, McEwen JE, Olsson L &amp; Nielsen J (2007) Increasing NADH oxidation reduces overflow metabolism in Saccharomyces cerevisiae. </w:t>
      </w:r>
      <w:r>
        <w:rPr>
          <w:i/>
          <w:iCs/>
          <w:noProof/>
        </w:rPr>
        <w:t>Proc. Natl. Acad. Sci. USA</w:t>
      </w:r>
      <w:r>
        <w:rPr>
          <w:noProof/>
        </w:rPr>
        <w:t xml:space="preserve"> </w:t>
      </w:r>
      <w:r>
        <w:rPr>
          <w:b/>
          <w:bCs/>
          <w:noProof/>
        </w:rPr>
        <w:t>104:</w:t>
      </w:r>
      <w:r>
        <w:rPr>
          <w:noProof/>
        </w:rPr>
        <w:t xml:space="preserve"> 2402–2407</w:t>
      </w:r>
    </w:p>
    <w:p w14:paraId="3F97792A" w14:textId="77777777" w:rsidR="007272A4" w:rsidRDefault="007272A4">
      <w:pPr>
        <w:widowControl w:val="0"/>
        <w:autoSpaceDE w:val="0"/>
        <w:autoSpaceDN w:val="0"/>
        <w:adjustRightInd w:val="0"/>
        <w:ind w:left="720" w:hanging="720"/>
        <w:rPr>
          <w:noProof/>
        </w:rPr>
      </w:pPr>
      <w:r>
        <w:rPr>
          <w:noProof/>
        </w:rPr>
        <w:t xml:space="preserve">Westbrock-Wadman S, Sherman DR, Hickey MJ, Coulter SN, Zhu YQ, Warrener P, Nguyen LY, Shawar RM, Folger KR &amp; Stover CK (1999) Characterization of a Pseudomonas aeruginosa efflux pump contributing to aminoglycoside impermeability. </w:t>
      </w:r>
      <w:r>
        <w:rPr>
          <w:i/>
          <w:iCs/>
          <w:noProof/>
        </w:rPr>
        <w:t>Antimicrob. Agents Chemother.</w:t>
      </w:r>
      <w:r>
        <w:rPr>
          <w:noProof/>
        </w:rPr>
        <w:t xml:space="preserve"> </w:t>
      </w:r>
      <w:r>
        <w:rPr>
          <w:b/>
          <w:bCs/>
          <w:noProof/>
        </w:rPr>
        <w:t>43:</w:t>
      </w:r>
      <w:r>
        <w:rPr>
          <w:noProof/>
        </w:rPr>
        <w:t xml:space="preserve"> 2975–2983</w:t>
      </w:r>
    </w:p>
    <w:p w14:paraId="31101A8C" w14:textId="77777777" w:rsidR="007272A4" w:rsidRDefault="007272A4">
      <w:pPr>
        <w:widowControl w:val="0"/>
        <w:autoSpaceDE w:val="0"/>
        <w:autoSpaceDN w:val="0"/>
        <w:adjustRightInd w:val="0"/>
        <w:ind w:left="720" w:hanging="720"/>
        <w:rPr>
          <w:noProof/>
        </w:rPr>
      </w:pPr>
      <w:r>
        <w:rPr>
          <w:noProof/>
        </w:rPr>
        <w:t xml:space="preserve">Wood TL, Gong T, Zhu L, Miller J, Miller DS, Yin B &amp; Wood TK (2018) Rhamnolipids from Pseudomonas aeruginosa disperse the biofilms of sulfate-reducing bacteria. </w:t>
      </w:r>
      <w:r>
        <w:rPr>
          <w:i/>
          <w:iCs/>
          <w:noProof/>
        </w:rPr>
        <w:t>npj Biofilms and Microbiomes</w:t>
      </w:r>
      <w:r>
        <w:rPr>
          <w:noProof/>
        </w:rPr>
        <w:t xml:space="preserve"> </w:t>
      </w:r>
      <w:r>
        <w:rPr>
          <w:b/>
          <w:bCs/>
          <w:noProof/>
        </w:rPr>
        <w:t>4:</w:t>
      </w:r>
      <w:r>
        <w:rPr>
          <w:noProof/>
        </w:rPr>
        <w:t xml:space="preserve"> 22</w:t>
      </w:r>
    </w:p>
    <w:p w14:paraId="51D741FA" w14:textId="77777777" w:rsidR="007272A4" w:rsidRDefault="007272A4">
      <w:pPr>
        <w:widowControl w:val="0"/>
        <w:autoSpaceDE w:val="0"/>
        <w:autoSpaceDN w:val="0"/>
        <w:adjustRightInd w:val="0"/>
        <w:ind w:left="720" w:hanging="720"/>
        <w:rPr>
          <w:noProof/>
        </w:rPr>
      </w:pPr>
      <w:r>
        <w:rPr>
          <w:noProof/>
        </w:rPr>
        <w:t xml:space="preserve">Xavier JB, Kim W &amp; Foster KR (2011) A molecular mechanism that stabilizes cooperative secretions in </w:t>
      </w:r>
      <w:r>
        <w:rPr>
          <w:i/>
          <w:iCs/>
          <w:noProof/>
        </w:rPr>
        <w:t>Pseudomonas aeruginosa</w:t>
      </w:r>
      <w:r>
        <w:rPr>
          <w:noProof/>
        </w:rPr>
        <w:t xml:space="preserve">. </w:t>
      </w:r>
      <w:r>
        <w:rPr>
          <w:i/>
          <w:iCs/>
          <w:noProof/>
        </w:rPr>
        <w:t>Mol. Microbiol.</w:t>
      </w:r>
      <w:r>
        <w:rPr>
          <w:noProof/>
        </w:rPr>
        <w:t xml:space="preserve"> </w:t>
      </w:r>
      <w:r>
        <w:rPr>
          <w:b/>
          <w:bCs/>
          <w:noProof/>
        </w:rPr>
        <w:t>79:</w:t>
      </w:r>
      <w:r>
        <w:rPr>
          <w:noProof/>
        </w:rPr>
        <w:t xml:space="preserve"> 166–179</w:t>
      </w:r>
    </w:p>
    <w:p w14:paraId="4A0AFAD9" w14:textId="77777777" w:rsidR="007272A4" w:rsidRDefault="007272A4">
      <w:pPr>
        <w:widowControl w:val="0"/>
        <w:autoSpaceDE w:val="0"/>
        <w:autoSpaceDN w:val="0"/>
        <w:adjustRightInd w:val="0"/>
        <w:ind w:left="720" w:hanging="720"/>
        <w:rPr>
          <w:noProof/>
        </w:rPr>
      </w:pPr>
      <w:r>
        <w:rPr>
          <w:noProof/>
        </w:rPr>
        <w:t xml:space="preserve">Xiao W &amp; Loscalzo J (2019) Metabolic responses to reductive stress. </w:t>
      </w:r>
      <w:r>
        <w:rPr>
          <w:i/>
          <w:iCs/>
          <w:noProof/>
        </w:rPr>
        <w:t>Antioxid. Redox Signal.</w:t>
      </w:r>
    </w:p>
    <w:p w14:paraId="2246274F" w14:textId="77777777" w:rsidR="007272A4" w:rsidRDefault="007272A4">
      <w:pPr>
        <w:widowControl w:val="0"/>
        <w:autoSpaceDE w:val="0"/>
        <w:autoSpaceDN w:val="0"/>
        <w:adjustRightInd w:val="0"/>
        <w:ind w:left="720" w:hanging="720"/>
        <w:rPr>
          <w:noProof/>
        </w:rPr>
      </w:pPr>
      <w:r>
        <w:rPr>
          <w:noProof/>
        </w:rPr>
        <w:t xml:space="preserve">Yan J, Deforet M, Boyle KE, Rahman R, Liang R, Okegbe C, Dietrich LEP, Qiu W &amp; Xavier JB (2017) Bow-tie signaling in c-di-GMP: Machine learning in a simple biochemical network. </w:t>
      </w:r>
      <w:r>
        <w:rPr>
          <w:i/>
          <w:iCs/>
          <w:noProof/>
        </w:rPr>
        <w:t>PLoS Comput. Biol.</w:t>
      </w:r>
      <w:r>
        <w:rPr>
          <w:noProof/>
        </w:rPr>
        <w:t xml:space="preserve"> </w:t>
      </w:r>
      <w:r>
        <w:rPr>
          <w:b/>
          <w:bCs/>
          <w:noProof/>
        </w:rPr>
        <w:t>13:</w:t>
      </w:r>
      <w:r>
        <w:rPr>
          <w:noProof/>
        </w:rPr>
        <w:t xml:space="preserve"> e1005677</w:t>
      </w:r>
    </w:p>
    <w:p w14:paraId="785EB852" w14:textId="77777777" w:rsidR="007272A4" w:rsidRDefault="007272A4">
      <w:pPr>
        <w:widowControl w:val="0"/>
        <w:autoSpaceDE w:val="0"/>
        <w:autoSpaceDN w:val="0"/>
        <w:adjustRightInd w:val="0"/>
        <w:ind w:left="720" w:hanging="720"/>
        <w:rPr>
          <w:noProof/>
        </w:rPr>
      </w:pPr>
      <w:r>
        <w:rPr>
          <w:noProof/>
        </w:rPr>
        <w:t xml:space="preserve">Yan J, Estanbouli H, Liao C, Kim W, Monk JM, Rahman R, Kamboj M, Palsson BO, Qiu W &amp; Xavier JB (2019) Systems-level analysis of NalD mutation, a recurrent driver of rapid drug resistance in acute Pseudomonas aeruginosa infection. </w:t>
      </w:r>
      <w:r>
        <w:rPr>
          <w:i/>
          <w:iCs/>
          <w:noProof/>
        </w:rPr>
        <w:t>PLoS Comput. Biol.</w:t>
      </w:r>
      <w:r>
        <w:rPr>
          <w:noProof/>
        </w:rPr>
        <w:t xml:space="preserve"> </w:t>
      </w:r>
      <w:r>
        <w:rPr>
          <w:b/>
          <w:bCs/>
          <w:noProof/>
        </w:rPr>
        <w:t>15:</w:t>
      </w:r>
      <w:r>
        <w:rPr>
          <w:noProof/>
        </w:rPr>
        <w:t xml:space="preserve"> e1007562</w:t>
      </w:r>
    </w:p>
    <w:p w14:paraId="64D20B96" w14:textId="77777777" w:rsidR="007272A4" w:rsidRDefault="007272A4">
      <w:pPr>
        <w:widowControl w:val="0"/>
        <w:autoSpaceDE w:val="0"/>
        <w:autoSpaceDN w:val="0"/>
        <w:adjustRightInd w:val="0"/>
        <w:ind w:left="720" w:hanging="720"/>
        <w:rPr>
          <w:noProof/>
        </w:rPr>
      </w:pPr>
      <w:r>
        <w:rPr>
          <w:noProof/>
        </w:rPr>
        <w:t xml:space="preserve">Yeung ATY, Bains M &amp; Hancock REW (2011) The sensor kinase CbrA is a global regulator </w:t>
      </w:r>
      <w:r>
        <w:rPr>
          <w:noProof/>
        </w:rPr>
        <w:lastRenderedPageBreak/>
        <w:t xml:space="preserve">that modulates metabolism, virulence, and antibiotic resistance in </w:t>
      </w:r>
      <w:r>
        <w:rPr>
          <w:i/>
          <w:iCs/>
          <w:noProof/>
        </w:rPr>
        <w:t>Pseudomonas aeruginosa.</w:t>
      </w:r>
      <w:r>
        <w:rPr>
          <w:noProof/>
        </w:rPr>
        <w:t xml:space="preserve"> </w:t>
      </w:r>
      <w:r>
        <w:rPr>
          <w:i/>
          <w:iCs/>
          <w:noProof/>
        </w:rPr>
        <w:t>J. Bacteriol.</w:t>
      </w:r>
      <w:r>
        <w:rPr>
          <w:noProof/>
        </w:rPr>
        <w:t xml:space="preserve"> </w:t>
      </w:r>
      <w:r>
        <w:rPr>
          <w:b/>
          <w:bCs/>
          <w:noProof/>
        </w:rPr>
        <w:t>193:</w:t>
      </w:r>
      <w:r>
        <w:rPr>
          <w:noProof/>
        </w:rPr>
        <w:t xml:space="preserve"> 918–931</w:t>
      </w:r>
    </w:p>
    <w:p w14:paraId="6913659D" w14:textId="77777777" w:rsidR="007272A4" w:rsidRDefault="007272A4">
      <w:pPr>
        <w:widowControl w:val="0"/>
        <w:autoSpaceDE w:val="0"/>
        <w:autoSpaceDN w:val="0"/>
        <w:adjustRightInd w:val="0"/>
        <w:ind w:left="720" w:hanging="720"/>
        <w:rPr>
          <w:noProof/>
        </w:rPr>
      </w:pPr>
      <w:r>
        <w:rPr>
          <w:noProof/>
        </w:rPr>
        <w:t xml:space="preserve">Zhu K &amp; Rock CO (2008) RhlA converts beta-hydroxyacyl-acyl carrier protein intermediates in fatty acid synthesis to the beta-hydroxydecanoyl-beta-hydroxydecanoate component of rhamnolipids in </w:t>
      </w:r>
      <w:r>
        <w:rPr>
          <w:i/>
          <w:iCs/>
          <w:noProof/>
        </w:rPr>
        <w:t>Pseudomonas aeruginosa.</w:t>
      </w:r>
      <w:r>
        <w:rPr>
          <w:noProof/>
        </w:rPr>
        <w:t xml:space="preserve"> </w:t>
      </w:r>
      <w:r>
        <w:rPr>
          <w:i/>
          <w:iCs/>
          <w:noProof/>
        </w:rPr>
        <w:t>J. Bacteriol.</w:t>
      </w:r>
      <w:r>
        <w:rPr>
          <w:noProof/>
        </w:rPr>
        <w:t xml:space="preserve"> </w:t>
      </w:r>
      <w:r>
        <w:rPr>
          <w:b/>
          <w:bCs/>
          <w:noProof/>
        </w:rPr>
        <w:t>190:</w:t>
      </w:r>
      <w:r>
        <w:rPr>
          <w:noProof/>
        </w:rPr>
        <w:t xml:space="preserve"> 3147–3154</w:t>
      </w:r>
    </w:p>
    <w:p w14:paraId="6A540739" w14:textId="282E15FF" w:rsidR="0075784B" w:rsidRPr="00AB23C1" w:rsidRDefault="00953F0D" w:rsidP="007272A4">
      <w:pPr>
        <w:widowControl w:val="0"/>
        <w:autoSpaceDE w:val="0"/>
        <w:autoSpaceDN w:val="0"/>
        <w:adjustRightInd w:val="0"/>
      </w:pPr>
      <w:r w:rsidRPr="00AB23C1">
        <w:fldChar w:fldCharType="end"/>
      </w:r>
    </w:p>
    <w:p w14:paraId="4A2CA627" w14:textId="77777777" w:rsidR="00FA7DA8" w:rsidRDefault="00FA7DA8" w:rsidP="0075784B">
      <w:pPr>
        <w:spacing w:before="240" w:after="240"/>
        <w:rPr>
          <w:b/>
          <w:bCs/>
          <w:sz w:val="28"/>
          <w:szCs w:val="28"/>
        </w:rPr>
      </w:pPr>
    </w:p>
    <w:p w14:paraId="15C89C8E" w14:textId="4E37B522" w:rsidR="005A220B" w:rsidRDefault="000376B6" w:rsidP="0075784B">
      <w:pPr>
        <w:spacing w:before="240" w:after="240"/>
        <w:rPr>
          <w:b/>
          <w:bCs/>
          <w:sz w:val="28"/>
          <w:szCs w:val="28"/>
        </w:rPr>
      </w:pPr>
      <w:r>
        <w:rPr>
          <w:b/>
          <w:bCs/>
          <w:sz w:val="28"/>
          <w:szCs w:val="28"/>
        </w:rPr>
        <w:br w:type="page"/>
      </w:r>
    </w:p>
    <w:tbl>
      <w:tblPr>
        <w:tblStyle w:val="TableGrid"/>
        <w:tblpPr w:leftFromText="180" w:rightFromText="180" w:vertAnchor="text" w:tblpXSpec="center" w:tblpY="1"/>
        <w:tblW w:w="0" w:type="auto"/>
        <w:jc w:val="center"/>
        <w:tblLook w:val="04A0" w:firstRow="1" w:lastRow="0" w:firstColumn="1" w:lastColumn="0" w:noHBand="0" w:noVBand="1"/>
      </w:tblPr>
      <w:tblGrid>
        <w:gridCol w:w="1975"/>
        <w:gridCol w:w="6558"/>
      </w:tblGrid>
      <w:tr w:rsidR="005A220B" w:rsidRPr="00F63738" w14:paraId="5E65C4F0" w14:textId="77777777" w:rsidTr="005C357E">
        <w:trPr>
          <w:trHeight w:hRule="exact" w:val="576"/>
          <w:jc w:val="center"/>
        </w:trPr>
        <w:tc>
          <w:tcPr>
            <w:tcW w:w="1975" w:type="dxa"/>
            <w:vAlign w:val="center"/>
          </w:tcPr>
          <w:p w14:paraId="4C2AA975" w14:textId="654B5F6B" w:rsidR="005A220B" w:rsidRPr="001D1540" w:rsidRDefault="005A220B" w:rsidP="005C357E">
            <w:pPr>
              <w:spacing w:before="120" w:after="120"/>
              <w:contextualSpacing/>
              <w:jc w:val="both"/>
              <w:rPr>
                <w:b/>
              </w:rPr>
            </w:pPr>
            <w:r w:rsidRPr="001D1540">
              <w:rPr>
                <w:b/>
              </w:rPr>
              <w:lastRenderedPageBreak/>
              <w:t>Non-producers</w:t>
            </w:r>
          </w:p>
        </w:tc>
        <w:tc>
          <w:tcPr>
            <w:tcW w:w="6558" w:type="dxa"/>
            <w:vAlign w:val="center"/>
          </w:tcPr>
          <w:p w14:paraId="1BB3DE59" w14:textId="77777777" w:rsidR="005A220B" w:rsidRPr="001D1540" w:rsidRDefault="005A220B" w:rsidP="005C357E">
            <w:pPr>
              <w:spacing w:before="120" w:after="120"/>
              <w:contextualSpacing/>
              <w:jc w:val="center"/>
              <w:rPr>
                <w:b/>
              </w:rPr>
            </w:pPr>
            <w:r w:rsidRPr="001D1540">
              <w:rPr>
                <w:b/>
              </w:rPr>
              <w:t>Missing genes</w:t>
            </w:r>
          </w:p>
        </w:tc>
      </w:tr>
      <w:tr w:rsidR="005A220B" w:rsidRPr="00F63738" w14:paraId="5D30BBD3" w14:textId="77777777" w:rsidTr="005C357E">
        <w:trPr>
          <w:trHeight w:hRule="exact" w:val="576"/>
          <w:jc w:val="center"/>
        </w:trPr>
        <w:tc>
          <w:tcPr>
            <w:tcW w:w="1975" w:type="dxa"/>
            <w:vAlign w:val="center"/>
          </w:tcPr>
          <w:p w14:paraId="01410568" w14:textId="77777777" w:rsidR="005A220B" w:rsidRPr="001D1540" w:rsidRDefault="005A220B" w:rsidP="005C357E">
            <w:pPr>
              <w:spacing w:before="120" w:after="120"/>
              <w:contextualSpacing/>
              <w:jc w:val="both"/>
              <w:rPr>
                <w:b/>
              </w:rPr>
            </w:pPr>
            <w:r w:rsidRPr="001D1540">
              <w:rPr>
                <w:b/>
              </w:rPr>
              <w:t>F5677</w:t>
            </w:r>
          </w:p>
        </w:tc>
        <w:tc>
          <w:tcPr>
            <w:tcW w:w="6558" w:type="dxa"/>
            <w:vAlign w:val="center"/>
          </w:tcPr>
          <w:p w14:paraId="36790E92" w14:textId="77777777" w:rsidR="005A220B" w:rsidRPr="001D1540" w:rsidRDefault="005A220B" w:rsidP="005C357E">
            <w:pPr>
              <w:spacing w:before="120" w:after="120"/>
              <w:contextualSpacing/>
              <w:jc w:val="both"/>
              <w:rPr>
                <w:b/>
                <w:i/>
                <w:iCs/>
              </w:rPr>
            </w:pPr>
            <w:r w:rsidRPr="001D1540">
              <w:rPr>
                <w:i/>
                <w:iCs/>
                <w:noProof/>
              </w:rPr>
              <w:t>arsB, arsC, arsH, arsR, chiC, dacB, fliM, gcd, qscR, gntK, gntR, ilvA1, kdsB, pbpC, pchA, phzA2, soxR</w:t>
            </w:r>
          </w:p>
        </w:tc>
      </w:tr>
      <w:tr w:rsidR="005A220B" w:rsidRPr="00F63738" w14:paraId="4A15584A" w14:textId="77777777" w:rsidTr="005C357E">
        <w:trPr>
          <w:trHeight w:hRule="exact" w:val="576"/>
          <w:jc w:val="center"/>
        </w:trPr>
        <w:tc>
          <w:tcPr>
            <w:tcW w:w="1975" w:type="dxa"/>
            <w:vAlign w:val="center"/>
          </w:tcPr>
          <w:p w14:paraId="31A26937" w14:textId="77777777" w:rsidR="005A220B" w:rsidRPr="001D1540" w:rsidRDefault="005A220B" w:rsidP="005C357E">
            <w:pPr>
              <w:spacing w:before="120" w:after="120"/>
              <w:contextualSpacing/>
              <w:jc w:val="both"/>
              <w:rPr>
                <w:b/>
              </w:rPr>
            </w:pPr>
            <w:r w:rsidRPr="001D1540">
              <w:rPr>
                <w:b/>
              </w:rPr>
              <w:t>F63912</w:t>
            </w:r>
          </w:p>
        </w:tc>
        <w:tc>
          <w:tcPr>
            <w:tcW w:w="6558" w:type="dxa"/>
            <w:vAlign w:val="center"/>
          </w:tcPr>
          <w:p w14:paraId="3EAB3B79" w14:textId="77777777" w:rsidR="005A220B" w:rsidRPr="001D1540" w:rsidRDefault="005A220B" w:rsidP="005C357E">
            <w:pPr>
              <w:spacing w:before="120" w:after="120"/>
              <w:contextualSpacing/>
              <w:jc w:val="both"/>
              <w:rPr>
                <w:bCs/>
                <w:i/>
                <w:iCs/>
              </w:rPr>
            </w:pPr>
            <w:proofErr w:type="spellStart"/>
            <w:r w:rsidRPr="001D1540">
              <w:rPr>
                <w:bCs/>
                <w:i/>
                <w:iCs/>
              </w:rPr>
              <w:t>lasR</w:t>
            </w:r>
            <w:proofErr w:type="spellEnd"/>
          </w:p>
        </w:tc>
      </w:tr>
      <w:tr w:rsidR="005A220B" w:rsidRPr="00F63738" w14:paraId="6B8A4F80" w14:textId="77777777" w:rsidTr="005C357E">
        <w:trPr>
          <w:trHeight w:hRule="exact" w:val="576"/>
          <w:jc w:val="center"/>
        </w:trPr>
        <w:tc>
          <w:tcPr>
            <w:tcW w:w="1975" w:type="dxa"/>
            <w:vAlign w:val="center"/>
          </w:tcPr>
          <w:p w14:paraId="2FE8E5BA" w14:textId="77777777" w:rsidR="005A220B" w:rsidRPr="001D1540" w:rsidRDefault="005A220B" w:rsidP="005C357E">
            <w:pPr>
              <w:spacing w:before="120" w:after="120"/>
              <w:contextualSpacing/>
              <w:jc w:val="both"/>
              <w:rPr>
                <w:b/>
              </w:rPr>
            </w:pPr>
            <w:r w:rsidRPr="001D1540">
              <w:rPr>
                <w:b/>
              </w:rPr>
              <w:t>H27930</w:t>
            </w:r>
          </w:p>
        </w:tc>
        <w:tc>
          <w:tcPr>
            <w:tcW w:w="6558" w:type="dxa"/>
            <w:vAlign w:val="center"/>
          </w:tcPr>
          <w:p w14:paraId="14C1D80E" w14:textId="77777777" w:rsidR="005A220B" w:rsidRPr="001D1540" w:rsidRDefault="005A220B" w:rsidP="005C357E">
            <w:pPr>
              <w:spacing w:before="120" w:after="120"/>
              <w:contextualSpacing/>
              <w:jc w:val="both"/>
              <w:rPr>
                <w:bCs/>
                <w:i/>
                <w:iCs/>
              </w:rPr>
            </w:pPr>
            <w:proofErr w:type="spellStart"/>
            <w:r w:rsidRPr="001D1540">
              <w:rPr>
                <w:bCs/>
                <w:i/>
                <w:iCs/>
              </w:rPr>
              <w:t>arnA</w:t>
            </w:r>
            <w:proofErr w:type="spellEnd"/>
            <w:r w:rsidRPr="001D1540">
              <w:rPr>
                <w:bCs/>
                <w:i/>
                <w:iCs/>
              </w:rPr>
              <w:t xml:space="preserve">, </w:t>
            </w:r>
            <w:proofErr w:type="spellStart"/>
            <w:r w:rsidRPr="001D1540">
              <w:rPr>
                <w:bCs/>
                <w:i/>
                <w:iCs/>
              </w:rPr>
              <w:t>pelA</w:t>
            </w:r>
            <w:proofErr w:type="spellEnd"/>
            <w:r w:rsidRPr="001D1540">
              <w:rPr>
                <w:bCs/>
                <w:i/>
                <w:iCs/>
              </w:rPr>
              <w:t xml:space="preserve">, </w:t>
            </w:r>
            <w:proofErr w:type="spellStart"/>
            <w:r w:rsidRPr="001D1540">
              <w:rPr>
                <w:bCs/>
                <w:i/>
                <w:iCs/>
              </w:rPr>
              <w:t>pcaB</w:t>
            </w:r>
            <w:proofErr w:type="spellEnd"/>
            <w:r w:rsidRPr="001D1540">
              <w:rPr>
                <w:bCs/>
                <w:i/>
                <w:iCs/>
              </w:rPr>
              <w:t xml:space="preserve">, </w:t>
            </w:r>
            <w:proofErr w:type="spellStart"/>
            <w:r w:rsidRPr="001D1540">
              <w:rPr>
                <w:bCs/>
                <w:i/>
                <w:iCs/>
              </w:rPr>
              <w:t>pcaD</w:t>
            </w:r>
            <w:proofErr w:type="spellEnd"/>
            <w:r w:rsidRPr="001D1540">
              <w:rPr>
                <w:bCs/>
                <w:i/>
                <w:iCs/>
              </w:rPr>
              <w:t xml:space="preserve">, </w:t>
            </w:r>
            <w:proofErr w:type="spellStart"/>
            <w:r w:rsidRPr="001D1540">
              <w:rPr>
                <w:bCs/>
                <w:i/>
                <w:iCs/>
              </w:rPr>
              <w:t>pfeA</w:t>
            </w:r>
            <w:proofErr w:type="spellEnd"/>
            <w:r w:rsidRPr="001D1540">
              <w:rPr>
                <w:bCs/>
                <w:i/>
                <w:iCs/>
              </w:rPr>
              <w:t xml:space="preserve">, icmF3, </w:t>
            </w:r>
            <w:proofErr w:type="spellStart"/>
            <w:r w:rsidRPr="001D1540">
              <w:rPr>
                <w:bCs/>
                <w:i/>
                <w:iCs/>
              </w:rPr>
              <w:t>rrsmE</w:t>
            </w:r>
            <w:proofErr w:type="spellEnd"/>
            <w:r w:rsidRPr="001D1540">
              <w:rPr>
                <w:bCs/>
                <w:i/>
                <w:iCs/>
              </w:rPr>
              <w:t xml:space="preserve">, </w:t>
            </w:r>
            <w:proofErr w:type="spellStart"/>
            <w:r w:rsidRPr="001D1540">
              <w:rPr>
                <w:bCs/>
                <w:i/>
                <w:iCs/>
              </w:rPr>
              <w:t>pcd</w:t>
            </w:r>
            <w:proofErr w:type="spellEnd"/>
            <w:r w:rsidRPr="001D1540">
              <w:rPr>
                <w:bCs/>
                <w:i/>
                <w:iCs/>
              </w:rPr>
              <w:t xml:space="preserve">, </w:t>
            </w:r>
            <w:proofErr w:type="spellStart"/>
            <w:r w:rsidRPr="001D1540">
              <w:rPr>
                <w:bCs/>
                <w:i/>
                <w:iCs/>
              </w:rPr>
              <w:t>pirR</w:t>
            </w:r>
            <w:proofErr w:type="spellEnd"/>
            <w:r w:rsidRPr="001D1540">
              <w:rPr>
                <w:bCs/>
                <w:i/>
                <w:iCs/>
              </w:rPr>
              <w:t xml:space="preserve">, </w:t>
            </w:r>
            <w:proofErr w:type="spellStart"/>
            <w:r w:rsidRPr="001D1540">
              <w:rPr>
                <w:bCs/>
                <w:i/>
                <w:iCs/>
              </w:rPr>
              <w:t>pctA</w:t>
            </w:r>
            <w:proofErr w:type="spellEnd"/>
            <w:r w:rsidRPr="001D1540">
              <w:rPr>
                <w:bCs/>
                <w:i/>
                <w:iCs/>
              </w:rPr>
              <w:t xml:space="preserve">, </w:t>
            </w:r>
            <w:proofErr w:type="spellStart"/>
            <w:r w:rsidRPr="001D1540">
              <w:rPr>
                <w:bCs/>
                <w:i/>
                <w:iCs/>
              </w:rPr>
              <w:t>pctB</w:t>
            </w:r>
            <w:proofErr w:type="spellEnd"/>
            <w:r w:rsidRPr="001D1540">
              <w:rPr>
                <w:bCs/>
                <w:i/>
                <w:iCs/>
              </w:rPr>
              <w:t xml:space="preserve">, </w:t>
            </w:r>
            <w:proofErr w:type="spellStart"/>
            <w:r w:rsidRPr="001D1540">
              <w:rPr>
                <w:bCs/>
                <w:i/>
                <w:iCs/>
              </w:rPr>
              <w:t>osmE</w:t>
            </w:r>
            <w:proofErr w:type="spellEnd"/>
            <w:r w:rsidRPr="001D1540">
              <w:rPr>
                <w:bCs/>
                <w:i/>
                <w:iCs/>
              </w:rPr>
              <w:t xml:space="preserve"> </w:t>
            </w:r>
          </w:p>
        </w:tc>
      </w:tr>
      <w:tr w:rsidR="005A220B" w:rsidRPr="00F63738" w14:paraId="19A6D005" w14:textId="77777777" w:rsidTr="005C357E">
        <w:trPr>
          <w:trHeight w:hRule="exact" w:val="1423"/>
          <w:jc w:val="center"/>
        </w:trPr>
        <w:tc>
          <w:tcPr>
            <w:tcW w:w="1975" w:type="dxa"/>
            <w:vAlign w:val="center"/>
          </w:tcPr>
          <w:p w14:paraId="3418C71B" w14:textId="77777777" w:rsidR="005A220B" w:rsidRPr="001D1540" w:rsidRDefault="005A220B" w:rsidP="005C357E">
            <w:pPr>
              <w:spacing w:before="120" w:after="120"/>
              <w:contextualSpacing/>
              <w:jc w:val="both"/>
              <w:rPr>
                <w:b/>
              </w:rPr>
            </w:pPr>
            <w:r w:rsidRPr="001D1540">
              <w:rPr>
                <w:b/>
              </w:rPr>
              <w:t>M1608</w:t>
            </w:r>
          </w:p>
        </w:tc>
        <w:tc>
          <w:tcPr>
            <w:tcW w:w="6558" w:type="dxa"/>
            <w:vAlign w:val="center"/>
          </w:tcPr>
          <w:p w14:paraId="359B15F9" w14:textId="77777777" w:rsidR="005A220B" w:rsidRPr="001D1540" w:rsidRDefault="005A220B" w:rsidP="005C357E">
            <w:pPr>
              <w:spacing w:before="120" w:after="120"/>
              <w:contextualSpacing/>
              <w:jc w:val="both"/>
              <w:rPr>
                <w:bCs/>
                <w:i/>
                <w:iCs/>
              </w:rPr>
            </w:pPr>
            <w:proofErr w:type="spellStart"/>
            <w:r w:rsidRPr="001D1540">
              <w:rPr>
                <w:bCs/>
                <w:i/>
                <w:iCs/>
              </w:rPr>
              <w:t>tauD</w:t>
            </w:r>
            <w:proofErr w:type="spellEnd"/>
            <w:r w:rsidRPr="001D1540">
              <w:rPr>
                <w:bCs/>
                <w:i/>
                <w:iCs/>
              </w:rPr>
              <w:t xml:space="preserve">, </w:t>
            </w:r>
            <w:proofErr w:type="spellStart"/>
            <w:r w:rsidRPr="001D1540">
              <w:rPr>
                <w:bCs/>
                <w:i/>
                <w:iCs/>
              </w:rPr>
              <w:t>opdG</w:t>
            </w:r>
            <w:proofErr w:type="spellEnd"/>
            <w:r w:rsidRPr="001D1540">
              <w:rPr>
                <w:bCs/>
                <w:i/>
                <w:iCs/>
              </w:rPr>
              <w:t xml:space="preserve">, </w:t>
            </w:r>
            <w:proofErr w:type="spellStart"/>
            <w:r w:rsidRPr="001D1540">
              <w:rPr>
                <w:bCs/>
                <w:i/>
                <w:iCs/>
              </w:rPr>
              <w:t>pdxA</w:t>
            </w:r>
            <w:proofErr w:type="spellEnd"/>
            <w:r w:rsidRPr="001D1540">
              <w:rPr>
                <w:bCs/>
                <w:i/>
                <w:iCs/>
              </w:rPr>
              <w:t xml:space="preserve">, </w:t>
            </w:r>
            <w:proofErr w:type="spellStart"/>
            <w:r w:rsidRPr="001D1540">
              <w:rPr>
                <w:bCs/>
                <w:i/>
                <w:iCs/>
              </w:rPr>
              <w:t>hcnC</w:t>
            </w:r>
            <w:proofErr w:type="spellEnd"/>
            <w:r w:rsidRPr="001D1540">
              <w:rPr>
                <w:bCs/>
                <w:i/>
                <w:iCs/>
              </w:rPr>
              <w:t xml:space="preserve">, </w:t>
            </w:r>
            <w:proofErr w:type="spellStart"/>
            <w:r w:rsidRPr="001D1540">
              <w:rPr>
                <w:bCs/>
                <w:i/>
                <w:iCs/>
              </w:rPr>
              <w:t>hcnB</w:t>
            </w:r>
            <w:proofErr w:type="spellEnd"/>
            <w:r w:rsidRPr="001D1540">
              <w:rPr>
                <w:bCs/>
                <w:i/>
                <w:iCs/>
              </w:rPr>
              <w:t xml:space="preserve">, </w:t>
            </w:r>
            <w:proofErr w:type="spellStart"/>
            <w:r w:rsidRPr="001D1540">
              <w:rPr>
                <w:bCs/>
                <w:i/>
                <w:iCs/>
              </w:rPr>
              <w:t>hcnA</w:t>
            </w:r>
            <w:proofErr w:type="spellEnd"/>
            <w:r w:rsidRPr="001D1540">
              <w:rPr>
                <w:bCs/>
                <w:i/>
                <w:iCs/>
              </w:rPr>
              <w:t xml:space="preserve">, </w:t>
            </w:r>
            <w:proofErr w:type="spellStart"/>
            <w:r w:rsidRPr="001D1540">
              <w:rPr>
                <w:bCs/>
                <w:i/>
                <w:iCs/>
              </w:rPr>
              <w:t>glgA</w:t>
            </w:r>
            <w:proofErr w:type="spellEnd"/>
            <w:r w:rsidRPr="001D1540">
              <w:rPr>
                <w:bCs/>
                <w:i/>
                <w:iCs/>
              </w:rPr>
              <w:t xml:space="preserve">, </w:t>
            </w:r>
            <w:proofErr w:type="spellStart"/>
            <w:r w:rsidRPr="001D1540">
              <w:rPr>
                <w:bCs/>
                <w:i/>
                <w:iCs/>
              </w:rPr>
              <w:t>ybhO</w:t>
            </w:r>
            <w:proofErr w:type="spellEnd"/>
            <w:r w:rsidRPr="001D1540">
              <w:rPr>
                <w:bCs/>
                <w:i/>
                <w:iCs/>
              </w:rPr>
              <w:t xml:space="preserve">, </w:t>
            </w:r>
            <w:proofErr w:type="spellStart"/>
            <w:r w:rsidRPr="001D1540">
              <w:rPr>
                <w:bCs/>
                <w:i/>
                <w:iCs/>
              </w:rPr>
              <w:t>glgB</w:t>
            </w:r>
            <w:proofErr w:type="spellEnd"/>
            <w:r w:rsidRPr="001D1540">
              <w:rPr>
                <w:bCs/>
                <w:i/>
                <w:iCs/>
              </w:rPr>
              <w:t xml:space="preserve">, </w:t>
            </w:r>
            <w:proofErr w:type="spellStart"/>
            <w:r w:rsidRPr="001D1540">
              <w:rPr>
                <w:bCs/>
                <w:i/>
                <w:iCs/>
              </w:rPr>
              <w:t>katE</w:t>
            </w:r>
            <w:proofErr w:type="spellEnd"/>
            <w:r w:rsidRPr="001D1540">
              <w:rPr>
                <w:bCs/>
                <w:i/>
                <w:iCs/>
              </w:rPr>
              <w:t xml:space="preserve">, </w:t>
            </w:r>
            <w:proofErr w:type="spellStart"/>
            <w:r w:rsidRPr="001D1540">
              <w:rPr>
                <w:bCs/>
                <w:i/>
                <w:iCs/>
              </w:rPr>
              <w:t>glgP</w:t>
            </w:r>
            <w:proofErr w:type="spellEnd"/>
            <w:r w:rsidRPr="001D1540">
              <w:rPr>
                <w:bCs/>
                <w:i/>
                <w:iCs/>
              </w:rPr>
              <w:t xml:space="preserve">, </w:t>
            </w:r>
            <w:proofErr w:type="spellStart"/>
            <w:r w:rsidRPr="001D1540">
              <w:rPr>
                <w:bCs/>
                <w:i/>
                <w:iCs/>
              </w:rPr>
              <w:t>ligD</w:t>
            </w:r>
            <w:proofErr w:type="spellEnd"/>
            <w:r w:rsidRPr="001D1540">
              <w:rPr>
                <w:bCs/>
                <w:i/>
                <w:iCs/>
              </w:rPr>
              <w:t xml:space="preserve">, </w:t>
            </w:r>
            <w:proofErr w:type="spellStart"/>
            <w:r w:rsidRPr="001D1540">
              <w:rPr>
                <w:bCs/>
                <w:i/>
                <w:iCs/>
              </w:rPr>
              <w:t>ada</w:t>
            </w:r>
            <w:proofErr w:type="spellEnd"/>
            <w:r w:rsidRPr="001D1540">
              <w:rPr>
                <w:bCs/>
                <w:i/>
                <w:iCs/>
              </w:rPr>
              <w:t xml:space="preserve">, </w:t>
            </w:r>
            <w:proofErr w:type="spellStart"/>
            <w:r w:rsidRPr="001D1540">
              <w:rPr>
                <w:bCs/>
                <w:i/>
                <w:iCs/>
              </w:rPr>
              <w:t>opdO</w:t>
            </w:r>
            <w:proofErr w:type="spellEnd"/>
            <w:r w:rsidRPr="001D1540">
              <w:rPr>
                <w:bCs/>
                <w:i/>
                <w:iCs/>
              </w:rPr>
              <w:t xml:space="preserve">, </w:t>
            </w:r>
            <w:proofErr w:type="spellStart"/>
            <w:r w:rsidRPr="001D1540">
              <w:rPr>
                <w:bCs/>
                <w:i/>
                <w:iCs/>
              </w:rPr>
              <w:t>kynB</w:t>
            </w:r>
            <w:proofErr w:type="spellEnd"/>
            <w:r w:rsidRPr="001D1540">
              <w:rPr>
                <w:bCs/>
                <w:i/>
                <w:iCs/>
              </w:rPr>
              <w:t xml:space="preserve">, fusA2, </w:t>
            </w:r>
            <w:proofErr w:type="spellStart"/>
            <w:r w:rsidRPr="001D1540">
              <w:rPr>
                <w:bCs/>
                <w:i/>
                <w:iCs/>
              </w:rPr>
              <w:t>cynR</w:t>
            </w:r>
            <w:proofErr w:type="spellEnd"/>
            <w:r w:rsidRPr="001D1540">
              <w:rPr>
                <w:bCs/>
                <w:i/>
                <w:iCs/>
              </w:rPr>
              <w:t xml:space="preserve">, </w:t>
            </w:r>
            <w:proofErr w:type="spellStart"/>
            <w:r w:rsidRPr="001D1540">
              <w:rPr>
                <w:bCs/>
                <w:i/>
                <w:iCs/>
              </w:rPr>
              <w:t>cynT</w:t>
            </w:r>
            <w:proofErr w:type="spellEnd"/>
            <w:r w:rsidRPr="001D1540">
              <w:rPr>
                <w:bCs/>
                <w:i/>
                <w:iCs/>
              </w:rPr>
              <w:t xml:space="preserve">, </w:t>
            </w:r>
            <w:proofErr w:type="spellStart"/>
            <w:r w:rsidRPr="001D1540">
              <w:rPr>
                <w:bCs/>
                <w:i/>
                <w:iCs/>
              </w:rPr>
              <w:t>cynS</w:t>
            </w:r>
            <w:proofErr w:type="spellEnd"/>
            <w:r w:rsidRPr="001D1540">
              <w:rPr>
                <w:bCs/>
                <w:i/>
                <w:iCs/>
              </w:rPr>
              <w:t xml:space="preserve">, </w:t>
            </w:r>
            <w:proofErr w:type="spellStart"/>
            <w:r w:rsidRPr="001D1540">
              <w:rPr>
                <w:bCs/>
                <w:i/>
                <w:iCs/>
              </w:rPr>
              <w:t>cmrA</w:t>
            </w:r>
            <w:proofErr w:type="spellEnd"/>
            <w:r w:rsidRPr="001D1540">
              <w:rPr>
                <w:bCs/>
                <w:i/>
                <w:iCs/>
              </w:rPr>
              <w:t xml:space="preserve">, </w:t>
            </w:r>
            <w:proofErr w:type="spellStart"/>
            <w:r w:rsidRPr="001D1540">
              <w:rPr>
                <w:bCs/>
                <w:i/>
                <w:iCs/>
              </w:rPr>
              <w:t>gor</w:t>
            </w:r>
            <w:proofErr w:type="spellEnd"/>
            <w:r w:rsidRPr="001D1540">
              <w:rPr>
                <w:bCs/>
                <w:i/>
                <w:iCs/>
              </w:rPr>
              <w:t xml:space="preserve">, </w:t>
            </w:r>
            <w:proofErr w:type="spellStart"/>
            <w:r w:rsidRPr="001D1540">
              <w:rPr>
                <w:bCs/>
                <w:i/>
                <w:iCs/>
              </w:rPr>
              <w:t>galU</w:t>
            </w:r>
            <w:proofErr w:type="spellEnd"/>
            <w:r w:rsidRPr="001D1540">
              <w:rPr>
                <w:bCs/>
                <w:i/>
                <w:iCs/>
              </w:rPr>
              <w:t xml:space="preserve">, </w:t>
            </w:r>
            <w:proofErr w:type="spellStart"/>
            <w:r w:rsidRPr="001D1540">
              <w:rPr>
                <w:bCs/>
                <w:i/>
                <w:iCs/>
              </w:rPr>
              <w:t>amrB</w:t>
            </w:r>
            <w:proofErr w:type="spellEnd"/>
            <w:r w:rsidRPr="001D1540">
              <w:rPr>
                <w:bCs/>
                <w:i/>
                <w:iCs/>
              </w:rPr>
              <w:t xml:space="preserve">, </w:t>
            </w:r>
            <w:proofErr w:type="spellStart"/>
            <w:r w:rsidRPr="001D1540">
              <w:rPr>
                <w:bCs/>
                <w:i/>
                <w:iCs/>
              </w:rPr>
              <w:t>gnyD</w:t>
            </w:r>
            <w:proofErr w:type="spellEnd"/>
            <w:r w:rsidRPr="001D1540">
              <w:rPr>
                <w:bCs/>
                <w:i/>
                <w:iCs/>
              </w:rPr>
              <w:t xml:space="preserve">, </w:t>
            </w:r>
            <w:proofErr w:type="spellStart"/>
            <w:r w:rsidRPr="001D1540">
              <w:rPr>
                <w:bCs/>
                <w:i/>
                <w:iCs/>
              </w:rPr>
              <w:t>gnyB</w:t>
            </w:r>
            <w:proofErr w:type="spellEnd"/>
            <w:r w:rsidRPr="001D1540">
              <w:rPr>
                <w:bCs/>
                <w:i/>
                <w:iCs/>
              </w:rPr>
              <w:t xml:space="preserve">, </w:t>
            </w:r>
            <w:proofErr w:type="spellStart"/>
            <w:r w:rsidRPr="001D1540">
              <w:rPr>
                <w:bCs/>
                <w:i/>
                <w:iCs/>
              </w:rPr>
              <w:t>gnyH</w:t>
            </w:r>
            <w:proofErr w:type="spellEnd"/>
            <w:r w:rsidRPr="001D1540">
              <w:rPr>
                <w:bCs/>
                <w:i/>
                <w:iCs/>
              </w:rPr>
              <w:t xml:space="preserve">, </w:t>
            </w:r>
            <w:proofErr w:type="spellStart"/>
            <w:r w:rsidRPr="001D1540">
              <w:rPr>
                <w:bCs/>
                <w:i/>
                <w:iCs/>
              </w:rPr>
              <w:t>gnyA</w:t>
            </w:r>
            <w:proofErr w:type="spellEnd"/>
            <w:r w:rsidRPr="001D1540">
              <w:rPr>
                <w:bCs/>
                <w:i/>
                <w:iCs/>
              </w:rPr>
              <w:t xml:space="preserve">, </w:t>
            </w:r>
            <w:proofErr w:type="spellStart"/>
            <w:r w:rsidRPr="001D1540">
              <w:rPr>
                <w:bCs/>
                <w:i/>
                <w:iCs/>
              </w:rPr>
              <w:t>gnyL</w:t>
            </w:r>
            <w:proofErr w:type="spellEnd"/>
            <w:r w:rsidRPr="001D1540">
              <w:rPr>
                <w:bCs/>
                <w:i/>
                <w:iCs/>
              </w:rPr>
              <w:t xml:space="preserve">, </w:t>
            </w:r>
            <w:proofErr w:type="spellStart"/>
            <w:r w:rsidRPr="001D1540">
              <w:rPr>
                <w:bCs/>
                <w:i/>
                <w:iCs/>
              </w:rPr>
              <w:t>hmgA</w:t>
            </w:r>
            <w:proofErr w:type="spellEnd"/>
            <w:r w:rsidRPr="001D1540">
              <w:rPr>
                <w:bCs/>
                <w:i/>
                <w:iCs/>
              </w:rPr>
              <w:t xml:space="preserve">, </w:t>
            </w:r>
            <w:proofErr w:type="spellStart"/>
            <w:r w:rsidRPr="001D1540">
              <w:rPr>
                <w:bCs/>
                <w:i/>
                <w:iCs/>
              </w:rPr>
              <w:t>fahA</w:t>
            </w:r>
            <w:proofErr w:type="spellEnd"/>
            <w:r w:rsidRPr="001D1540">
              <w:rPr>
                <w:bCs/>
                <w:i/>
                <w:iCs/>
              </w:rPr>
              <w:t xml:space="preserve">, </w:t>
            </w:r>
            <w:proofErr w:type="spellStart"/>
            <w:r w:rsidRPr="001D1540">
              <w:rPr>
                <w:bCs/>
                <w:i/>
                <w:iCs/>
              </w:rPr>
              <w:t>maiA</w:t>
            </w:r>
            <w:proofErr w:type="spellEnd"/>
            <w:r w:rsidRPr="001D1540">
              <w:rPr>
                <w:bCs/>
                <w:i/>
                <w:iCs/>
              </w:rPr>
              <w:t xml:space="preserve">, </w:t>
            </w:r>
            <w:proofErr w:type="spellStart"/>
            <w:r w:rsidRPr="001D1540">
              <w:rPr>
                <w:bCs/>
                <w:i/>
                <w:iCs/>
              </w:rPr>
              <w:t>bdhA</w:t>
            </w:r>
            <w:proofErr w:type="spellEnd"/>
            <w:r w:rsidRPr="001D1540">
              <w:rPr>
                <w:bCs/>
                <w:i/>
                <w:iCs/>
              </w:rPr>
              <w:t xml:space="preserve">, </w:t>
            </w:r>
            <w:proofErr w:type="spellStart"/>
            <w:r w:rsidRPr="001D1540">
              <w:rPr>
                <w:bCs/>
                <w:i/>
                <w:iCs/>
              </w:rPr>
              <w:t>atoB</w:t>
            </w:r>
            <w:proofErr w:type="spellEnd"/>
            <w:r w:rsidRPr="001D1540">
              <w:rPr>
                <w:bCs/>
                <w:i/>
                <w:iCs/>
              </w:rPr>
              <w:t xml:space="preserve">, </w:t>
            </w:r>
            <w:proofErr w:type="spellStart"/>
            <w:r w:rsidRPr="001D1540">
              <w:rPr>
                <w:bCs/>
                <w:i/>
                <w:iCs/>
              </w:rPr>
              <w:t>scoB</w:t>
            </w:r>
            <w:proofErr w:type="spellEnd"/>
            <w:r w:rsidRPr="001D1540">
              <w:rPr>
                <w:bCs/>
                <w:i/>
                <w:iCs/>
              </w:rPr>
              <w:t xml:space="preserve">, ppiC1, </w:t>
            </w:r>
            <w:proofErr w:type="spellStart"/>
            <w:r w:rsidRPr="001D1540">
              <w:rPr>
                <w:bCs/>
                <w:i/>
                <w:iCs/>
              </w:rPr>
              <w:t>pqqD</w:t>
            </w:r>
            <w:proofErr w:type="spellEnd"/>
            <w:r w:rsidRPr="001D1540">
              <w:rPr>
                <w:bCs/>
                <w:i/>
                <w:iCs/>
              </w:rPr>
              <w:t xml:space="preserve">, </w:t>
            </w:r>
            <w:proofErr w:type="spellStart"/>
            <w:r w:rsidRPr="001D1540">
              <w:rPr>
                <w:bCs/>
                <w:i/>
                <w:iCs/>
              </w:rPr>
              <w:t>pqqC</w:t>
            </w:r>
            <w:proofErr w:type="spellEnd"/>
            <w:r w:rsidRPr="001D1540">
              <w:rPr>
                <w:bCs/>
                <w:i/>
                <w:iCs/>
              </w:rPr>
              <w:t xml:space="preserve">, </w:t>
            </w:r>
            <w:proofErr w:type="spellStart"/>
            <w:r w:rsidRPr="001D1540">
              <w:rPr>
                <w:bCs/>
                <w:i/>
                <w:iCs/>
              </w:rPr>
              <w:t>pqqB</w:t>
            </w:r>
            <w:proofErr w:type="spellEnd"/>
            <w:r w:rsidRPr="001D1540">
              <w:rPr>
                <w:bCs/>
                <w:i/>
                <w:iCs/>
              </w:rPr>
              <w:t xml:space="preserve">, </w:t>
            </w:r>
            <w:proofErr w:type="spellStart"/>
            <w:r w:rsidRPr="001D1540">
              <w:rPr>
                <w:bCs/>
                <w:i/>
                <w:iCs/>
              </w:rPr>
              <w:t>exaC</w:t>
            </w:r>
            <w:proofErr w:type="spellEnd"/>
            <w:r w:rsidRPr="001D1540">
              <w:rPr>
                <w:bCs/>
                <w:i/>
                <w:iCs/>
              </w:rPr>
              <w:t xml:space="preserve">, </w:t>
            </w:r>
            <w:proofErr w:type="spellStart"/>
            <w:r w:rsidRPr="001D1540">
              <w:rPr>
                <w:bCs/>
                <w:i/>
                <w:iCs/>
              </w:rPr>
              <w:t>exaB</w:t>
            </w:r>
            <w:proofErr w:type="spellEnd"/>
            <w:r w:rsidRPr="001D1540">
              <w:rPr>
                <w:bCs/>
                <w:i/>
                <w:iCs/>
              </w:rPr>
              <w:t xml:space="preserve">, </w:t>
            </w:r>
            <w:proofErr w:type="spellStart"/>
            <w:r w:rsidRPr="001D1540">
              <w:rPr>
                <w:bCs/>
                <w:i/>
                <w:iCs/>
              </w:rPr>
              <w:t>exaA</w:t>
            </w:r>
            <w:proofErr w:type="spellEnd"/>
            <w:r w:rsidRPr="001D1540">
              <w:rPr>
                <w:bCs/>
                <w:i/>
                <w:iCs/>
              </w:rPr>
              <w:t xml:space="preserve">, </w:t>
            </w:r>
            <w:proofErr w:type="spellStart"/>
            <w:r w:rsidRPr="001D1540">
              <w:rPr>
                <w:bCs/>
                <w:i/>
                <w:iCs/>
              </w:rPr>
              <w:t>pqqF</w:t>
            </w:r>
            <w:proofErr w:type="spellEnd"/>
            <w:r w:rsidRPr="001D1540">
              <w:rPr>
                <w:bCs/>
                <w:i/>
                <w:iCs/>
              </w:rPr>
              <w:t xml:space="preserve">, </w:t>
            </w:r>
            <w:proofErr w:type="spellStart"/>
            <w:r w:rsidRPr="001D1540">
              <w:rPr>
                <w:bCs/>
                <w:i/>
                <w:iCs/>
              </w:rPr>
              <w:t>braZ</w:t>
            </w:r>
            <w:proofErr w:type="spellEnd"/>
            <w:r w:rsidRPr="001D1540">
              <w:rPr>
                <w:bCs/>
                <w:i/>
                <w:iCs/>
              </w:rPr>
              <w:t xml:space="preserve">, </w:t>
            </w:r>
            <w:proofErr w:type="spellStart"/>
            <w:r w:rsidRPr="001D1540">
              <w:rPr>
                <w:bCs/>
                <w:i/>
                <w:iCs/>
              </w:rPr>
              <w:t>rbsK</w:t>
            </w:r>
            <w:proofErr w:type="spellEnd"/>
            <w:r w:rsidRPr="001D1540">
              <w:rPr>
                <w:bCs/>
                <w:i/>
                <w:iCs/>
              </w:rPr>
              <w:t xml:space="preserve">, </w:t>
            </w:r>
            <w:proofErr w:type="spellStart"/>
            <w:r w:rsidRPr="001D1540">
              <w:rPr>
                <w:bCs/>
                <w:i/>
                <w:iCs/>
              </w:rPr>
              <w:t>rbsR</w:t>
            </w:r>
            <w:proofErr w:type="spellEnd"/>
            <w:r w:rsidRPr="001D1540">
              <w:rPr>
                <w:bCs/>
                <w:i/>
                <w:iCs/>
              </w:rPr>
              <w:t xml:space="preserve">, </w:t>
            </w:r>
            <w:proofErr w:type="spellStart"/>
            <w:r w:rsidRPr="001D1540">
              <w:rPr>
                <w:bCs/>
                <w:i/>
                <w:iCs/>
              </w:rPr>
              <w:t>rbsC</w:t>
            </w:r>
            <w:proofErr w:type="spellEnd"/>
            <w:r w:rsidRPr="001D1540">
              <w:rPr>
                <w:bCs/>
                <w:i/>
                <w:iCs/>
              </w:rPr>
              <w:t xml:space="preserve">, </w:t>
            </w:r>
            <w:proofErr w:type="spellStart"/>
            <w:r w:rsidRPr="001D1540">
              <w:rPr>
                <w:bCs/>
                <w:i/>
                <w:iCs/>
              </w:rPr>
              <w:t>rbsA</w:t>
            </w:r>
            <w:proofErr w:type="spellEnd"/>
            <w:r w:rsidRPr="001D1540">
              <w:rPr>
                <w:bCs/>
                <w:i/>
                <w:iCs/>
              </w:rPr>
              <w:t xml:space="preserve">, </w:t>
            </w:r>
            <w:proofErr w:type="spellStart"/>
            <w:r w:rsidRPr="001D1540">
              <w:rPr>
                <w:bCs/>
                <w:i/>
                <w:iCs/>
              </w:rPr>
              <w:t>rbsB</w:t>
            </w:r>
            <w:proofErr w:type="spellEnd"/>
            <w:r w:rsidRPr="001D1540">
              <w:rPr>
                <w:bCs/>
                <w:i/>
                <w:iCs/>
              </w:rPr>
              <w:t xml:space="preserve">, </w:t>
            </w:r>
            <w:proofErr w:type="spellStart"/>
            <w:r w:rsidRPr="001D1540">
              <w:rPr>
                <w:bCs/>
                <w:i/>
                <w:iCs/>
              </w:rPr>
              <w:t>pcd</w:t>
            </w:r>
            <w:proofErr w:type="spellEnd"/>
          </w:p>
        </w:tc>
      </w:tr>
      <w:tr w:rsidR="005A220B" w:rsidRPr="00F63738" w14:paraId="14AE50DD" w14:textId="77777777" w:rsidTr="005C357E">
        <w:trPr>
          <w:trHeight w:hRule="exact" w:val="388"/>
          <w:jc w:val="center"/>
        </w:trPr>
        <w:tc>
          <w:tcPr>
            <w:tcW w:w="1975" w:type="dxa"/>
            <w:vAlign w:val="center"/>
          </w:tcPr>
          <w:p w14:paraId="2F870C23" w14:textId="77777777" w:rsidR="005A220B" w:rsidRPr="001D1540" w:rsidRDefault="005A220B" w:rsidP="005C357E">
            <w:pPr>
              <w:spacing w:before="120" w:after="120"/>
              <w:contextualSpacing/>
              <w:jc w:val="both"/>
              <w:rPr>
                <w:b/>
              </w:rPr>
            </w:pPr>
            <w:r w:rsidRPr="001D1540">
              <w:rPr>
                <w:b/>
              </w:rPr>
              <w:t>M55212</w:t>
            </w:r>
          </w:p>
        </w:tc>
        <w:tc>
          <w:tcPr>
            <w:tcW w:w="6558" w:type="dxa"/>
            <w:vAlign w:val="center"/>
          </w:tcPr>
          <w:p w14:paraId="6AE956A8" w14:textId="77777777" w:rsidR="005A220B" w:rsidRPr="001D1540" w:rsidRDefault="005A220B" w:rsidP="005C357E">
            <w:pPr>
              <w:spacing w:before="120" w:after="120"/>
              <w:contextualSpacing/>
              <w:jc w:val="both"/>
              <w:rPr>
                <w:bCs/>
                <w:i/>
                <w:iCs/>
                <w:noProof/>
              </w:rPr>
            </w:pPr>
            <w:r>
              <w:rPr>
                <w:bCs/>
                <w:i/>
                <w:iCs/>
                <w:noProof/>
              </w:rPr>
              <w:t>c</w:t>
            </w:r>
            <w:r w:rsidRPr="001D1540">
              <w:rPr>
                <w:bCs/>
                <w:i/>
                <w:iCs/>
                <w:noProof/>
              </w:rPr>
              <w:t>rc, rph</w:t>
            </w:r>
          </w:p>
        </w:tc>
      </w:tr>
      <w:tr w:rsidR="005A220B" w:rsidRPr="00F63738" w14:paraId="19285671" w14:textId="77777777" w:rsidTr="005C357E">
        <w:trPr>
          <w:trHeight w:hRule="exact" w:val="352"/>
          <w:jc w:val="center"/>
        </w:trPr>
        <w:tc>
          <w:tcPr>
            <w:tcW w:w="1975" w:type="dxa"/>
            <w:vAlign w:val="center"/>
          </w:tcPr>
          <w:p w14:paraId="7E60DC10" w14:textId="77777777" w:rsidR="005A220B" w:rsidRPr="001D1540" w:rsidRDefault="005A220B" w:rsidP="005C357E">
            <w:pPr>
              <w:spacing w:before="120" w:after="120"/>
              <w:contextualSpacing/>
              <w:jc w:val="both"/>
              <w:rPr>
                <w:b/>
              </w:rPr>
            </w:pPr>
            <w:r w:rsidRPr="001D1540">
              <w:rPr>
                <w:b/>
              </w:rPr>
              <w:t>S86968</w:t>
            </w:r>
          </w:p>
        </w:tc>
        <w:tc>
          <w:tcPr>
            <w:tcW w:w="6558" w:type="dxa"/>
            <w:vAlign w:val="center"/>
          </w:tcPr>
          <w:p w14:paraId="64E75157" w14:textId="77777777" w:rsidR="005A220B" w:rsidRPr="001D1540" w:rsidRDefault="005A220B" w:rsidP="005C357E">
            <w:pPr>
              <w:spacing w:before="120" w:after="120"/>
              <w:contextualSpacing/>
              <w:jc w:val="both"/>
              <w:rPr>
                <w:bCs/>
                <w:i/>
                <w:iCs/>
              </w:rPr>
            </w:pPr>
            <w:proofErr w:type="spellStart"/>
            <w:r w:rsidRPr="001D1540">
              <w:rPr>
                <w:bCs/>
                <w:i/>
                <w:iCs/>
              </w:rPr>
              <w:t>kdsB</w:t>
            </w:r>
            <w:proofErr w:type="spellEnd"/>
            <w:r w:rsidRPr="001D1540">
              <w:rPr>
                <w:bCs/>
                <w:i/>
                <w:iCs/>
              </w:rPr>
              <w:t xml:space="preserve">, </w:t>
            </w:r>
            <w:proofErr w:type="spellStart"/>
            <w:r w:rsidRPr="001D1540">
              <w:rPr>
                <w:bCs/>
                <w:i/>
                <w:iCs/>
              </w:rPr>
              <w:t>cysP</w:t>
            </w:r>
            <w:proofErr w:type="spellEnd"/>
            <w:r w:rsidRPr="001D1540">
              <w:rPr>
                <w:bCs/>
                <w:i/>
                <w:iCs/>
              </w:rPr>
              <w:t xml:space="preserve">, </w:t>
            </w:r>
            <w:proofErr w:type="spellStart"/>
            <w:r w:rsidRPr="001D1540">
              <w:rPr>
                <w:bCs/>
                <w:i/>
                <w:iCs/>
              </w:rPr>
              <w:t>hcnC</w:t>
            </w:r>
            <w:proofErr w:type="spellEnd"/>
            <w:r w:rsidRPr="001D1540">
              <w:rPr>
                <w:bCs/>
                <w:i/>
                <w:iCs/>
              </w:rPr>
              <w:t xml:space="preserve">, </w:t>
            </w:r>
            <w:proofErr w:type="spellStart"/>
            <w:r w:rsidRPr="001D1540">
              <w:rPr>
                <w:bCs/>
                <w:i/>
                <w:iCs/>
              </w:rPr>
              <w:t>hcnB</w:t>
            </w:r>
            <w:proofErr w:type="spellEnd"/>
            <w:r w:rsidRPr="001D1540">
              <w:rPr>
                <w:bCs/>
                <w:i/>
                <w:iCs/>
              </w:rPr>
              <w:t xml:space="preserve">, </w:t>
            </w:r>
            <w:proofErr w:type="spellStart"/>
            <w:r w:rsidRPr="001D1540">
              <w:rPr>
                <w:bCs/>
                <w:i/>
                <w:iCs/>
              </w:rPr>
              <w:t>hcnA</w:t>
            </w:r>
            <w:proofErr w:type="spellEnd"/>
            <w:r w:rsidRPr="001D1540">
              <w:rPr>
                <w:bCs/>
                <w:i/>
                <w:iCs/>
              </w:rPr>
              <w:t xml:space="preserve">, </w:t>
            </w:r>
            <w:proofErr w:type="spellStart"/>
            <w:r w:rsidRPr="001D1540">
              <w:rPr>
                <w:bCs/>
                <w:i/>
                <w:iCs/>
              </w:rPr>
              <w:t>pdxA</w:t>
            </w:r>
            <w:proofErr w:type="spellEnd"/>
            <w:r w:rsidRPr="001D1540">
              <w:rPr>
                <w:bCs/>
                <w:i/>
                <w:iCs/>
              </w:rPr>
              <w:t xml:space="preserve">, </w:t>
            </w:r>
            <w:proofErr w:type="spellStart"/>
            <w:r w:rsidRPr="001D1540">
              <w:rPr>
                <w:bCs/>
                <w:i/>
                <w:iCs/>
              </w:rPr>
              <w:t>opdG</w:t>
            </w:r>
            <w:proofErr w:type="spellEnd"/>
            <w:r w:rsidRPr="001D1540">
              <w:rPr>
                <w:bCs/>
                <w:i/>
                <w:iCs/>
              </w:rPr>
              <w:t xml:space="preserve">, </w:t>
            </w:r>
            <w:proofErr w:type="spellStart"/>
            <w:r w:rsidRPr="001D1540">
              <w:rPr>
                <w:bCs/>
                <w:i/>
                <w:iCs/>
              </w:rPr>
              <w:t>nfxB</w:t>
            </w:r>
            <w:proofErr w:type="spellEnd"/>
            <w:r w:rsidRPr="001D1540">
              <w:rPr>
                <w:bCs/>
                <w:i/>
                <w:iCs/>
              </w:rPr>
              <w:t>, cupB3</w:t>
            </w:r>
          </w:p>
        </w:tc>
      </w:tr>
      <w:tr w:rsidR="005A220B" w:rsidRPr="00F63738" w14:paraId="009EEE0D" w14:textId="77777777" w:rsidTr="005C357E">
        <w:trPr>
          <w:trHeight w:hRule="exact" w:val="397"/>
          <w:jc w:val="center"/>
        </w:trPr>
        <w:tc>
          <w:tcPr>
            <w:tcW w:w="1975" w:type="dxa"/>
            <w:vAlign w:val="center"/>
          </w:tcPr>
          <w:p w14:paraId="3B88ECBE" w14:textId="77777777" w:rsidR="005A220B" w:rsidRPr="001D1540" w:rsidRDefault="005A220B" w:rsidP="005C357E">
            <w:pPr>
              <w:spacing w:before="120" w:after="120"/>
              <w:contextualSpacing/>
              <w:jc w:val="both"/>
              <w:rPr>
                <w:b/>
              </w:rPr>
            </w:pPr>
            <w:r w:rsidRPr="001D1540">
              <w:rPr>
                <w:b/>
              </w:rPr>
              <w:t>W36662</w:t>
            </w:r>
          </w:p>
        </w:tc>
        <w:tc>
          <w:tcPr>
            <w:tcW w:w="6558" w:type="dxa"/>
            <w:vAlign w:val="center"/>
          </w:tcPr>
          <w:p w14:paraId="0EEEF7A3" w14:textId="77777777" w:rsidR="005A220B" w:rsidRPr="001D1540" w:rsidRDefault="005A220B" w:rsidP="005C357E">
            <w:pPr>
              <w:spacing w:before="120" w:after="120"/>
              <w:contextualSpacing/>
              <w:jc w:val="both"/>
              <w:rPr>
                <w:bCs/>
                <w:i/>
                <w:iCs/>
              </w:rPr>
            </w:pPr>
            <w:proofErr w:type="spellStart"/>
            <w:r w:rsidRPr="001D1540">
              <w:rPr>
                <w:bCs/>
                <w:i/>
                <w:iCs/>
              </w:rPr>
              <w:t>rhlR</w:t>
            </w:r>
            <w:proofErr w:type="spellEnd"/>
            <w:r w:rsidRPr="001D1540">
              <w:rPr>
                <w:bCs/>
                <w:i/>
                <w:iCs/>
              </w:rPr>
              <w:t xml:space="preserve">, </w:t>
            </w:r>
            <w:proofErr w:type="spellStart"/>
            <w:r w:rsidRPr="001D1540">
              <w:rPr>
                <w:bCs/>
                <w:i/>
                <w:iCs/>
              </w:rPr>
              <w:t>rhlI</w:t>
            </w:r>
            <w:proofErr w:type="spellEnd"/>
            <w:r w:rsidRPr="001D1540">
              <w:rPr>
                <w:bCs/>
                <w:i/>
                <w:iCs/>
              </w:rPr>
              <w:t xml:space="preserve">, cupC1, </w:t>
            </w:r>
            <w:proofErr w:type="spellStart"/>
            <w:r w:rsidRPr="001D1540">
              <w:rPr>
                <w:bCs/>
                <w:i/>
                <w:iCs/>
              </w:rPr>
              <w:t>pilC</w:t>
            </w:r>
            <w:proofErr w:type="spellEnd"/>
            <w:r w:rsidRPr="001D1540">
              <w:rPr>
                <w:bCs/>
                <w:i/>
                <w:iCs/>
              </w:rPr>
              <w:t xml:space="preserve">, </w:t>
            </w:r>
            <w:proofErr w:type="spellStart"/>
            <w:r w:rsidRPr="001D1540">
              <w:rPr>
                <w:bCs/>
                <w:i/>
                <w:iCs/>
              </w:rPr>
              <w:t>pilS</w:t>
            </w:r>
            <w:proofErr w:type="spellEnd"/>
          </w:p>
        </w:tc>
      </w:tr>
      <w:tr w:rsidR="005A220B" w:rsidRPr="00F63738" w14:paraId="7BD59B45" w14:textId="77777777" w:rsidTr="005C357E">
        <w:trPr>
          <w:trHeight w:hRule="exact" w:val="370"/>
          <w:jc w:val="center"/>
        </w:trPr>
        <w:tc>
          <w:tcPr>
            <w:tcW w:w="1975" w:type="dxa"/>
            <w:vAlign w:val="center"/>
          </w:tcPr>
          <w:p w14:paraId="6C1F2749" w14:textId="77777777" w:rsidR="005A220B" w:rsidRPr="001D1540" w:rsidRDefault="005A220B" w:rsidP="005C357E">
            <w:pPr>
              <w:spacing w:before="120" w:after="120"/>
              <w:contextualSpacing/>
              <w:jc w:val="both"/>
              <w:rPr>
                <w:b/>
              </w:rPr>
            </w:pPr>
            <w:r w:rsidRPr="001D1540">
              <w:rPr>
                <w:b/>
              </w:rPr>
              <w:t>W60856</w:t>
            </w:r>
          </w:p>
        </w:tc>
        <w:tc>
          <w:tcPr>
            <w:tcW w:w="6558" w:type="dxa"/>
            <w:vAlign w:val="center"/>
          </w:tcPr>
          <w:p w14:paraId="02330F10" w14:textId="77777777" w:rsidR="005A220B" w:rsidRPr="001D1540" w:rsidRDefault="005A220B" w:rsidP="005C357E">
            <w:pPr>
              <w:spacing w:before="120" w:after="120"/>
              <w:contextualSpacing/>
              <w:jc w:val="both"/>
              <w:rPr>
                <w:bCs/>
                <w:i/>
                <w:iCs/>
              </w:rPr>
            </w:pPr>
            <w:proofErr w:type="spellStart"/>
            <w:r w:rsidRPr="001D1540">
              <w:rPr>
                <w:bCs/>
                <w:i/>
                <w:iCs/>
              </w:rPr>
              <w:t>lasR</w:t>
            </w:r>
            <w:proofErr w:type="spellEnd"/>
            <w:r w:rsidRPr="001D1540">
              <w:rPr>
                <w:bCs/>
                <w:i/>
                <w:iCs/>
              </w:rPr>
              <w:t xml:space="preserve">, </w:t>
            </w:r>
            <w:proofErr w:type="spellStart"/>
            <w:r w:rsidRPr="001D1540">
              <w:rPr>
                <w:bCs/>
                <w:i/>
                <w:iCs/>
              </w:rPr>
              <w:t>pirA</w:t>
            </w:r>
            <w:proofErr w:type="spellEnd"/>
          </w:p>
        </w:tc>
      </w:tr>
    </w:tbl>
    <w:p w14:paraId="45EB725F" w14:textId="77777777" w:rsidR="00FA7DA8" w:rsidRDefault="00FA7DA8" w:rsidP="005A220B">
      <w:pPr>
        <w:rPr>
          <w:color w:val="000000" w:themeColor="text1"/>
        </w:rPr>
      </w:pPr>
    </w:p>
    <w:p w14:paraId="4704C9C4" w14:textId="1DBD453D" w:rsidR="005A220B" w:rsidRPr="005A220B" w:rsidRDefault="005A220B" w:rsidP="005A220B">
      <w:r>
        <w:rPr>
          <w:color w:val="000000" w:themeColor="text1"/>
        </w:rPr>
        <w:t xml:space="preserve">    </w:t>
      </w:r>
      <w:r w:rsidRPr="00F079B1">
        <w:rPr>
          <w:color w:val="000000" w:themeColor="text1"/>
        </w:rPr>
        <w:t xml:space="preserve">Table </w:t>
      </w:r>
      <w:r w:rsidRPr="00F079B1">
        <w:rPr>
          <w:color w:val="000000" w:themeColor="text1"/>
        </w:rPr>
        <w:fldChar w:fldCharType="begin"/>
      </w:r>
      <w:r w:rsidRPr="00F079B1">
        <w:rPr>
          <w:color w:val="000000" w:themeColor="text1"/>
        </w:rPr>
        <w:instrText xml:space="preserve"> SEQ Table \* ARABIC </w:instrText>
      </w:r>
      <w:r w:rsidRPr="00F079B1">
        <w:rPr>
          <w:color w:val="000000" w:themeColor="text1"/>
        </w:rPr>
        <w:fldChar w:fldCharType="separate"/>
      </w:r>
      <w:r w:rsidRPr="00F079B1">
        <w:rPr>
          <w:noProof/>
          <w:color w:val="000000" w:themeColor="text1"/>
        </w:rPr>
        <w:t>1</w:t>
      </w:r>
      <w:r w:rsidRPr="00F079B1">
        <w:rPr>
          <w:color w:val="000000" w:themeColor="text1"/>
        </w:rPr>
        <w:fldChar w:fldCharType="end"/>
      </w:r>
      <w:r w:rsidRPr="00F079B1">
        <w:rPr>
          <w:color w:val="000000" w:themeColor="text1"/>
        </w:rPr>
        <w:t xml:space="preserve"> Genes that are missing in non-rhamnolipid-producers but present in all producers</w:t>
      </w:r>
      <w:r>
        <w:rPr>
          <w:b/>
        </w:rPr>
        <w:br w:type="textWrapping" w:clear="all"/>
      </w:r>
    </w:p>
    <w:p w14:paraId="21E85A68" w14:textId="6BAE38DE" w:rsidR="005A220B" w:rsidRDefault="005A220B" w:rsidP="0075784B">
      <w:pPr>
        <w:spacing w:before="240" w:after="240"/>
        <w:rPr>
          <w:b/>
          <w:bCs/>
          <w:sz w:val="28"/>
          <w:szCs w:val="28"/>
        </w:rPr>
      </w:pPr>
      <w:r>
        <w:rPr>
          <w:b/>
          <w:bCs/>
          <w:sz w:val="28"/>
          <w:szCs w:val="28"/>
        </w:rPr>
        <w:br w:type="page"/>
      </w:r>
    </w:p>
    <w:p w14:paraId="03B5ACAE" w14:textId="77777777" w:rsidR="000376B6" w:rsidRDefault="000376B6" w:rsidP="0075784B">
      <w:pPr>
        <w:spacing w:before="240" w:after="240"/>
        <w:rPr>
          <w:b/>
          <w:bCs/>
          <w:sz w:val="28"/>
          <w:szCs w:val="28"/>
        </w:rPr>
      </w:pPr>
    </w:p>
    <w:p w14:paraId="1F420C4D" w14:textId="75ED0BBD" w:rsidR="00973C24" w:rsidRPr="00AB23C1" w:rsidRDefault="0075784B" w:rsidP="0075784B">
      <w:pPr>
        <w:spacing w:before="240" w:after="240"/>
        <w:rPr>
          <w:b/>
          <w:bCs/>
          <w:sz w:val="28"/>
          <w:szCs w:val="28"/>
        </w:rPr>
      </w:pPr>
      <w:r w:rsidRPr="00AB23C1">
        <w:rPr>
          <w:b/>
          <w:bCs/>
          <w:sz w:val="28"/>
          <w:szCs w:val="28"/>
        </w:rPr>
        <w:t>Figures</w:t>
      </w:r>
    </w:p>
    <w:p w14:paraId="12FDFCAA" w14:textId="52DDEF8E" w:rsidR="0075784B" w:rsidRPr="00AB23C1" w:rsidRDefault="0075784B" w:rsidP="0075784B">
      <w:pPr>
        <w:spacing w:before="240" w:after="240"/>
        <w:jc w:val="center"/>
        <w:rPr>
          <w:b/>
          <w:bCs/>
        </w:rPr>
      </w:pPr>
      <w:r w:rsidRPr="00AB23C1">
        <w:rPr>
          <w:noProof/>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708225" cy="6168126"/>
                    </a:xfrm>
                    <a:prstGeom prst="rect">
                      <a:avLst/>
                    </a:prstGeom>
                    <a:ln/>
                  </pic:spPr>
                </pic:pic>
              </a:graphicData>
            </a:graphic>
          </wp:inline>
        </w:drawing>
      </w:r>
    </w:p>
    <w:p w14:paraId="062ACE65" w14:textId="20ABF061" w:rsidR="0075784B" w:rsidRPr="009D3698" w:rsidRDefault="00973C24" w:rsidP="00973C24">
      <w:pPr>
        <w:spacing w:before="240" w:after="240"/>
        <w:jc w:val="both"/>
        <w:rPr>
          <w:sz w:val="22"/>
          <w:szCs w:val="22"/>
        </w:rPr>
      </w:pPr>
      <w:r w:rsidRPr="009D3698">
        <w:rPr>
          <w:b/>
          <w:sz w:val="22"/>
          <w:szCs w:val="22"/>
        </w:rPr>
        <w:t>Figure 1.</w:t>
      </w:r>
      <w:r w:rsidRPr="009D3698">
        <w:rPr>
          <w:sz w:val="22"/>
          <w:szCs w:val="22"/>
        </w:rPr>
        <w:t xml:space="preserve"> Diversity of swarming across the </w:t>
      </w:r>
      <w:r w:rsidRPr="009D3698">
        <w:rPr>
          <w:i/>
          <w:sz w:val="22"/>
          <w:szCs w:val="22"/>
        </w:rPr>
        <w:t>P. aeruginosa</w:t>
      </w:r>
      <w:r w:rsidRPr="009D3698">
        <w:rPr>
          <w:sz w:val="22"/>
          <w:szCs w:val="22"/>
        </w:rPr>
        <w:t xml:space="preserve"> phylogeny</w:t>
      </w:r>
      <w:r w:rsidR="0043244C" w:rsidRPr="009D3698">
        <w:rPr>
          <w:sz w:val="22"/>
          <w:szCs w:val="22"/>
        </w:rPr>
        <w:t xml:space="preserve"> of core genomes</w:t>
      </w:r>
      <w:r w:rsidRPr="009D3698">
        <w:rPr>
          <w:sz w:val="22"/>
          <w:szCs w:val="22"/>
        </w:rPr>
        <w:t xml:space="preserve">. </w:t>
      </w:r>
      <w:r w:rsidRPr="009D3698">
        <w:rPr>
          <w:b/>
          <w:sz w:val="22"/>
          <w:szCs w:val="22"/>
        </w:rPr>
        <w:t>A.</w:t>
      </w:r>
      <w:r w:rsidRPr="009D3698">
        <w:rPr>
          <w:sz w:val="22"/>
          <w:szCs w:val="22"/>
        </w:rPr>
        <w:t xml:space="preserve"> Phylogeny of clinical isolates obtained from patients with cancer at MSKCC </w:t>
      </w:r>
      <w:r w:rsidR="0075784B" w:rsidRPr="009D3698">
        <w:rPr>
          <w:sz w:val="22"/>
          <w:szCs w:val="22"/>
        </w:rPr>
        <w:fldChar w:fldCharType="begin"/>
      </w:r>
      <w:r w:rsidR="0047250C" w:rsidRPr="009D3698">
        <w:rPr>
          <w:sz w:val="22"/>
          <w:szCs w:val="22"/>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9D3698">
        <w:rPr>
          <w:sz w:val="22"/>
          <w:szCs w:val="22"/>
        </w:rPr>
        <w:fldChar w:fldCharType="separate"/>
      </w:r>
      <w:r w:rsidR="007272A4" w:rsidRPr="007272A4">
        <w:rPr>
          <w:sz w:val="22"/>
          <w:szCs w:val="22"/>
        </w:rPr>
        <w:t xml:space="preserve">(Yan </w:t>
      </w:r>
      <w:r w:rsidR="007272A4" w:rsidRPr="007272A4">
        <w:rPr>
          <w:i/>
          <w:sz w:val="22"/>
          <w:szCs w:val="22"/>
        </w:rPr>
        <w:t>et al</w:t>
      </w:r>
      <w:r w:rsidR="007272A4" w:rsidRPr="007272A4">
        <w:rPr>
          <w:sz w:val="22"/>
          <w:szCs w:val="22"/>
        </w:rPr>
        <w:t>, 2017, 2019)</w:t>
      </w:r>
      <w:r w:rsidR="0075784B" w:rsidRPr="009D3698">
        <w:rPr>
          <w:sz w:val="22"/>
          <w:szCs w:val="22"/>
        </w:rPr>
        <w:fldChar w:fldCharType="end"/>
      </w:r>
      <w:r w:rsidRPr="009D3698">
        <w:rPr>
          <w:sz w:val="22"/>
          <w:szCs w:val="22"/>
        </w:rPr>
        <w:t xml:space="preserve"> together with reference strains PAO1, PA14 and PA7. The tissue </w:t>
      </w:r>
      <w:r w:rsidR="003F03F2" w:rsidRPr="009D3698">
        <w:rPr>
          <w:sz w:val="22"/>
          <w:szCs w:val="22"/>
        </w:rPr>
        <w:t>where each</w:t>
      </w:r>
      <w:r w:rsidRPr="009D3698">
        <w:rPr>
          <w:sz w:val="22"/>
          <w:szCs w:val="22"/>
        </w:rPr>
        <w:t xml:space="preserve"> isolate </w:t>
      </w:r>
      <w:r w:rsidR="003F03F2" w:rsidRPr="009D3698">
        <w:rPr>
          <w:sz w:val="22"/>
          <w:szCs w:val="22"/>
        </w:rPr>
        <w:t>was originally isolated is</w:t>
      </w:r>
      <w:r w:rsidRPr="009D3698">
        <w:rPr>
          <w:sz w:val="22"/>
          <w:szCs w:val="22"/>
        </w:rPr>
        <w:t xml:space="preserve"> </w:t>
      </w:r>
      <w:r w:rsidR="00EF71D7" w:rsidRPr="009D3698">
        <w:rPr>
          <w:sz w:val="22"/>
          <w:szCs w:val="22"/>
        </w:rPr>
        <w:t xml:space="preserve">labeled by </w:t>
      </w:r>
      <w:r w:rsidR="003F03F2" w:rsidRPr="009D3698">
        <w:rPr>
          <w:sz w:val="22"/>
          <w:szCs w:val="22"/>
        </w:rPr>
        <w:t xml:space="preserve">circle </w:t>
      </w:r>
      <w:r w:rsidR="00EF71D7" w:rsidRPr="009D3698">
        <w:rPr>
          <w:sz w:val="22"/>
          <w:szCs w:val="22"/>
        </w:rPr>
        <w:t>colors</w:t>
      </w:r>
      <w:r w:rsidRPr="009D3698">
        <w:rPr>
          <w:sz w:val="22"/>
          <w:szCs w:val="22"/>
        </w:rPr>
        <w:t xml:space="preserve">. </w:t>
      </w:r>
      <w:r w:rsidRPr="009D3698">
        <w:rPr>
          <w:b/>
          <w:sz w:val="22"/>
          <w:szCs w:val="22"/>
        </w:rPr>
        <w:t>B</w:t>
      </w:r>
      <w:r w:rsidRPr="009D3698">
        <w:rPr>
          <w:sz w:val="22"/>
          <w:szCs w:val="22"/>
        </w:rPr>
        <w:t>.</w:t>
      </w:r>
      <w:r w:rsidR="00912067" w:rsidRPr="009D3698">
        <w:rPr>
          <w:sz w:val="22"/>
          <w:szCs w:val="22"/>
        </w:rPr>
        <w:t xml:space="preserve"> </w:t>
      </w:r>
      <w:r w:rsidR="003F03F2" w:rsidRPr="009D3698">
        <w:rPr>
          <w:sz w:val="22"/>
          <w:szCs w:val="22"/>
        </w:rPr>
        <w:t xml:space="preserve">Swarming and rhamnolipid production phenotypes. The swarming ability of these strains </w:t>
      </w:r>
      <w:del w:id="450" w:author="yjy" w:date="2020-07-10T10:38:00Z">
        <w:r w:rsidR="003F03F2" w:rsidRPr="009D3698" w:rsidDel="0091137A">
          <w:rPr>
            <w:sz w:val="22"/>
            <w:szCs w:val="22"/>
          </w:rPr>
          <w:delText xml:space="preserve">are </w:delText>
        </w:r>
      </w:del>
      <w:ins w:id="451" w:author="yjy" w:date="2020-07-10T10:38:00Z">
        <w:r w:rsidR="0091137A">
          <w:rPr>
            <w:sz w:val="22"/>
            <w:szCs w:val="22"/>
          </w:rPr>
          <w:t>is</w:t>
        </w:r>
        <w:r w:rsidR="0091137A" w:rsidRPr="009D3698">
          <w:rPr>
            <w:sz w:val="22"/>
            <w:szCs w:val="22"/>
          </w:rPr>
          <w:t xml:space="preserve"> </w:t>
        </w:r>
      </w:ins>
      <w:r w:rsidR="003F03F2" w:rsidRPr="009D3698">
        <w:rPr>
          <w:sz w:val="22"/>
          <w:szCs w:val="22"/>
        </w:rPr>
        <w:t xml:space="preserve">represented by the actual swarming images on </w:t>
      </w:r>
      <w:r w:rsidR="00E34515" w:rsidRPr="009D3698">
        <w:rPr>
          <w:sz w:val="22"/>
          <w:szCs w:val="22"/>
        </w:rPr>
        <w:t xml:space="preserve">the </w:t>
      </w:r>
      <w:r w:rsidR="003F03F2" w:rsidRPr="009D3698">
        <w:rPr>
          <w:sz w:val="22"/>
          <w:szCs w:val="22"/>
        </w:rPr>
        <w:t xml:space="preserve">agar plates (left column). The ability of producing rhamnolipids of these strains </w:t>
      </w:r>
      <w:del w:id="452" w:author="yjy" w:date="2020-07-10T10:39:00Z">
        <w:r w:rsidR="003F03F2" w:rsidRPr="009D3698" w:rsidDel="0091137A">
          <w:rPr>
            <w:sz w:val="22"/>
            <w:szCs w:val="22"/>
          </w:rPr>
          <w:delText xml:space="preserve">are </w:delText>
        </w:r>
      </w:del>
      <w:ins w:id="453" w:author="yjy" w:date="2020-07-10T10:39:00Z">
        <w:r w:rsidR="0091137A">
          <w:rPr>
            <w:sz w:val="22"/>
            <w:szCs w:val="22"/>
          </w:rPr>
          <w:t>is</w:t>
        </w:r>
        <w:r w:rsidR="0091137A" w:rsidRPr="009D3698">
          <w:rPr>
            <w:sz w:val="22"/>
            <w:szCs w:val="22"/>
          </w:rPr>
          <w:t xml:space="preserve"> </w:t>
        </w:r>
      </w:ins>
      <w:r w:rsidR="003F03F2" w:rsidRPr="009D3698">
        <w:rPr>
          <w:sz w:val="22"/>
          <w:szCs w:val="22"/>
        </w:rPr>
        <w:t>indicated by circle sizes (right column). Both phenotypes do not correlate with</w:t>
      </w:r>
      <w:r w:rsidR="00912067" w:rsidRPr="009D3698">
        <w:rPr>
          <w:sz w:val="22"/>
          <w:szCs w:val="22"/>
        </w:rPr>
        <w:t xml:space="preserve"> phylogeny. </w:t>
      </w:r>
      <w:r w:rsidR="003F03F2" w:rsidRPr="009D3698">
        <w:rPr>
          <w:sz w:val="22"/>
          <w:szCs w:val="22"/>
        </w:rPr>
        <w:t xml:space="preserve">All </w:t>
      </w:r>
      <w:proofErr w:type="spellStart"/>
      <w:r w:rsidR="003F03F2" w:rsidRPr="009D3698">
        <w:rPr>
          <w:sz w:val="22"/>
          <w:szCs w:val="22"/>
        </w:rPr>
        <w:t>swarmers</w:t>
      </w:r>
      <w:proofErr w:type="spellEnd"/>
      <w:r w:rsidR="003F03F2" w:rsidRPr="009D3698">
        <w:rPr>
          <w:sz w:val="22"/>
          <w:szCs w:val="22"/>
        </w:rPr>
        <w:t xml:space="preserve"> can secrete rhamnolipids but some </w:t>
      </w:r>
      <w:del w:id="454" w:author="yjy" w:date="2020-07-12T21:36:00Z">
        <w:r w:rsidR="003F03F2" w:rsidRPr="009D3698" w:rsidDel="00E25BB0">
          <w:rPr>
            <w:sz w:val="22"/>
            <w:szCs w:val="22"/>
          </w:rPr>
          <w:delText>rhamnolipid</w:delText>
        </w:r>
        <w:r w:rsidR="00912067" w:rsidRPr="009D3698" w:rsidDel="00E25BB0">
          <w:rPr>
            <w:sz w:val="22"/>
            <w:szCs w:val="22"/>
          </w:rPr>
          <w:delText>s</w:delText>
        </w:r>
        <w:r w:rsidR="003F03F2" w:rsidRPr="009D3698" w:rsidDel="00E25BB0">
          <w:rPr>
            <w:sz w:val="22"/>
            <w:szCs w:val="22"/>
          </w:rPr>
          <w:delText xml:space="preserve"> producer</w:delText>
        </w:r>
      </w:del>
      <w:ins w:id="455" w:author="yjy" w:date="2020-07-12T21:36:00Z">
        <w:r w:rsidR="00E25BB0">
          <w:rPr>
            <w:sz w:val="22"/>
            <w:szCs w:val="22"/>
          </w:rPr>
          <w:t>rhamnolipid producer</w:t>
        </w:r>
      </w:ins>
      <w:r w:rsidR="003F03F2" w:rsidRPr="009D3698">
        <w:rPr>
          <w:sz w:val="22"/>
          <w:szCs w:val="22"/>
        </w:rPr>
        <w:t>s cannot swarm.</w:t>
      </w:r>
      <w:r w:rsidR="00912067" w:rsidRPr="009D3698">
        <w:rPr>
          <w:sz w:val="22"/>
          <w:szCs w:val="22"/>
        </w:rPr>
        <w:t xml:space="preserve"> </w:t>
      </w:r>
      <w:r w:rsidR="003F03F2" w:rsidRPr="009D3698">
        <w:rPr>
          <w:b/>
          <w:bCs/>
          <w:sz w:val="22"/>
          <w:szCs w:val="22"/>
        </w:rPr>
        <w:t>C</w:t>
      </w:r>
      <w:r w:rsidR="003F03F2" w:rsidRPr="009D3698">
        <w:rPr>
          <w:sz w:val="22"/>
          <w:szCs w:val="22"/>
        </w:rPr>
        <w:t>.</w:t>
      </w:r>
      <w:r w:rsidR="00912067" w:rsidRPr="009D3698">
        <w:rPr>
          <w:sz w:val="22"/>
          <w:szCs w:val="22"/>
        </w:rPr>
        <w:t xml:space="preserve"> </w:t>
      </w:r>
      <w:r w:rsidR="00142269">
        <w:rPr>
          <w:sz w:val="22"/>
          <w:szCs w:val="22"/>
        </w:rPr>
        <w:t>Growth curves</w:t>
      </w:r>
      <w:r w:rsidR="00912067" w:rsidRPr="009D3698">
        <w:rPr>
          <w:sz w:val="22"/>
          <w:szCs w:val="22"/>
        </w:rPr>
        <w:t xml:space="preserve"> in a synthetic minimal medium using glycerol as the sole carbon </w:t>
      </w:r>
      <w:proofErr w:type="gramStart"/>
      <w:r w:rsidR="00912067" w:rsidRPr="009D3698">
        <w:rPr>
          <w:sz w:val="22"/>
          <w:szCs w:val="22"/>
        </w:rPr>
        <w:t>source.</w:t>
      </w:r>
      <w:r w:rsidR="00E85980" w:rsidRPr="009D3698">
        <w:rPr>
          <w:sz w:val="22"/>
          <w:szCs w:val="22"/>
        </w:rPr>
        <w:t>.</w:t>
      </w:r>
      <w:proofErr w:type="gramEnd"/>
    </w:p>
    <w:p w14:paraId="715254F4" w14:textId="17215A06" w:rsidR="00973C24" w:rsidRPr="00AB23C1" w:rsidRDefault="00563E68" w:rsidP="00AB23C1">
      <w:pPr>
        <w:spacing w:before="240" w:after="240"/>
        <w:jc w:val="center"/>
      </w:pPr>
      <w:commentRangeStart w:id="456"/>
      <w:r>
        <w:rPr>
          <w:noProof/>
        </w:rPr>
        <w:lastRenderedPageBreak/>
        <w:drawing>
          <wp:inline distT="0" distB="0" distL="0" distR="0" wp14:anchorId="5F293AA9" wp14:editId="07530632">
            <wp:extent cx="5791200" cy="486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200" cy="4869180"/>
                    </a:xfrm>
                    <a:prstGeom prst="rect">
                      <a:avLst/>
                    </a:prstGeom>
                    <a:noFill/>
                    <a:ln>
                      <a:noFill/>
                    </a:ln>
                  </pic:spPr>
                </pic:pic>
              </a:graphicData>
            </a:graphic>
          </wp:inline>
        </w:drawing>
      </w:r>
      <w:commentRangeEnd w:id="456"/>
      <w:r w:rsidR="00815099">
        <w:rPr>
          <w:rStyle w:val="CommentReference"/>
        </w:rPr>
        <w:commentReference w:id="456"/>
      </w:r>
    </w:p>
    <w:p w14:paraId="16334A75" w14:textId="401DF2F2" w:rsidR="00C12A51" w:rsidRPr="00AA760F" w:rsidRDefault="004E3111" w:rsidP="00C12A51">
      <w:pPr>
        <w:spacing w:before="240" w:after="240"/>
        <w:jc w:val="both"/>
        <w:rPr>
          <w:bCs/>
          <w:sz w:val="22"/>
          <w:szCs w:val="22"/>
        </w:rPr>
      </w:pPr>
      <w:r w:rsidRPr="00AA760F">
        <w:rPr>
          <w:b/>
          <w:sz w:val="22"/>
          <w:szCs w:val="22"/>
        </w:rPr>
        <w:t xml:space="preserve">Supplementary </w:t>
      </w:r>
      <w:r w:rsidR="00973C24" w:rsidRPr="00AA760F">
        <w:rPr>
          <w:b/>
          <w:sz w:val="22"/>
          <w:szCs w:val="22"/>
        </w:rPr>
        <w:t>Figure 1</w:t>
      </w:r>
      <w:r w:rsidR="00DD45A8" w:rsidRPr="00AA760F">
        <w:rPr>
          <w:b/>
          <w:sz w:val="22"/>
          <w:szCs w:val="22"/>
        </w:rPr>
        <w:t xml:space="preserve">. </w:t>
      </w:r>
      <w:r w:rsidR="00DD45A8" w:rsidRPr="00AA760F">
        <w:rPr>
          <w:bCs/>
          <w:sz w:val="22"/>
          <w:szCs w:val="22"/>
        </w:rPr>
        <w:t xml:space="preserve">Principle component analysis </w:t>
      </w:r>
      <w:r w:rsidR="00C12A51" w:rsidRPr="00AA760F">
        <w:rPr>
          <w:bCs/>
          <w:sz w:val="22"/>
          <w:szCs w:val="22"/>
        </w:rPr>
        <w:t xml:space="preserve">and biplot </w:t>
      </w:r>
      <w:r w:rsidR="00DD45A8" w:rsidRPr="00AA760F">
        <w:rPr>
          <w:bCs/>
          <w:sz w:val="22"/>
          <w:szCs w:val="22"/>
        </w:rPr>
        <w:t xml:space="preserve">of the </w:t>
      </w:r>
      <w:r w:rsidR="00D21A9D" w:rsidRPr="00AA760F">
        <w:rPr>
          <w:bCs/>
          <w:sz w:val="22"/>
          <w:szCs w:val="22"/>
        </w:rPr>
        <w:t>swarming phenotype. Six morphological features were extracted from quantitative imaging analysis</w:t>
      </w:r>
      <w:r w:rsidR="00962733" w:rsidRPr="00AA760F">
        <w:rPr>
          <w:bCs/>
          <w:sz w:val="22"/>
          <w:szCs w:val="22"/>
        </w:rPr>
        <w:t xml:space="preserve"> (</w:t>
      </w:r>
      <w:r w:rsidR="00962733" w:rsidRPr="00AA760F">
        <w:rPr>
          <w:bCs/>
          <w:sz w:val="22"/>
          <w:szCs w:val="22"/>
          <w:highlight w:val="yellow"/>
        </w:rPr>
        <w:t>see Methods</w:t>
      </w:r>
      <w:r w:rsidR="00962733" w:rsidRPr="00AA760F">
        <w:rPr>
          <w:bCs/>
          <w:sz w:val="22"/>
          <w:szCs w:val="22"/>
        </w:rPr>
        <w:t xml:space="preserve"> in the main text)</w:t>
      </w:r>
      <w:r w:rsidR="00D21A9D" w:rsidRPr="00AA760F">
        <w:rPr>
          <w:bCs/>
          <w:sz w:val="22"/>
          <w:szCs w:val="22"/>
        </w:rPr>
        <w:t xml:space="preserve">, including </w:t>
      </w:r>
      <w:r w:rsidR="00D21A9D" w:rsidRPr="00AA760F">
        <w:rPr>
          <w:sz w:val="22"/>
          <w:szCs w:val="22"/>
        </w:rPr>
        <w:t>maximum length (</w:t>
      </w:r>
      <w:proofErr w:type="spellStart"/>
      <w:r w:rsidR="00962733" w:rsidRPr="00AA760F">
        <w:rPr>
          <w:sz w:val="22"/>
          <w:szCs w:val="22"/>
        </w:rPr>
        <w:t>MaxLength</w:t>
      </w:r>
      <w:proofErr w:type="spellEnd"/>
      <w:r w:rsidR="00D21A9D" w:rsidRPr="00AA760F">
        <w:rPr>
          <w:sz w:val="22"/>
          <w:szCs w:val="22"/>
        </w:rPr>
        <w:t xml:space="preserve">), skeleton, perimeter, </w:t>
      </w:r>
      <w:r w:rsidR="00C12A51" w:rsidRPr="00AA760F">
        <w:rPr>
          <w:sz w:val="22"/>
          <w:szCs w:val="22"/>
        </w:rPr>
        <w:t xml:space="preserve">area of swarming colony </w:t>
      </w:r>
      <w:r w:rsidR="00962733" w:rsidRPr="00AA760F">
        <w:rPr>
          <w:sz w:val="22"/>
          <w:szCs w:val="22"/>
        </w:rPr>
        <w:t>(</w:t>
      </w:r>
      <w:proofErr w:type="spellStart"/>
      <w:r w:rsidR="00962733" w:rsidRPr="00AA760F">
        <w:rPr>
          <w:sz w:val="22"/>
          <w:szCs w:val="22"/>
        </w:rPr>
        <w:t>AreaPercentage</w:t>
      </w:r>
      <w:proofErr w:type="spellEnd"/>
      <w:r w:rsidR="00D21A9D" w:rsidRPr="00AA760F">
        <w:rPr>
          <w:sz w:val="22"/>
          <w:szCs w:val="22"/>
        </w:rPr>
        <w:t>), circularity and eccentricity.</w:t>
      </w:r>
      <w:r w:rsidR="00C12A51" w:rsidRPr="00AA760F">
        <w:rPr>
          <w:bCs/>
          <w:sz w:val="22"/>
          <w:szCs w:val="22"/>
        </w:rPr>
        <w:t xml:space="preserve"> </w:t>
      </w:r>
      <w:commentRangeStart w:id="457"/>
      <w:r w:rsidR="00C12A51" w:rsidRPr="00AA760F">
        <w:rPr>
          <w:bCs/>
          <w:sz w:val="22"/>
          <w:szCs w:val="22"/>
        </w:rPr>
        <w:t xml:space="preserve">The </w:t>
      </w:r>
      <w:proofErr w:type="spellStart"/>
      <w:r w:rsidR="00C12A51" w:rsidRPr="00AA760F">
        <w:rPr>
          <w:bCs/>
          <w:sz w:val="22"/>
          <w:szCs w:val="22"/>
        </w:rPr>
        <w:t>MaxLength</w:t>
      </w:r>
      <w:proofErr w:type="spellEnd"/>
      <w:r w:rsidR="00C12A51" w:rsidRPr="00AA760F">
        <w:rPr>
          <w:bCs/>
          <w:sz w:val="22"/>
          <w:szCs w:val="22"/>
        </w:rPr>
        <w:t xml:space="preserve"> and circularity</w:t>
      </w:r>
      <w:r w:rsidR="00973C24" w:rsidRPr="00AA760F">
        <w:rPr>
          <w:sz w:val="22"/>
          <w:szCs w:val="22"/>
        </w:rPr>
        <w:t xml:space="preserve"> were the </w:t>
      </w:r>
      <w:r w:rsidR="00C12A51" w:rsidRPr="00AA760F">
        <w:rPr>
          <w:sz w:val="22"/>
          <w:szCs w:val="22"/>
        </w:rPr>
        <w:t xml:space="preserve">top </w:t>
      </w:r>
      <w:r w:rsidR="00973C24" w:rsidRPr="00AA760F">
        <w:rPr>
          <w:sz w:val="22"/>
          <w:szCs w:val="22"/>
        </w:rPr>
        <w:t>two features</w:t>
      </w:r>
      <w:commentRangeEnd w:id="457"/>
      <w:r w:rsidR="00A22977" w:rsidRPr="00AA760F">
        <w:rPr>
          <w:rStyle w:val="CommentReference"/>
          <w:sz w:val="22"/>
          <w:szCs w:val="22"/>
        </w:rPr>
        <w:commentReference w:id="457"/>
      </w:r>
      <w:r w:rsidR="00973C24" w:rsidRPr="00AA760F">
        <w:rPr>
          <w:sz w:val="22"/>
          <w:szCs w:val="22"/>
        </w:rPr>
        <w:t xml:space="preserve"> that </w:t>
      </w:r>
      <w:r w:rsidR="00C12A51" w:rsidRPr="00AA760F">
        <w:rPr>
          <w:sz w:val="22"/>
          <w:szCs w:val="22"/>
        </w:rPr>
        <w:t xml:space="preserve">separate </w:t>
      </w:r>
      <w:proofErr w:type="spellStart"/>
      <w:r w:rsidR="00C12A51" w:rsidRPr="00AA760F">
        <w:rPr>
          <w:sz w:val="22"/>
          <w:szCs w:val="22"/>
        </w:rPr>
        <w:t>swarmers</w:t>
      </w:r>
      <w:proofErr w:type="spellEnd"/>
      <w:r w:rsidR="00C12A51" w:rsidRPr="00AA760F">
        <w:rPr>
          <w:sz w:val="22"/>
          <w:szCs w:val="22"/>
        </w:rPr>
        <w:t xml:space="preserve"> (bold </w:t>
      </w:r>
      <w:r w:rsidR="00B61499" w:rsidRPr="00AA760F">
        <w:rPr>
          <w:sz w:val="22"/>
          <w:szCs w:val="22"/>
        </w:rPr>
        <w:t>font-weight</w:t>
      </w:r>
      <w:r w:rsidR="00C12A51" w:rsidRPr="00AA760F">
        <w:rPr>
          <w:sz w:val="22"/>
          <w:szCs w:val="22"/>
        </w:rPr>
        <w:t>) from non-</w:t>
      </w:r>
      <w:proofErr w:type="spellStart"/>
      <w:r w:rsidR="00973C24" w:rsidRPr="00AA760F">
        <w:rPr>
          <w:sz w:val="22"/>
          <w:szCs w:val="22"/>
        </w:rPr>
        <w:t>swar</w:t>
      </w:r>
      <w:r w:rsidR="00C12A51" w:rsidRPr="00AA760F">
        <w:rPr>
          <w:sz w:val="22"/>
          <w:szCs w:val="22"/>
        </w:rPr>
        <w:t>mers</w:t>
      </w:r>
      <w:proofErr w:type="spellEnd"/>
      <w:r w:rsidR="00C12A51" w:rsidRPr="00AA760F">
        <w:rPr>
          <w:sz w:val="22"/>
          <w:szCs w:val="22"/>
        </w:rPr>
        <w:t xml:space="preserve"> (normal</w:t>
      </w:r>
      <w:r w:rsidR="00B61499" w:rsidRPr="00AA760F">
        <w:rPr>
          <w:sz w:val="22"/>
          <w:szCs w:val="22"/>
        </w:rPr>
        <w:t xml:space="preserve"> font-weight</w:t>
      </w:r>
      <w:r w:rsidR="00C12A51" w:rsidRPr="00AA760F">
        <w:rPr>
          <w:sz w:val="22"/>
          <w:szCs w:val="22"/>
        </w:rPr>
        <w:t>)</w:t>
      </w:r>
      <w:r w:rsidR="00973C24" w:rsidRPr="00AA760F">
        <w:rPr>
          <w:sz w:val="22"/>
          <w:szCs w:val="22"/>
        </w:rPr>
        <w:t xml:space="preserve">. The top 3 strains </w:t>
      </w:r>
      <w:r w:rsidR="00C35639" w:rsidRPr="00AA760F">
        <w:rPr>
          <w:sz w:val="22"/>
          <w:szCs w:val="22"/>
        </w:rPr>
        <w:t>that have v</w:t>
      </w:r>
      <w:r w:rsidR="007318D0" w:rsidRPr="00AA760F">
        <w:rPr>
          <w:sz w:val="22"/>
          <w:szCs w:val="22"/>
        </w:rPr>
        <w:t>isually</w:t>
      </w:r>
      <w:r w:rsidR="00973C24" w:rsidRPr="00AA760F">
        <w:rPr>
          <w:sz w:val="22"/>
          <w:szCs w:val="22"/>
        </w:rPr>
        <w:t xml:space="preserve"> </w:t>
      </w:r>
      <w:r w:rsidR="00C35639" w:rsidRPr="00AA760F">
        <w:rPr>
          <w:sz w:val="22"/>
          <w:szCs w:val="22"/>
        </w:rPr>
        <w:t xml:space="preserve">the </w:t>
      </w:r>
      <w:r w:rsidR="00973C24" w:rsidRPr="00AA760F">
        <w:rPr>
          <w:sz w:val="22"/>
          <w:szCs w:val="22"/>
        </w:rPr>
        <w:t xml:space="preserve">largest </w:t>
      </w:r>
      <w:r w:rsidR="007318D0" w:rsidRPr="00AA760F">
        <w:rPr>
          <w:sz w:val="22"/>
          <w:szCs w:val="22"/>
        </w:rPr>
        <w:t xml:space="preserve">(best </w:t>
      </w:r>
      <w:proofErr w:type="spellStart"/>
      <w:r w:rsidR="007318D0" w:rsidRPr="00AA760F">
        <w:rPr>
          <w:sz w:val="22"/>
          <w:szCs w:val="22"/>
        </w:rPr>
        <w:t>swarmers</w:t>
      </w:r>
      <w:proofErr w:type="spellEnd"/>
      <w:r w:rsidR="0028590E" w:rsidRPr="00AA760F">
        <w:rPr>
          <w:sz w:val="22"/>
          <w:szCs w:val="22"/>
        </w:rPr>
        <w:t>)</w:t>
      </w:r>
      <w:r w:rsidR="007318D0" w:rsidRPr="00AA760F">
        <w:rPr>
          <w:sz w:val="22"/>
          <w:szCs w:val="22"/>
        </w:rPr>
        <w:t xml:space="preserve"> </w:t>
      </w:r>
      <w:r w:rsidR="00973C24" w:rsidRPr="00AA760F">
        <w:rPr>
          <w:sz w:val="22"/>
          <w:szCs w:val="22"/>
        </w:rPr>
        <w:t xml:space="preserve">and </w:t>
      </w:r>
      <w:r w:rsidR="007318D0" w:rsidRPr="00AA760F">
        <w:rPr>
          <w:sz w:val="22"/>
          <w:szCs w:val="22"/>
        </w:rPr>
        <w:t>smallest</w:t>
      </w:r>
      <w:r w:rsidR="00973C24" w:rsidRPr="00AA760F">
        <w:rPr>
          <w:sz w:val="22"/>
          <w:szCs w:val="22"/>
        </w:rPr>
        <w:t xml:space="preserve"> </w:t>
      </w:r>
      <w:r w:rsidR="007318D0" w:rsidRPr="00AA760F">
        <w:rPr>
          <w:sz w:val="22"/>
          <w:szCs w:val="22"/>
        </w:rPr>
        <w:t>(</w:t>
      </w:r>
      <w:r w:rsidR="009500E2" w:rsidRPr="00AA760F">
        <w:rPr>
          <w:sz w:val="22"/>
          <w:szCs w:val="22"/>
        </w:rPr>
        <w:t xml:space="preserve">worst </w:t>
      </w:r>
      <w:proofErr w:type="spellStart"/>
      <w:r w:rsidR="00973C24" w:rsidRPr="00AA760F">
        <w:rPr>
          <w:sz w:val="22"/>
          <w:szCs w:val="22"/>
        </w:rPr>
        <w:t>swarmer</w:t>
      </w:r>
      <w:r w:rsidR="0028590E" w:rsidRPr="00AA760F">
        <w:rPr>
          <w:sz w:val="22"/>
          <w:szCs w:val="22"/>
        </w:rPr>
        <w:t>s</w:t>
      </w:r>
      <w:proofErr w:type="spellEnd"/>
      <w:r w:rsidR="00973C24" w:rsidRPr="00AA760F">
        <w:rPr>
          <w:sz w:val="22"/>
          <w:szCs w:val="22"/>
        </w:rPr>
        <w:t>)</w:t>
      </w:r>
      <w:r w:rsidR="009500E2" w:rsidRPr="00AA760F">
        <w:rPr>
          <w:sz w:val="22"/>
          <w:szCs w:val="22"/>
        </w:rPr>
        <w:t xml:space="preserve"> </w:t>
      </w:r>
      <w:r w:rsidR="0009446B" w:rsidRPr="00AA760F">
        <w:rPr>
          <w:sz w:val="22"/>
          <w:szCs w:val="22"/>
        </w:rPr>
        <w:t xml:space="preserve">swarming colonies </w:t>
      </w:r>
      <w:r w:rsidR="009500E2" w:rsidRPr="00AA760F">
        <w:rPr>
          <w:sz w:val="22"/>
          <w:szCs w:val="22"/>
        </w:rPr>
        <w:t xml:space="preserve">are </w:t>
      </w:r>
      <w:r w:rsidR="00973C24" w:rsidRPr="00AA760F">
        <w:rPr>
          <w:sz w:val="22"/>
          <w:szCs w:val="22"/>
        </w:rPr>
        <w:t xml:space="preserve">highlighted in red and blue </w:t>
      </w:r>
      <w:r w:rsidR="0009446B" w:rsidRPr="00AA760F">
        <w:rPr>
          <w:sz w:val="22"/>
          <w:szCs w:val="22"/>
        </w:rPr>
        <w:t>respectively with their swarming</w:t>
      </w:r>
      <w:r w:rsidR="00973C24" w:rsidRPr="00AA760F">
        <w:rPr>
          <w:sz w:val="22"/>
          <w:szCs w:val="22"/>
        </w:rPr>
        <w:t xml:space="preserve"> </w:t>
      </w:r>
      <w:r w:rsidR="0009446B" w:rsidRPr="00AA760F">
        <w:rPr>
          <w:sz w:val="22"/>
          <w:szCs w:val="22"/>
        </w:rPr>
        <w:t xml:space="preserve">images </w:t>
      </w:r>
      <w:r w:rsidR="00973C24" w:rsidRPr="00AA760F">
        <w:rPr>
          <w:sz w:val="22"/>
          <w:szCs w:val="22"/>
        </w:rPr>
        <w:t>shown</w:t>
      </w:r>
      <w:r w:rsidR="0009446B" w:rsidRPr="00AA760F">
        <w:rPr>
          <w:sz w:val="22"/>
          <w:szCs w:val="22"/>
        </w:rPr>
        <w:t xml:space="preserve"> along</w:t>
      </w:r>
      <w:r w:rsidR="00C35639" w:rsidRPr="00AA760F">
        <w:rPr>
          <w:sz w:val="22"/>
          <w:szCs w:val="22"/>
        </w:rPr>
        <w:t>s</w:t>
      </w:r>
      <w:r w:rsidR="0009446B" w:rsidRPr="00AA760F">
        <w:rPr>
          <w:sz w:val="22"/>
          <w:szCs w:val="22"/>
        </w:rPr>
        <w:t>ide</w:t>
      </w:r>
      <w:r w:rsidR="00973C24" w:rsidRPr="00AA760F">
        <w:rPr>
          <w:sz w:val="22"/>
          <w:szCs w:val="22"/>
        </w:rPr>
        <w:t xml:space="preserve">. </w:t>
      </w:r>
      <w:r w:rsidR="00E96256" w:rsidRPr="00AA760F">
        <w:rPr>
          <w:sz w:val="22"/>
          <w:szCs w:val="22"/>
        </w:rPr>
        <w:t>The abilit</w:t>
      </w:r>
      <w:r w:rsidR="00902FB4" w:rsidRPr="00AA760F">
        <w:rPr>
          <w:sz w:val="22"/>
          <w:szCs w:val="22"/>
        </w:rPr>
        <w:t xml:space="preserve">ies </w:t>
      </w:r>
      <w:r w:rsidR="00E96256" w:rsidRPr="00AA760F">
        <w:rPr>
          <w:sz w:val="22"/>
          <w:szCs w:val="22"/>
        </w:rPr>
        <w:t>of these strains to produce r</w:t>
      </w:r>
      <w:r w:rsidR="00973C24" w:rsidRPr="00AA760F">
        <w:rPr>
          <w:sz w:val="22"/>
          <w:szCs w:val="22"/>
        </w:rPr>
        <w:t>hamnolipid</w:t>
      </w:r>
      <w:r w:rsidR="00E96256" w:rsidRPr="00AA760F">
        <w:rPr>
          <w:sz w:val="22"/>
          <w:szCs w:val="22"/>
        </w:rPr>
        <w:t xml:space="preserve">s </w:t>
      </w:r>
      <w:r w:rsidR="00902FB4" w:rsidRPr="00AA760F">
        <w:rPr>
          <w:sz w:val="22"/>
          <w:szCs w:val="22"/>
        </w:rPr>
        <w:t>are</w:t>
      </w:r>
      <w:r w:rsidR="00E96256" w:rsidRPr="00AA760F">
        <w:rPr>
          <w:sz w:val="22"/>
          <w:szCs w:val="22"/>
        </w:rPr>
        <w:t xml:space="preserve"> </w:t>
      </w:r>
      <w:r w:rsidR="00902FB4" w:rsidRPr="00AA760F">
        <w:rPr>
          <w:sz w:val="22"/>
          <w:szCs w:val="22"/>
        </w:rPr>
        <w:t xml:space="preserve">also </w:t>
      </w:r>
      <w:r w:rsidR="00C35639" w:rsidRPr="00AA760F">
        <w:rPr>
          <w:sz w:val="22"/>
          <w:szCs w:val="22"/>
        </w:rPr>
        <w:t xml:space="preserve">indicated </w:t>
      </w:r>
      <w:r w:rsidR="00E96256" w:rsidRPr="00AA760F">
        <w:rPr>
          <w:sz w:val="22"/>
          <w:szCs w:val="22"/>
        </w:rPr>
        <w:t>by triangles (producers) and dots (non-producers).</w:t>
      </w:r>
    </w:p>
    <w:p w14:paraId="7E91F79E" w14:textId="48BC1AAF" w:rsidR="00973C24" w:rsidRPr="00AB23C1" w:rsidRDefault="00973C24" w:rsidP="00973C24">
      <w:pPr>
        <w:spacing w:before="240" w:after="240"/>
        <w:jc w:val="both"/>
        <w:rPr>
          <w:sz w:val="32"/>
          <w:szCs w:val="32"/>
        </w:rPr>
      </w:pPr>
    </w:p>
    <w:p w14:paraId="40D566A7" w14:textId="77777777" w:rsidR="00973C24" w:rsidRPr="00AB23C1" w:rsidRDefault="00973C24" w:rsidP="00973C24">
      <w:pPr>
        <w:spacing w:before="240" w:after="240"/>
        <w:jc w:val="center"/>
      </w:pPr>
      <w:r w:rsidRPr="00AB23C1">
        <w:rPr>
          <w:noProof/>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205883" cy="5113606"/>
                    </a:xfrm>
                    <a:prstGeom prst="rect">
                      <a:avLst/>
                    </a:prstGeom>
                    <a:ln/>
                  </pic:spPr>
                </pic:pic>
              </a:graphicData>
            </a:graphic>
          </wp:inline>
        </w:drawing>
      </w:r>
    </w:p>
    <w:p w14:paraId="55CFF10E" w14:textId="5F1E9A08" w:rsidR="00B97F68" w:rsidRPr="00AB23C1" w:rsidRDefault="001E1B46" w:rsidP="00973C24">
      <w:pPr>
        <w:spacing w:before="240" w:after="240"/>
        <w:jc w:val="both"/>
      </w:pPr>
      <w:r w:rsidRPr="00AA760F">
        <w:rPr>
          <w:b/>
          <w:sz w:val="22"/>
          <w:szCs w:val="22"/>
        </w:rPr>
        <w:t xml:space="preserve">Supplementary </w:t>
      </w:r>
      <w:r w:rsidR="00973C24" w:rsidRPr="00AA760F">
        <w:rPr>
          <w:b/>
          <w:sz w:val="22"/>
          <w:szCs w:val="22"/>
        </w:rPr>
        <w:t>Figure 2</w:t>
      </w:r>
      <w:r w:rsidRPr="00AA760F">
        <w:rPr>
          <w:b/>
          <w:sz w:val="22"/>
          <w:szCs w:val="22"/>
        </w:rPr>
        <w:t>.</w:t>
      </w:r>
      <w:r w:rsidR="00973C24" w:rsidRPr="00AA760F">
        <w:rPr>
          <w:sz w:val="22"/>
          <w:szCs w:val="22"/>
        </w:rPr>
        <w:t xml:space="preserve"> Phylogenetic </w:t>
      </w:r>
      <w:r w:rsidR="00251605" w:rsidRPr="00AA760F">
        <w:rPr>
          <w:sz w:val="22"/>
          <w:szCs w:val="22"/>
        </w:rPr>
        <w:t xml:space="preserve">ancestor state </w:t>
      </w:r>
      <w:r w:rsidR="00973C24" w:rsidRPr="00AA760F">
        <w:rPr>
          <w:sz w:val="22"/>
          <w:szCs w:val="22"/>
        </w:rPr>
        <w:t xml:space="preserve">reconstruction of </w:t>
      </w:r>
      <w:del w:id="458" w:author="yjy" w:date="2020-07-12T21:40:00Z">
        <w:r w:rsidR="00973C24" w:rsidRPr="00AA760F" w:rsidDel="00E25BB0">
          <w:rPr>
            <w:sz w:val="22"/>
            <w:szCs w:val="22"/>
          </w:rPr>
          <w:delText>rhamnolipids production</w:delText>
        </w:r>
      </w:del>
      <w:ins w:id="459" w:author="yjy" w:date="2020-07-12T21:40:00Z">
        <w:r w:rsidR="00E25BB0">
          <w:rPr>
            <w:sz w:val="22"/>
            <w:szCs w:val="22"/>
          </w:rPr>
          <w:t>rhamnolipid production</w:t>
        </w:r>
      </w:ins>
      <w:r w:rsidR="00973C24" w:rsidRPr="00AA760F">
        <w:rPr>
          <w:sz w:val="22"/>
          <w:szCs w:val="22"/>
        </w:rPr>
        <w:t xml:space="preserve"> (A) and swarming phenotype</w:t>
      </w:r>
      <w:r w:rsidR="00251605" w:rsidRPr="00AA760F">
        <w:rPr>
          <w:sz w:val="22"/>
          <w:szCs w:val="22"/>
        </w:rPr>
        <w:t>s</w:t>
      </w:r>
      <w:r w:rsidR="00973C24" w:rsidRPr="00AA760F">
        <w:rPr>
          <w:sz w:val="22"/>
          <w:szCs w:val="22"/>
        </w:rPr>
        <w:t xml:space="preserve"> (B). </w:t>
      </w:r>
      <w:r w:rsidR="00D47815" w:rsidRPr="00AA760F">
        <w:rPr>
          <w:sz w:val="22"/>
          <w:szCs w:val="22"/>
        </w:rPr>
        <w:t>For both (A) and (B), p</w:t>
      </w:r>
      <w:r w:rsidR="004008C3" w:rsidRPr="00AA760F">
        <w:rPr>
          <w:sz w:val="22"/>
          <w:szCs w:val="22"/>
        </w:rPr>
        <w:t>ie</w:t>
      </w:r>
      <w:r w:rsidR="00973C24" w:rsidRPr="00AA760F">
        <w:rPr>
          <w:sz w:val="22"/>
          <w:szCs w:val="22"/>
        </w:rPr>
        <w:t xml:space="preserve"> chart</w:t>
      </w:r>
      <w:r w:rsidR="00132E7B" w:rsidRPr="00AA760F">
        <w:rPr>
          <w:sz w:val="22"/>
          <w:szCs w:val="22"/>
        </w:rPr>
        <w:t>s</w:t>
      </w:r>
      <w:r w:rsidR="00973C24" w:rsidRPr="00AA760F">
        <w:rPr>
          <w:sz w:val="22"/>
          <w:szCs w:val="22"/>
        </w:rPr>
        <w:t xml:space="preserve"> </w:t>
      </w:r>
      <w:r w:rsidR="002D5206" w:rsidRPr="00AA760F">
        <w:rPr>
          <w:sz w:val="22"/>
          <w:szCs w:val="22"/>
        </w:rPr>
        <w:t xml:space="preserve">at the </w:t>
      </w:r>
      <w:r w:rsidR="00085753" w:rsidRPr="00AA760F">
        <w:rPr>
          <w:sz w:val="22"/>
          <w:szCs w:val="22"/>
        </w:rPr>
        <w:t>ancestor</w:t>
      </w:r>
      <w:r w:rsidR="002D5206" w:rsidRPr="00AA760F">
        <w:rPr>
          <w:sz w:val="22"/>
          <w:szCs w:val="22"/>
        </w:rPr>
        <w:t xml:space="preserve"> </w:t>
      </w:r>
      <w:r w:rsidR="004008C3" w:rsidRPr="00AA760F">
        <w:rPr>
          <w:sz w:val="22"/>
          <w:szCs w:val="22"/>
        </w:rPr>
        <w:t xml:space="preserve">nodes </w:t>
      </w:r>
      <w:r w:rsidR="002D5206" w:rsidRPr="00AA760F">
        <w:rPr>
          <w:sz w:val="22"/>
          <w:szCs w:val="22"/>
        </w:rPr>
        <w:t>of</w:t>
      </w:r>
      <w:r w:rsidR="00973C24" w:rsidRPr="00AA760F">
        <w:rPr>
          <w:sz w:val="22"/>
          <w:szCs w:val="22"/>
        </w:rPr>
        <w:t xml:space="preserve"> branches</w:t>
      </w:r>
      <w:r w:rsidR="002D5206" w:rsidRPr="00AA760F">
        <w:rPr>
          <w:sz w:val="22"/>
          <w:szCs w:val="22"/>
        </w:rPr>
        <w:t xml:space="preserve"> </w:t>
      </w:r>
      <w:r w:rsidR="004008C3" w:rsidRPr="00AA760F">
        <w:rPr>
          <w:sz w:val="22"/>
          <w:szCs w:val="22"/>
        </w:rPr>
        <w:t>represent</w:t>
      </w:r>
      <w:r w:rsidR="00973C24" w:rsidRPr="00AA760F">
        <w:rPr>
          <w:sz w:val="22"/>
          <w:szCs w:val="22"/>
        </w:rPr>
        <w:t xml:space="preserve"> </w:t>
      </w:r>
      <w:r w:rsidR="004008C3" w:rsidRPr="00AA760F">
        <w:rPr>
          <w:sz w:val="22"/>
          <w:szCs w:val="22"/>
        </w:rPr>
        <w:t xml:space="preserve">relative </w:t>
      </w:r>
      <w:r w:rsidR="00973C24" w:rsidRPr="00AA760F">
        <w:rPr>
          <w:sz w:val="22"/>
          <w:szCs w:val="22"/>
        </w:rPr>
        <w:t xml:space="preserve">likelihood </w:t>
      </w:r>
      <w:r w:rsidR="004008C3" w:rsidRPr="00AA760F">
        <w:rPr>
          <w:sz w:val="22"/>
          <w:szCs w:val="22"/>
        </w:rPr>
        <w:t xml:space="preserve">proportion </w:t>
      </w:r>
      <w:r w:rsidR="00973C24" w:rsidRPr="00AA760F">
        <w:rPr>
          <w:sz w:val="22"/>
          <w:szCs w:val="22"/>
        </w:rPr>
        <w:t xml:space="preserve">of </w:t>
      </w:r>
      <w:r w:rsidR="004008C3" w:rsidRPr="00AA760F">
        <w:rPr>
          <w:sz w:val="22"/>
          <w:szCs w:val="22"/>
        </w:rPr>
        <w:t>each possible</w:t>
      </w:r>
      <w:r w:rsidR="00973C24" w:rsidRPr="00AA760F">
        <w:rPr>
          <w:sz w:val="22"/>
          <w:szCs w:val="22"/>
        </w:rPr>
        <w:t xml:space="preserve"> phenotyp</w:t>
      </w:r>
      <w:r w:rsidR="004008C3" w:rsidRPr="00AA760F">
        <w:rPr>
          <w:sz w:val="22"/>
          <w:szCs w:val="22"/>
        </w:rPr>
        <w:t>ic state</w:t>
      </w:r>
      <w:r w:rsidR="00973C24" w:rsidRPr="00AA760F">
        <w:rPr>
          <w:sz w:val="22"/>
          <w:szCs w:val="22"/>
        </w:rPr>
        <w:t>.</w:t>
      </w:r>
      <w:r w:rsidR="00A95E9A" w:rsidRPr="00AA760F">
        <w:rPr>
          <w:sz w:val="22"/>
          <w:szCs w:val="22"/>
        </w:rPr>
        <w:t xml:space="preserve"> We rooted the tree with PA7, a </w:t>
      </w:r>
      <w:r w:rsidR="00A95E9A" w:rsidRPr="00AA760F">
        <w:rPr>
          <w:i/>
          <w:sz w:val="22"/>
          <w:szCs w:val="22"/>
        </w:rPr>
        <w:t>P. aeruginosa</w:t>
      </w:r>
      <w:r w:rsidR="00A95E9A" w:rsidRPr="00AA760F">
        <w:rPr>
          <w:sz w:val="22"/>
          <w:szCs w:val="22"/>
        </w:rPr>
        <w:t xml:space="preserve"> isolate that is often used as an outlier to root phylogenetic trees. </w:t>
      </w:r>
      <w:r w:rsidR="00B97F68" w:rsidRPr="00AB23C1">
        <w:br w:type="page"/>
      </w:r>
    </w:p>
    <w:p w14:paraId="0E885B57" w14:textId="77777777" w:rsidR="00B97F68" w:rsidRPr="00AB23C1" w:rsidRDefault="00B97F68" w:rsidP="00B97F68">
      <w:pPr>
        <w:spacing w:before="240" w:after="240"/>
        <w:jc w:val="both"/>
      </w:pPr>
      <w:r w:rsidRPr="00AB23C1">
        <w:rPr>
          <w:noProof/>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4050" cy="2946400"/>
                    </a:xfrm>
                    <a:prstGeom prst="rect">
                      <a:avLst/>
                    </a:prstGeom>
                    <a:ln/>
                  </pic:spPr>
                </pic:pic>
              </a:graphicData>
            </a:graphic>
          </wp:inline>
        </w:drawing>
      </w:r>
    </w:p>
    <w:p w14:paraId="2024E243" w14:textId="38B76C3F" w:rsidR="005955D0" w:rsidRPr="00AB23C1" w:rsidRDefault="003031D8" w:rsidP="005955D0">
      <w:pPr>
        <w:spacing w:before="240" w:after="240"/>
        <w:jc w:val="both"/>
      </w:pPr>
      <w:r w:rsidRPr="00AA760F">
        <w:rPr>
          <w:b/>
          <w:sz w:val="22"/>
          <w:szCs w:val="22"/>
        </w:rPr>
        <w:t xml:space="preserve">Supplementary </w:t>
      </w:r>
      <w:r w:rsidR="00B97F68" w:rsidRPr="00AA760F">
        <w:rPr>
          <w:b/>
          <w:sz w:val="22"/>
          <w:szCs w:val="22"/>
        </w:rPr>
        <w:t>Fig</w:t>
      </w:r>
      <w:r w:rsidR="00DD6191" w:rsidRPr="00AA760F">
        <w:rPr>
          <w:b/>
          <w:sz w:val="22"/>
          <w:szCs w:val="22"/>
        </w:rPr>
        <w:t>ure</w:t>
      </w:r>
      <w:r w:rsidR="00B97F68" w:rsidRPr="00AA760F">
        <w:rPr>
          <w:b/>
          <w:sz w:val="22"/>
          <w:szCs w:val="22"/>
        </w:rPr>
        <w:t xml:space="preserve"> 3</w:t>
      </w:r>
      <w:r w:rsidRPr="00AA760F">
        <w:rPr>
          <w:b/>
          <w:sz w:val="22"/>
          <w:szCs w:val="22"/>
        </w:rPr>
        <w:t>.</w:t>
      </w:r>
      <w:r w:rsidR="00B97F68" w:rsidRPr="00AA760F">
        <w:rPr>
          <w:sz w:val="22"/>
          <w:szCs w:val="22"/>
        </w:rPr>
        <w:t xml:space="preserve"> </w:t>
      </w:r>
      <w:proofErr w:type="spellStart"/>
      <w:r w:rsidR="00B97F68" w:rsidRPr="00AA760F">
        <w:rPr>
          <w:sz w:val="22"/>
          <w:szCs w:val="22"/>
        </w:rPr>
        <w:t>Clustergram</w:t>
      </w:r>
      <w:proofErr w:type="spellEnd"/>
      <w:r w:rsidR="00B97F68" w:rsidRPr="00AA760F">
        <w:rPr>
          <w:sz w:val="22"/>
          <w:szCs w:val="22"/>
        </w:rPr>
        <w:t xml:space="preserve"> of growth curve</w:t>
      </w:r>
      <w:r w:rsidR="00BF17A7" w:rsidRPr="00AA760F">
        <w:rPr>
          <w:sz w:val="22"/>
          <w:szCs w:val="22"/>
        </w:rPr>
        <w:t xml:space="preserve">s </w:t>
      </w:r>
      <w:r w:rsidR="00B97F68" w:rsidRPr="00AA760F">
        <w:rPr>
          <w:sz w:val="22"/>
          <w:szCs w:val="22"/>
        </w:rPr>
        <w:t xml:space="preserve">of </w:t>
      </w:r>
      <w:r w:rsidR="00B97F68" w:rsidRPr="00AA760F">
        <w:rPr>
          <w:i/>
          <w:sz w:val="22"/>
          <w:szCs w:val="22"/>
        </w:rPr>
        <w:t>P. aeruginosa</w:t>
      </w:r>
      <w:r w:rsidR="00B97F68" w:rsidRPr="00AA760F">
        <w:rPr>
          <w:sz w:val="22"/>
          <w:szCs w:val="22"/>
        </w:rPr>
        <w:t xml:space="preserve"> </w:t>
      </w:r>
      <w:r w:rsidR="008A1BDF" w:rsidRPr="00AA760F">
        <w:rPr>
          <w:sz w:val="22"/>
          <w:szCs w:val="22"/>
        </w:rPr>
        <w:t xml:space="preserve">clinical </w:t>
      </w:r>
      <w:r w:rsidR="00B97F68" w:rsidRPr="00AA760F">
        <w:rPr>
          <w:sz w:val="22"/>
          <w:szCs w:val="22"/>
        </w:rPr>
        <w:t>isolates</w:t>
      </w:r>
      <w:r w:rsidR="00BF17A7" w:rsidRPr="00AA760F">
        <w:rPr>
          <w:sz w:val="22"/>
          <w:szCs w:val="22"/>
        </w:rPr>
        <w:t xml:space="preserve"> </w:t>
      </w:r>
      <w:r w:rsidR="008A1BDF" w:rsidRPr="00AA760F">
        <w:rPr>
          <w:sz w:val="22"/>
          <w:szCs w:val="22"/>
        </w:rPr>
        <w:t xml:space="preserve">and three type strains PA14, PAO1 and PA7 </w:t>
      </w:r>
      <w:r w:rsidR="00BF17A7" w:rsidRPr="00AA760F">
        <w:rPr>
          <w:sz w:val="22"/>
          <w:szCs w:val="22"/>
        </w:rPr>
        <w:t>in glycerol minimal medium</w:t>
      </w:r>
      <w:r w:rsidR="00B97F68" w:rsidRPr="00AA760F">
        <w:rPr>
          <w:sz w:val="22"/>
          <w:szCs w:val="22"/>
        </w:rPr>
        <w:t xml:space="preserve">. </w:t>
      </w:r>
      <w:r w:rsidR="008A1BDF" w:rsidRPr="00AA760F">
        <w:rPr>
          <w:sz w:val="22"/>
          <w:szCs w:val="22"/>
        </w:rPr>
        <w:t xml:space="preserve">Euclidean distance was used as the measure of similarity. </w:t>
      </w:r>
      <w:r w:rsidR="00B97F68" w:rsidRPr="00AA760F">
        <w:rPr>
          <w:sz w:val="22"/>
          <w:szCs w:val="22"/>
        </w:rPr>
        <w:t xml:space="preserve">The strains </w:t>
      </w:r>
      <w:r w:rsidR="003035EA" w:rsidRPr="00AA760F">
        <w:rPr>
          <w:sz w:val="22"/>
          <w:szCs w:val="22"/>
        </w:rPr>
        <w:t>that are able to swarm</w:t>
      </w:r>
      <w:r w:rsidR="00F02A62" w:rsidRPr="00AA760F">
        <w:rPr>
          <w:sz w:val="22"/>
          <w:szCs w:val="22"/>
        </w:rPr>
        <w:t xml:space="preserve"> </w:t>
      </w:r>
      <w:r w:rsidR="00B97F68" w:rsidRPr="00AA760F">
        <w:rPr>
          <w:sz w:val="22"/>
          <w:szCs w:val="22"/>
        </w:rPr>
        <w:t xml:space="preserve">are indicated in bold. Most of the </w:t>
      </w:r>
      <w:proofErr w:type="spellStart"/>
      <w:r w:rsidR="00B97F68" w:rsidRPr="00AA760F">
        <w:rPr>
          <w:sz w:val="22"/>
          <w:szCs w:val="22"/>
        </w:rPr>
        <w:t>swarmers</w:t>
      </w:r>
      <w:proofErr w:type="spellEnd"/>
      <w:r w:rsidR="00B97F68" w:rsidRPr="00AA760F">
        <w:rPr>
          <w:sz w:val="22"/>
          <w:szCs w:val="22"/>
        </w:rPr>
        <w:t xml:space="preserve"> are </w:t>
      </w:r>
      <w:r w:rsidR="00B4640E" w:rsidRPr="00AA760F">
        <w:rPr>
          <w:sz w:val="22"/>
          <w:szCs w:val="22"/>
        </w:rPr>
        <w:t>cluster</w:t>
      </w:r>
      <w:r w:rsidR="00ED4C9C" w:rsidRPr="00AA760F">
        <w:rPr>
          <w:sz w:val="22"/>
          <w:szCs w:val="22"/>
        </w:rPr>
        <w:t>ed</w:t>
      </w:r>
      <w:r w:rsidR="00B97F68" w:rsidRPr="00AA760F">
        <w:rPr>
          <w:sz w:val="22"/>
          <w:szCs w:val="22"/>
        </w:rPr>
        <w:t xml:space="preserve"> together</w:t>
      </w:r>
      <w:r w:rsidR="00B4640E" w:rsidRPr="00AA760F">
        <w:rPr>
          <w:sz w:val="22"/>
          <w:szCs w:val="22"/>
        </w:rPr>
        <w:t xml:space="preserve">. The </w:t>
      </w:r>
      <w:proofErr w:type="spellStart"/>
      <w:r w:rsidR="00B4640E" w:rsidRPr="00AA760F">
        <w:rPr>
          <w:sz w:val="22"/>
          <w:szCs w:val="22"/>
        </w:rPr>
        <w:t>swarmers</w:t>
      </w:r>
      <w:proofErr w:type="spellEnd"/>
      <w:r w:rsidR="00B4640E" w:rsidRPr="00AA760F">
        <w:rPr>
          <w:sz w:val="22"/>
          <w:szCs w:val="22"/>
        </w:rPr>
        <w:t xml:space="preserve"> that do not fall into this cluster include </w:t>
      </w:r>
      <w:r w:rsidR="00B97F68" w:rsidRPr="00AA760F">
        <w:rPr>
          <w:sz w:val="22"/>
          <w:szCs w:val="22"/>
        </w:rPr>
        <w:t>F30658 and PAO1</w:t>
      </w:r>
      <w:r w:rsidR="00B4640E" w:rsidRPr="00AA760F">
        <w:rPr>
          <w:sz w:val="22"/>
          <w:szCs w:val="22"/>
        </w:rPr>
        <w:t xml:space="preserve">, </w:t>
      </w:r>
      <w:r w:rsidR="00B97F68" w:rsidRPr="00AA760F">
        <w:rPr>
          <w:sz w:val="22"/>
          <w:szCs w:val="22"/>
        </w:rPr>
        <w:t>both</w:t>
      </w:r>
      <w:r w:rsidR="00B4640E" w:rsidRPr="00AA760F">
        <w:rPr>
          <w:sz w:val="22"/>
          <w:szCs w:val="22"/>
        </w:rPr>
        <w:t xml:space="preserve"> of which are</w:t>
      </w:r>
      <w:r w:rsidR="00B97F68" w:rsidRPr="00AA760F">
        <w:rPr>
          <w:sz w:val="22"/>
          <w:szCs w:val="22"/>
        </w:rPr>
        <w:t xml:space="preserve"> mild </w:t>
      </w:r>
      <w:proofErr w:type="spellStart"/>
      <w:r w:rsidR="00B97F68" w:rsidRPr="00AA760F">
        <w:rPr>
          <w:sz w:val="22"/>
          <w:szCs w:val="22"/>
        </w:rPr>
        <w:t>swarmers</w:t>
      </w:r>
      <w:proofErr w:type="spellEnd"/>
      <w:r w:rsidR="00B4640E" w:rsidRPr="00AA760F">
        <w:rPr>
          <w:sz w:val="22"/>
          <w:szCs w:val="22"/>
        </w:rPr>
        <w:t>, as well as</w:t>
      </w:r>
      <w:r w:rsidR="00B97F68" w:rsidRPr="00AA760F">
        <w:rPr>
          <w:sz w:val="22"/>
          <w:szCs w:val="22"/>
        </w:rPr>
        <w:t xml:space="preserve"> F23197</w:t>
      </w:r>
      <w:r w:rsidR="00B4640E" w:rsidRPr="00AA760F">
        <w:rPr>
          <w:sz w:val="22"/>
          <w:szCs w:val="22"/>
        </w:rPr>
        <w:t xml:space="preserve"> whose growth curve has a relatively </w:t>
      </w:r>
      <w:r w:rsidR="00B97F68" w:rsidRPr="00AA760F">
        <w:rPr>
          <w:sz w:val="22"/>
          <w:szCs w:val="22"/>
        </w:rPr>
        <w:t xml:space="preserve">longer lag </w:t>
      </w:r>
      <w:r w:rsidR="00B4640E" w:rsidRPr="00AA760F">
        <w:rPr>
          <w:sz w:val="22"/>
          <w:szCs w:val="22"/>
        </w:rPr>
        <w:t>time.</w:t>
      </w:r>
      <w:r w:rsidR="005955D0" w:rsidRPr="00AB23C1">
        <w:br w:type="page"/>
      </w:r>
    </w:p>
    <w:p w14:paraId="42AB5E65" w14:textId="5CCBFAF6" w:rsidR="005955D0" w:rsidRPr="00AB23C1" w:rsidRDefault="00FA4422" w:rsidP="005955D0">
      <w:pPr>
        <w:spacing w:before="240" w:after="240"/>
        <w:jc w:val="both"/>
        <w:rPr>
          <w:sz w:val="20"/>
          <w:szCs w:val="20"/>
        </w:rPr>
      </w:pPr>
      <w:r>
        <w:rPr>
          <w:noProof/>
          <w:sz w:val="20"/>
          <w:szCs w:val="20"/>
        </w:rPr>
        <w:lastRenderedPageBreak/>
        <w:drawing>
          <wp:inline distT="0" distB="0" distL="0" distR="0" wp14:anchorId="18679905" wp14:editId="3AFFAF6B">
            <wp:extent cx="5537200" cy="4178300"/>
            <wp:effectExtent l="0" t="0" r="0" b="0"/>
            <wp:docPr id="2" name="Picture 2"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growth_curve_analysis_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7200" cy="4178300"/>
                    </a:xfrm>
                    <a:prstGeom prst="rect">
                      <a:avLst/>
                    </a:prstGeom>
                  </pic:spPr>
                </pic:pic>
              </a:graphicData>
            </a:graphic>
          </wp:inline>
        </w:drawing>
      </w:r>
    </w:p>
    <w:p w14:paraId="5F274DAC" w14:textId="4866A11A" w:rsidR="00913AD4" w:rsidRPr="009F3060" w:rsidRDefault="005955D0" w:rsidP="005955D0">
      <w:pPr>
        <w:spacing w:before="240" w:after="240"/>
        <w:jc w:val="both"/>
        <w:rPr>
          <w:sz w:val="22"/>
          <w:szCs w:val="22"/>
        </w:rPr>
      </w:pPr>
      <w:r w:rsidRPr="009F3060">
        <w:rPr>
          <w:b/>
          <w:sz w:val="22"/>
          <w:szCs w:val="22"/>
        </w:rPr>
        <w:t>Figure 2</w:t>
      </w:r>
      <w:r w:rsidR="00913AD4" w:rsidRPr="009F3060">
        <w:rPr>
          <w:b/>
          <w:sz w:val="22"/>
          <w:szCs w:val="22"/>
        </w:rPr>
        <w:t>.</w:t>
      </w:r>
      <w:r w:rsidRPr="009F3060">
        <w:rPr>
          <w:sz w:val="22"/>
          <w:szCs w:val="22"/>
        </w:rPr>
        <w:t xml:space="preserve"> Growth curve features distinguish rhamnolipid producers from non-producers. (</w:t>
      </w:r>
      <w:r w:rsidRPr="009F3060">
        <w:rPr>
          <w:b/>
          <w:sz w:val="22"/>
          <w:szCs w:val="22"/>
        </w:rPr>
        <w:t>A</w:t>
      </w:r>
      <w:r w:rsidR="00131FBD" w:rsidRPr="009F3060">
        <w:rPr>
          <w:bCs/>
          <w:sz w:val="22"/>
          <w:szCs w:val="22"/>
        </w:rPr>
        <w:t>,</w:t>
      </w:r>
      <w:r w:rsidR="00131FBD" w:rsidRPr="009F3060">
        <w:rPr>
          <w:b/>
          <w:sz w:val="22"/>
          <w:szCs w:val="22"/>
        </w:rPr>
        <w:t>B</w:t>
      </w:r>
      <w:r w:rsidRPr="009F3060">
        <w:rPr>
          <w:sz w:val="22"/>
          <w:szCs w:val="22"/>
        </w:rPr>
        <w:t xml:space="preserve">) Unsupervised feature selection using non-negative matrix factorization (NNMF), which decomposes growth curves of all </w:t>
      </w:r>
      <w:r w:rsidRPr="009F3060">
        <w:rPr>
          <w:i/>
          <w:sz w:val="22"/>
          <w:szCs w:val="22"/>
        </w:rPr>
        <w:t>Pseudomonas</w:t>
      </w:r>
      <w:r w:rsidRPr="009F3060">
        <w:rPr>
          <w:sz w:val="22"/>
          <w:szCs w:val="22"/>
        </w:rPr>
        <w:t xml:space="preserve"> isolates into three additive basis functions (features) such that each growth curve can be approximately represented by the weighted sum of these functions. (</w:t>
      </w:r>
      <w:r w:rsidRPr="009F3060">
        <w:rPr>
          <w:b/>
          <w:sz w:val="22"/>
          <w:szCs w:val="22"/>
        </w:rPr>
        <w:t>A</w:t>
      </w:r>
      <w:r w:rsidRPr="009F3060">
        <w:rPr>
          <w:sz w:val="22"/>
          <w:szCs w:val="22"/>
        </w:rPr>
        <w:t>) Growth curves from both rhamnolipid producers (orange) and non-producers (blue). (</w:t>
      </w:r>
      <w:r w:rsidRPr="009F3060">
        <w:rPr>
          <w:b/>
          <w:sz w:val="22"/>
          <w:szCs w:val="22"/>
        </w:rPr>
        <w:t>B</w:t>
      </w:r>
      <w:r w:rsidRPr="009F3060">
        <w:rPr>
          <w:sz w:val="22"/>
          <w:szCs w:val="22"/>
        </w:rPr>
        <w:t>) Decomposed components (basis function multiplied by weights; left panels) and weights (right panels) from NNMF grouped by rhamnolipid (RL) production. The shaded areas represent 95% bootstrap confidence interval of the mean. (</w:t>
      </w:r>
      <w:r w:rsidR="005F5DC8" w:rsidRPr="009F3060">
        <w:rPr>
          <w:b/>
          <w:sz w:val="22"/>
          <w:szCs w:val="22"/>
        </w:rPr>
        <w:t>C-E</w:t>
      </w:r>
      <w:r w:rsidRPr="009F3060">
        <w:rPr>
          <w:sz w:val="22"/>
          <w:szCs w:val="22"/>
        </w:rPr>
        <w:t>) Supervised feature selection using Random Forest classifier. (</w:t>
      </w:r>
      <w:r w:rsidR="00431151" w:rsidRPr="009F3060">
        <w:rPr>
          <w:b/>
          <w:sz w:val="22"/>
          <w:szCs w:val="22"/>
        </w:rPr>
        <w:t>C,D</w:t>
      </w:r>
      <w:r w:rsidRPr="009F3060">
        <w:rPr>
          <w:sz w:val="22"/>
          <w:szCs w:val="22"/>
        </w:rPr>
        <w:t>) Feature extraction method. Each growth curve (excluding the initial lag phase) was divided into three phases (</w:t>
      </w:r>
      <w:r w:rsidR="00431151" w:rsidRPr="009F3060">
        <w:rPr>
          <w:b/>
          <w:bCs/>
          <w:sz w:val="22"/>
          <w:szCs w:val="22"/>
        </w:rPr>
        <w:t>C</w:t>
      </w:r>
      <w:r w:rsidRPr="009F3060">
        <w:rPr>
          <w:sz w:val="22"/>
          <w:szCs w:val="22"/>
        </w:rPr>
        <w:t>) and each phase was described by 7 quantitative features (</w:t>
      </w:r>
      <w:r w:rsidR="00431151" w:rsidRPr="009F3060">
        <w:rPr>
          <w:b/>
          <w:bCs/>
          <w:sz w:val="22"/>
          <w:szCs w:val="22"/>
        </w:rPr>
        <w:t>D</w:t>
      </w:r>
      <w:r w:rsidRPr="009F3060">
        <w:rPr>
          <w:sz w:val="22"/>
          <w:szCs w:val="22"/>
        </w:rPr>
        <w:t>). (</w:t>
      </w:r>
      <w:r w:rsidRPr="009F3060">
        <w:rPr>
          <w:b/>
          <w:sz w:val="22"/>
          <w:szCs w:val="22"/>
        </w:rPr>
        <w:t>F</w:t>
      </w:r>
      <w:r w:rsidRPr="009F3060">
        <w:rPr>
          <w:sz w:val="22"/>
          <w:szCs w:val="22"/>
        </w:rPr>
        <w:t xml:space="preserve">) Ranking of feature importance in classifying rhamnolipid producers. Inset: boxplot of maximum specific growth rate of </w:t>
      </w:r>
      <w:r w:rsidR="009A1476" w:rsidRPr="009F3060">
        <w:rPr>
          <w:sz w:val="22"/>
          <w:szCs w:val="22"/>
        </w:rPr>
        <w:t>phase I</w:t>
      </w:r>
      <w:r w:rsidRPr="009F3060">
        <w:rPr>
          <w:sz w:val="22"/>
          <w:szCs w:val="22"/>
        </w:rPr>
        <w:t xml:space="preserve"> grouped by rhamnolipid production. Welch’s t-test was used in (</w:t>
      </w:r>
      <w:r w:rsidRPr="009F3060">
        <w:rPr>
          <w:b/>
          <w:sz w:val="22"/>
          <w:szCs w:val="22"/>
        </w:rPr>
        <w:t>B</w:t>
      </w:r>
      <w:r w:rsidRPr="009F3060">
        <w:rPr>
          <w:sz w:val="22"/>
          <w:szCs w:val="22"/>
        </w:rPr>
        <w:t>) and (</w:t>
      </w:r>
      <w:r w:rsidR="007942FE" w:rsidRPr="009F3060">
        <w:rPr>
          <w:b/>
          <w:sz w:val="22"/>
          <w:szCs w:val="22"/>
        </w:rPr>
        <w:t>E</w:t>
      </w:r>
      <w:r w:rsidRPr="009F3060">
        <w:rPr>
          <w:sz w:val="22"/>
          <w:szCs w:val="22"/>
        </w:rPr>
        <w:t xml:space="preserve">) for significance testing. ****, p-value </w:t>
      </w:r>
      <m:oMath>
        <m:r>
          <w:rPr>
            <w:rFonts w:ascii="Cambria Math" w:hAnsi="Cambria Math"/>
            <w:sz w:val="22"/>
            <w:szCs w:val="22"/>
          </w:rPr>
          <m:t>≤</m:t>
        </m:r>
      </m:oMath>
      <w:r w:rsidRPr="009F3060">
        <w:rPr>
          <w:sz w:val="22"/>
          <w:szCs w:val="22"/>
        </w:rPr>
        <w:t xml:space="preserve"> 0.0001; *, p-value </w:t>
      </w:r>
      <m:oMath>
        <m:r>
          <w:rPr>
            <w:rFonts w:ascii="Cambria Math" w:hAnsi="Cambria Math"/>
            <w:sz w:val="22"/>
            <w:szCs w:val="22"/>
          </w:rPr>
          <m:t>≤</m:t>
        </m:r>
      </m:oMath>
      <w:r w:rsidRPr="009F3060">
        <w:rPr>
          <w:sz w:val="22"/>
          <w:szCs w:val="22"/>
        </w:rPr>
        <w:t xml:space="preserve">0.05; ns, p-value &gt; 0.05. </w:t>
      </w:r>
      <w:r w:rsidR="00913AD4" w:rsidRPr="009F3060">
        <w:rPr>
          <w:sz w:val="22"/>
          <w:szCs w:val="22"/>
        </w:rPr>
        <w:br w:type="page"/>
      </w:r>
    </w:p>
    <w:p w14:paraId="250D1BCA" w14:textId="73688BB4" w:rsidR="00540C57" w:rsidRDefault="00BD5853" w:rsidP="00913AD4">
      <w:pPr>
        <w:spacing w:before="240" w:after="240"/>
        <w:jc w:val="center"/>
        <w:rPr>
          <w:sz w:val="20"/>
          <w:szCs w:val="20"/>
        </w:rPr>
      </w:pPr>
      <w:r>
        <w:rPr>
          <w:noProof/>
          <w:sz w:val="20"/>
          <w:szCs w:val="20"/>
        </w:rPr>
        <w:lastRenderedPageBreak/>
        <w:drawing>
          <wp:inline distT="0" distB="0" distL="0" distR="0" wp14:anchorId="0CC47F44" wp14:editId="32AC7C66">
            <wp:extent cx="5733415" cy="457708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_glycerol_growth_curve_colored_by_phases.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4577080"/>
                    </a:xfrm>
                    <a:prstGeom prst="rect">
                      <a:avLst/>
                    </a:prstGeom>
                  </pic:spPr>
                </pic:pic>
              </a:graphicData>
            </a:graphic>
          </wp:inline>
        </w:drawing>
      </w:r>
    </w:p>
    <w:p w14:paraId="33CE9F3F" w14:textId="34E327DE" w:rsidR="00767C9B" w:rsidRPr="006F4EC9" w:rsidRDefault="002D2FC3" w:rsidP="00767C9B">
      <w:pPr>
        <w:spacing w:before="240" w:after="240"/>
        <w:rPr>
          <w:bCs/>
          <w:sz w:val="22"/>
          <w:szCs w:val="22"/>
        </w:rPr>
      </w:pPr>
      <w:r w:rsidRPr="006F4EC9">
        <w:rPr>
          <w:b/>
          <w:sz w:val="22"/>
          <w:szCs w:val="22"/>
        </w:rPr>
        <w:t>Supplementary</w:t>
      </w:r>
      <w:r w:rsidR="00AD1797" w:rsidRPr="006F4EC9">
        <w:rPr>
          <w:b/>
          <w:sz w:val="22"/>
          <w:szCs w:val="22"/>
        </w:rPr>
        <w:t xml:space="preserve"> Figure 4</w:t>
      </w:r>
      <w:r w:rsidR="00767C9B" w:rsidRPr="006F4EC9">
        <w:rPr>
          <w:b/>
          <w:sz w:val="22"/>
          <w:szCs w:val="22"/>
        </w:rPr>
        <w:t xml:space="preserve">. </w:t>
      </w:r>
      <w:r w:rsidR="00767C9B" w:rsidRPr="006F4EC9">
        <w:rPr>
          <w:bCs/>
          <w:sz w:val="22"/>
          <w:szCs w:val="22"/>
        </w:rPr>
        <w:t xml:space="preserve">Growth curve of </w:t>
      </w:r>
      <w:del w:id="460" w:author="yjy" w:date="2020-07-10T10:34:00Z">
        <w:r w:rsidR="00767C9B" w:rsidRPr="006F4EC9" w:rsidDel="0091137A">
          <w:rPr>
            <w:bCs/>
            <w:i/>
            <w:iCs/>
            <w:sz w:val="22"/>
            <w:szCs w:val="22"/>
          </w:rPr>
          <w:delText xml:space="preserve">Pseudomonas </w:delText>
        </w:r>
      </w:del>
      <w:ins w:id="461" w:author="yjy" w:date="2020-07-10T10:34:00Z">
        <w:r w:rsidR="0091137A" w:rsidRPr="006F4EC9">
          <w:rPr>
            <w:bCs/>
            <w:i/>
            <w:iCs/>
            <w:sz w:val="22"/>
            <w:szCs w:val="22"/>
          </w:rPr>
          <w:t>P</w:t>
        </w:r>
        <w:r w:rsidR="0091137A">
          <w:rPr>
            <w:bCs/>
            <w:i/>
            <w:iCs/>
            <w:sz w:val="22"/>
            <w:szCs w:val="22"/>
          </w:rPr>
          <w:t>.</w:t>
        </w:r>
        <w:r w:rsidR="0091137A" w:rsidRPr="006F4EC9">
          <w:rPr>
            <w:bCs/>
            <w:i/>
            <w:iCs/>
            <w:sz w:val="22"/>
            <w:szCs w:val="22"/>
          </w:rPr>
          <w:t xml:space="preserve"> </w:t>
        </w:r>
      </w:ins>
      <w:r w:rsidR="00767C9B" w:rsidRPr="006F4EC9">
        <w:rPr>
          <w:bCs/>
          <w:i/>
          <w:iCs/>
          <w:sz w:val="22"/>
          <w:szCs w:val="22"/>
        </w:rPr>
        <w:t>aeruginosa</w:t>
      </w:r>
      <w:r w:rsidR="00767C9B" w:rsidRPr="006F4EC9">
        <w:rPr>
          <w:bCs/>
          <w:sz w:val="22"/>
          <w:szCs w:val="22"/>
        </w:rPr>
        <w:t xml:space="preserve"> strains in glycerol minimal medium. Phase I, II, and III are colored by red, blue and green respectively.</w:t>
      </w:r>
    </w:p>
    <w:p w14:paraId="4A9F2C26" w14:textId="18C00689" w:rsidR="00180698" w:rsidRDefault="00180698" w:rsidP="00AB33B6">
      <w:pPr>
        <w:spacing w:before="240" w:after="240"/>
        <w:jc w:val="both"/>
        <w:rPr>
          <w:sz w:val="20"/>
          <w:szCs w:val="20"/>
        </w:rPr>
      </w:pPr>
      <w:r>
        <w:rPr>
          <w:sz w:val="20"/>
          <w:szCs w:val="20"/>
        </w:rPr>
        <w:br w:type="page"/>
      </w:r>
    </w:p>
    <w:p w14:paraId="576D920F" w14:textId="49701B8A" w:rsidR="00180698" w:rsidRPr="00F079B1" w:rsidRDefault="00CE7141" w:rsidP="00180698">
      <w:pPr>
        <w:spacing w:before="240" w:after="240"/>
        <w:jc w:val="both"/>
      </w:pPr>
      <w:r>
        <w:rPr>
          <w:noProof/>
        </w:rPr>
        <w:lastRenderedPageBreak/>
        <w:drawing>
          <wp:inline distT="0" distB="0" distL="0" distR="0" wp14:anchorId="48B6A254" wp14:editId="7C64FDF8">
            <wp:extent cx="5730240" cy="3009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2D65B4E" w14:textId="47CF0701" w:rsidR="005544EF" w:rsidRPr="002A0586" w:rsidRDefault="0081064A" w:rsidP="005544EF">
      <w:pPr>
        <w:spacing w:before="240" w:after="240"/>
        <w:jc w:val="both"/>
        <w:rPr>
          <w:sz w:val="22"/>
          <w:szCs w:val="22"/>
        </w:rPr>
      </w:pPr>
      <w:r w:rsidRPr="00E30EBA">
        <w:rPr>
          <w:b/>
          <w:sz w:val="22"/>
          <w:szCs w:val="22"/>
        </w:rPr>
        <w:t xml:space="preserve">Supplementary </w:t>
      </w:r>
      <w:r w:rsidR="00180698" w:rsidRPr="00E30EBA">
        <w:rPr>
          <w:b/>
          <w:sz w:val="22"/>
          <w:szCs w:val="22"/>
        </w:rPr>
        <w:t>Figure S</w:t>
      </w:r>
      <w:r w:rsidR="00540C57" w:rsidRPr="00E30EBA">
        <w:rPr>
          <w:b/>
          <w:sz w:val="22"/>
          <w:szCs w:val="22"/>
        </w:rPr>
        <w:t>5</w:t>
      </w:r>
      <w:r w:rsidR="006C7300" w:rsidRPr="00E30EBA">
        <w:rPr>
          <w:b/>
          <w:sz w:val="22"/>
          <w:szCs w:val="22"/>
        </w:rPr>
        <w:t>.</w:t>
      </w:r>
      <w:r w:rsidR="00180698" w:rsidRPr="00E30EBA">
        <w:rPr>
          <w:b/>
          <w:sz w:val="22"/>
          <w:szCs w:val="22"/>
        </w:rPr>
        <w:t xml:space="preserve"> </w:t>
      </w:r>
      <w:r w:rsidR="001B37F1" w:rsidRPr="00E30EBA">
        <w:rPr>
          <w:bCs/>
          <w:sz w:val="22"/>
          <w:szCs w:val="22"/>
        </w:rPr>
        <w:t>Metabolite peak area before (left panel) and after (right panel) imputation</w:t>
      </w:r>
      <w:r w:rsidR="006C7300" w:rsidRPr="00E30EBA">
        <w:rPr>
          <w:bCs/>
          <w:sz w:val="22"/>
          <w:szCs w:val="22"/>
        </w:rPr>
        <w:t>.</w:t>
      </w:r>
      <w:r w:rsidR="005C357E" w:rsidRPr="00E30EBA">
        <w:rPr>
          <w:bCs/>
          <w:sz w:val="22"/>
          <w:szCs w:val="22"/>
        </w:rPr>
        <w:t xml:space="preserve"> </w:t>
      </w:r>
      <w:commentRangeStart w:id="462"/>
      <w:r w:rsidR="00A130FC" w:rsidRPr="00E30EBA">
        <w:rPr>
          <w:bCs/>
          <w:sz w:val="22"/>
          <w:szCs w:val="22"/>
        </w:rPr>
        <w:t xml:space="preserve">The </w:t>
      </w:r>
      <w:r w:rsidR="00850733" w:rsidRPr="00E30EBA">
        <w:rPr>
          <w:bCs/>
          <w:sz w:val="22"/>
          <w:szCs w:val="22"/>
        </w:rPr>
        <w:t xml:space="preserve">missing value proportion of a metabolite in the </w:t>
      </w:r>
      <w:r w:rsidR="00A130FC" w:rsidRPr="00E30EBA">
        <w:rPr>
          <w:bCs/>
          <w:sz w:val="22"/>
          <w:szCs w:val="22"/>
        </w:rPr>
        <w:t>x-axis represents the</w:t>
      </w:r>
      <w:r w:rsidR="00A130FC" w:rsidRPr="00E30EBA">
        <w:rPr>
          <w:sz w:val="22"/>
          <w:szCs w:val="22"/>
        </w:rPr>
        <w:t xml:space="preserve"> frequency of missing values </w:t>
      </w:r>
      <w:r w:rsidR="00850733" w:rsidRPr="00E30EBA">
        <w:rPr>
          <w:sz w:val="22"/>
          <w:szCs w:val="22"/>
        </w:rPr>
        <w:t xml:space="preserve">of the metabolite </w:t>
      </w:r>
      <w:r w:rsidR="00A130FC" w:rsidRPr="00E30EBA">
        <w:rPr>
          <w:sz w:val="22"/>
          <w:szCs w:val="22"/>
        </w:rPr>
        <w:t xml:space="preserve">across </w:t>
      </w:r>
      <w:r w:rsidR="00850733" w:rsidRPr="00E30EBA">
        <w:rPr>
          <w:sz w:val="22"/>
          <w:szCs w:val="22"/>
        </w:rPr>
        <w:t xml:space="preserve">all </w:t>
      </w:r>
      <w:r w:rsidR="00A130FC" w:rsidRPr="00E30EBA">
        <w:rPr>
          <w:sz w:val="22"/>
          <w:szCs w:val="22"/>
        </w:rPr>
        <w:t>replicates</w:t>
      </w:r>
      <w:r w:rsidR="00850733" w:rsidRPr="00E30EBA">
        <w:rPr>
          <w:sz w:val="22"/>
          <w:szCs w:val="22"/>
        </w:rPr>
        <w:t xml:space="preserve"> of all strains in our study</w:t>
      </w:r>
      <w:r w:rsidR="00A130FC" w:rsidRPr="00E30EBA">
        <w:rPr>
          <w:sz w:val="22"/>
          <w:szCs w:val="22"/>
        </w:rPr>
        <w:t xml:space="preserve">. </w:t>
      </w:r>
      <w:r w:rsidR="00180698" w:rsidRPr="00E30EBA">
        <w:rPr>
          <w:sz w:val="22"/>
          <w:szCs w:val="22"/>
        </w:rPr>
        <w:t>The peak range</w:t>
      </w:r>
      <w:r w:rsidR="00A130FC" w:rsidRPr="00E30EBA">
        <w:rPr>
          <w:sz w:val="22"/>
          <w:szCs w:val="22"/>
        </w:rPr>
        <w:t xml:space="preserve"> </w:t>
      </w:r>
      <w:r w:rsidR="00850733" w:rsidRPr="00E30EBA">
        <w:rPr>
          <w:sz w:val="22"/>
          <w:szCs w:val="22"/>
        </w:rPr>
        <w:t xml:space="preserve">of a metabolite </w:t>
      </w:r>
      <w:r w:rsidR="00A130FC" w:rsidRPr="00E30EBA">
        <w:rPr>
          <w:sz w:val="22"/>
          <w:szCs w:val="22"/>
        </w:rPr>
        <w:t>in the y-axis</w:t>
      </w:r>
      <w:r w:rsidR="00180698" w:rsidRPr="00E30EBA">
        <w:rPr>
          <w:sz w:val="22"/>
          <w:szCs w:val="22"/>
        </w:rPr>
        <w:t xml:space="preserve"> </w:t>
      </w:r>
      <w:r w:rsidRPr="00E30EBA">
        <w:rPr>
          <w:sz w:val="22"/>
          <w:szCs w:val="22"/>
        </w:rPr>
        <w:t>is defined as</w:t>
      </w:r>
      <w:r w:rsidR="00180698" w:rsidRPr="00E30EBA">
        <w:rPr>
          <w:sz w:val="22"/>
          <w:szCs w:val="22"/>
        </w:rPr>
        <w:t xml:space="preserve"> the maximum peak area minus the minimum peak area</w:t>
      </w:r>
      <w:r w:rsidRPr="00E30EBA">
        <w:rPr>
          <w:sz w:val="22"/>
          <w:szCs w:val="22"/>
        </w:rPr>
        <w:t xml:space="preserve"> a</w:t>
      </w:r>
      <w:r w:rsidR="00A130FC" w:rsidRPr="00E30EBA">
        <w:rPr>
          <w:sz w:val="22"/>
          <w:szCs w:val="22"/>
        </w:rPr>
        <w:t xml:space="preserve">mong </w:t>
      </w:r>
      <w:r w:rsidR="00850733" w:rsidRPr="00E30EBA">
        <w:rPr>
          <w:sz w:val="22"/>
          <w:szCs w:val="22"/>
        </w:rPr>
        <w:t xml:space="preserve">all </w:t>
      </w:r>
      <w:r w:rsidR="00A130FC" w:rsidRPr="00E30EBA">
        <w:rPr>
          <w:sz w:val="22"/>
          <w:szCs w:val="22"/>
        </w:rPr>
        <w:t>non-missing values</w:t>
      </w:r>
      <w:r w:rsidR="00850733" w:rsidRPr="00E30EBA">
        <w:rPr>
          <w:sz w:val="22"/>
          <w:szCs w:val="22"/>
        </w:rPr>
        <w:t xml:space="preserve"> of the </w:t>
      </w:r>
      <w:r w:rsidR="00C71777" w:rsidRPr="00E30EBA">
        <w:rPr>
          <w:sz w:val="22"/>
          <w:szCs w:val="22"/>
        </w:rPr>
        <w:t xml:space="preserve">same </w:t>
      </w:r>
      <w:r w:rsidR="00850733" w:rsidRPr="00E30EBA">
        <w:rPr>
          <w:sz w:val="22"/>
          <w:szCs w:val="22"/>
        </w:rPr>
        <w:t>metabolite</w:t>
      </w:r>
      <w:r w:rsidR="00A130FC" w:rsidRPr="00E30EBA">
        <w:rPr>
          <w:sz w:val="22"/>
          <w:szCs w:val="22"/>
        </w:rPr>
        <w:t xml:space="preserve"> </w:t>
      </w:r>
      <w:r w:rsidR="00850733" w:rsidRPr="00E30EBA">
        <w:rPr>
          <w:sz w:val="22"/>
          <w:szCs w:val="22"/>
        </w:rPr>
        <w:t>across all our strains.</w:t>
      </w:r>
      <w:commentRangeEnd w:id="462"/>
      <w:r w:rsidR="00D74B16" w:rsidRPr="00E30EBA">
        <w:rPr>
          <w:rStyle w:val="CommentReference"/>
          <w:sz w:val="22"/>
          <w:szCs w:val="22"/>
        </w:rPr>
        <w:commentReference w:id="462"/>
      </w:r>
      <w:r w:rsidR="001B37F1" w:rsidRPr="00E30EBA">
        <w:rPr>
          <w:sz w:val="22"/>
          <w:szCs w:val="22"/>
        </w:rPr>
        <w:t xml:space="preserve"> </w:t>
      </w:r>
      <w:r w:rsidR="005544EF" w:rsidRPr="00E30EBA">
        <w:rPr>
          <w:sz w:val="22"/>
          <w:szCs w:val="22"/>
        </w:rPr>
        <w:br w:type="page"/>
      </w:r>
      <w:commentRangeStart w:id="463"/>
      <w:commentRangeStart w:id="464"/>
      <w:r w:rsidR="00C15931">
        <w:rPr>
          <w:noProof/>
        </w:rPr>
        <w:lastRenderedPageBreak/>
        <w:drawing>
          <wp:inline distT="0" distB="0" distL="0" distR="0" wp14:anchorId="08782592" wp14:editId="01AC3DE4">
            <wp:extent cx="5722620" cy="693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6934200"/>
                    </a:xfrm>
                    <a:prstGeom prst="rect">
                      <a:avLst/>
                    </a:prstGeom>
                    <a:noFill/>
                    <a:ln>
                      <a:noFill/>
                    </a:ln>
                  </pic:spPr>
                </pic:pic>
              </a:graphicData>
            </a:graphic>
          </wp:inline>
        </w:drawing>
      </w:r>
      <w:commentRangeEnd w:id="463"/>
      <w:r w:rsidR="008C0232">
        <w:rPr>
          <w:rStyle w:val="CommentReference"/>
        </w:rPr>
        <w:commentReference w:id="463"/>
      </w:r>
      <w:commentRangeEnd w:id="464"/>
      <w:r w:rsidR="002740F3">
        <w:rPr>
          <w:rStyle w:val="CommentReference"/>
        </w:rPr>
        <w:commentReference w:id="464"/>
      </w:r>
      <w:commentRangeStart w:id="465"/>
      <w:commentRangeEnd w:id="465"/>
      <w:r w:rsidR="009739B1">
        <w:rPr>
          <w:rStyle w:val="CommentReference"/>
        </w:rPr>
        <w:commentReference w:id="465"/>
      </w:r>
    </w:p>
    <w:p w14:paraId="2962BF31" w14:textId="54B38EA9" w:rsidR="00E724F5" w:rsidRPr="00C23E90" w:rsidRDefault="005544EF" w:rsidP="005544EF">
      <w:pPr>
        <w:spacing w:before="240" w:after="240"/>
        <w:jc w:val="both"/>
        <w:rPr>
          <w:sz w:val="22"/>
          <w:szCs w:val="22"/>
        </w:rPr>
      </w:pPr>
      <w:r w:rsidRPr="00C23E90">
        <w:rPr>
          <w:b/>
          <w:sz w:val="22"/>
          <w:szCs w:val="22"/>
        </w:rPr>
        <w:t>Figure 3</w:t>
      </w:r>
      <w:r w:rsidR="00BC78DE" w:rsidRPr="00C23E90">
        <w:rPr>
          <w:b/>
          <w:sz w:val="22"/>
          <w:szCs w:val="22"/>
        </w:rPr>
        <w:t>.</w:t>
      </w:r>
      <w:r w:rsidRPr="00C23E90">
        <w:rPr>
          <w:b/>
          <w:sz w:val="22"/>
          <w:szCs w:val="22"/>
        </w:rPr>
        <w:t xml:space="preserve"> </w:t>
      </w:r>
      <w:proofErr w:type="spellStart"/>
      <w:r w:rsidRPr="00C23E90">
        <w:rPr>
          <w:sz w:val="22"/>
          <w:szCs w:val="22"/>
        </w:rPr>
        <w:t>A.Levels</w:t>
      </w:r>
      <w:proofErr w:type="spellEnd"/>
      <w:r w:rsidRPr="00C23E90">
        <w:rPr>
          <w:sz w:val="22"/>
          <w:szCs w:val="22"/>
        </w:rPr>
        <w:t xml:space="preserve"> of all the metabolites </w:t>
      </w:r>
      <w:r w:rsidRPr="002A0586">
        <w:rPr>
          <w:sz w:val="22"/>
          <w:szCs w:val="22"/>
        </w:rPr>
        <w:t>identified by LC-MS. The</w:t>
      </w:r>
      <w:r w:rsidRPr="00C23E90">
        <w:rPr>
          <w:sz w:val="22"/>
          <w:szCs w:val="22"/>
        </w:rPr>
        <w:t xml:space="preserve"> values shown here are absolute pre-normalization of all the compounds in the </w:t>
      </w:r>
      <w:proofErr w:type="spellStart"/>
      <w:r w:rsidRPr="00C23E90">
        <w:rPr>
          <w:sz w:val="22"/>
          <w:szCs w:val="22"/>
        </w:rPr>
        <w:t>uncurated</w:t>
      </w:r>
      <w:proofErr w:type="spellEnd"/>
      <w:r w:rsidRPr="00C23E90">
        <w:rPr>
          <w:sz w:val="22"/>
          <w:szCs w:val="22"/>
        </w:rPr>
        <w:t xml:space="preserve"> metabolite table (logarithm of the peak area) used for the HCA normalization. The blue-coded metabolites had a non-ambiguous peak identification. The black-coded metabolites were used as Internal Standard in the Cross-Contribution Compensating Multiple Standard Normalization. These were assumed to be constant across strains by a Kruskal-Wallis test and a level of significance of 0.05 (after </w:t>
      </w:r>
      <w:proofErr w:type="spellStart"/>
      <w:r w:rsidRPr="00C23E90">
        <w:rPr>
          <w:sz w:val="22"/>
          <w:szCs w:val="22"/>
        </w:rPr>
        <w:t>Benjamini</w:t>
      </w:r>
      <w:proofErr w:type="spellEnd"/>
      <w:r w:rsidRPr="00C23E90">
        <w:rPr>
          <w:sz w:val="22"/>
          <w:szCs w:val="22"/>
        </w:rPr>
        <w:t xml:space="preserve">-Hochberg </w:t>
      </w:r>
      <w:r w:rsidRPr="00C23E90">
        <w:rPr>
          <w:i/>
          <w:sz w:val="22"/>
          <w:szCs w:val="22"/>
        </w:rPr>
        <w:t>p-</w:t>
      </w:r>
      <w:r w:rsidRPr="00C23E90">
        <w:rPr>
          <w:sz w:val="22"/>
          <w:szCs w:val="22"/>
        </w:rPr>
        <w:t xml:space="preserve">value correction). The </w:t>
      </w:r>
      <w:r w:rsidRPr="00C23E90">
        <w:rPr>
          <w:sz w:val="22"/>
          <w:szCs w:val="22"/>
          <w:highlight w:val="yellow"/>
        </w:rPr>
        <w:t>red-coded</w:t>
      </w:r>
      <w:r w:rsidRPr="00C23E90">
        <w:rPr>
          <w:sz w:val="22"/>
          <w:szCs w:val="22"/>
        </w:rPr>
        <w:t xml:space="preserve"> metabolites were removed after the HCA because of uncertain identity. Many metabolites were renamed during the curation, producing some duplicated names, which are labeled as “repeated”, and were removed. B.</w:t>
      </w:r>
      <w:r w:rsidRPr="00C23E90">
        <w:rPr>
          <w:b/>
          <w:sz w:val="22"/>
          <w:szCs w:val="22"/>
        </w:rPr>
        <w:t xml:space="preserve"> </w:t>
      </w:r>
      <w:r w:rsidRPr="00C23E90">
        <w:rPr>
          <w:sz w:val="22"/>
          <w:szCs w:val="22"/>
        </w:rPr>
        <w:t>Hierarchical Cluster Analysis of the metabolic profiles.</w:t>
      </w:r>
      <w:r w:rsidRPr="00C23E90">
        <w:rPr>
          <w:b/>
          <w:sz w:val="22"/>
          <w:szCs w:val="22"/>
        </w:rPr>
        <w:t xml:space="preserve"> </w:t>
      </w:r>
      <w:r w:rsidR="00BB5CE7" w:rsidRPr="00C23E90">
        <w:rPr>
          <w:sz w:val="22"/>
          <w:szCs w:val="22"/>
        </w:rPr>
        <w:t xml:space="preserve">We included strain M6075, which was not in our phylogenetic assay due to unsatisfactory genomic sequencing and assembly. </w:t>
      </w:r>
      <w:r w:rsidRPr="00C23E90">
        <w:rPr>
          <w:sz w:val="22"/>
          <w:szCs w:val="22"/>
        </w:rPr>
        <w:t xml:space="preserve">The intracellular metabolites measured for each strain show that </w:t>
      </w:r>
      <w:proofErr w:type="spellStart"/>
      <w:r w:rsidRPr="00C23E90">
        <w:rPr>
          <w:sz w:val="22"/>
          <w:szCs w:val="22"/>
        </w:rPr>
        <w:t>swarmers</w:t>
      </w:r>
      <w:proofErr w:type="spellEnd"/>
      <w:r w:rsidRPr="00C23E90">
        <w:rPr>
          <w:sz w:val="22"/>
          <w:szCs w:val="22"/>
        </w:rPr>
        <w:t xml:space="preserve"> </w:t>
      </w:r>
      <w:r w:rsidRPr="00C23E90">
        <w:rPr>
          <w:sz w:val="22"/>
          <w:szCs w:val="22"/>
        </w:rPr>
        <w:lastRenderedPageBreak/>
        <w:t xml:space="preserve">have similar metabolic profiles. 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w:t>
      </w:r>
      <w:proofErr w:type="spellStart"/>
      <w:r w:rsidRPr="00C23E90">
        <w:rPr>
          <w:sz w:val="22"/>
          <w:szCs w:val="22"/>
        </w:rPr>
        <w:t>swarmers</w:t>
      </w:r>
      <w:proofErr w:type="spellEnd"/>
      <w:r w:rsidRPr="00C23E90">
        <w:rPr>
          <w:sz w:val="22"/>
          <w:szCs w:val="22"/>
        </w:rPr>
        <w:t xml:space="preserve"> are red-coded and low </w:t>
      </w:r>
      <w:proofErr w:type="spellStart"/>
      <w:r w:rsidRPr="00C23E90">
        <w:rPr>
          <w:sz w:val="22"/>
          <w:szCs w:val="22"/>
        </w:rPr>
        <w:t>swarmers</w:t>
      </w:r>
      <w:proofErr w:type="spellEnd"/>
      <w:r w:rsidRPr="00C23E90">
        <w:rPr>
          <w:sz w:val="22"/>
          <w:szCs w:val="22"/>
        </w:rPr>
        <w:t xml:space="preserve">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w:t>
      </w:r>
      <w:commentRangeStart w:id="466"/>
      <w:r w:rsidRPr="00C23E90">
        <w:rPr>
          <w:sz w:val="22"/>
          <w:szCs w:val="22"/>
        </w:rPr>
        <w:t>score</w:t>
      </w:r>
      <w:commentRangeEnd w:id="466"/>
      <w:r w:rsidR="00A57AF2">
        <w:rPr>
          <w:rStyle w:val="CommentReference"/>
          <w:lang w:eastAsia="zh-CN"/>
        </w:rPr>
        <w:commentReference w:id="466"/>
      </w:r>
      <w:r w:rsidRPr="00C23E90">
        <w:rPr>
          <w:sz w:val="22"/>
          <w:szCs w:val="22"/>
        </w:rPr>
        <w:t xml:space="preserve">. </w:t>
      </w:r>
    </w:p>
    <w:p w14:paraId="48A4B153" w14:textId="69DA684D" w:rsidR="00453E6B" w:rsidRPr="00F079B1" w:rsidRDefault="00431644" w:rsidP="00453E6B">
      <w:pPr>
        <w:spacing w:before="240" w:after="240"/>
        <w:jc w:val="both"/>
      </w:pPr>
      <w:commentRangeStart w:id="467"/>
      <w:commentRangeStart w:id="468"/>
      <w:r>
        <w:rPr>
          <w:noProof/>
        </w:rPr>
        <w:drawing>
          <wp:inline distT="0" distB="0" distL="0" distR="0" wp14:anchorId="4A812DAF" wp14:editId="46DEBBE0">
            <wp:extent cx="5722620" cy="515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5158740"/>
                    </a:xfrm>
                    <a:prstGeom prst="rect">
                      <a:avLst/>
                    </a:prstGeom>
                    <a:noFill/>
                    <a:ln>
                      <a:noFill/>
                    </a:ln>
                  </pic:spPr>
                </pic:pic>
              </a:graphicData>
            </a:graphic>
          </wp:inline>
        </w:drawing>
      </w:r>
      <w:commentRangeEnd w:id="467"/>
      <w:r w:rsidR="00C83663">
        <w:rPr>
          <w:rStyle w:val="CommentReference"/>
        </w:rPr>
        <w:commentReference w:id="467"/>
      </w:r>
      <w:commentRangeEnd w:id="468"/>
      <w:r w:rsidR="002740F3">
        <w:rPr>
          <w:rStyle w:val="CommentReference"/>
        </w:rPr>
        <w:commentReference w:id="468"/>
      </w:r>
      <w:commentRangeStart w:id="469"/>
      <w:commentRangeEnd w:id="469"/>
      <w:r w:rsidR="00815099">
        <w:rPr>
          <w:rStyle w:val="CommentReference"/>
        </w:rPr>
        <w:commentReference w:id="469"/>
      </w:r>
      <w:commentRangeStart w:id="470"/>
      <w:commentRangeEnd w:id="470"/>
      <w:r w:rsidR="00B45741">
        <w:rPr>
          <w:rStyle w:val="CommentReference"/>
        </w:rPr>
        <w:commentReference w:id="470"/>
      </w:r>
    </w:p>
    <w:p w14:paraId="7133A7B3" w14:textId="7AE034CD" w:rsidR="00453E6B" w:rsidRPr="007C697E" w:rsidRDefault="00453E6B" w:rsidP="00453E6B">
      <w:pPr>
        <w:spacing w:before="240" w:after="240"/>
        <w:jc w:val="both"/>
        <w:rPr>
          <w:sz w:val="32"/>
          <w:szCs w:val="32"/>
        </w:rPr>
      </w:pPr>
      <w:r w:rsidRPr="007C697E">
        <w:rPr>
          <w:b/>
          <w:sz w:val="22"/>
          <w:szCs w:val="22"/>
        </w:rPr>
        <w:t xml:space="preserve">Figure 4. </w:t>
      </w:r>
      <w:r w:rsidR="00BC737C" w:rsidRPr="007C697E">
        <w:rPr>
          <w:b/>
          <w:sz w:val="22"/>
          <w:szCs w:val="22"/>
        </w:rPr>
        <w:t>Differential metabolomics between rhamnolipid producers and non-producers.</w:t>
      </w:r>
      <w:r w:rsidR="00BC737C" w:rsidRPr="007C697E">
        <w:rPr>
          <w:sz w:val="22"/>
          <w:szCs w:val="22"/>
        </w:rPr>
        <w:t xml:space="preserve"> </w:t>
      </w:r>
      <w:r w:rsidR="00202333" w:rsidRPr="007C697E">
        <w:rPr>
          <w:sz w:val="22"/>
          <w:szCs w:val="22"/>
        </w:rPr>
        <w:t>(</w:t>
      </w:r>
      <w:r w:rsidR="00BC737C" w:rsidRPr="007C697E">
        <w:rPr>
          <w:b/>
          <w:bCs/>
          <w:sz w:val="22"/>
          <w:szCs w:val="22"/>
        </w:rPr>
        <w:t>A</w:t>
      </w:r>
      <w:r w:rsidR="00202333" w:rsidRPr="007C697E">
        <w:rPr>
          <w:b/>
          <w:bCs/>
          <w:sz w:val="22"/>
          <w:szCs w:val="22"/>
        </w:rPr>
        <w:t>)</w:t>
      </w:r>
      <w:r w:rsidRPr="007C697E">
        <w:rPr>
          <w:sz w:val="22"/>
          <w:szCs w:val="22"/>
        </w:rPr>
        <w:t xml:space="preserve"> Score</w:t>
      </w:r>
      <w:r w:rsidR="00202333" w:rsidRPr="007C697E">
        <w:rPr>
          <w:sz w:val="22"/>
          <w:szCs w:val="22"/>
        </w:rPr>
        <w:t xml:space="preserve">s </w:t>
      </w:r>
      <w:r w:rsidRPr="007C697E">
        <w:rPr>
          <w:sz w:val="22"/>
          <w:szCs w:val="22"/>
        </w:rPr>
        <w:t xml:space="preserve">plot of the OPLS model. The strains appear separated according to whether they produce or not rhamnolipids across the predictor component (t1). </w:t>
      </w:r>
      <w:r w:rsidR="00202333" w:rsidRPr="007C697E">
        <w:rPr>
          <w:sz w:val="22"/>
          <w:szCs w:val="22"/>
        </w:rPr>
        <w:t>(</w:t>
      </w:r>
      <w:r w:rsidRPr="007C697E">
        <w:rPr>
          <w:b/>
          <w:bCs/>
          <w:sz w:val="22"/>
          <w:szCs w:val="22"/>
        </w:rPr>
        <w:t>B</w:t>
      </w:r>
      <w:r w:rsidR="00202333" w:rsidRPr="007C697E">
        <w:rPr>
          <w:sz w:val="22"/>
          <w:szCs w:val="22"/>
        </w:rPr>
        <w:t>)</w:t>
      </w:r>
      <w:r w:rsidRPr="007C697E">
        <w:rPr>
          <w:sz w:val="22"/>
          <w:szCs w:val="22"/>
        </w:rPr>
        <w:t xml:space="preserve">. Loading values for the predictor component of a selected number of metabolites, mapped to the pathways they are involved in according to KEGG database, among the ones found to be potentially altered according to FELLA algorithm. </w:t>
      </w:r>
      <w:r w:rsidR="005074F1" w:rsidRPr="007C697E">
        <w:rPr>
          <w:sz w:val="22"/>
          <w:szCs w:val="22"/>
        </w:rPr>
        <w:t>(</w:t>
      </w:r>
      <w:r w:rsidRPr="007C697E">
        <w:rPr>
          <w:b/>
          <w:bCs/>
          <w:sz w:val="22"/>
          <w:szCs w:val="22"/>
        </w:rPr>
        <w:t>C</w:t>
      </w:r>
      <w:r w:rsidR="005074F1" w:rsidRPr="007C697E">
        <w:rPr>
          <w:sz w:val="22"/>
          <w:szCs w:val="22"/>
        </w:rPr>
        <w:t>)</w:t>
      </w:r>
      <w:r w:rsidRPr="007C697E">
        <w:rPr>
          <w:sz w:val="22"/>
          <w:szCs w:val="22"/>
        </w:rPr>
        <w:t xml:space="preserve">. TCA Cycle map. The compounds that are </w:t>
      </w:r>
      <w:r w:rsidR="00AF0564" w:rsidRPr="007C697E">
        <w:rPr>
          <w:sz w:val="22"/>
          <w:szCs w:val="22"/>
        </w:rPr>
        <w:t xml:space="preserve">included </w:t>
      </w:r>
      <w:r w:rsidRPr="007C697E">
        <w:rPr>
          <w:sz w:val="22"/>
          <w:szCs w:val="22"/>
        </w:rPr>
        <w:t xml:space="preserve">in our metabolomic dataset </w:t>
      </w:r>
      <w:r w:rsidR="00AF0564" w:rsidRPr="007C697E">
        <w:rPr>
          <w:sz w:val="22"/>
          <w:szCs w:val="22"/>
        </w:rPr>
        <w:t xml:space="preserve">are highlighted </w:t>
      </w:r>
      <w:r w:rsidRPr="007C697E">
        <w:rPr>
          <w:sz w:val="22"/>
          <w:szCs w:val="22"/>
        </w:rPr>
        <w:t xml:space="preserve">in bold. The colored ones are the ones that are correlated to any of the rhamnolipid production phenotypes. </w:t>
      </w:r>
    </w:p>
    <w:p w14:paraId="44CEC43B" w14:textId="56A4626B" w:rsidR="00FC584A" w:rsidRPr="007C697E" w:rsidRDefault="00FC584A">
      <w:pPr>
        <w:spacing w:before="240" w:after="240"/>
        <w:jc w:val="both"/>
        <w:rPr>
          <w:sz w:val="32"/>
          <w:szCs w:val="32"/>
        </w:rPr>
      </w:pPr>
      <w:r w:rsidRPr="007C697E">
        <w:rPr>
          <w:sz w:val="32"/>
          <w:szCs w:val="32"/>
        </w:rPr>
        <w:br w:type="page"/>
      </w:r>
    </w:p>
    <w:p w14:paraId="40637ADE" w14:textId="06834E22" w:rsidR="00FC584A" w:rsidRPr="00F079B1" w:rsidRDefault="00E94CF8" w:rsidP="00AB23C1">
      <w:pPr>
        <w:spacing w:before="240" w:after="240"/>
        <w:jc w:val="center"/>
      </w:pPr>
      <w:r>
        <w:rPr>
          <w:noProof/>
        </w:rPr>
        <w:lastRenderedPageBreak/>
        <w:drawing>
          <wp:inline distT="0" distB="0" distL="0" distR="0" wp14:anchorId="3AAE6C22" wp14:editId="4CDAAF1B">
            <wp:extent cx="4111624" cy="6835058"/>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8349" cy="6846238"/>
                    </a:xfrm>
                    <a:prstGeom prst="rect">
                      <a:avLst/>
                    </a:prstGeom>
                    <a:noFill/>
                    <a:ln>
                      <a:noFill/>
                    </a:ln>
                  </pic:spPr>
                </pic:pic>
              </a:graphicData>
            </a:graphic>
          </wp:inline>
        </w:drawing>
      </w:r>
    </w:p>
    <w:p w14:paraId="3C257D4C" w14:textId="11BA67D5" w:rsidR="002D2BE7" w:rsidRDefault="00DD6191" w:rsidP="00FC584A">
      <w:pPr>
        <w:spacing w:before="240" w:after="240"/>
        <w:jc w:val="both"/>
        <w:rPr>
          <w:sz w:val="20"/>
          <w:szCs w:val="20"/>
        </w:rPr>
      </w:pPr>
      <w:r w:rsidRPr="00E03BBF">
        <w:rPr>
          <w:b/>
          <w:sz w:val="22"/>
          <w:szCs w:val="22"/>
        </w:rPr>
        <w:t xml:space="preserve">Supplementary </w:t>
      </w:r>
      <w:r w:rsidR="00FC584A" w:rsidRPr="00E03BBF">
        <w:rPr>
          <w:b/>
          <w:sz w:val="22"/>
          <w:szCs w:val="22"/>
        </w:rPr>
        <w:t xml:space="preserve">Figure </w:t>
      </w:r>
      <w:r w:rsidR="00BE7588" w:rsidRPr="00E03BBF">
        <w:rPr>
          <w:b/>
          <w:sz w:val="22"/>
          <w:szCs w:val="22"/>
        </w:rPr>
        <w:t>6</w:t>
      </w:r>
      <w:r w:rsidR="00FC584A" w:rsidRPr="00E03BBF">
        <w:rPr>
          <w:b/>
          <w:sz w:val="22"/>
          <w:szCs w:val="22"/>
        </w:rPr>
        <w:t xml:space="preserve">. </w:t>
      </w:r>
      <w:r w:rsidR="000B7CD2" w:rsidRPr="00E03BBF">
        <w:rPr>
          <w:bCs/>
          <w:sz w:val="22"/>
          <w:szCs w:val="22"/>
        </w:rPr>
        <w:t xml:space="preserve">The </w:t>
      </w:r>
      <w:r w:rsidR="000B7CD2" w:rsidRPr="00E03BBF">
        <w:rPr>
          <w:sz w:val="22"/>
          <w:szCs w:val="22"/>
        </w:rPr>
        <w:t>l</w:t>
      </w:r>
      <w:r w:rsidR="00FC584A" w:rsidRPr="00E03BBF">
        <w:rPr>
          <w:sz w:val="22"/>
          <w:szCs w:val="22"/>
        </w:rPr>
        <w:t>oading</w:t>
      </w:r>
      <w:r w:rsidR="000B7CD2" w:rsidRPr="00E03BBF">
        <w:rPr>
          <w:sz w:val="22"/>
          <w:szCs w:val="22"/>
        </w:rPr>
        <w:t xml:space="preserve"> values</w:t>
      </w:r>
      <w:r w:rsidR="00FC584A" w:rsidRPr="00E03BBF">
        <w:rPr>
          <w:sz w:val="22"/>
          <w:szCs w:val="22"/>
        </w:rPr>
        <w:t xml:space="preserve"> of </w:t>
      </w:r>
      <w:r w:rsidR="000B7CD2" w:rsidRPr="00E03BBF">
        <w:rPr>
          <w:sz w:val="22"/>
          <w:szCs w:val="22"/>
        </w:rPr>
        <w:t>all</w:t>
      </w:r>
      <w:r w:rsidR="00FC584A" w:rsidRPr="00E03BBF">
        <w:rPr>
          <w:sz w:val="22"/>
          <w:szCs w:val="22"/>
        </w:rPr>
        <w:t xml:space="preserve"> predictive </w:t>
      </w:r>
      <w:r w:rsidR="000B7CD2" w:rsidRPr="00E03BBF">
        <w:rPr>
          <w:sz w:val="22"/>
          <w:szCs w:val="22"/>
        </w:rPr>
        <w:t xml:space="preserve">metabolites </w:t>
      </w:r>
      <w:r w:rsidR="00FC584A" w:rsidRPr="00E03BBF">
        <w:rPr>
          <w:sz w:val="22"/>
          <w:szCs w:val="22"/>
        </w:rPr>
        <w:t>of the OPLS-DA model</w:t>
      </w:r>
      <w:r w:rsidR="000B7CD2" w:rsidRPr="00E03BBF">
        <w:rPr>
          <w:sz w:val="22"/>
          <w:szCs w:val="22"/>
        </w:rPr>
        <w:t xml:space="preserve">. </w:t>
      </w:r>
      <w:r w:rsidR="00FC584A" w:rsidRPr="00E03BBF">
        <w:rPr>
          <w:sz w:val="22"/>
          <w:szCs w:val="22"/>
        </w:rPr>
        <w:t xml:space="preserve">The differential metabolites between producers and non-producers were determined by a Mann Whitney test (adjusted </w:t>
      </w:r>
      <w:r w:rsidR="00FC584A" w:rsidRPr="00E03BBF">
        <w:rPr>
          <w:i/>
          <w:sz w:val="22"/>
          <w:szCs w:val="22"/>
        </w:rPr>
        <w:t>p-</w:t>
      </w:r>
      <w:r w:rsidR="00FC584A" w:rsidRPr="00E03BBF">
        <w:rPr>
          <w:sz w:val="22"/>
          <w:szCs w:val="22"/>
        </w:rPr>
        <w:t>values with Bonferroni-Hochberg method) with a level of significance of 0.05 (bars with black outline) and used as input for a metabolic pathway enrichment with FELLA algorithm. The colors indicate the mapped</w:t>
      </w:r>
      <w:r w:rsidR="002A4468" w:rsidRPr="00E03BBF">
        <w:rPr>
          <w:sz w:val="22"/>
          <w:szCs w:val="22"/>
        </w:rPr>
        <w:t xml:space="preserve"> metabolite</w:t>
      </w:r>
      <w:r w:rsidR="00FC584A" w:rsidRPr="00E03BBF">
        <w:rPr>
          <w:sz w:val="22"/>
          <w:szCs w:val="22"/>
        </w:rPr>
        <w:t xml:space="preserve"> pathway for each metabolite. </w:t>
      </w:r>
      <w:r w:rsidR="002D2BE7">
        <w:rPr>
          <w:sz w:val="20"/>
          <w:szCs w:val="20"/>
        </w:rPr>
        <w:br w:type="page"/>
      </w:r>
    </w:p>
    <w:p w14:paraId="0544A7F3" w14:textId="77777777" w:rsidR="002D2BE7" w:rsidRPr="00F079B1" w:rsidRDefault="002D2BE7" w:rsidP="002D2BE7">
      <w:pPr>
        <w:spacing w:before="240" w:after="240"/>
        <w:jc w:val="center"/>
      </w:pPr>
      <w:r w:rsidRPr="00F079B1">
        <w:rPr>
          <w:noProof/>
        </w:rPr>
        <w:lastRenderedPageBreak/>
        <w:drawing>
          <wp:inline distT="114300" distB="114300" distL="114300" distR="114300" wp14:anchorId="33EB69FB" wp14:editId="694D97E6">
            <wp:extent cx="3849495" cy="2052638"/>
            <wp:effectExtent l="0" t="0" r="0" b="0"/>
            <wp:docPr id="20" name="image4.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849495" cy="2052638"/>
                    </a:xfrm>
                    <a:prstGeom prst="rect">
                      <a:avLst/>
                    </a:prstGeom>
                    <a:ln/>
                  </pic:spPr>
                </pic:pic>
              </a:graphicData>
            </a:graphic>
          </wp:inline>
        </w:drawing>
      </w:r>
    </w:p>
    <w:p w14:paraId="436D604E" w14:textId="2B07006B" w:rsidR="00407C45" w:rsidRPr="007775FC" w:rsidRDefault="008C4FD3" w:rsidP="002D2BE7">
      <w:pPr>
        <w:spacing w:before="240" w:after="240"/>
        <w:jc w:val="both"/>
        <w:rPr>
          <w:sz w:val="21"/>
          <w:szCs w:val="21"/>
        </w:rPr>
      </w:pPr>
      <w:r w:rsidRPr="007775FC">
        <w:rPr>
          <w:b/>
          <w:sz w:val="22"/>
          <w:szCs w:val="22"/>
        </w:rPr>
        <w:t xml:space="preserve">Supplementary </w:t>
      </w:r>
      <w:r w:rsidR="002D2BE7" w:rsidRPr="007775FC">
        <w:rPr>
          <w:b/>
          <w:sz w:val="22"/>
          <w:szCs w:val="22"/>
        </w:rPr>
        <w:t xml:space="preserve">Figure </w:t>
      </w:r>
      <w:r w:rsidR="003E7B07" w:rsidRPr="007775FC">
        <w:rPr>
          <w:b/>
          <w:sz w:val="22"/>
          <w:szCs w:val="22"/>
        </w:rPr>
        <w:t>7</w:t>
      </w:r>
      <w:r w:rsidR="002D2BE7" w:rsidRPr="007775FC">
        <w:rPr>
          <w:b/>
          <w:sz w:val="22"/>
          <w:szCs w:val="22"/>
        </w:rPr>
        <w:t xml:space="preserve">. </w:t>
      </w:r>
      <w:r w:rsidR="002D2BE7" w:rsidRPr="007775FC">
        <w:rPr>
          <w:sz w:val="22"/>
          <w:szCs w:val="22"/>
        </w:rPr>
        <w:t xml:space="preserve">Volcano plot of metabolomics data between wild-type </w:t>
      </w:r>
      <w:r w:rsidR="002D2BE7" w:rsidRPr="007775FC">
        <w:rPr>
          <w:i/>
          <w:sz w:val="22"/>
          <w:szCs w:val="22"/>
        </w:rPr>
        <w:t xml:space="preserve">P. aeruginosa </w:t>
      </w:r>
      <w:r w:rsidR="002D2BE7" w:rsidRPr="007775FC">
        <w:rPr>
          <w:sz w:val="22"/>
          <w:szCs w:val="22"/>
        </w:rPr>
        <w:t xml:space="preserve">UCBPP-PA14 strain and its </w:t>
      </w:r>
      <w:proofErr w:type="spellStart"/>
      <w:r w:rsidR="002D2BE7" w:rsidRPr="007775FC">
        <w:rPr>
          <w:i/>
          <w:sz w:val="22"/>
          <w:szCs w:val="22"/>
        </w:rPr>
        <w:t>rhlA</w:t>
      </w:r>
      <w:proofErr w:type="spellEnd"/>
      <w:r w:rsidR="002D2BE7" w:rsidRPr="007775FC">
        <w:rPr>
          <w:sz w:val="22"/>
          <w:szCs w:val="22"/>
        </w:rPr>
        <w:t xml:space="preserve"> mutant (replotted </w:t>
      </w:r>
      <w:r w:rsidR="00CB7D22" w:rsidRPr="007775FC">
        <w:rPr>
          <w:sz w:val="22"/>
          <w:szCs w:val="22"/>
        </w:rPr>
        <w:t xml:space="preserve">with permission </w:t>
      </w:r>
      <w:r w:rsidR="002D2BE7" w:rsidRPr="007775FC">
        <w:rPr>
          <w:sz w:val="22"/>
          <w:szCs w:val="22"/>
        </w:rPr>
        <w:t xml:space="preserve">from </w:t>
      </w:r>
      <w:r w:rsidR="00E55CAA" w:rsidRPr="007775FC">
        <w:rPr>
          <w:sz w:val="22"/>
          <w:szCs w:val="22"/>
        </w:rPr>
        <w:fldChar w:fldCharType="begin"/>
      </w:r>
      <w:r w:rsidR="00E55CAA" w:rsidRPr="007775FC">
        <w:rPr>
          <w:sz w:val="22"/>
          <w:szCs w:val="22"/>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E55CAA" w:rsidRPr="007775FC">
        <w:rPr>
          <w:sz w:val="22"/>
          <w:szCs w:val="22"/>
        </w:rPr>
        <w:fldChar w:fldCharType="separate"/>
      </w:r>
      <w:r w:rsidR="007272A4" w:rsidRPr="007272A4">
        <w:rPr>
          <w:noProof/>
          <w:sz w:val="22"/>
          <w:szCs w:val="22"/>
        </w:rPr>
        <w:t xml:space="preserve">(Boyle </w:t>
      </w:r>
      <w:r w:rsidR="007272A4" w:rsidRPr="007272A4">
        <w:rPr>
          <w:i/>
          <w:noProof/>
          <w:sz w:val="22"/>
          <w:szCs w:val="22"/>
        </w:rPr>
        <w:t>et al</w:t>
      </w:r>
      <w:r w:rsidR="007272A4" w:rsidRPr="007272A4">
        <w:rPr>
          <w:noProof/>
          <w:sz w:val="22"/>
          <w:szCs w:val="22"/>
        </w:rPr>
        <w:t>, 2017)</w:t>
      </w:r>
      <w:r w:rsidR="00E55CAA" w:rsidRPr="007775FC">
        <w:rPr>
          <w:sz w:val="22"/>
          <w:szCs w:val="22"/>
        </w:rPr>
        <w:fldChar w:fldCharType="end"/>
      </w:r>
      <w:r w:rsidR="00E55CAA" w:rsidRPr="007775FC">
        <w:rPr>
          <w:sz w:val="22"/>
          <w:szCs w:val="22"/>
        </w:rPr>
        <w:t>).</w:t>
      </w:r>
      <w:r w:rsidR="00407C45" w:rsidRPr="007775FC">
        <w:rPr>
          <w:sz w:val="21"/>
          <w:szCs w:val="21"/>
        </w:rPr>
        <w:br w:type="page"/>
      </w:r>
    </w:p>
    <w:p w14:paraId="0DD18854" w14:textId="77777777" w:rsidR="00407C45" w:rsidRPr="00F079B1" w:rsidRDefault="00407C45" w:rsidP="00407C45">
      <w:pPr>
        <w:spacing w:before="240" w:after="240"/>
        <w:jc w:val="center"/>
        <w:rPr>
          <w:sz w:val="20"/>
          <w:szCs w:val="20"/>
        </w:rPr>
      </w:pPr>
      <w:r w:rsidRPr="00F079B1">
        <w:rPr>
          <w:noProof/>
          <w:sz w:val="20"/>
          <w:szCs w:val="20"/>
        </w:rPr>
        <w:lastRenderedPageBreak/>
        <w:drawing>
          <wp:inline distT="114300" distB="114300" distL="114300" distR="114300" wp14:anchorId="0ED762E5" wp14:editId="77F9B119">
            <wp:extent cx="4710113" cy="3286125"/>
            <wp:effectExtent l="0" t="0" r="0" b="0"/>
            <wp:docPr id="22" name="image15.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710113" cy="3286125"/>
                    </a:xfrm>
                    <a:prstGeom prst="rect">
                      <a:avLst/>
                    </a:prstGeom>
                    <a:ln/>
                  </pic:spPr>
                </pic:pic>
              </a:graphicData>
            </a:graphic>
          </wp:inline>
        </w:drawing>
      </w:r>
    </w:p>
    <w:p w14:paraId="3A67A93A" w14:textId="62029D82" w:rsidR="00407C45" w:rsidRPr="00B95E22" w:rsidRDefault="00407C45" w:rsidP="00407C45">
      <w:pPr>
        <w:spacing w:before="240" w:after="240"/>
        <w:jc w:val="both"/>
        <w:rPr>
          <w:sz w:val="22"/>
          <w:szCs w:val="22"/>
          <w:highlight w:val="white"/>
        </w:rPr>
      </w:pPr>
      <w:r w:rsidRPr="00B95E22">
        <w:rPr>
          <w:b/>
          <w:sz w:val="22"/>
          <w:szCs w:val="22"/>
        </w:rPr>
        <w:t>Figure 5</w:t>
      </w:r>
      <w:r w:rsidRPr="00B95E22">
        <w:rPr>
          <w:sz w:val="22"/>
          <w:szCs w:val="22"/>
        </w:rPr>
        <w:t xml:space="preserve"> Growth and rhamnolipid secretion are constrained by redox status. The redox stress levels are perturbed by altering fluxes of NADH (reduced nicotinamide adenine dinucleotide; </w:t>
      </w:r>
      <w:r w:rsidRPr="00B95E22">
        <w:rPr>
          <w:b/>
          <w:sz w:val="22"/>
          <w:szCs w:val="22"/>
        </w:rPr>
        <w:t>A</w:t>
      </w:r>
      <w:r w:rsidRPr="00B95E22">
        <w:rPr>
          <w:sz w:val="22"/>
          <w:szCs w:val="22"/>
        </w:rPr>
        <w:t xml:space="preserve">), NADPH (reduced nicotinamide adenine dinucleotide phosphate; </w:t>
      </w:r>
      <w:r w:rsidRPr="00B95E22">
        <w:rPr>
          <w:b/>
          <w:sz w:val="22"/>
          <w:szCs w:val="22"/>
        </w:rPr>
        <w:t>B</w:t>
      </w:r>
      <w:r w:rsidRPr="00B95E22">
        <w:rPr>
          <w:sz w:val="22"/>
          <w:szCs w:val="22"/>
        </w:rPr>
        <w:t xml:space="preserve">) and GSH (reduced glutathione; </w:t>
      </w:r>
      <w:r w:rsidRPr="00B95E22">
        <w:rPr>
          <w:b/>
          <w:sz w:val="22"/>
          <w:szCs w:val="22"/>
        </w:rPr>
        <w:t>C</w:t>
      </w:r>
      <w:r w:rsidRPr="00B95E22">
        <w:rPr>
          <w:sz w:val="22"/>
          <w:szCs w:val="22"/>
        </w:rPr>
        <w:t xml:space="preserve">). Upper panels are predicted maximum growth rates and lower panels are predicted maximum byproduct secretion fluxes.  C:N indicates the carbon-to-nitrogen ratio between glycerol and ammonium in the culture medium. Abbreviations: HAA: </w:t>
      </w:r>
      <w:r w:rsidRPr="00B95E22">
        <w:rPr>
          <w:sz w:val="22"/>
          <w:szCs w:val="22"/>
          <w:highlight w:val="white"/>
        </w:rPr>
        <w:t xml:space="preserve">3-(3-hydroxyalkanoyloxy) </w:t>
      </w:r>
      <w:proofErr w:type="spellStart"/>
      <w:r w:rsidRPr="00B95E22">
        <w:rPr>
          <w:sz w:val="22"/>
          <w:szCs w:val="22"/>
          <w:highlight w:val="white"/>
        </w:rPr>
        <w:t>alkanoate</w:t>
      </w:r>
      <w:proofErr w:type="spellEnd"/>
      <w:r w:rsidRPr="00B95E22">
        <w:rPr>
          <w:sz w:val="22"/>
          <w:szCs w:val="22"/>
          <w:highlight w:val="white"/>
        </w:rPr>
        <w:t xml:space="preserve">; </w:t>
      </w:r>
      <w:proofErr w:type="spellStart"/>
      <w:r w:rsidRPr="00B95E22">
        <w:rPr>
          <w:sz w:val="22"/>
          <w:szCs w:val="22"/>
          <w:highlight w:val="white"/>
        </w:rPr>
        <w:t>monoRL</w:t>
      </w:r>
      <w:proofErr w:type="spellEnd"/>
      <w:r w:rsidRPr="00B95E22">
        <w:rPr>
          <w:sz w:val="22"/>
          <w:szCs w:val="22"/>
          <w:highlight w:val="white"/>
        </w:rPr>
        <w:t xml:space="preserve">: </w:t>
      </w:r>
      <w:proofErr w:type="spellStart"/>
      <w:r w:rsidRPr="00B95E22">
        <w:rPr>
          <w:sz w:val="22"/>
          <w:szCs w:val="22"/>
          <w:highlight w:val="white"/>
        </w:rPr>
        <w:t>monorhamnolipid</w:t>
      </w:r>
      <w:proofErr w:type="spellEnd"/>
      <w:r w:rsidRPr="00B95E22">
        <w:rPr>
          <w:sz w:val="22"/>
          <w:szCs w:val="22"/>
          <w:highlight w:val="white"/>
        </w:rPr>
        <w:t xml:space="preserve">; </w:t>
      </w:r>
      <w:proofErr w:type="spellStart"/>
      <w:r w:rsidRPr="00B95E22">
        <w:rPr>
          <w:sz w:val="22"/>
          <w:szCs w:val="22"/>
          <w:highlight w:val="white"/>
        </w:rPr>
        <w:t>diRL</w:t>
      </w:r>
      <w:proofErr w:type="spellEnd"/>
      <w:r w:rsidRPr="00B95E22">
        <w:rPr>
          <w:sz w:val="22"/>
          <w:szCs w:val="22"/>
          <w:highlight w:val="white"/>
        </w:rPr>
        <w:t xml:space="preserve">: </w:t>
      </w:r>
      <w:proofErr w:type="spellStart"/>
      <w:r w:rsidRPr="00B95E22">
        <w:rPr>
          <w:sz w:val="22"/>
          <w:szCs w:val="22"/>
          <w:highlight w:val="white"/>
        </w:rPr>
        <w:t>dirhamnolipid</w:t>
      </w:r>
      <w:proofErr w:type="spellEnd"/>
      <w:r w:rsidRPr="00B95E22">
        <w:rPr>
          <w:sz w:val="22"/>
          <w:szCs w:val="22"/>
          <w:highlight w:val="white"/>
        </w:rPr>
        <w:t xml:space="preserve">; </w:t>
      </w:r>
      <w:proofErr w:type="spellStart"/>
      <w:r w:rsidRPr="00B95E22">
        <w:rPr>
          <w:sz w:val="22"/>
          <w:szCs w:val="22"/>
          <w:highlight w:val="white"/>
        </w:rPr>
        <w:t>aKG</w:t>
      </w:r>
      <w:proofErr w:type="spellEnd"/>
      <w:r w:rsidRPr="00B95E22">
        <w:rPr>
          <w:sz w:val="22"/>
          <w:szCs w:val="22"/>
          <w:highlight w:val="white"/>
        </w:rPr>
        <w:t>: alpha-ketoglutarate.</w:t>
      </w:r>
      <w:r w:rsidRPr="00B95E22">
        <w:rPr>
          <w:color w:val="FF00FF"/>
          <w:sz w:val="22"/>
          <w:szCs w:val="22"/>
          <w:highlight w:val="white"/>
        </w:rPr>
        <w:br w:type="page"/>
      </w:r>
    </w:p>
    <w:p w14:paraId="51621DF3" w14:textId="77777777" w:rsidR="00407C45" w:rsidRPr="00F079B1" w:rsidRDefault="00407C45" w:rsidP="00407C45">
      <w:pPr>
        <w:spacing w:before="240" w:after="240"/>
        <w:jc w:val="both"/>
        <w:rPr>
          <w:color w:val="FF00FF"/>
          <w:sz w:val="20"/>
          <w:szCs w:val="20"/>
        </w:rPr>
      </w:pPr>
    </w:p>
    <w:p w14:paraId="35D3DE14" w14:textId="77777777" w:rsidR="00407C45" w:rsidRPr="00F079B1" w:rsidRDefault="00407C45" w:rsidP="00407C45">
      <w:pPr>
        <w:spacing w:before="240" w:after="240"/>
        <w:jc w:val="both"/>
        <w:rPr>
          <w:sz w:val="20"/>
          <w:szCs w:val="20"/>
        </w:rPr>
      </w:pPr>
    </w:p>
    <w:p w14:paraId="1BFB6E19" w14:textId="77777777" w:rsidR="00407C45" w:rsidRPr="00F079B1" w:rsidRDefault="00407C45" w:rsidP="00407C45">
      <w:pPr>
        <w:spacing w:before="240" w:after="240"/>
        <w:jc w:val="center"/>
        <w:rPr>
          <w:sz w:val="20"/>
          <w:szCs w:val="20"/>
        </w:rPr>
      </w:pPr>
      <w:r w:rsidRPr="00F079B1">
        <w:rPr>
          <w:noProof/>
          <w:sz w:val="20"/>
          <w:szCs w:val="20"/>
        </w:rPr>
        <w:drawing>
          <wp:inline distT="114300" distB="114300" distL="114300" distR="114300" wp14:anchorId="410BF7FB" wp14:editId="1867151C">
            <wp:extent cx="2676525" cy="2886075"/>
            <wp:effectExtent l="0" t="0" r="3175" b="0"/>
            <wp:docPr id="21" name="image6.png" descr="A picture containing kite, flying, firework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676905" cy="2886485"/>
                    </a:xfrm>
                    <a:prstGeom prst="rect">
                      <a:avLst/>
                    </a:prstGeom>
                    <a:ln/>
                  </pic:spPr>
                </pic:pic>
              </a:graphicData>
            </a:graphic>
          </wp:inline>
        </w:drawing>
      </w:r>
    </w:p>
    <w:p w14:paraId="426544FD" w14:textId="4E0D136B" w:rsidR="00423EEC" w:rsidRPr="00CA0BA6" w:rsidRDefault="00DA2EB1" w:rsidP="00CA0BA6">
      <w:pPr>
        <w:spacing w:before="240" w:after="240"/>
        <w:jc w:val="both"/>
        <w:rPr>
          <w:sz w:val="22"/>
          <w:szCs w:val="22"/>
          <w:highlight w:val="white"/>
        </w:rPr>
      </w:pPr>
      <w:r w:rsidRPr="00B7496D">
        <w:rPr>
          <w:b/>
          <w:sz w:val="22"/>
          <w:szCs w:val="22"/>
        </w:rPr>
        <w:t xml:space="preserve">Supplementary </w:t>
      </w:r>
      <w:r w:rsidR="00407C45" w:rsidRPr="00B7496D">
        <w:rPr>
          <w:b/>
          <w:sz w:val="22"/>
          <w:szCs w:val="22"/>
        </w:rPr>
        <w:t xml:space="preserve">Figure </w:t>
      </w:r>
      <w:r w:rsidR="00277868" w:rsidRPr="00B7496D">
        <w:rPr>
          <w:b/>
          <w:sz w:val="22"/>
          <w:szCs w:val="22"/>
        </w:rPr>
        <w:t>8</w:t>
      </w:r>
      <w:r w:rsidRPr="00B7496D">
        <w:rPr>
          <w:b/>
          <w:sz w:val="22"/>
          <w:szCs w:val="22"/>
        </w:rPr>
        <w:t>.</w:t>
      </w:r>
      <w:r w:rsidR="00407C45" w:rsidRPr="00B7496D">
        <w:rPr>
          <w:sz w:val="22"/>
          <w:szCs w:val="22"/>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00407C45" w:rsidRPr="00B7496D">
        <w:rPr>
          <w:sz w:val="22"/>
          <w:szCs w:val="22"/>
          <w:highlight w:val="white"/>
        </w:rPr>
        <w:t>3-(3-hydroxyalkanoyloxy)</w:t>
      </w:r>
      <w:proofErr w:type="spellStart"/>
      <w:r w:rsidR="00407C45" w:rsidRPr="00B7496D">
        <w:rPr>
          <w:sz w:val="22"/>
          <w:szCs w:val="22"/>
          <w:highlight w:val="white"/>
        </w:rPr>
        <w:t>alkanoate</w:t>
      </w:r>
      <w:proofErr w:type="spellEnd"/>
      <w:r w:rsidR="00407C45" w:rsidRPr="00B7496D">
        <w:rPr>
          <w:sz w:val="22"/>
          <w:szCs w:val="22"/>
          <w:highlight w:val="white"/>
        </w:rPr>
        <w:t xml:space="preserve">; </w:t>
      </w:r>
      <w:proofErr w:type="spellStart"/>
      <w:r w:rsidR="00407C45" w:rsidRPr="00B7496D">
        <w:rPr>
          <w:sz w:val="22"/>
          <w:szCs w:val="22"/>
          <w:highlight w:val="white"/>
        </w:rPr>
        <w:t>monoRL</w:t>
      </w:r>
      <w:proofErr w:type="spellEnd"/>
      <w:r w:rsidR="00407C45" w:rsidRPr="00B7496D">
        <w:rPr>
          <w:sz w:val="22"/>
          <w:szCs w:val="22"/>
          <w:highlight w:val="white"/>
        </w:rPr>
        <w:t xml:space="preserve">: </w:t>
      </w:r>
      <w:proofErr w:type="spellStart"/>
      <w:r w:rsidR="00407C45" w:rsidRPr="00B7496D">
        <w:rPr>
          <w:sz w:val="22"/>
          <w:szCs w:val="22"/>
          <w:highlight w:val="white"/>
        </w:rPr>
        <w:t>monorhamnolipid</w:t>
      </w:r>
      <w:proofErr w:type="spellEnd"/>
      <w:r w:rsidR="00407C45" w:rsidRPr="00B7496D">
        <w:rPr>
          <w:sz w:val="22"/>
          <w:szCs w:val="22"/>
          <w:highlight w:val="white"/>
        </w:rPr>
        <w:t xml:space="preserve">; </w:t>
      </w:r>
      <w:proofErr w:type="spellStart"/>
      <w:r w:rsidR="00407C45" w:rsidRPr="00B7496D">
        <w:rPr>
          <w:sz w:val="22"/>
          <w:szCs w:val="22"/>
          <w:highlight w:val="white"/>
        </w:rPr>
        <w:t>diRL</w:t>
      </w:r>
      <w:proofErr w:type="spellEnd"/>
      <w:r w:rsidR="00407C45" w:rsidRPr="00B7496D">
        <w:rPr>
          <w:sz w:val="22"/>
          <w:szCs w:val="22"/>
          <w:highlight w:val="white"/>
        </w:rPr>
        <w:t xml:space="preserve">: </w:t>
      </w:r>
      <w:proofErr w:type="spellStart"/>
      <w:r w:rsidR="00407C45" w:rsidRPr="00B7496D">
        <w:rPr>
          <w:sz w:val="22"/>
          <w:szCs w:val="22"/>
          <w:highlight w:val="white"/>
        </w:rPr>
        <w:t>dirhamnolipid</w:t>
      </w:r>
      <w:proofErr w:type="spellEnd"/>
      <w:r w:rsidR="00407C45" w:rsidRPr="00B7496D">
        <w:rPr>
          <w:sz w:val="22"/>
          <w:szCs w:val="22"/>
          <w:highlight w:val="white"/>
        </w:rPr>
        <w:t xml:space="preserve">; </w:t>
      </w:r>
      <w:proofErr w:type="spellStart"/>
      <w:r w:rsidR="00407C45" w:rsidRPr="00B7496D">
        <w:rPr>
          <w:sz w:val="22"/>
          <w:szCs w:val="22"/>
          <w:highlight w:val="white"/>
        </w:rPr>
        <w:t>aKG</w:t>
      </w:r>
      <w:proofErr w:type="spellEnd"/>
      <w:r w:rsidR="00407C45" w:rsidRPr="00B7496D">
        <w:rPr>
          <w:sz w:val="22"/>
          <w:szCs w:val="22"/>
          <w:highlight w:val="white"/>
        </w:rPr>
        <w:t>: alpha-ketoglutarate.</w:t>
      </w:r>
      <w:r w:rsidR="00BC06D9">
        <w:rPr>
          <w:sz w:val="20"/>
          <w:szCs w:val="20"/>
        </w:rPr>
        <w:br w:type="page"/>
      </w:r>
      <w:r w:rsidR="00997ACA">
        <w:rPr>
          <w:noProof/>
          <w:sz w:val="22"/>
          <w:szCs w:val="22"/>
        </w:rPr>
        <w:lastRenderedPageBreak/>
        <w:drawing>
          <wp:inline distT="0" distB="0" distL="0" distR="0" wp14:anchorId="66AEBC98" wp14:editId="6D0488AB">
            <wp:extent cx="5733415" cy="454977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_succinate_growth_curve_colored_by_phase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4549775"/>
                    </a:xfrm>
                    <a:prstGeom prst="rect">
                      <a:avLst/>
                    </a:prstGeom>
                  </pic:spPr>
                </pic:pic>
              </a:graphicData>
            </a:graphic>
          </wp:inline>
        </w:drawing>
      </w:r>
    </w:p>
    <w:p w14:paraId="02B321D6" w14:textId="77777777" w:rsidR="005D5719" w:rsidRDefault="00423EEC" w:rsidP="00423EEC">
      <w:pPr>
        <w:spacing w:before="240" w:after="240"/>
        <w:rPr>
          <w:bCs/>
          <w:sz w:val="22"/>
          <w:szCs w:val="22"/>
        </w:rPr>
      </w:pPr>
      <w:r w:rsidRPr="009F47B5">
        <w:rPr>
          <w:b/>
          <w:sz w:val="22"/>
          <w:szCs w:val="22"/>
        </w:rPr>
        <w:t xml:space="preserve">Supplementary Figure </w:t>
      </w:r>
      <w:r w:rsidR="00383ACF" w:rsidRPr="009F47B5">
        <w:rPr>
          <w:b/>
          <w:sz w:val="22"/>
          <w:szCs w:val="22"/>
        </w:rPr>
        <w:t>9</w:t>
      </w:r>
      <w:r w:rsidRPr="009F47B5">
        <w:rPr>
          <w:b/>
          <w:sz w:val="22"/>
          <w:szCs w:val="22"/>
        </w:rPr>
        <w:t xml:space="preserve">. </w:t>
      </w:r>
      <w:r w:rsidRPr="009F47B5">
        <w:rPr>
          <w:bCs/>
          <w:sz w:val="22"/>
          <w:szCs w:val="22"/>
        </w:rPr>
        <w:t xml:space="preserve">Growth curve of </w:t>
      </w:r>
      <w:r w:rsidRPr="009F47B5">
        <w:rPr>
          <w:bCs/>
          <w:i/>
          <w:iCs/>
          <w:sz w:val="22"/>
          <w:szCs w:val="22"/>
        </w:rPr>
        <w:t>Pseudomonas aeruginosa</w:t>
      </w:r>
      <w:r w:rsidRPr="009F47B5">
        <w:rPr>
          <w:bCs/>
          <w:sz w:val="22"/>
          <w:szCs w:val="22"/>
        </w:rPr>
        <w:t xml:space="preserve"> strain</w:t>
      </w:r>
      <w:r w:rsidR="00F73C5A" w:rsidRPr="009F47B5">
        <w:rPr>
          <w:bCs/>
          <w:sz w:val="22"/>
          <w:szCs w:val="22"/>
        </w:rPr>
        <w:t>s in succinate minimal medium. Phase I, II, and III are colored by red, blue and green respectively.</w:t>
      </w:r>
      <w:r w:rsidR="005D5719">
        <w:rPr>
          <w:bCs/>
          <w:sz w:val="22"/>
          <w:szCs w:val="22"/>
        </w:rPr>
        <w:br w:type="page"/>
      </w:r>
    </w:p>
    <w:p w14:paraId="7B816663" w14:textId="77777777" w:rsidR="005D5719" w:rsidRDefault="005D5719" w:rsidP="005D5719">
      <w:pPr>
        <w:spacing w:before="240" w:after="240"/>
        <w:jc w:val="center"/>
        <w:rPr>
          <w:bCs/>
          <w:sz w:val="22"/>
          <w:szCs w:val="22"/>
        </w:rPr>
      </w:pPr>
      <w:r>
        <w:rPr>
          <w:bCs/>
          <w:noProof/>
          <w:sz w:val="22"/>
          <w:szCs w:val="22"/>
        </w:rPr>
        <w:lastRenderedPageBreak/>
        <w:drawing>
          <wp:inline distT="0" distB="0" distL="0" distR="0" wp14:anchorId="00343B29" wp14:editId="104B9C1D">
            <wp:extent cx="2697480" cy="6180185"/>
            <wp:effectExtent l="0" t="0" r="0" b="5080"/>
            <wp:docPr id="8" name="Picture 8" descr="A picture containing outdoor, large, black,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arison_growht_curve_feature_in_glycerol_succina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3570" cy="6194138"/>
                    </a:xfrm>
                    <a:prstGeom prst="rect">
                      <a:avLst/>
                    </a:prstGeom>
                  </pic:spPr>
                </pic:pic>
              </a:graphicData>
            </a:graphic>
          </wp:inline>
        </w:drawing>
      </w:r>
    </w:p>
    <w:p w14:paraId="514A4FD5" w14:textId="21AB924F" w:rsidR="00C34952" w:rsidRDefault="005D5719" w:rsidP="00C34952">
      <w:pPr>
        <w:spacing w:before="240" w:after="240"/>
        <w:jc w:val="center"/>
        <w:rPr>
          <w:bCs/>
          <w:sz w:val="22"/>
          <w:szCs w:val="22"/>
        </w:rPr>
      </w:pPr>
      <w:r w:rsidRPr="009F47B5">
        <w:rPr>
          <w:b/>
          <w:sz w:val="22"/>
          <w:szCs w:val="22"/>
        </w:rPr>
        <w:t xml:space="preserve">Supplementary Figure </w:t>
      </w:r>
      <w:r>
        <w:rPr>
          <w:b/>
          <w:sz w:val="22"/>
          <w:szCs w:val="22"/>
        </w:rPr>
        <w:t>10</w:t>
      </w:r>
      <w:r w:rsidRPr="009F47B5">
        <w:rPr>
          <w:b/>
          <w:sz w:val="22"/>
          <w:szCs w:val="22"/>
        </w:rPr>
        <w:t xml:space="preserve">. </w:t>
      </w:r>
      <w:r w:rsidR="00551CBC">
        <w:rPr>
          <w:bCs/>
          <w:sz w:val="22"/>
          <w:szCs w:val="22"/>
        </w:rPr>
        <w:t xml:space="preserve">Comparison of growth curve features of </w:t>
      </w:r>
      <w:r w:rsidRPr="009F47B5">
        <w:rPr>
          <w:bCs/>
          <w:i/>
          <w:iCs/>
          <w:sz w:val="22"/>
          <w:szCs w:val="22"/>
        </w:rPr>
        <w:t>Pseudomonas aeruginosa</w:t>
      </w:r>
      <w:r w:rsidRPr="009F47B5">
        <w:rPr>
          <w:bCs/>
          <w:sz w:val="22"/>
          <w:szCs w:val="22"/>
        </w:rPr>
        <w:t xml:space="preserve"> strains </w:t>
      </w:r>
      <w:r w:rsidR="00551CBC">
        <w:rPr>
          <w:bCs/>
          <w:sz w:val="22"/>
          <w:szCs w:val="22"/>
        </w:rPr>
        <w:t xml:space="preserve">grown </w:t>
      </w:r>
      <w:r w:rsidRPr="009F47B5">
        <w:rPr>
          <w:bCs/>
          <w:sz w:val="22"/>
          <w:szCs w:val="22"/>
        </w:rPr>
        <w:t xml:space="preserve">in </w:t>
      </w:r>
      <w:r w:rsidR="00551CBC">
        <w:rPr>
          <w:bCs/>
          <w:sz w:val="22"/>
          <w:szCs w:val="22"/>
        </w:rPr>
        <w:t xml:space="preserve">glycerol and </w:t>
      </w:r>
      <w:r w:rsidRPr="009F47B5">
        <w:rPr>
          <w:bCs/>
          <w:sz w:val="22"/>
          <w:szCs w:val="22"/>
        </w:rPr>
        <w:t xml:space="preserve">succinate </w:t>
      </w:r>
      <w:r w:rsidR="00551CBC">
        <w:rPr>
          <w:bCs/>
          <w:sz w:val="22"/>
          <w:szCs w:val="22"/>
        </w:rPr>
        <w:t>m</w:t>
      </w:r>
      <w:r w:rsidRPr="009F47B5">
        <w:rPr>
          <w:bCs/>
          <w:sz w:val="22"/>
          <w:szCs w:val="22"/>
        </w:rPr>
        <w:t>inimal medium.</w:t>
      </w:r>
      <w:r w:rsidR="00F8209F">
        <w:rPr>
          <w:bCs/>
          <w:sz w:val="22"/>
          <w:szCs w:val="22"/>
        </w:rPr>
        <w:br w:type="page"/>
      </w:r>
      <w:r w:rsidR="005F5FA3">
        <w:rPr>
          <w:bCs/>
          <w:noProof/>
          <w:sz w:val="22"/>
          <w:szCs w:val="22"/>
        </w:rPr>
        <w:lastRenderedPageBreak/>
        <w:drawing>
          <wp:inline distT="0" distB="0" distL="0" distR="0" wp14:anchorId="4E18A987" wp14:editId="39BC5669">
            <wp:extent cx="3735568" cy="4564498"/>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py_of_growth_curve_h2o2_v2-0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7314" cy="4578850"/>
                    </a:xfrm>
                    <a:prstGeom prst="rect">
                      <a:avLst/>
                    </a:prstGeom>
                  </pic:spPr>
                </pic:pic>
              </a:graphicData>
            </a:graphic>
          </wp:inline>
        </w:drawing>
      </w:r>
    </w:p>
    <w:p w14:paraId="0D5A22C9" w14:textId="698D51DC" w:rsidR="000405B9" w:rsidRDefault="00992A72" w:rsidP="000405B9">
      <w:pPr>
        <w:spacing w:before="240" w:after="240"/>
        <w:jc w:val="both"/>
        <w:rPr>
          <w:bCs/>
          <w:sz w:val="22"/>
          <w:szCs w:val="22"/>
        </w:rPr>
      </w:pPr>
      <w:r w:rsidRPr="00B95E22">
        <w:rPr>
          <w:b/>
          <w:sz w:val="22"/>
          <w:szCs w:val="22"/>
        </w:rPr>
        <w:t xml:space="preserve">Figure </w:t>
      </w:r>
      <w:r>
        <w:rPr>
          <w:b/>
          <w:sz w:val="22"/>
          <w:szCs w:val="22"/>
        </w:rPr>
        <w:t>6</w:t>
      </w:r>
      <w:r w:rsidR="00477FBB">
        <w:rPr>
          <w:b/>
          <w:sz w:val="22"/>
          <w:szCs w:val="22"/>
        </w:rPr>
        <w:t xml:space="preserve">. </w:t>
      </w:r>
      <w:r w:rsidRPr="00B95E22">
        <w:rPr>
          <w:sz w:val="22"/>
          <w:szCs w:val="22"/>
        </w:rPr>
        <w:t xml:space="preserve"> </w:t>
      </w:r>
      <w:r w:rsidR="00C34952">
        <w:rPr>
          <w:sz w:val="22"/>
          <w:szCs w:val="22"/>
        </w:rPr>
        <w:t xml:space="preserve">Comparison of </w:t>
      </w:r>
      <w:r w:rsidR="00D60B17">
        <w:rPr>
          <w:sz w:val="22"/>
          <w:szCs w:val="22"/>
        </w:rPr>
        <w:t>t</w:t>
      </w:r>
      <w:r w:rsidR="00C34952">
        <w:rPr>
          <w:sz w:val="22"/>
          <w:szCs w:val="22"/>
        </w:rPr>
        <w:t xml:space="preserve">he ability </w:t>
      </w:r>
      <w:r w:rsidR="00D60B17">
        <w:rPr>
          <w:sz w:val="22"/>
          <w:szCs w:val="22"/>
        </w:rPr>
        <w:t xml:space="preserve">of </w:t>
      </w:r>
      <w:r w:rsidR="00C34952">
        <w:rPr>
          <w:sz w:val="22"/>
          <w:szCs w:val="22"/>
        </w:rPr>
        <w:t>remov</w:t>
      </w:r>
      <w:r w:rsidR="00D60B17">
        <w:rPr>
          <w:sz w:val="22"/>
          <w:szCs w:val="22"/>
        </w:rPr>
        <w:t xml:space="preserve">ing </w:t>
      </w:r>
      <w:r w:rsidR="00C34952">
        <w:rPr>
          <w:sz w:val="22"/>
          <w:szCs w:val="22"/>
        </w:rPr>
        <w:t xml:space="preserve">environmental hydrogen peroxide </w:t>
      </w:r>
      <w:r w:rsidR="00D60B17">
        <w:rPr>
          <w:sz w:val="22"/>
          <w:szCs w:val="22"/>
        </w:rPr>
        <w:t>among strong rhamnolipid producers (RL++), weak producers (RL+), and non-producers (RL-). (</w:t>
      </w:r>
      <w:r w:rsidR="003F63F9">
        <w:rPr>
          <w:sz w:val="22"/>
          <w:szCs w:val="22"/>
        </w:rPr>
        <w:t>A</w:t>
      </w:r>
      <w:r w:rsidR="00D60B17">
        <w:rPr>
          <w:sz w:val="22"/>
          <w:szCs w:val="22"/>
        </w:rPr>
        <w:t>) The total amount of hydrogen peroxide removed from the environment. Negative values indicate net cellular production of hydrogen peroxide released to the environment. (</w:t>
      </w:r>
      <w:r w:rsidR="003F63F9">
        <w:rPr>
          <w:sz w:val="22"/>
          <w:szCs w:val="22"/>
        </w:rPr>
        <w:t>B</w:t>
      </w:r>
      <w:r w:rsidR="00D60B17">
        <w:rPr>
          <w:sz w:val="22"/>
          <w:szCs w:val="22"/>
        </w:rPr>
        <w:t>) The specific hydrogen peroxide removal rate.</w:t>
      </w:r>
      <w:r w:rsidR="00336C5F">
        <w:rPr>
          <w:sz w:val="22"/>
          <w:szCs w:val="22"/>
        </w:rPr>
        <w:t xml:space="preserve"> </w:t>
      </w:r>
      <w:r w:rsidR="003903E8">
        <w:rPr>
          <w:sz w:val="22"/>
          <w:szCs w:val="22"/>
        </w:rPr>
        <w:t>The lines represent the mean values and t</w:t>
      </w:r>
      <w:r w:rsidR="00336C5F">
        <w:rPr>
          <w:sz w:val="22"/>
          <w:szCs w:val="22"/>
        </w:rPr>
        <w:t xml:space="preserve">he shading </w:t>
      </w:r>
      <w:r w:rsidR="003903E8">
        <w:rPr>
          <w:sz w:val="22"/>
          <w:szCs w:val="22"/>
        </w:rPr>
        <w:t>area</w:t>
      </w:r>
      <w:r w:rsidR="00336C5F">
        <w:rPr>
          <w:sz w:val="22"/>
          <w:szCs w:val="22"/>
        </w:rPr>
        <w:t xml:space="preserve">s represent standard </w:t>
      </w:r>
      <w:r w:rsidR="003903E8">
        <w:rPr>
          <w:sz w:val="22"/>
          <w:szCs w:val="22"/>
        </w:rPr>
        <w:t>deviation</w:t>
      </w:r>
      <w:r w:rsidR="00336C5F">
        <w:rPr>
          <w:sz w:val="22"/>
          <w:szCs w:val="22"/>
        </w:rPr>
        <w:t xml:space="preserve">. </w:t>
      </w:r>
      <w:r w:rsidR="000405B9">
        <w:rPr>
          <w:bCs/>
          <w:sz w:val="22"/>
          <w:szCs w:val="22"/>
        </w:rPr>
        <w:br w:type="page"/>
      </w:r>
    </w:p>
    <w:p w14:paraId="7B72790D" w14:textId="77777777" w:rsidR="00F73C5A" w:rsidRPr="009F47B5" w:rsidRDefault="00F73C5A" w:rsidP="000405B9">
      <w:pPr>
        <w:spacing w:before="240" w:after="240"/>
        <w:jc w:val="both"/>
        <w:rPr>
          <w:bCs/>
          <w:sz w:val="22"/>
          <w:szCs w:val="22"/>
        </w:rPr>
      </w:pPr>
    </w:p>
    <w:p w14:paraId="07433EB7" w14:textId="6A42566A" w:rsidR="00BC06D9" w:rsidRPr="00F079B1" w:rsidRDefault="009D0966" w:rsidP="00AB23C1">
      <w:pPr>
        <w:spacing w:before="240" w:after="240"/>
        <w:jc w:val="center"/>
      </w:pPr>
      <w:commentRangeStart w:id="471"/>
      <w:commentRangeStart w:id="472"/>
      <w:ins w:id="473" w:author="yjy" w:date="2020-07-10T03:36:00Z">
        <w:r>
          <w:rPr>
            <w:noProof/>
          </w:rPr>
          <w:drawing>
            <wp:inline distT="0" distB="0" distL="0" distR="0" wp14:anchorId="6D28CAB8" wp14:editId="278667A1">
              <wp:extent cx="5730875" cy="4807585"/>
              <wp:effectExtent l="0" t="0" r="9525" b="0"/>
              <wp:docPr id="13" name="Picture 13" descr="Macintosh HD:Users:Jinyuan:Documents:YJY_MSKCC:XavierLab:project_2020Metabolomics:Figure6:rhamonlipidsPathwa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inyuan:Documents:YJY_MSKCC:XavierLab:project_2020Metabolomics:Figure6:rhamonlipidsPathway_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4807585"/>
                      </a:xfrm>
                      <a:prstGeom prst="rect">
                        <a:avLst/>
                      </a:prstGeom>
                      <a:noFill/>
                      <a:ln>
                        <a:noFill/>
                      </a:ln>
                    </pic:spPr>
                  </pic:pic>
                </a:graphicData>
              </a:graphic>
            </wp:inline>
          </w:drawing>
        </w:r>
      </w:ins>
      <w:del w:id="474" w:author="yjy" w:date="2020-07-10T03:24:00Z">
        <w:r w:rsidR="001B712B" w:rsidDel="001C2F61">
          <w:rPr>
            <w:noProof/>
          </w:rPr>
          <w:drawing>
            <wp:inline distT="0" distB="0" distL="0" distR="0" wp14:anchorId="7A56F472" wp14:editId="63430BC6">
              <wp:extent cx="4714875" cy="3737853"/>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hamonlipidsPathway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20770" cy="3742526"/>
                      </a:xfrm>
                      <a:prstGeom prst="rect">
                        <a:avLst/>
                      </a:prstGeom>
                    </pic:spPr>
                  </pic:pic>
                </a:graphicData>
              </a:graphic>
            </wp:inline>
          </w:drawing>
        </w:r>
      </w:del>
      <w:commentRangeEnd w:id="471"/>
      <w:commentRangeEnd w:id="472"/>
      <w:r w:rsidR="00502D9F">
        <w:rPr>
          <w:rStyle w:val="CommentReference"/>
        </w:rPr>
        <w:commentReference w:id="471"/>
      </w:r>
      <w:r w:rsidR="00502D9F">
        <w:rPr>
          <w:rStyle w:val="CommentReference"/>
        </w:rPr>
        <w:commentReference w:id="472"/>
      </w:r>
    </w:p>
    <w:p w14:paraId="39C9B04C" w14:textId="31BC1773" w:rsidR="00BC06D9" w:rsidRPr="00825252" w:rsidRDefault="00BC06D9" w:rsidP="00BC06D9">
      <w:pPr>
        <w:spacing w:before="240" w:after="240"/>
        <w:jc w:val="both"/>
        <w:rPr>
          <w:sz w:val="22"/>
          <w:szCs w:val="22"/>
        </w:rPr>
      </w:pPr>
      <w:commentRangeStart w:id="475"/>
      <w:r w:rsidRPr="00825252">
        <w:rPr>
          <w:b/>
          <w:sz w:val="22"/>
          <w:szCs w:val="22"/>
        </w:rPr>
        <w:t xml:space="preserve">Figure </w:t>
      </w:r>
      <w:r w:rsidR="002C1C56" w:rsidRPr="00825252">
        <w:rPr>
          <w:b/>
          <w:sz w:val="22"/>
          <w:szCs w:val="22"/>
        </w:rPr>
        <w:t>7</w:t>
      </w:r>
      <w:r w:rsidRPr="00825252">
        <w:rPr>
          <w:sz w:val="22"/>
          <w:szCs w:val="22"/>
        </w:rPr>
        <w:t xml:space="preserve">. Metabolic model of </w:t>
      </w:r>
      <w:del w:id="476" w:author="yjy" w:date="2020-07-12T21:40:00Z">
        <w:r w:rsidRPr="00825252" w:rsidDel="00E25BB0">
          <w:rPr>
            <w:sz w:val="22"/>
            <w:szCs w:val="22"/>
          </w:rPr>
          <w:delText>rhamnolipids production</w:delText>
        </w:r>
      </w:del>
      <w:ins w:id="477" w:author="yjy" w:date="2020-07-12T21:40:00Z">
        <w:r w:rsidR="00E25BB0">
          <w:rPr>
            <w:sz w:val="22"/>
            <w:szCs w:val="22"/>
          </w:rPr>
          <w:t>rhamnolipid production</w:t>
        </w:r>
      </w:ins>
      <w:r w:rsidRPr="00825252">
        <w:rPr>
          <w:sz w:val="22"/>
          <w:szCs w:val="22"/>
        </w:rPr>
        <w:t xml:space="preserve"> in </w:t>
      </w:r>
      <w:r w:rsidRPr="00825252">
        <w:rPr>
          <w:i/>
          <w:sz w:val="22"/>
          <w:szCs w:val="22"/>
        </w:rPr>
        <w:t>P. aeruginosa</w:t>
      </w:r>
      <w:r w:rsidRPr="00825252">
        <w:rPr>
          <w:sz w:val="22"/>
          <w:szCs w:val="22"/>
        </w:rPr>
        <w:t xml:space="preserve">. A) During aerobic growth, cells rely on the TCA cycle to </w:t>
      </w:r>
      <w:ins w:id="478" w:author="yjy" w:date="2020-07-10T03:31:00Z">
        <w:r w:rsidR="001C2F61">
          <w:rPr>
            <w:sz w:val="22"/>
            <w:szCs w:val="22"/>
          </w:rPr>
          <w:t>invest in biomass</w:t>
        </w:r>
      </w:ins>
      <w:del w:id="479" w:author="yjy" w:date="2020-07-10T03:28:00Z">
        <w:r w:rsidRPr="00825252" w:rsidDel="001C2F61">
          <w:rPr>
            <w:sz w:val="22"/>
            <w:szCs w:val="22"/>
          </w:rPr>
          <w:delText>generate energy molecules such as NADH and invest in biomass</w:delText>
        </w:r>
      </w:del>
      <w:r w:rsidRPr="00825252">
        <w:rPr>
          <w:sz w:val="22"/>
          <w:szCs w:val="22"/>
        </w:rPr>
        <w:t xml:space="preserve">. </w:t>
      </w:r>
      <w:ins w:id="480" w:author="yjy" w:date="2020-07-10T03:31:00Z">
        <w:r w:rsidR="001C2F61">
          <w:rPr>
            <w:sz w:val="22"/>
            <w:szCs w:val="22"/>
          </w:rPr>
          <w:t xml:space="preserve">If the cell could release </w:t>
        </w:r>
      </w:ins>
      <w:ins w:id="481" w:author="yjy" w:date="2020-07-10T03:32:00Z">
        <w:r w:rsidR="001C2F61">
          <w:rPr>
            <w:sz w:val="22"/>
            <w:szCs w:val="22"/>
          </w:rPr>
          <w:t>accumulated oxidative stress</w:t>
        </w:r>
      </w:ins>
      <w:ins w:id="482" w:author="yjy" w:date="2020-07-10T03:31:00Z">
        <w:r w:rsidR="001C2F61">
          <w:rPr>
            <w:sz w:val="22"/>
            <w:szCs w:val="22"/>
          </w:rPr>
          <w:t>, growth rate can be maintained</w:t>
        </w:r>
      </w:ins>
      <w:ins w:id="483" w:author="yjy" w:date="2020-07-10T03:32:00Z">
        <w:r w:rsidR="001C2F61">
          <w:rPr>
            <w:sz w:val="22"/>
            <w:szCs w:val="22"/>
          </w:rPr>
          <w:t xml:space="preserve"> high</w:t>
        </w:r>
      </w:ins>
      <w:ins w:id="484" w:author="yjy" w:date="2020-07-10T03:31:00Z">
        <w:r w:rsidR="001C2F61">
          <w:rPr>
            <w:sz w:val="22"/>
            <w:szCs w:val="22"/>
          </w:rPr>
          <w:t>.</w:t>
        </w:r>
      </w:ins>
      <w:ins w:id="485" w:author="yjy" w:date="2020-07-10T03:33:00Z">
        <w:r w:rsidR="001C2F61">
          <w:rPr>
            <w:sz w:val="22"/>
            <w:szCs w:val="22"/>
          </w:rPr>
          <w:t xml:space="preserve"> T</w:t>
        </w:r>
        <w:r w:rsidR="001C2F61" w:rsidRPr="00825252">
          <w:rPr>
            <w:sz w:val="22"/>
            <w:szCs w:val="22"/>
          </w:rPr>
          <w:t xml:space="preserve">he membrane redox stress is partially released and therefore the flux between succinate </w:t>
        </w:r>
        <w:r w:rsidR="001C2F61">
          <w:rPr>
            <w:sz w:val="22"/>
            <w:szCs w:val="22"/>
          </w:rPr>
          <w:t xml:space="preserve">(red dot) </w:t>
        </w:r>
        <w:r w:rsidR="001C2F61" w:rsidRPr="00825252">
          <w:rPr>
            <w:sz w:val="22"/>
            <w:szCs w:val="22"/>
          </w:rPr>
          <w:t xml:space="preserve">and fumarate </w:t>
        </w:r>
        <w:r w:rsidR="001C2F61">
          <w:rPr>
            <w:sz w:val="22"/>
            <w:szCs w:val="22"/>
          </w:rPr>
          <w:t xml:space="preserve">(green dot) </w:t>
        </w:r>
        <w:r w:rsidR="00F62B36">
          <w:rPr>
            <w:sz w:val="22"/>
            <w:szCs w:val="22"/>
          </w:rPr>
          <w:t>is less reduced</w:t>
        </w:r>
        <w:r w:rsidR="001C2F61" w:rsidRPr="00825252">
          <w:rPr>
            <w:sz w:val="22"/>
            <w:szCs w:val="22"/>
          </w:rPr>
          <w:t>, resulting in higher fum</w:t>
        </w:r>
        <w:r w:rsidR="00E25BB0">
          <w:rPr>
            <w:sz w:val="22"/>
            <w:szCs w:val="22"/>
          </w:rPr>
          <w:t>arate level than in rhamnolipid</w:t>
        </w:r>
        <w:r w:rsidR="001C2F61" w:rsidRPr="00825252">
          <w:rPr>
            <w:sz w:val="22"/>
            <w:szCs w:val="22"/>
          </w:rPr>
          <w:t xml:space="preserve"> non</w:t>
        </w:r>
      </w:ins>
      <w:ins w:id="486" w:author="yjy" w:date="2020-07-12T21:36:00Z">
        <w:r w:rsidR="00E25BB0">
          <w:rPr>
            <w:sz w:val="22"/>
            <w:szCs w:val="22"/>
          </w:rPr>
          <w:t>-</w:t>
        </w:r>
      </w:ins>
      <w:ins w:id="487" w:author="yjy" w:date="2020-07-10T03:33:00Z">
        <w:r w:rsidR="001C2F61" w:rsidRPr="00825252">
          <w:rPr>
            <w:sz w:val="22"/>
            <w:szCs w:val="22"/>
          </w:rPr>
          <w:t>producer.</w:t>
        </w:r>
      </w:ins>
      <w:ins w:id="488" w:author="yjy" w:date="2020-07-10T03:31:00Z">
        <w:r w:rsidR="001C2F61">
          <w:rPr>
            <w:sz w:val="22"/>
            <w:szCs w:val="22"/>
          </w:rPr>
          <w:t xml:space="preserve"> </w:t>
        </w:r>
      </w:ins>
      <w:del w:id="489" w:author="yjy" w:date="2020-07-10T03:25:00Z">
        <w:r w:rsidRPr="00825252" w:rsidDel="001C2F61">
          <w:rPr>
            <w:sz w:val="22"/>
            <w:szCs w:val="22"/>
          </w:rPr>
          <w:delText xml:space="preserve">B) </w:delText>
        </w:r>
      </w:del>
      <w:r w:rsidRPr="00825252">
        <w:rPr>
          <w:sz w:val="22"/>
          <w:szCs w:val="22"/>
        </w:rPr>
        <w:t xml:space="preserve">When cells reach </w:t>
      </w:r>
      <w:del w:id="490" w:author="yjy" w:date="2020-07-10T03:31:00Z">
        <w:r w:rsidRPr="00825252" w:rsidDel="001C2F61">
          <w:rPr>
            <w:sz w:val="22"/>
            <w:szCs w:val="22"/>
          </w:rPr>
          <w:delText xml:space="preserve">a </w:delText>
        </w:r>
      </w:del>
      <w:r w:rsidRPr="00825252">
        <w:rPr>
          <w:sz w:val="22"/>
          <w:szCs w:val="22"/>
        </w:rPr>
        <w:t xml:space="preserve">certain density and nitrogen becomes limited, </w:t>
      </w:r>
      <w:del w:id="491" w:author="yjy" w:date="2020-07-12T21:40:00Z">
        <w:r w:rsidRPr="00825252" w:rsidDel="00E25BB0">
          <w:rPr>
            <w:sz w:val="22"/>
            <w:szCs w:val="22"/>
          </w:rPr>
          <w:delText>rhamnolipids production</w:delText>
        </w:r>
      </w:del>
      <w:ins w:id="492" w:author="yjy" w:date="2020-07-12T21:40:00Z">
        <w:r w:rsidR="00E25BB0">
          <w:rPr>
            <w:sz w:val="22"/>
            <w:szCs w:val="22"/>
          </w:rPr>
          <w:t>rhamnolipid production</w:t>
        </w:r>
      </w:ins>
      <w:r w:rsidRPr="00825252">
        <w:rPr>
          <w:sz w:val="22"/>
          <w:szCs w:val="22"/>
        </w:rPr>
        <w:t xml:space="preserve"> is turned on by quorum sensing</w:t>
      </w:r>
      <w:del w:id="493" w:author="yjy" w:date="2020-07-10T03:28:00Z">
        <w:r w:rsidRPr="00825252" w:rsidDel="001C2F61">
          <w:rPr>
            <w:sz w:val="22"/>
            <w:szCs w:val="22"/>
          </w:rPr>
          <w:delText xml:space="preserve"> and this step consumes NADH</w:delText>
        </w:r>
      </w:del>
      <w:r w:rsidRPr="00825252">
        <w:rPr>
          <w:sz w:val="22"/>
          <w:szCs w:val="22"/>
        </w:rPr>
        <w:t xml:space="preserve">. </w:t>
      </w:r>
      <w:ins w:id="494" w:author="yjy" w:date="2020-07-10T03:33:00Z">
        <w:r w:rsidR="001C2F61">
          <w:rPr>
            <w:sz w:val="22"/>
            <w:szCs w:val="22"/>
          </w:rPr>
          <w:t xml:space="preserve">(B) </w:t>
        </w:r>
      </w:ins>
      <w:del w:id="495" w:author="yjy" w:date="2020-07-10T03:26:00Z">
        <w:r w:rsidRPr="00825252" w:rsidDel="001C2F61">
          <w:rPr>
            <w:sz w:val="22"/>
            <w:szCs w:val="22"/>
          </w:rPr>
          <w:delText xml:space="preserve">Enzymes that facilitate cell growth at this condition are synthesized and some proteins are recycled with fMet as a degradation signal. </w:delText>
        </w:r>
      </w:del>
      <w:del w:id="496" w:author="yjy" w:date="2020-07-10T03:32:00Z">
        <w:r w:rsidRPr="00825252" w:rsidDel="001C2F61">
          <w:rPr>
            <w:sz w:val="22"/>
            <w:szCs w:val="22"/>
          </w:rPr>
          <w:delText>At the same time</w:delText>
        </w:r>
      </w:del>
      <w:ins w:id="497" w:author="yjy" w:date="2020-07-10T03:32:00Z">
        <w:r w:rsidR="001C2F61">
          <w:rPr>
            <w:sz w:val="22"/>
            <w:szCs w:val="22"/>
          </w:rPr>
          <w:t>If</w:t>
        </w:r>
      </w:ins>
      <w:del w:id="498" w:author="yjy" w:date="2020-07-10T03:32:00Z">
        <w:r w:rsidRPr="00825252" w:rsidDel="001C2F61">
          <w:rPr>
            <w:sz w:val="22"/>
            <w:szCs w:val="22"/>
          </w:rPr>
          <w:delText>,</w:delText>
        </w:r>
      </w:del>
      <w:r w:rsidRPr="00825252">
        <w:rPr>
          <w:sz w:val="22"/>
          <w:szCs w:val="22"/>
        </w:rPr>
        <w:t xml:space="preserve"> TCA cycle is </w:t>
      </w:r>
      <w:ins w:id="499" w:author="yjy" w:date="2020-07-10T03:32:00Z">
        <w:r w:rsidR="001C2F61">
          <w:rPr>
            <w:sz w:val="22"/>
            <w:szCs w:val="22"/>
          </w:rPr>
          <w:t xml:space="preserve">significantly </w:t>
        </w:r>
      </w:ins>
      <w:r w:rsidRPr="00825252">
        <w:rPr>
          <w:sz w:val="22"/>
          <w:szCs w:val="22"/>
        </w:rPr>
        <w:t>slowed down by redox stress</w:t>
      </w:r>
      <w:ins w:id="500" w:author="yjy" w:date="2020-07-10T03:34:00Z">
        <w:r w:rsidR="00F62B36">
          <w:rPr>
            <w:sz w:val="22"/>
            <w:szCs w:val="22"/>
          </w:rPr>
          <w:t>, quorum sensing fails to be activated and rhamnolipids is not produced.</w:t>
        </w:r>
      </w:ins>
      <w:r w:rsidRPr="00825252">
        <w:rPr>
          <w:sz w:val="22"/>
          <w:szCs w:val="22"/>
        </w:rPr>
        <w:t xml:space="preserve">. </w:t>
      </w:r>
      <w:del w:id="501" w:author="yjy" w:date="2020-07-10T03:33:00Z">
        <w:r w:rsidRPr="00825252" w:rsidDel="001C2F61">
          <w:rPr>
            <w:sz w:val="22"/>
            <w:szCs w:val="22"/>
          </w:rPr>
          <w:delText>For the strains that could produce rhamnolipids, the membrane redox stress is partially released and therefore the flux between succinate and fumarate is less reduced (*), resulting in higher fumarate level than in rhamnolipids nonproducer.</w:delText>
        </w:r>
      </w:del>
      <w:r w:rsidRPr="00825252">
        <w:rPr>
          <w:sz w:val="22"/>
          <w:szCs w:val="22"/>
        </w:rPr>
        <w:t xml:space="preserve"> </w:t>
      </w:r>
      <w:ins w:id="502" w:author="yjy" w:date="2020-07-10T01:35:00Z">
        <w:r w:rsidR="00784EB0">
          <w:rPr>
            <w:sz w:val="22"/>
            <w:szCs w:val="22"/>
          </w:rPr>
          <w:t>C)</w:t>
        </w:r>
      </w:ins>
      <w:ins w:id="503" w:author="yjy" w:date="2020-07-10T01:34:00Z">
        <w:r w:rsidR="00784EB0">
          <w:rPr>
            <w:sz w:val="22"/>
            <w:szCs w:val="22"/>
          </w:rPr>
          <w:t xml:space="preserve"> </w:t>
        </w:r>
      </w:ins>
      <w:ins w:id="504" w:author="yjy" w:date="2020-07-10T01:35:00Z">
        <w:r w:rsidR="00784EB0">
          <w:rPr>
            <w:sz w:val="22"/>
            <w:szCs w:val="22"/>
          </w:rPr>
          <w:t>When rhamnolipids produc</w:t>
        </w:r>
      </w:ins>
      <w:ins w:id="505" w:author="yjy" w:date="2020-07-10T01:36:00Z">
        <w:r w:rsidR="00784EB0">
          <w:rPr>
            <w:sz w:val="22"/>
            <w:szCs w:val="22"/>
          </w:rPr>
          <w:t xml:space="preserve">ing cells are competed with </w:t>
        </w:r>
        <w:proofErr w:type="spellStart"/>
        <w:r w:rsidR="00784EB0">
          <w:rPr>
            <w:sz w:val="22"/>
            <w:szCs w:val="22"/>
          </w:rPr>
          <w:t>cheators</w:t>
        </w:r>
        <w:proofErr w:type="spellEnd"/>
        <w:r w:rsidR="00784EB0">
          <w:rPr>
            <w:sz w:val="22"/>
            <w:szCs w:val="22"/>
          </w:rPr>
          <w:t xml:space="preserve">, the producers do not lose the </w:t>
        </w:r>
      </w:ins>
      <w:ins w:id="506" w:author="yjy" w:date="2020-07-10T01:37:00Z">
        <w:r w:rsidR="00784EB0">
          <w:rPr>
            <w:sz w:val="22"/>
            <w:szCs w:val="22"/>
          </w:rPr>
          <w:t>completion</w:t>
        </w:r>
      </w:ins>
      <w:ins w:id="507" w:author="yjy" w:date="2020-07-10T01:36:00Z">
        <w:r w:rsidR="00784EB0">
          <w:rPr>
            <w:sz w:val="22"/>
            <w:szCs w:val="22"/>
          </w:rPr>
          <w:t xml:space="preserve"> </w:t>
        </w:r>
      </w:ins>
      <w:ins w:id="508" w:author="yjy" w:date="2020-07-10T01:37:00Z">
        <w:r w:rsidR="00784EB0">
          <w:rPr>
            <w:sz w:val="22"/>
            <w:szCs w:val="22"/>
          </w:rPr>
          <w:t xml:space="preserve">due </w:t>
        </w:r>
      </w:ins>
      <w:ins w:id="509" w:author="yjy" w:date="2020-07-10T01:38:00Z">
        <w:r w:rsidR="00784EB0">
          <w:rPr>
            <w:sz w:val="22"/>
            <w:szCs w:val="22"/>
          </w:rPr>
          <w:t xml:space="preserve">to </w:t>
        </w:r>
      </w:ins>
      <w:ins w:id="510" w:author="yjy" w:date="2020-07-10T01:37:00Z">
        <w:r w:rsidR="00784EB0">
          <w:rPr>
            <w:sz w:val="22"/>
            <w:szCs w:val="22"/>
          </w:rPr>
          <w:t xml:space="preserve">the </w:t>
        </w:r>
      </w:ins>
      <w:ins w:id="511" w:author="yjy" w:date="2020-07-10T01:38:00Z">
        <w:r w:rsidR="00784EB0">
          <w:rPr>
            <w:sz w:val="22"/>
            <w:szCs w:val="22"/>
          </w:rPr>
          <w:t xml:space="preserve">metabolic </w:t>
        </w:r>
      </w:ins>
      <w:ins w:id="512" w:author="yjy" w:date="2020-07-10T01:37:00Z">
        <w:r w:rsidR="00784EB0">
          <w:rPr>
            <w:sz w:val="22"/>
            <w:szCs w:val="22"/>
          </w:rPr>
          <w:t>constrains, which imposes a selection for the cooperative secretion.</w:t>
        </w:r>
      </w:ins>
      <w:ins w:id="513" w:author="yjy" w:date="2020-07-10T01:35:00Z">
        <w:r w:rsidR="00784EB0">
          <w:rPr>
            <w:sz w:val="22"/>
            <w:szCs w:val="22"/>
          </w:rPr>
          <w:t xml:space="preserve"> </w:t>
        </w:r>
      </w:ins>
      <w:r w:rsidRPr="00825252">
        <w:rPr>
          <w:sz w:val="22"/>
          <w:szCs w:val="22"/>
        </w:rPr>
        <w:t xml:space="preserve">red dots: metabolites whose levels are lower in </w:t>
      </w:r>
      <w:del w:id="514" w:author="yjy" w:date="2020-07-12T21:36:00Z">
        <w:r w:rsidRPr="00825252" w:rsidDel="00E25BB0">
          <w:rPr>
            <w:sz w:val="22"/>
            <w:szCs w:val="22"/>
          </w:rPr>
          <w:delText>rhamnolipids producer</w:delText>
        </w:r>
      </w:del>
      <w:ins w:id="515" w:author="yjy" w:date="2020-07-12T21:36:00Z">
        <w:r w:rsidR="00E25BB0">
          <w:rPr>
            <w:sz w:val="22"/>
            <w:szCs w:val="22"/>
          </w:rPr>
          <w:t>rhamnolipid producer</w:t>
        </w:r>
      </w:ins>
      <w:r w:rsidRPr="00825252">
        <w:rPr>
          <w:sz w:val="22"/>
          <w:szCs w:val="22"/>
        </w:rPr>
        <w:t xml:space="preserve">s; green dots: metabolites whose levels are higher in </w:t>
      </w:r>
      <w:del w:id="516" w:author="yjy" w:date="2020-07-12T21:36:00Z">
        <w:r w:rsidRPr="00825252" w:rsidDel="00E25BB0">
          <w:rPr>
            <w:sz w:val="22"/>
            <w:szCs w:val="22"/>
          </w:rPr>
          <w:delText>rhamnolipids producer</w:delText>
        </w:r>
      </w:del>
      <w:ins w:id="517" w:author="yjy" w:date="2020-07-12T21:36:00Z">
        <w:r w:rsidR="00E25BB0">
          <w:rPr>
            <w:sz w:val="22"/>
            <w:szCs w:val="22"/>
          </w:rPr>
          <w:t>rhamnolipid producer</w:t>
        </w:r>
      </w:ins>
      <w:r w:rsidRPr="00825252">
        <w:rPr>
          <w:sz w:val="22"/>
          <w:szCs w:val="22"/>
        </w:rPr>
        <w:t>s.</w:t>
      </w:r>
      <w:commentRangeEnd w:id="475"/>
      <w:r w:rsidR="00F70751">
        <w:rPr>
          <w:rStyle w:val="CommentReference"/>
        </w:rPr>
        <w:commentReference w:id="475"/>
      </w:r>
    </w:p>
    <w:p w14:paraId="002024F8" w14:textId="6C36F743" w:rsidR="00825252" w:rsidRDefault="00825252" w:rsidP="00BC06D9">
      <w:pPr>
        <w:spacing w:before="240" w:after="240"/>
        <w:jc w:val="both"/>
      </w:pPr>
    </w:p>
    <w:p w14:paraId="13B8B5E3" w14:textId="30268096" w:rsidR="00825252" w:rsidRDefault="00825252" w:rsidP="00BC06D9">
      <w:pPr>
        <w:spacing w:before="240" w:after="240"/>
        <w:jc w:val="both"/>
      </w:pPr>
    </w:p>
    <w:p w14:paraId="501FBA08" w14:textId="6C309FF1" w:rsidR="00825252" w:rsidRDefault="00825252" w:rsidP="00BC06D9">
      <w:pPr>
        <w:spacing w:before="240" w:after="240"/>
        <w:jc w:val="both"/>
      </w:pPr>
    </w:p>
    <w:p w14:paraId="2074D4FE" w14:textId="3D1BD23D" w:rsidR="00825252" w:rsidRDefault="00825252" w:rsidP="00BC06D9">
      <w:pPr>
        <w:spacing w:before="240" w:after="240"/>
        <w:jc w:val="both"/>
      </w:pPr>
    </w:p>
    <w:p w14:paraId="6F5D5050" w14:textId="69DF0B50" w:rsidR="00825252" w:rsidRDefault="00825252" w:rsidP="00BC06D9">
      <w:pPr>
        <w:spacing w:before="240" w:after="240"/>
        <w:jc w:val="both"/>
      </w:pPr>
    </w:p>
    <w:p w14:paraId="2CC1FED0" w14:textId="295949FB" w:rsidR="00825252" w:rsidRDefault="00825252" w:rsidP="00BC06D9">
      <w:pPr>
        <w:spacing w:before="240" w:after="240"/>
        <w:jc w:val="both"/>
      </w:pPr>
    </w:p>
    <w:p w14:paraId="6177E28C" w14:textId="28D8666B" w:rsidR="00825252" w:rsidRDefault="00825252" w:rsidP="00BC06D9">
      <w:pPr>
        <w:spacing w:before="240" w:after="240"/>
        <w:jc w:val="both"/>
      </w:pPr>
    </w:p>
    <w:p w14:paraId="10DDECAB" w14:textId="77777777" w:rsidR="001531A5" w:rsidRDefault="001531A5" w:rsidP="00BC06D9">
      <w:pPr>
        <w:spacing w:before="240" w:after="240"/>
        <w:jc w:val="both"/>
      </w:pPr>
    </w:p>
    <w:p w14:paraId="6CDE5050" w14:textId="27BC0A0B" w:rsidR="00825252" w:rsidRDefault="00825252" w:rsidP="00BC06D9">
      <w:pPr>
        <w:spacing w:before="240" w:after="240"/>
        <w:jc w:val="both"/>
      </w:pPr>
    </w:p>
    <w:tbl>
      <w:tblPr>
        <w:tblW w:w="9420" w:type="dxa"/>
        <w:tblLook w:val="04A0" w:firstRow="1" w:lastRow="0" w:firstColumn="1" w:lastColumn="0" w:noHBand="0" w:noVBand="1"/>
      </w:tblPr>
      <w:tblGrid>
        <w:gridCol w:w="1164"/>
        <w:gridCol w:w="1300"/>
        <w:gridCol w:w="4820"/>
        <w:gridCol w:w="2240"/>
      </w:tblGrid>
      <w:tr w:rsidR="00825252" w:rsidRPr="00825252" w14:paraId="1764B4B3" w14:textId="77777777" w:rsidTr="00825252">
        <w:trPr>
          <w:trHeight w:val="288"/>
        </w:trPr>
        <w:tc>
          <w:tcPr>
            <w:tcW w:w="1060" w:type="dxa"/>
            <w:tcBorders>
              <w:top w:val="single" w:sz="4" w:space="0" w:color="A9D08E"/>
              <w:left w:val="nil"/>
              <w:bottom w:val="single" w:sz="4" w:space="0" w:color="A9D08E"/>
              <w:right w:val="nil"/>
            </w:tcBorders>
            <w:shd w:val="clear" w:color="70AD47" w:fill="70AD47"/>
            <w:noWrap/>
            <w:vAlign w:val="bottom"/>
            <w:hideMark/>
          </w:tcPr>
          <w:p w14:paraId="0041F59E" w14:textId="77777777" w:rsidR="00825252" w:rsidRPr="00825252" w:rsidRDefault="00825252" w:rsidP="00825252">
            <w:pPr>
              <w:rPr>
                <w:rFonts w:ascii="Calibri" w:hAnsi="Calibri" w:cs="Calibri"/>
                <w:b/>
                <w:bCs/>
                <w:color w:val="FFFFFF"/>
                <w:sz w:val="22"/>
                <w:szCs w:val="22"/>
              </w:rPr>
            </w:pPr>
            <w:r w:rsidRPr="00825252">
              <w:rPr>
                <w:rFonts w:ascii="Calibri" w:hAnsi="Calibri" w:cs="Calibri"/>
                <w:b/>
                <w:bCs/>
                <w:color w:val="FFFFFF"/>
                <w:sz w:val="22"/>
                <w:szCs w:val="22"/>
              </w:rPr>
              <w:t>KEGG.id</w:t>
            </w:r>
          </w:p>
        </w:tc>
        <w:tc>
          <w:tcPr>
            <w:tcW w:w="1300" w:type="dxa"/>
            <w:tcBorders>
              <w:top w:val="single" w:sz="4" w:space="0" w:color="A9D08E"/>
              <w:left w:val="nil"/>
              <w:bottom w:val="single" w:sz="4" w:space="0" w:color="A9D08E"/>
              <w:right w:val="nil"/>
            </w:tcBorders>
            <w:shd w:val="clear" w:color="70AD47" w:fill="70AD47"/>
            <w:noWrap/>
            <w:vAlign w:val="bottom"/>
            <w:hideMark/>
          </w:tcPr>
          <w:p w14:paraId="7D7870DB" w14:textId="77777777" w:rsidR="00825252" w:rsidRPr="00825252" w:rsidRDefault="00825252" w:rsidP="00825252">
            <w:pPr>
              <w:rPr>
                <w:rFonts w:ascii="Calibri" w:hAnsi="Calibri" w:cs="Calibri"/>
                <w:b/>
                <w:bCs/>
                <w:color w:val="FFFFFF"/>
                <w:sz w:val="22"/>
                <w:szCs w:val="22"/>
              </w:rPr>
            </w:pPr>
            <w:proofErr w:type="spellStart"/>
            <w:r w:rsidRPr="00825252">
              <w:rPr>
                <w:rFonts w:ascii="Calibri" w:hAnsi="Calibri" w:cs="Calibri"/>
                <w:b/>
                <w:bCs/>
                <w:color w:val="FFFFFF"/>
                <w:sz w:val="22"/>
                <w:szCs w:val="22"/>
              </w:rPr>
              <w:t>Entry.type</w:t>
            </w:r>
            <w:proofErr w:type="spellEnd"/>
          </w:p>
        </w:tc>
        <w:tc>
          <w:tcPr>
            <w:tcW w:w="4820" w:type="dxa"/>
            <w:tcBorders>
              <w:top w:val="single" w:sz="4" w:space="0" w:color="A9D08E"/>
              <w:left w:val="nil"/>
              <w:bottom w:val="single" w:sz="4" w:space="0" w:color="A9D08E"/>
              <w:right w:val="nil"/>
            </w:tcBorders>
            <w:shd w:val="clear" w:color="70AD47" w:fill="70AD47"/>
            <w:noWrap/>
            <w:vAlign w:val="bottom"/>
            <w:hideMark/>
          </w:tcPr>
          <w:p w14:paraId="108E8630" w14:textId="77777777" w:rsidR="00825252" w:rsidRPr="00825252" w:rsidRDefault="00825252" w:rsidP="00825252">
            <w:pPr>
              <w:rPr>
                <w:rFonts w:ascii="Calibri" w:hAnsi="Calibri" w:cs="Calibri"/>
                <w:b/>
                <w:bCs/>
                <w:color w:val="FFFFFF"/>
                <w:sz w:val="22"/>
                <w:szCs w:val="22"/>
              </w:rPr>
            </w:pPr>
            <w:r w:rsidRPr="00825252">
              <w:rPr>
                <w:rFonts w:ascii="Calibri" w:hAnsi="Calibri" w:cs="Calibri"/>
                <w:b/>
                <w:bCs/>
                <w:color w:val="FFFFFF"/>
                <w:sz w:val="22"/>
                <w:szCs w:val="22"/>
              </w:rPr>
              <w:t>KEGG.name</w:t>
            </w:r>
          </w:p>
        </w:tc>
        <w:tc>
          <w:tcPr>
            <w:tcW w:w="2240" w:type="dxa"/>
            <w:tcBorders>
              <w:top w:val="single" w:sz="4" w:space="0" w:color="A9D08E"/>
              <w:left w:val="nil"/>
              <w:bottom w:val="single" w:sz="4" w:space="0" w:color="A9D08E"/>
              <w:right w:val="single" w:sz="4" w:space="0" w:color="A9D08E"/>
            </w:tcBorders>
            <w:shd w:val="clear" w:color="70AD47" w:fill="70AD47"/>
            <w:noWrap/>
            <w:vAlign w:val="bottom"/>
            <w:hideMark/>
          </w:tcPr>
          <w:p w14:paraId="46BE8E45" w14:textId="77777777" w:rsidR="00825252" w:rsidRPr="00825252" w:rsidRDefault="00825252" w:rsidP="00825252">
            <w:pPr>
              <w:rPr>
                <w:rFonts w:ascii="Calibri" w:hAnsi="Calibri" w:cs="Calibri"/>
                <w:b/>
                <w:bCs/>
                <w:color w:val="FFFFFF"/>
                <w:sz w:val="22"/>
                <w:szCs w:val="22"/>
              </w:rPr>
            </w:pPr>
            <w:proofErr w:type="spellStart"/>
            <w:r w:rsidRPr="00825252">
              <w:rPr>
                <w:rFonts w:ascii="Calibri" w:hAnsi="Calibri" w:cs="Calibri"/>
                <w:b/>
                <w:bCs/>
                <w:color w:val="FFFFFF"/>
                <w:sz w:val="22"/>
                <w:szCs w:val="22"/>
              </w:rPr>
              <w:t>p.score</w:t>
            </w:r>
            <w:proofErr w:type="spellEnd"/>
          </w:p>
        </w:tc>
      </w:tr>
      <w:tr w:rsidR="00825252" w:rsidRPr="00825252" w14:paraId="6858F78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D7503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pau00020</w:t>
            </w:r>
          </w:p>
        </w:tc>
        <w:tc>
          <w:tcPr>
            <w:tcW w:w="1300" w:type="dxa"/>
            <w:tcBorders>
              <w:top w:val="single" w:sz="4" w:space="0" w:color="A9D08E"/>
              <w:left w:val="nil"/>
              <w:bottom w:val="single" w:sz="4" w:space="0" w:color="A9D08E"/>
              <w:right w:val="nil"/>
            </w:tcBorders>
            <w:shd w:val="clear" w:color="E2EFDA" w:fill="E2EFDA"/>
            <w:noWrap/>
            <w:vAlign w:val="bottom"/>
            <w:hideMark/>
          </w:tcPr>
          <w:p w14:paraId="5D0F7D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36523C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cycle (TCA cycle) - Pseudomonas </w:t>
            </w:r>
            <w:proofErr w:type="spellStart"/>
            <w:r w:rsidRPr="00825252">
              <w:rPr>
                <w:rFonts w:ascii="Calibri" w:hAnsi="Calibri" w:cs="Calibri"/>
                <w:color w:val="000000"/>
                <w:sz w:val="22"/>
                <w:szCs w:val="22"/>
              </w:rPr>
              <w:t>aerug</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F59B7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2.051E-02</w:t>
            </w:r>
          </w:p>
        </w:tc>
      </w:tr>
      <w:tr w:rsidR="00825252" w:rsidRPr="00825252" w14:paraId="59C99B8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81C8F5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pau00030</w:t>
            </w:r>
          </w:p>
        </w:tc>
        <w:tc>
          <w:tcPr>
            <w:tcW w:w="1300" w:type="dxa"/>
            <w:tcBorders>
              <w:top w:val="single" w:sz="4" w:space="0" w:color="A9D08E"/>
              <w:left w:val="nil"/>
              <w:bottom w:val="single" w:sz="4" w:space="0" w:color="A9D08E"/>
              <w:right w:val="nil"/>
            </w:tcBorders>
            <w:shd w:val="clear" w:color="auto" w:fill="auto"/>
            <w:noWrap/>
            <w:vAlign w:val="bottom"/>
            <w:hideMark/>
          </w:tcPr>
          <w:p w14:paraId="3AB4F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AB97B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Pentose phosphate pathway - Pseudomonas </w:t>
            </w:r>
            <w:proofErr w:type="spellStart"/>
            <w:r w:rsidRPr="00825252">
              <w:rPr>
                <w:rFonts w:ascii="Calibri" w:hAnsi="Calibri" w:cs="Calibri"/>
                <w:color w:val="000000"/>
                <w:sz w:val="22"/>
                <w:szCs w:val="22"/>
              </w:rPr>
              <w:t>aerug</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C21C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2.657E-04</w:t>
            </w:r>
          </w:p>
        </w:tc>
      </w:tr>
      <w:tr w:rsidR="00825252" w:rsidRPr="00825252" w14:paraId="3F9550B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65F5A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pau00250</w:t>
            </w:r>
          </w:p>
        </w:tc>
        <w:tc>
          <w:tcPr>
            <w:tcW w:w="1300" w:type="dxa"/>
            <w:tcBorders>
              <w:top w:val="single" w:sz="4" w:space="0" w:color="A9D08E"/>
              <w:left w:val="nil"/>
              <w:bottom w:val="single" w:sz="4" w:space="0" w:color="A9D08E"/>
              <w:right w:val="nil"/>
            </w:tcBorders>
            <w:shd w:val="clear" w:color="E2EFDA" w:fill="E2EFDA"/>
            <w:noWrap/>
            <w:vAlign w:val="bottom"/>
            <w:hideMark/>
          </w:tcPr>
          <w:p w14:paraId="332AB0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07BB622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Alanine, aspartate and glutamate metabolism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B151A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3.502E-02</w:t>
            </w:r>
          </w:p>
        </w:tc>
      </w:tr>
      <w:tr w:rsidR="00825252" w:rsidRPr="00825252" w14:paraId="1903600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45BA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pau00270</w:t>
            </w:r>
          </w:p>
        </w:tc>
        <w:tc>
          <w:tcPr>
            <w:tcW w:w="1300" w:type="dxa"/>
            <w:tcBorders>
              <w:top w:val="single" w:sz="4" w:space="0" w:color="A9D08E"/>
              <w:left w:val="nil"/>
              <w:bottom w:val="single" w:sz="4" w:space="0" w:color="A9D08E"/>
              <w:right w:val="nil"/>
            </w:tcBorders>
            <w:shd w:val="clear" w:color="auto" w:fill="auto"/>
            <w:noWrap/>
            <w:vAlign w:val="bottom"/>
            <w:hideMark/>
          </w:tcPr>
          <w:p w14:paraId="3406C6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030743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Cysteine and methionine metabolism - </w:t>
            </w:r>
            <w:proofErr w:type="spellStart"/>
            <w:r w:rsidRPr="00825252">
              <w:rPr>
                <w:rFonts w:ascii="Calibri" w:hAnsi="Calibri" w:cs="Calibri"/>
                <w:color w:val="000000"/>
                <w:sz w:val="22"/>
                <w:szCs w:val="22"/>
              </w:rPr>
              <w:t>Pseudomo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A264D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3.106E-04</w:t>
            </w:r>
          </w:p>
        </w:tc>
      </w:tr>
      <w:tr w:rsidR="00825252" w:rsidRPr="00825252" w14:paraId="5C2EAEB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187C7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pau00290</w:t>
            </w:r>
          </w:p>
        </w:tc>
        <w:tc>
          <w:tcPr>
            <w:tcW w:w="1300" w:type="dxa"/>
            <w:tcBorders>
              <w:top w:val="single" w:sz="4" w:space="0" w:color="A9D08E"/>
              <w:left w:val="nil"/>
              <w:bottom w:val="single" w:sz="4" w:space="0" w:color="A9D08E"/>
              <w:right w:val="nil"/>
            </w:tcBorders>
            <w:shd w:val="clear" w:color="E2EFDA" w:fill="E2EFDA"/>
            <w:noWrap/>
            <w:vAlign w:val="bottom"/>
            <w:hideMark/>
          </w:tcPr>
          <w:p w14:paraId="41090C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133D85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 leucine and isoleucine biosynthesis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409F5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63A8F8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F18CF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pau00620</w:t>
            </w:r>
          </w:p>
        </w:tc>
        <w:tc>
          <w:tcPr>
            <w:tcW w:w="1300" w:type="dxa"/>
            <w:tcBorders>
              <w:top w:val="single" w:sz="4" w:space="0" w:color="A9D08E"/>
              <w:left w:val="nil"/>
              <w:bottom w:val="single" w:sz="4" w:space="0" w:color="A9D08E"/>
              <w:right w:val="nil"/>
            </w:tcBorders>
            <w:shd w:val="clear" w:color="auto" w:fill="auto"/>
            <w:noWrap/>
            <w:vAlign w:val="bottom"/>
            <w:hideMark/>
          </w:tcPr>
          <w:p w14:paraId="1EB94AC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57586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Pyruvate metabolism - Pseudomonas aeruginosa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8C8463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3.766E-02</w:t>
            </w:r>
          </w:p>
        </w:tc>
      </w:tr>
      <w:tr w:rsidR="00825252" w:rsidRPr="00825252" w14:paraId="667A0A4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A24A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pau00630</w:t>
            </w:r>
          </w:p>
        </w:tc>
        <w:tc>
          <w:tcPr>
            <w:tcW w:w="1300" w:type="dxa"/>
            <w:tcBorders>
              <w:top w:val="single" w:sz="4" w:space="0" w:color="A9D08E"/>
              <w:left w:val="nil"/>
              <w:bottom w:val="single" w:sz="4" w:space="0" w:color="A9D08E"/>
              <w:right w:val="nil"/>
            </w:tcBorders>
            <w:shd w:val="clear" w:color="E2EFDA" w:fill="E2EFDA"/>
            <w:noWrap/>
            <w:vAlign w:val="bottom"/>
            <w:hideMark/>
          </w:tcPr>
          <w:p w14:paraId="20036E8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3EB4A3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Glyoxylate and dicarboxylate metabolism - </w:t>
            </w:r>
            <w:proofErr w:type="spellStart"/>
            <w:r w:rsidRPr="00825252">
              <w:rPr>
                <w:rFonts w:ascii="Calibri" w:hAnsi="Calibri" w:cs="Calibri"/>
                <w:color w:val="000000"/>
                <w:sz w:val="22"/>
                <w:szCs w:val="22"/>
              </w:rPr>
              <w:t>Pse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E06B1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1.105E-02</w:t>
            </w:r>
          </w:p>
        </w:tc>
      </w:tr>
      <w:tr w:rsidR="00825252" w:rsidRPr="00825252" w14:paraId="0EFA8A8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2E84D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pau00660</w:t>
            </w:r>
          </w:p>
        </w:tc>
        <w:tc>
          <w:tcPr>
            <w:tcW w:w="1300" w:type="dxa"/>
            <w:tcBorders>
              <w:top w:val="single" w:sz="4" w:space="0" w:color="A9D08E"/>
              <w:left w:val="nil"/>
              <w:bottom w:val="single" w:sz="4" w:space="0" w:color="A9D08E"/>
              <w:right w:val="nil"/>
            </w:tcBorders>
            <w:shd w:val="clear" w:color="auto" w:fill="auto"/>
            <w:noWrap/>
            <w:vAlign w:val="bottom"/>
            <w:hideMark/>
          </w:tcPr>
          <w:p w14:paraId="54FEC5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4CF0CF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C5-Branched dibasic acid metabolism - </w:t>
            </w:r>
            <w:proofErr w:type="spellStart"/>
            <w:r w:rsidRPr="00825252">
              <w:rPr>
                <w:rFonts w:ascii="Calibri" w:hAnsi="Calibri" w:cs="Calibri"/>
                <w:color w:val="000000"/>
                <w:sz w:val="22"/>
                <w:szCs w:val="22"/>
              </w:rPr>
              <w:t>Pseudom</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4FF1C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8.242E-03</w:t>
            </w:r>
          </w:p>
        </w:tc>
      </w:tr>
      <w:tr w:rsidR="00825252" w:rsidRPr="00825252" w14:paraId="3E43DD7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CA20C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pau01503</w:t>
            </w:r>
          </w:p>
        </w:tc>
        <w:tc>
          <w:tcPr>
            <w:tcW w:w="1300" w:type="dxa"/>
            <w:tcBorders>
              <w:top w:val="single" w:sz="4" w:space="0" w:color="A9D08E"/>
              <w:left w:val="nil"/>
              <w:bottom w:val="single" w:sz="4" w:space="0" w:color="A9D08E"/>
              <w:right w:val="nil"/>
            </w:tcBorders>
            <w:shd w:val="clear" w:color="E2EFDA" w:fill="E2EFDA"/>
            <w:noWrap/>
            <w:vAlign w:val="bottom"/>
            <w:hideMark/>
          </w:tcPr>
          <w:p w14:paraId="2FC0BD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E2EFDA" w:fill="E2EFDA"/>
            <w:noWrap/>
            <w:vAlign w:val="bottom"/>
            <w:hideMark/>
          </w:tcPr>
          <w:p w14:paraId="102BF0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Cationic antimicrobial peptide (CAMP) </w:t>
            </w:r>
            <w:proofErr w:type="spellStart"/>
            <w:r w:rsidRPr="00825252">
              <w:rPr>
                <w:rFonts w:ascii="Calibri" w:hAnsi="Calibri" w:cs="Calibri"/>
                <w:color w:val="000000"/>
                <w:sz w:val="22"/>
                <w:szCs w:val="22"/>
              </w:rPr>
              <w:t>resista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0C26F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6262963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9454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pau02060</w:t>
            </w:r>
          </w:p>
        </w:tc>
        <w:tc>
          <w:tcPr>
            <w:tcW w:w="1300" w:type="dxa"/>
            <w:tcBorders>
              <w:top w:val="single" w:sz="4" w:space="0" w:color="A9D08E"/>
              <w:left w:val="nil"/>
              <w:bottom w:val="single" w:sz="4" w:space="0" w:color="A9D08E"/>
              <w:right w:val="nil"/>
            </w:tcBorders>
            <w:shd w:val="clear" w:color="auto" w:fill="auto"/>
            <w:noWrap/>
            <w:vAlign w:val="bottom"/>
            <w:hideMark/>
          </w:tcPr>
          <w:p w14:paraId="718187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pathway</w:t>
            </w:r>
          </w:p>
        </w:tc>
        <w:tc>
          <w:tcPr>
            <w:tcW w:w="4820" w:type="dxa"/>
            <w:tcBorders>
              <w:top w:val="single" w:sz="4" w:space="0" w:color="A9D08E"/>
              <w:left w:val="nil"/>
              <w:bottom w:val="single" w:sz="4" w:space="0" w:color="A9D08E"/>
              <w:right w:val="nil"/>
            </w:tcBorders>
            <w:shd w:val="clear" w:color="auto" w:fill="auto"/>
            <w:noWrap/>
            <w:vAlign w:val="bottom"/>
            <w:hideMark/>
          </w:tcPr>
          <w:p w14:paraId="1144AA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Phosphotransferase system (PTS) - Pseudomonas...</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3DA7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4.222E-02</w:t>
            </w:r>
          </w:p>
        </w:tc>
      </w:tr>
      <w:tr w:rsidR="00825252" w:rsidRPr="00825252" w14:paraId="4CD5387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B2A69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M00001</w:t>
            </w:r>
          </w:p>
        </w:tc>
        <w:tc>
          <w:tcPr>
            <w:tcW w:w="1300" w:type="dxa"/>
            <w:tcBorders>
              <w:top w:val="single" w:sz="4" w:space="0" w:color="A9D08E"/>
              <w:left w:val="nil"/>
              <w:bottom w:val="single" w:sz="4" w:space="0" w:color="A9D08E"/>
              <w:right w:val="nil"/>
            </w:tcBorders>
            <w:shd w:val="clear" w:color="E2EFDA" w:fill="E2EFDA"/>
            <w:noWrap/>
            <w:vAlign w:val="bottom"/>
            <w:hideMark/>
          </w:tcPr>
          <w:p w14:paraId="25153E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3AF880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Glycolysis (Embden-Meyerhof pathway), glucose...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A5B54E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1.613E-02</w:t>
            </w:r>
          </w:p>
        </w:tc>
      </w:tr>
      <w:tr w:rsidR="00825252" w:rsidRPr="00825252" w14:paraId="5ADCF19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AE36A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M00002</w:t>
            </w:r>
          </w:p>
        </w:tc>
        <w:tc>
          <w:tcPr>
            <w:tcW w:w="1300" w:type="dxa"/>
            <w:tcBorders>
              <w:top w:val="single" w:sz="4" w:space="0" w:color="A9D08E"/>
              <w:left w:val="nil"/>
              <w:bottom w:val="single" w:sz="4" w:space="0" w:color="A9D08E"/>
              <w:right w:val="nil"/>
            </w:tcBorders>
            <w:shd w:val="clear" w:color="auto" w:fill="auto"/>
            <w:noWrap/>
            <w:vAlign w:val="bottom"/>
            <w:hideMark/>
          </w:tcPr>
          <w:p w14:paraId="71757D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3617A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Glycolysis, core module involving three-carbo...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DAA571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4.022E-03</w:t>
            </w:r>
          </w:p>
        </w:tc>
      </w:tr>
      <w:tr w:rsidR="00825252" w:rsidRPr="00825252" w14:paraId="32C8D2B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92C0F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M00003</w:t>
            </w:r>
          </w:p>
        </w:tc>
        <w:tc>
          <w:tcPr>
            <w:tcW w:w="1300" w:type="dxa"/>
            <w:tcBorders>
              <w:top w:val="single" w:sz="4" w:space="0" w:color="A9D08E"/>
              <w:left w:val="nil"/>
              <w:bottom w:val="single" w:sz="4" w:space="0" w:color="A9D08E"/>
              <w:right w:val="nil"/>
            </w:tcBorders>
            <w:shd w:val="clear" w:color="E2EFDA" w:fill="E2EFDA"/>
            <w:noWrap/>
            <w:vAlign w:val="bottom"/>
            <w:hideMark/>
          </w:tcPr>
          <w:p w14:paraId="5A4B767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1C0B906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Gluconeogenesis, oxaloacetate =&gt; fructose-6P</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2AFF14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2.299E-03</w:t>
            </w:r>
          </w:p>
        </w:tc>
      </w:tr>
      <w:tr w:rsidR="00825252" w:rsidRPr="00825252" w14:paraId="338AC36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D47A13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M00004</w:t>
            </w:r>
          </w:p>
        </w:tc>
        <w:tc>
          <w:tcPr>
            <w:tcW w:w="1300" w:type="dxa"/>
            <w:tcBorders>
              <w:top w:val="single" w:sz="4" w:space="0" w:color="A9D08E"/>
              <w:left w:val="nil"/>
              <w:bottom w:val="single" w:sz="4" w:space="0" w:color="A9D08E"/>
              <w:right w:val="nil"/>
            </w:tcBorders>
            <w:shd w:val="clear" w:color="auto" w:fill="auto"/>
            <w:noWrap/>
            <w:vAlign w:val="bottom"/>
            <w:hideMark/>
          </w:tcPr>
          <w:p w14:paraId="2000FF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6148F6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Pentose phosphate pathway (Pentose phosphate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723629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3.993E-03</w:t>
            </w:r>
          </w:p>
        </w:tc>
      </w:tr>
      <w:tr w:rsidR="00825252" w:rsidRPr="00825252" w14:paraId="302FB98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D7814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M00005</w:t>
            </w:r>
          </w:p>
        </w:tc>
        <w:tc>
          <w:tcPr>
            <w:tcW w:w="1300" w:type="dxa"/>
            <w:tcBorders>
              <w:top w:val="single" w:sz="4" w:space="0" w:color="A9D08E"/>
              <w:left w:val="nil"/>
              <w:bottom w:val="single" w:sz="4" w:space="0" w:color="A9D08E"/>
              <w:right w:val="nil"/>
            </w:tcBorders>
            <w:shd w:val="clear" w:color="E2EFDA" w:fill="E2EFDA"/>
            <w:noWrap/>
            <w:vAlign w:val="bottom"/>
            <w:hideMark/>
          </w:tcPr>
          <w:p w14:paraId="32C0CFA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9EB4C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PRPP biosynthesis, ribose 5P =&gt; PRPP</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2CF926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C69351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1EC66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M00007</w:t>
            </w:r>
          </w:p>
        </w:tc>
        <w:tc>
          <w:tcPr>
            <w:tcW w:w="1300" w:type="dxa"/>
            <w:tcBorders>
              <w:top w:val="single" w:sz="4" w:space="0" w:color="A9D08E"/>
              <w:left w:val="nil"/>
              <w:bottom w:val="single" w:sz="4" w:space="0" w:color="A9D08E"/>
              <w:right w:val="nil"/>
            </w:tcBorders>
            <w:shd w:val="clear" w:color="auto" w:fill="auto"/>
            <w:noWrap/>
            <w:vAlign w:val="bottom"/>
            <w:hideMark/>
          </w:tcPr>
          <w:p w14:paraId="5512DE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FDD8B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Pentose phosphate pathway, non-oxidative </w:t>
            </w:r>
            <w:proofErr w:type="spellStart"/>
            <w:r w:rsidRPr="00825252">
              <w:rPr>
                <w:rFonts w:ascii="Calibri" w:hAnsi="Calibri" w:cs="Calibri"/>
                <w:color w:val="000000"/>
                <w:sz w:val="22"/>
                <w:szCs w:val="22"/>
              </w:rPr>
              <w:t>phas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49846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1.030E-04</w:t>
            </w:r>
          </w:p>
        </w:tc>
      </w:tr>
      <w:tr w:rsidR="00825252" w:rsidRPr="00825252" w14:paraId="52929F9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B268CB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M00009</w:t>
            </w:r>
          </w:p>
        </w:tc>
        <w:tc>
          <w:tcPr>
            <w:tcW w:w="1300" w:type="dxa"/>
            <w:tcBorders>
              <w:top w:val="single" w:sz="4" w:space="0" w:color="A9D08E"/>
              <w:left w:val="nil"/>
              <w:bottom w:val="single" w:sz="4" w:space="0" w:color="A9D08E"/>
              <w:right w:val="nil"/>
            </w:tcBorders>
            <w:shd w:val="clear" w:color="E2EFDA" w:fill="E2EFDA"/>
            <w:noWrap/>
            <w:vAlign w:val="bottom"/>
            <w:hideMark/>
          </w:tcPr>
          <w:p w14:paraId="40F255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BBC63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cycle (TCA cycle, Krebs cycle)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54E294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7.517E-04</w:t>
            </w:r>
          </w:p>
        </w:tc>
      </w:tr>
      <w:tr w:rsidR="00825252" w:rsidRPr="00825252" w14:paraId="3735D23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0289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M00010</w:t>
            </w:r>
          </w:p>
        </w:tc>
        <w:tc>
          <w:tcPr>
            <w:tcW w:w="1300" w:type="dxa"/>
            <w:tcBorders>
              <w:top w:val="single" w:sz="4" w:space="0" w:color="A9D08E"/>
              <w:left w:val="nil"/>
              <w:bottom w:val="single" w:sz="4" w:space="0" w:color="A9D08E"/>
              <w:right w:val="nil"/>
            </w:tcBorders>
            <w:shd w:val="clear" w:color="auto" w:fill="auto"/>
            <w:noWrap/>
            <w:vAlign w:val="bottom"/>
            <w:hideMark/>
          </w:tcPr>
          <w:p w14:paraId="225B2A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1E8B27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cycle, first carbon oxidation, </w:t>
            </w:r>
            <w:proofErr w:type="spellStart"/>
            <w:r w:rsidRPr="00825252">
              <w:rPr>
                <w:rFonts w:ascii="Calibri" w:hAnsi="Calibri" w:cs="Calibri"/>
                <w:color w:val="000000"/>
                <w:sz w:val="22"/>
                <w:szCs w:val="22"/>
              </w:rPr>
              <w:t>oxaloa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B7F218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4.789E-04</w:t>
            </w:r>
          </w:p>
        </w:tc>
      </w:tr>
      <w:tr w:rsidR="00825252" w:rsidRPr="00825252" w14:paraId="559E54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6CD8A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M00011</w:t>
            </w:r>
          </w:p>
        </w:tc>
        <w:tc>
          <w:tcPr>
            <w:tcW w:w="1300" w:type="dxa"/>
            <w:tcBorders>
              <w:top w:val="single" w:sz="4" w:space="0" w:color="A9D08E"/>
              <w:left w:val="nil"/>
              <w:bottom w:val="single" w:sz="4" w:space="0" w:color="A9D08E"/>
              <w:right w:val="nil"/>
            </w:tcBorders>
            <w:shd w:val="clear" w:color="E2EFDA" w:fill="E2EFDA"/>
            <w:noWrap/>
            <w:vAlign w:val="bottom"/>
            <w:hideMark/>
          </w:tcPr>
          <w:p w14:paraId="364EDA4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0A17D8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cycle, second carbon oxidation, 2-oxo...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FDFBE8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8.189E-03</w:t>
            </w:r>
          </w:p>
        </w:tc>
      </w:tr>
      <w:tr w:rsidR="00825252" w:rsidRPr="00825252" w14:paraId="587F7F4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62664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M00012</w:t>
            </w:r>
          </w:p>
        </w:tc>
        <w:tc>
          <w:tcPr>
            <w:tcW w:w="1300" w:type="dxa"/>
            <w:tcBorders>
              <w:top w:val="single" w:sz="4" w:space="0" w:color="A9D08E"/>
              <w:left w:val="nil"/>
              <w:bottom w:val="single" w:sz="4" w:space="0" w:color="A9D08E"/>
              <w:right w:val="nil"/>
            </w:tcBorders>
            <w:shd w:val="clear" w:color="auto" w:fill="auto"/>
            <w:noWrap/>
            <w:vAlign w:val="bottom"/>
            <w:hideMark/>
          </w:tcPr>
          <w:p w14:paraId="79D83A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741B36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Glyoxylate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E8C54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1.577E-03</w:t>
            </w:r>
          </w:p>
        </w:tc>
      </w:tr>
      <w:tr w:rsidR="00825252" w:rsidRPr="00825252" w14:paraId="557A49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E41D9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M00019</w:t>
            </w:r>
          </w:p>
        </w:tc>
        <w:tc>
          <w:tcPr>
            <w:tcW w:w="1300" w:type="dxa"/>
            <w:tcBorders>
              <w:top w:val="single" w:sz="4" w:space="0" w:color="A9D08E"/>
              <w:left w:val="nil"/>
              <w:bottom w:val="single" w:sz="4" w:space="0" w:color="A9D08E"/>
              <w:right w:val="nil"/>
            </w:tcBorders>
            <w:shd w:val="clear" w:color="E2EFDA" w:fill="E2EFDA"/>
            <w:noWrap/>
            <w:vAlign w:val="bottom"/>
            <w:hideMark/>
          </w:tcPr>
          <w:p w14:paraId="2F3270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3D22C3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Valine/isoleucine biosynthesis, pyruvate =&gt; v...</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A8A2C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5.143E-03</w:t>
            </w:r>
          </w:p>
        </w:tc>
      </w:tr>
      <w:tr w:rsidR="00825252" w:rsidRPr="00825252" w14:paraId="4310EDC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F5BA7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M00032</w:t>
            </w:r>
          </w:p>
        </w:tc>
        <w:tc>
          <w:tcPr>
            <w:tcW w:w="1300" w:type="dxa"/>
            <w:tcBorders>
              <w:top w:val="single" w:sz="4" w:space="0" w:color="A9D08E"/>
              <w:left w:val="nil"/>
              <w:bottom w:val="single" w:sz="4" w:space="0" w:color="A9D08E"/>
              <w:right w:val="nil"/>
            </w:tcBorders>
            <w:shd w:val="clear" w:color="auto" w:fill="auto"/>
            <w:noWrap/>
            <w:vAlign w:val="bottom"/>
            <w:hideMark/>
          </w:tcPr>
          <w:p w14:paraId="0A277CC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27E98A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Lysine degradation, lysine =&gt; </w:t>
            </w:r>
            <w:proofErr w:type="spellStart"/>
            <w:r w:rsidRPr="00825252">
              <w:rPr>
                <w:rFonts w:ascii="Calibri" w:hAnsi="Calibri" w:cs="Calibri"/>
                <w:color w:val="000000"/>
                <w:sz w:val="22"/>
                <w:szCs w:val="22"/>
              </w:rPr>
              <w:t>saccharopine</w:t>
            </w:r>
            <w:proofErr w:type="spellEnd"/>
            <w:r w:rsidRPr="00825252">
              <w:rPr>
                <w:rFonts w:ascii="Calibri" w:hAnsi="Calibri" w:cs="Calibri"/>
                <w:color w:val="000000"/>
                <w:sz w:val="22"/>
                <w:szCs w:val="22"/>
              </w:rPr>
              <w:t xml:space="preserve"> =&gt;...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20AB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2.928E-04</w:t>
            </w:r>
          </w:p>
        </w:tc>
      </w:tr>
      <w:tr w:rsidR="00825252" w:rsidRPr="00825252" w14:paraId="0BC4B3A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B7E13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M00049</w:t>
            </w:r>
          </w:p>
        </w:tc>
        <w:tc>
          <w:tcPr>
            <w:tcW w:w="1300" w:type="dxa"/>
            <w:tcBorders>
              <w:top w:val="single" w:sz="4" w:space="0" w:color="A9D08E"/>
              <w:left w:val="nil"/>
              <w:bottom w:val="single" w:sz="4" w:space="0" w:color="A9D08E"/>
              <w:right w:val="nil"/>
            </w:tcBorders>
            <w:shd w:val="clear" w:color="E2EFDA" w:fill="E2EFDA"/>
            <w:noWrap/>
            <w:vAlign w:val="bottom"/>
            <w:hideMark/>
          </w:tcPr>
          <w:p w14:paraId="2ECF4CE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1C52F3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Adenine ribonucleotide biosynthesis, IMP =&gt; 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4B1959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3.245E-02</w:t>
            </w:r>
          </w:p>
        </w:tc>
      </w:tr>
      <w:tr w:rsidR="00825252" w:rsidRPr="00825252" w14:paraId="298672E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42DA3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M00149</w:t>
            </w:r>
          </w:p>
        </w:tc>
        <w:tc>
          <w:tcPr>
            <w:tcW w:w="1300" w:type="dxa"/>
            <w:tcBorders>
              <w:top w:val="single" w:sz="4" w:space="0" w:color="A9D08E"/>
              <w:left w:val="nil"/>
              <w:bottom w:val="single" w:sz="4" w:space="0" w:color="A9D08E"/>
              <w:right w:val="nil"/>
            </w:tcBorders>
            <w:shd w:val="clear" w:color="auto" w:fill="auto"/>
            <w:noWrap/>
            <w:vAlign w:val="bottom"/>
            <w:hideMark/>
          </w:tcPr>
          <w:p w14:paraId="35F792A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5C196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 dehydrogenase, prokaryotes</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EC93F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4.051E-02</w:t>
            </w:r>
          </w:p>
        </w:tc>
      </w:tr>
      <w:tr w:rsidR="00825252" w:rsidRPr="00825252" w14:paraId="4856A1B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F3ED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M00165</w:t>
            </w:r>
          </w:p>
        </w:tc>
        <w:tc>
          <w:tcPr>
            <w:tcW w:w="1300" w:type="dxa"/>
            <w:tcBorders>
              <w:top w:val="single" w:sz="4" w:space="0" w:color="A9D08E"/>
              <w:left w:val="nil"/>
              <w:bottom w:val="single" w:sz="4" w:space="0" w:color="A9D08E"/>
              <w:right w:val="nil"/>
            </w:tcBorders>
            <w:shd w:val="clear" w:color="E2EFDA" w:fill="E2EFDA"/>
            <w:noWrap/>
            <w:vAlign w:val="bottom"/>
            <w:hideMark/>
          </w:tcPr>
          <w:p w14:paraId="19FB72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5E5C6E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Reductive pentose phosphate cycle (Calvin </w:t>
            </w:r>
            <w:proofErr w:type="spellStart"/>
            <w:r w:rsidRPr="00825252">
              <w:rPr>
                <w:rFonts w:ascii="Calibri" w:hAnsi="Calibri" w:cs="Calibri"/>
                <w:color w:val="000000"/>
                <w:sz w:val="22"/>
                <w:szCs w:val="22"/>
              </w:rPr>
              <w:t>cyc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B167A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8.362E-04</w:t>
            </w:r>
          </w:p>
        </w:tc>
      </w:tr>
      <w:tr w:rsidR="00825252" w:rsidRPr="00825252" w14:paraId="747B69E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E86CF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M00167</w:t>
            </w:r>
          </w:p>
        </w:tc>
        <w:tc>
          <w:tcPr>
            <w:tcW w:w="1300" w:type="dxa"/>
            <w:tcBorders>
              <w:top w:val="single" w:sz="4" w:space="0" w:color="A9D08E"/>
              <w:left w:val="nil"/>
              <w:bottom w:val="single" w:sz="4" w:space="0" w:color="A9D08E"/>
              <w:right w:val="nil"/>
            </w:tcBorders>
            <w:shd w:val="clear" w:color="auto" w:fill="auto"/>
            <w:noWrap/>
            <w:vAlign w:val="bottom"/>
            <w:hideMark/>
          </w:tcPr>
          <w:p w14:paraId="54DD1C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1AE1C1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Reductive pentose phosphate cycle, </w:t>
            </w:r>
            <w:proofErr w:type="spellStart"/>
            <w:r w:rsidRPr="00825252">
              <w:rPr>
                <w:rFonts w:ascii="Calibri" w:hAnsi="Calibri" w:cs="Calibri"/>
                <w:color w:val="000000"/>
                <w:sz w:val="22"/>
                <w:szCs w:val="22"/>
              </w:rPr>
              <w:t>glyceralde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F791DD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2.917E-04</w:t>
            </w:r>
          </w:p>
        </w:tc>
      </w:tr>
      <w:tr w:rsidR="00825252" w:rsidRPr="00825252" w14:paraId="1E70FAA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D9A62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M00173</w:t>
            </w:r>
          </w:p>
        </w:tc>
        <w:tc>
          <w:tcPr>
            <w:tcW w:w="1300" w:type="dxa"/>
            <w:tcBorders>
              <w:top w:val="single" w:sz="4" w:space="0" w:color="A9D08E"/>
              <w:left w:val="nil"/>
              <w:bottom w:val="single" w:sz="4" w:space="0" w:color="A9D08E"/>
              <w:right w:val="nil"/>
            </w:tcBorders>
            <w:shd w:val="clear" w:color="E2EFDA" w:fill="E2EFDA"/>
            <w:noWrap/>
            <w:vAlign w:val="bottom"/>
            <w:hideMark/>
          </w:tcPr>
          <w:p w14:paraId="66BD54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086EA25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Reductive citrate cycle (</w:t>
            </w:r>
            <w:proofErr w:type="spellStart"/>
            <w:r w:rsidRPr="00825252">
              <w:rPr>
                <w:rFonts w:ascii="Calibri" w:hAnsi="Calibri" w:cs="Calibri"/>
                <w:color w:val="000000"/>
                <w:sz w:val="22"/>
                <w:szCs w:val="22"/>
              </w:rPr>
              <w:t>Arnon</w:t>
            </w:r>
            <w:proofErr w:type="spellEnd"/>
            <w:r w:rsidRPr="00825252">
              <w:rPr>
                <w:rFonts w:ascii="Calibri" w:hAnsi="Calibri" w:cs="Calibri"/>
                <w:color w:val="000000"/>
                <w:sz w:val="22"/>
                <w:szCs w:val="22"/>
              </w:rPr>
              <w:t>-Buchanan cycle...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757CD7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1.377E+09</w:t>
            </w:r>
          </w:p>
        </w:tc>
      </w:tr>
      <w:tr w:rsidR="00825252" w:rsidRPr="00825252" w14:paraId="4E3BACD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4BF4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M00308</w:t>
            </w:r>
          </w:p>
        </w:tc>
        <w:tc>
          <w:tcPr>
            <w:tcW w:w="1300" w:type="dxa"/>
            <w:tcBorders>
              <w:top w:val="single" w:sz="4" w:space="0" w:color="A9D08E"/>
              <w:left w:val="nil"/>
              <w:bottom w:val="single" w:sz="4" w:space="0" w:color="A9D08E"/>
              <w:right w:val="nil"/>
            </w:tcBorders>
            <w:shd w:val="clear" w:color="auto" w:fill="auto"/>
            <w:noWrap/>
            <w:vAlign w:val="bottom"/>
            <w:hideMark/>
          </w:tcPr>
          <w:p w14:paraId="4FEF3E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284BB4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Semi-</w:t>
            </w:r>
            <w:proofErr w:type="spellStart"/>
            <w:r w:rsidRPr="00825252">
              <w:rPr>
                <w:rFonts w:ascii="Calibri" w:hAnsi="Calibri" w:cs="Calibri"/>
                <w:color w:val="000000"/>
                <w:sz w:val="22"/>
                <w:szCs w:val="22"/>
              </w:rPr>
              <w:t>phosphorylative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Entner-Doudoroff</w:t>
            </w:r>
            <w:proofErr w:type="spellEnd"/>
            <w:r w:rsidRPr="00825252">
              <w:rPr>
                <w:rFonts w:ascii="Calibri" w:hAnsi="Calibri" w:cs="Calibri"/>
                <w:color w:val="000000"/>
                <w:sz w:val="22"/>
                <w:szCs w:val="22"/>
              </w:rPr>
              <w:t xml:space="preserve"> pathway...</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B5385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2.511E-02</w:t>
            </w:r>
          </w:p>
        </w:tc>
      </w:tr>
      <w:tr w:rsidR="00825252" w:rsidRPr="00825252" w14:paraId="7306299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26285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M00344</w:t>
            </w:r>
          </w:p>
        </w:tc>
        <w:tc>
          <w:tcPr>
            <w:tcW w:w="1300" w:type="dxa"/>
            <w:tcBorders>
              <w:top w:val="single" w:sz="4" w:space="0" w:color="A9D08E"/>
              <w:left w:val="nil"/>
              <w:bottom w:val="single" w:sz="4" w:space="0" w:color="A9D08E"/>
              <w:right w:val="nil"/>
            </w:tcBorders>
            <w:shd w:val="clear" w:color="E2EFDA" w:fill="E2EFDA"/>
            <w:noWrap/>
            <w:vAlign w:val="bottom"/>
            <w:hideMark/>
          </w:tcPr>
          <w:p w14:paraId="78991D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251ADA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Formaldehyde assimilation, xylulose </w:t>
            </w:r>
            <w:proofErr w:type="spellStart"/>
            <w:r w:rsidRPr="00825252">
              <w:rPr>
                <w:rFonts w:ascii="Calibri" w:hAnsi="Calibri" w:cs="Calibri"/>
                <w:color w:val="000000"/>
                <w:sz w:val="22"/>
                <w:szCs w:val="22"/>
              </w:rPr>
              <w:t>monophosp</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248197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5.467E-03</w:t>
            </w:r>
          </w:p>
        </w:tc>
      </w:tr>
      <w:tr w:rsidR="00825252" w:rsidRPr="00825252" w14:paraId="247C242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E76A8F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M00374</w:t>
            </w:r>
          </w:p>
        </w:tc>
        <w:tc>
          <w:tcPr>
            <w:tcW w:w="1300" w:type="dxa"/>
            <w:tcBorders>
              <w:top w:val="single" w:sz="4" w:space="0" w:color="A9D08E"/>
              <w:left w:val="nil"/>
              <w:bottom w:val="single" w:sz="4" w:space="0" w:color="A9D08E"/>
              <w:right w:val="nil"/>
            </w:tcBorders>
            <w:shd w:val="clear" w:color="auto" w:fill="auto"/>
            <w:noWrap/>
            <w:vAlign w:val="bottom"/>
            <w:hideMark/>
          </w:tcPr>
          <w:p w14:paraId="393D42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7E3D82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Dicarboxylate-hydroxybutyrate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C6FA4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2.552E-02</w:t>
            </w:r>
          </w:p>
        </w:tc>
      </w:tr>
      <w:tr w:rsidR="00825252" w:rsidRPr="00825252" w14:paraId="295910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984968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M00432</w:t>
            </w:r>
          </w:p>
        </w:tc>
        <w:tc>
          <w:tcPr>
            <w:tcW w:w="1300" w:type="dxa"/>
            <w:tcBorders>
              <w:top w:val="single" w:sz="4" w:space="0" w:color="A9D08E"/>
              <w:left w:val="nil"/>
              <w:bottom w:val="single" w:sz="4" w:space="0" w:color="A9D08E"/>
              <w:right w:val="nil"/>
            </w:tcBorders>
            <w:shd w:val="clear" w:color="E2EFDA" w:fill="E2EFDA"/>
            <w:noWrap/>
            <w:vAlign w:val="bottom"/>
            <w:hideMark/>
          </w:tcPr>
          <w:p w14:paraId="7E8FC4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C71A42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Leucine biosynthesis, 2-oxoisovalerate =&gt; 2-o...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EB38DF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17755A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8D3F5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M00535</w:t>
            </w:r>
          </w:p>
        </w:tc>
        <w:tc>
          <w:tcPr>
            <w:tcW w:w="1300" w:type="dxa"/>
            <w:tcBorders>
              <w:top w:val="single" w:sz="4" w:space="0" w:color="A9D08E"/>
              <w:left w:val="nil"/>
              <w:bottom w:val="single" w:sz="4" w:space="0" w:color="A9D08E"/>
              <w:right w:val="nil"/>
            </w:tcBorders>
            <w:shd w:val="clear" w:color="auto" w:fill="auto"/>
            <w:noWrap/>
            <w:vAlign w:val="bottom"/>
            <w:hideMark/>
          </w:tcPr>
          <w:p w14:paraId="5678562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618F36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Isoleucine biosynthesis, pyruvate =&gt; 2-oxobut...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34FA6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8B121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A1CBF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M00570</w:t>
            </w:r>
          </w:p>
        </w:tc>
        <w:tc>
          <w:tcPr>
            <w:tcW w:w="1300" w:type="dxa"/>
            <w:tcBorders>
              <w:top w:val="single" w:sz="4" w:space="0" w:color="A9D08E"/>
              <w:left w:val="nil"/>
              <w:bottom w:val="single" w:sz="4" w:space="0" w:color="A9D08E"/>
              <w:right w:val="nil"/>
            </w:tcBorders>
            <w:shd w:val="clear" w:color="E2EFDA" w:fill="E2EFDA"/>
            <w:noWrap/>
            <w:vAlign w:val="bottom"/>
            <w:hideMark/>
          </w:tcPr>
          <w:p w14:paraId="7BFAE6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636A61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Isoleucine biosynthesis, threonine =&gt; 2-oxobu...</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3387A1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8.290E-04</w:t>
            </w:r>
          </w:p>
        </w:tc>
      </w:tr>
      <w:tr w:rsidR="00825252" w:rsidRPr="00825252" w14:paraId="7B65E51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E4F73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M00620</w:t>
            </w:r>
          </w:p>
        </w:tc>
        <w:tc>
          <w:tcPr>
            <w:tcW w:w="1300" w:type="dxa"/>
            <w:tcBorders>
              <w:top w:val="single" w:sz="4" w:space="0" w:color="A9D08E"/>
              <w:left w:val="nil"/>
              <w:bottom w:val="single" w:sz="4" w:space="0" w:color="A9D08E"/>
              <w:right w:val="nil"/>
            </w:tcBorders>
            <w:shd w:val="clear" w:color="auto" w:fill="auto"/>
            <w:noWrap/>
            <w:vAlign w:val="bottom"/>
            <w:hideMark/>
          </w:tcPr>
          <w:p w14:paraId="391E6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5DA72D1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Incomplete reductive citrate cycle, acetyl-Co...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17A499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D09ED4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F12AF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M00633</w:t>
            </w:r>
          </w:p>
        </w:tc>
        <w:tc>
          <w:tcPr>
            <w:tcW w:w="1300" w:type="dxa"/>
            <w:tcBorders>
              <w:top w:val="single" w:sz="4" w:space="0" w:color="A9D08E"/>
              <w:left w:val="nil"/>
              <w:bottom w:val="single" w:sz="4" w:space="0" w:color="A9D08E"/>
              <w:right w:val="nil"/>
            </w:tcBorders>
            <w:shd w:val="clear" w:color="E2EFDA" w:fill="E2EFDA"/>
            <w:noWrap/>
            <w:vAlign w:val="bottom"/>
            <w:hideMark/>
          </w:tcPr>
          <w:p w14:paraId="5AD9E2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E2EFDA" w:fill="E2EFDA"/>
            <w:noWrap/>
            <w:vAlign w:val="bottom"/>
            <w:hideMark/>
          </w:tcPr>
          <w:p w14:paraId="73D3F1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Semi-</w:t>
            </w:r>
            <w:proofErr w:type="spellStart"/>
            <w:r w:rsidRPr="00825252">
              <w:rPr>
                <w:rFonts w:ascii="Calibri" w:hAnsi="Calibri" w:cs="Calibri"/>
                <w:color w:val="000000"/>
                <w:sz w:val="22"/>
                <w:szCs w:val="22"/>
              </w:rPr>
              <w:t>phosphorylative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Entner-Doudoroff</w:t>
            </w:r>
            <w:proofErr w:type="spellEnd"/>
            <w:r w:rsidRPr="00825252">
              <w:rPr>
                <w:rFonts w:ascii="Calibri" w:hAnsi="Calibri" w:cs="Calibri"/>
                <w:color w:val="000000"/>
                <w:sz w:val="22"/>
                <w:szCs w:val="22"/>
              </w:rPr>
              <w:t xml:space="preserve"> pathway...</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4F66EE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3.830E-02</w:t>
            </w:r>
          </w:p>
        </w:tc>
      </w:tr>
      <w:tr w:rsidR="00825252" w:rsidRPr="00825252" w14:paraId="5F739C1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0E0E10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M00740</w:t>
            </w:r>
          </w:p>
        </w:tc>
        <w:tc>
          <w:tcPr>
            <w:tcW w:w="1300" w:type="dxa"/>
            <w:tcBorders>
              <w:top w:val="single" w:sz="4" w:space="0" w:color="A9D08E"/>
              <w:left w:val="nil"/>
              <w:bottom w:val="single" w:sz="4" w:space="0" w:color="A9D08E"/>
              <w:right w:val="nil"/>
            </w:tcBorders>
            <w:shd w:val="clear" w:color="auto" w:fill="auto"/>
            <w:noWrap/>
            <w:vAlign w:val="bottom"/>
            <w:hideMark/>
          </w:tcPr>
          <w:p w14:paraId="6E25F6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module</w:t>
            </w:r>
          </w:p>
        </w:tc>
        <w:tc>
          <w:tcPr>
            <w:tcW w:w="4820" w:type="dxa"/>
            <w:tcBorders>
              <w:top w:val="single" w:sz="4" w:space="0" w:color="A9D08E"/>
              <w:left w:val="nil"/>
              <w:bottom w:val="single" w:sz="4" w:space="0" w:color="A9D08E"/>
              <w:right w:val="nil"/>
            </w:tcBorders>
            <w:shd w:val="clear" w:color="auto" w:fill="auto"/>
            <w:noWrap/>
            <w:vAlign w:val="bottom"/>
            <w:hideMark/>
          </w:tcPr>
          <w:p w14:paraId="415F297F"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Methylaspartate</w:t>
            </w:r>
            <w:proofErr w:type="spellEnd"/>
            <w:r w:rsidRPr="00825252">
              <w:rPr>
                <w:rFonts w:ascii="Calibri" w:hAnsi="Calibri" w:cs="Calibri"/>
                <w:color w:val="000000"/>
                <w:sz w:val="22"/>
                <w:szCs w:val="22"/>
              </w:rPr>
              <w:t xml:space="preserve"> cycle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AC7D64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4.398E-02</w:t>
            </w:r>
          </w:p>
        </w:tc>
      </w:tr>
      <w:tr w:rsidR="00825252" w:rsidRPr="00825252" w14:paraId="113A38B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138BB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1.1.1.85</w:t>
            </w:r>
          </w:p>
        </w:tc>
        <w:tc>
          <w:tcPr>
            <w:tcW w:w="1300" w:type="dxa"/>
            <w:tcBorders>
              <w:top w:val="single" w:sz="4" w:space="0" w:color="A9D08E"/>
              <w:left w:val="nil"/>
              <w:bottom w:val="single" w:sz="4" w:space="0" w:color="A9D08E"/>
              <w:right w:val="nil"/>
            </w:tcBorders>
            <w:shd w:val="clear" w:color="E2EFDA" w:fill="E2EFDA"/>
            <w:noWrap/>
            <w:vAlign w:val="bottom"/>
            <w:hideMark/>
          </w:tcPr>
          <w:p w14:paraId="286B17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F74CA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dehydrogenase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E7673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BA37F4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19D987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1.2.1.12</w:t>
            </w:r>
          </w:p>
        </w:tc>
        <w:tc>
          <w:tcPr>
            <w:tcW w:w="1300" w:type="dxa"/>
            <w:tcBorders>
              <w:top w:val="single" w:sz="4" w:space="0" w:color="A9D08E"/>
              <w:left w:val="nil"/>
              <w:bottom w:val="single" w:sz="4" w:space="0" w:color="A9D08E"/>
              <w:right w:val="nil"/>
            </w:tcBorders>
            <w:shd w:val="clear" w:color="auto" w:fill="auto"/>
            <w:noWrap/>
            <w:vAlign w:val="bottom"/>
            <w:hideMark/>
          </w:tcPr>
          <w:p w14:paraId="15EE25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C1FBD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glyceraldehyde-3-phosphate dehydrogenase (pho...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B17A0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1.578E-03</w:t>
            </w:r>
          </w:p>
        </w:tc>
      </w:tr>
      <w:tr w:rsidR="00825252" w:rsidRPr="00825252" w14:paraId="0DA4C71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A561E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1.2.1.9</w:t>
            </w:r>
          </w:p>
        </w:tc>
        <w:tc>
          <w:tcPr>
            <w:tcW w:w="1300" w:type="dxa"/>
            <w:tcBorders>
              <w:top w:val="single" w:sz="4" w:space="0" w:color="A9D08E"/>
              <w:left w:val="nil"/>
              <w:bottom w:val="single" w:sz="4" w:space="0" w:color="A9D08E"/>
              <w:right w:val="nil"/>
            </w:tcBorders>
            <w:shd w:val="clear" w:color="E2EFDA" w:fill="E2EFDA"/>
            <w:noWrap/>
            <w:vAlign w:val="bottom"/>
            <w:hideMark/>
          </w:tcPr>
          <w:p w14:paraId="54ED78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53045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glyceraldehyde-3-phosphate dehydrogenase (NAD...</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7E37FA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4.815E-04</w:t>
            </w:r>
          </w:p>
        </w:tc>
      </w:tr>
      <w:tr w:rsidR="00825252" w:rsidRPr="00825252" w14:paraId="201905C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778C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1.3.5.1</w:t>
            </w:r>
          </w:p>
        </w:tc>
        <w:tc>
          <w:tcPr>
            <w:tcW w:w="1300" w:type="dxa"/>
            <w:tcBorders>
              <w:top w:val="single" w:sz="4" w:space="0" w:color="A9D08E"/>
              <w:left w:val="nil"/>
              <w:bottom w:val="single" w:sz="4" w:space="0" w:color="A9D08E"/>
              <w:right w:val="nil"/>
            </w:tcBorders>
            <w:shd w:val="clear" w:color="auto" w:fill="auto"/>
            <w:noWrap/>
            <w:vAlign w:val="bottom"/>
            <w:hideMark/>
          </w:tcPr>
          <w:p w14:paraId="5647E4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F0559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 dehydrogenase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B4F66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5.028E+08</w:t>
            </w:r>
          </w:p>
        </w:tc>
      </w:tr>
      <w:tr w:rsidR="00825252" w:rsidRPr="00825252" w14:paraId="0BB8BA2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AFF03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1.3.5.4</w:t>
            </w:r>
          </w:p>
        </w:tc>
        <w:tc>
          <w:tcPr>
            <w:tcW w:w="1300" w:type="dxa"/>
            <w:tcBorders>
              <w:top w:val="single" w:sz="4" w:space="0" w:color="A9D08E"/>
              <w:left w:val="nil"/>
              <w:bottom w:val="single" w:sz="4" w:space="0" w:color="A9D08E"/>
              <w:right w:val="nil"/>
            </w:tcBorders>
            <w:shd w:val="clear" w:color="E2EFDA" w:fill="E2EFDA"/>
            <w:noWrap/>
            <w:vAlign w:val="bottom"/>
            <w:hideMark/>
          </w:tcPr>
          <w:p w14:paraId="243425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7F7E28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 reductase (quinol)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5DC33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5.028E+08</w:t>
            </w:r>
          </w:p>
        </w:tc>
      </w:tr>
      <w:tr w:rsidR="00825252" w:rsidRPr="00825252" w14:paraId="67B359D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8C9B5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1.4.1.9</w:t>
            </w:r>
          </w:p>
        </w:tc>
        <w:tc>
          <w:tcPr>
            <w:tcW w:w="1300" w:type="dxa"/>
            <w:tcBorders>
              <w:top w:val="single" w:sz="4" w:space="0" w:color="A9D08E"/>
              <w:left w:val="nil"/>
              <w:bottom w:val="single" w:sz="4" w:space="0" w:color="A9D08E"/>
              <w:right w:val="nil"/>
            </w:tcBorders>
            <w:shd w:val="clear" w:color="auto" w:fill="auto"/>
            <w:noWrap/>
            <w:vAlign w:val="bottom"/>
            <w:hideMark/>
          </w:tcPr>
          <w:p w14:paraId="7D4768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7771A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leucine dehydrogenase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F388E2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1.032E-02</w:t>
            </w:r>
          </w:p>
        </w:tc>
      </w:tr>
      <w:tr w:rsidR="00825252" w:rsidRPr="00825252" w14:paraId="76ED04A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68B8D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1.8.4.15</w:t>
            </w:r>
          </w:p>
        </w:tc>
        <w:tc>
          <w:tcPr>
            <w:tcW w:w="1300" w:type="dxa"/>
            <w:tcBorders>
              <w:top w:val="single" w:sz="4" w:space="0" w:color="A9D08E"/>
              <w:left w:val="nil"/>
              <w:bottom w:val="single" w:sz="4" w:space="0" w:color="A9D08E"/>
              <w:right w:val="nil"/>
            </w:tcBorders>
            <w:shd w:val="clear" w:color="E2EFDA" w:fill="E2EFDA"/>
            <w:noWrap/>
            <w:vAlign w:val="bottom"/>
            <w:hideMark/>
          </w:tcPr>
          <w:p w14:paraId="12CE26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9AA1C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 dithiol oxidoreductase (disulfide-for...</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E156C6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38FF225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DD7AA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2.2.1.1</w:t>
            </w:r>
          </w:p>
        </w:tc>
        <w:tc>
          <w:tcPr>
            <w:tcW w:w="1300" w:type="dxa"/>
            <w:tcBorders>
              <w:top w:val="single" w:sz="4" w:space="0" w:color="A9D08E"/>
              <w:left w:val="nil"/>
              <w:bottom w:val="single" w:sz="4" w:space="0" w:color="A9D08E"/>
              <w:right w:val="nil"/>
            </w:tcBorders>
            <w:shd w:val="clear" w:color="auto" w:fill="auto"/>
            <w:noWrap/>
            <w:vAlign w:val="bottom"/>
            <w:hideMark/>
          </w:tcPr>
          <w:p w14:paraId="55C015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517BE6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transketolase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AF08A8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1.838E+08</w:t>
            </w:r>
          </w:p>
        </w:tc>
      </w:tr>
      <w:tr w:rsidR="00825252" w:rsidRPr="00825252" w14:paraId="40181FD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ED5B1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2.2.1.2</w:t>
            </w:r>
          </w:p>
        </w:tc>
        <w:tc>
          <w:tcPr>
            <w:tcW w:w="1300" w:type="dxa"/>
            <w:tcBorders>
              <w:top w:val="single" w:sz="4" w:space="0" w:color="A9D08E"/>
              <w:left w:val="nil"/>
              <w:bottom w:val="single" w:sz="4" w:space="0" w:color="A9D08E"/>
              <w:right w:val="nil"/>
            </w:tcBorders>
            <w:shd w:val="clear" w:color="E2EFDA" w:fill="E2EFDA"/>
            <w:noWrap/>
            <w:vAlign w:val="bottom"/>
            <w:hideMark/>
          </w:tcPr>
          <w:p w14:paraId="56FC28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2A2067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transaldolase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CDE881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5.939E-04</w:t>
            </w:r>
          </w:p>
        </w:tc>
      </w:tr>
      <w:tr w:rsidR="00825252" w:rsidRPr="00825252" w14:paraId="0A30E3C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88B59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2.3.3.1</w:t>
            </w:r>
          </w:p>
        </w:tc>
        <w:tc>
          <w:tcPr>
            <w:tcW w:w="1300" w:type="dxa"/>
            <w:tcBorders>
              <w:top w:val="single" w:sz="4" w:space="0" w:color="A9D08E"/>
              <w:left w:val="nil"/>
              <w:bottom w:val="single" w:sz="4" w:space="0" w:color="A9D08E"/>
              <w:right w:val="nil"/>
            </w:tcBorders>
            <w:shd w:val="clear" w:color="auto" w:fill="auto"/>
            <w:noWrap/>
            <w:vAlign w:val="bottom"/>
            <w:hideMark/>
          </w:tcPr>
          <w:p w14:paraId="150857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BFF04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 (Si)-synthase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4D36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E7ECE0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09F3F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2.3.3.13</w:t>
            </w:r>
          </w:p>
        </w:tc>
        <w:tc>
          <w:tcPr>
            <w:tcW w:w="1300" w:type="dxa"/>
            <w:tcBorders>
              <w:top w:val="single" w:sz="4" w:space="0" w:color="A9D08E"/>
              <w:left w:val="nil"/>
              <w:bottom w:val="single" w:sz="4" w:space="0" w:color="A9D08E"/>
              <w:right w:val="nil"/>
            </w:tcBorders>
            <w:shd w:val="clear" w:color="E2EFDA" w:fill="E2EFDA"/>
            <w:noWrap/>
            <w:vAlign w:val="bottom"/>
            <w:hideMark/>
          </w:tcPr>
          <w:p w14:paraId="48499C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4AF395B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2-isopropylmalate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DC3757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EF4479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1B263A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2.4.2.1</w:t>
            </w:r>
          </w:p>
        </w:tc>
        <w:tc>
          <w:tcPr>
            <w:tcW w:w="1300" w:type="dxa"/>
            <w:tcBorders>
              <w:top w:val="single" w:sz="4" w:space="0" w:color="A9D08E"/>
              <w:left w:val="nil"/>
              <w:bottom w:val="single" w:sz="4" w:space="0" w:color="A9D08E"/>
              <w:right w:val="nil"/>
            </w:tcBorders>
            <w:shd w:val="clear" w:color="auto" w:fill="auto"/>
            <w:noWrap/>
            <w:vAlign w:val="bottom"/>
            <w:hideMark/>
          </w:tcPr>
          <w:p w14:paraId="63A666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1B311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purine-nucleoside phosphorylase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B0492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7F727D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C6B99E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2.4.2.2</w:t>
            </w:r>
          </w:p>
        </w:tc>
        <w:tc>
          <w:tcPr>
            <w:tcW w:w="1300" w:type="dxa"/>
            <w:tcBorders>
              <w:top w:val="single" w:sz="4" w:space="0" w:color="A9D08E"/>
              <w:left w:val="nil"/>
              <w:bottom w:val="single" w:sz="4" w:space="0" w:color="A9D08E"/>
              <w:right w:val="nil"/>
            </w:tcBorders>
            <w:shd w:val="clear" w:color="E2EFDA" w:fill="E2EFDA"/>
            <w:noWrap/>
            <w:vAlign w:val="bottom"/>
            <w:hideMark/>
          </w:tcPr>
          <w:p w14:paraId="46FC7E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F7C7C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pyrimidine-nucleoside phosphorylase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C815B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A8165A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FC11D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2.5.1.49</w:t>
            </w:r>
          </w:p>
        </w:tc>
        <w:tc>
          <w:tcPr>
            <w:tcW w:w="1300" w:type="dxa"/>
            <w:tcBorders>
              <w:top w:val="single" w:sz="4" w:space="0" w:color="A9D08E"/>
              <w:left w:val="nil"/>
              <w:bottom w:val="single" w:sz="4" w:space="0" w:color="A9D08E"/>
              <w:right w:val="nil"/>
            </w:tcBorders>
            <w:shd w:val="clear" w:color="auto" w:fill="auto"/>
            <w:noWrap/>
            <w:vAlign w:val="bottom"/>
            <w:hideMark/>
          </w:tcPr>
          <w:p w14:paraId="3E8A3E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88D13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w:t>
            </w:r>
            <w:proofErr w:type="spellStart"/>
            <w:r w:rsidRPr="00825252">
              <w:rPr>
                <w:rFonts w:ascii="Calibri" w:hAnsi="Calibri" w:cs="Calibri"/>
                <w:color w:val="000000"/>
                <w:sz w:val="22"/>
                <w:szCs w:val="22"/>
              </w:rPr>
              <w:t>acetylhomoserine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aminocarboxypropyltransfer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7372B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4.137E-02</w:t>
            </w:r>
          </w:p>
        </w:tc>
      </w:tr>
      <w:tr w:rsidR="00825252" w:rsidRPr="00825252" w14:paraId="35D361B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12654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2.6.1.2</w:t>
            </w:r>
          </w:p>
        </w:tc>
        <w:tc>
          <w:tcPr>
            <w:tcW w:w="1300" w:type="dxa"/>
            <w:tcBorders>
              <w:top w:val="single" w:sz="4" w:space="0" w:color="A9D08E"/>
              <w:left w:val="nil"/>
              <w:bottom w:val="single" w:sz="4" w:space="0" w:color="A9D08E"/>
              <w:right w:val="nil"/>
            </w:tcBorders>
            <w:shd w:val="clear" w:color="E2EFDA" w:fill="E2EFDA"/>
            <w:noWrap/>
            <w:vAlign w:val="bottom"/>
            <w:hideMark/>
          </w:tcPr>
          <w:p w14:paraId="26722A2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4C8921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alanine transaminase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D99F18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0D7135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9599B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2.6.1.42</w:t>
            </w:r>
          </w:p>
        </w:tc>
        <w:tc>
          <w:tcPr>
            <w:tcW w:w="1300" w:type="dxa"/>
            <w:tcBorders>
              <w:top w:val="single" w:sz="4" w:space="0" w:color="A9D08E"/>
              <w:left w:val="nil"/>
              <w:bottom w:val="single" w:sz="4" w:space="0" w:color="A9D08E"/>
              <w:right w:val="nil"/>
            </w:tcBorders>
            <w:shd w:val="clear" w:color="auto" w:fill="auto"/>
            <w:noWrap/>
            <w:vAlign w:val="bottom"/>
            <w:hideMark/>
          </w:tcPr>
          <w:p w14:paraId="4DAE6EE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7E1C7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branched-chain-amino-acid transaminase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BAD425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1.985E-02</w:t>
            </w:r>
          </w:p>
        </w:tc>
      </w:tr>
      <w:tr w:rsidR="00825252" w:rsidRPr="00825252" w14:paraId="7C26983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60CF3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2.6.1.66</w:t>
            </w:r>
          </w:p>
        </w:tc>
        <w:tc>
          <w:tcPr>
            <w:tcW w:w="1300" w:type="dxa"/>
            <w:tcBorders>
              <w:top w:val="single" w:sz="4" w:space="0" w:color="A9D08E"/>
              <w:left w:val="nil"/>
              <w:bottom w:val="single" w:sz="4" w:space="0" w:color="A9D08E"/>
              <w:right w:val="nil"/>
            </w:tcBorders>
            <w:shd w:val="clear" w:color="E2EFDA" w:fill="E2EFDA"/>
            <w:noWrap/>
            <w:vAlign w:val="bottom"/>
            <w:hideMark/>
          </w:tcPr>
          <w:p w14:paraId="39DCBC9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643B94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valine---pyruvate transaminase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CB3E35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D8868C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AA54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2.7.1.15</w:t>
            </w:r>
          </w:p>
        </w:tc>
        <w:tc>
          <w:tcPr>
            <w:tcW w:w="1300" w:type="dxa"/>
            <w:tcBorders>
              <w:top w:val="single" w:sz="4" w:space="0" w:color="A9D08E"/>
              <w:left w:val="nil"/>
              <w:bottom w:val="single" w:sz="4" w:space="0" w:color="A9D08E"/>
              <w:right w:val="nil"/>
            </w:tcBorders>
            <w:shd w:val="clear" w:color="auto" w:fill="auto"/>
            <w:noWrap/>
            <w:vAlign w:val="bottom"/>
            <w:hideMark/>
          </w:tcPr>
          <w:p w14:paraId="747CF4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8C69BB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ribokinase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65031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1.791E-02</w:t>
            </w:r>
          </w:p>
        </w:tc>
      </w:tr>
      <w:tr w:rsidR="00825252" w:rsidRPr="00825252" w14:paraId="774043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5293D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2.7.1.221</w:t>
            </w:r>
          </w:p>
        </w:tc>
        <w:tc>
          <w:tcPr>
            <w:tcW w:w="1300" w:type="dxa"/>
            <w:tcBorders>
              <w:top w:val="single" w:sz="4" w:space="0" w:color="A9D08E"/>
              <w:left w:val="nil"/>
              <w:bottom w:val="single" w:sz="4" w:space="0" w:color="A9D08E"/>
              <w:right w:val="nil"/>
            </w:tcBorders>
            <w:shd w:val="clear" w:color="E2EFDA" w:fill="E2EFDA"/>
            <w:noWrap/>
            <w:vAlign w:val="bottom"/>
            <w:hideMark/>
          </w:tcPr>
          <w:p w14:paraId="4A3631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C27372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acetylmuramate</w:t>
            </w:r>
            <w:proofErr w:type="spellEnd"/>
            <w:r w:rsidRPr="00825252">
              <w:rPr>
                <w:rFonts w:ascii="Calibri" w:hAnsi="Calibri" w:cs="Calibri"/>
                <w:color w:val="000000"/>
                <w:sz w:val="22"/>
                <w:szCs w:val="22"/>
              </w:rPr>
              <w:t xml:space="preserve"> 1-kinase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77CBBE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D1459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779283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2.7.2.3</w:t>
            </w:r>
          </w:p>
        </w:tc>
        <w:tc>
          <w:tcPr>
            <w:tcW w:w="1300" w:type="dxa"/>
            <w:tcBorders>
              <w:top w:val="single" w:sz="4" w:space="0" w:color="A9D08E"/>
              <w:left w:val="nil"/>
              <w:bottom w:val="single" w:sz="4" w:space="0" w:color="A9D08E"/>
              <w:right w:val="nil"/>
            </w:tcBorders>
            <w:shd w:val="clear" w:color="auto" w:fill="auto"/>
            <w:noWrap/>
            <w:vAlign w:val="bottom"/>
            <w:hideMark/>
          </w:tcPr>
          <w:p w14:paraId="7E07B9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9699A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phosphoglycerate kinase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352429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1.747E-02</w:t>
            </w:r>
          </w:p>
        </w:tc>
      </w:tr>
      <w:tr w:rsidR="00825252" w:rsidRPr="00825252" w14:paraId="53440BB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6693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2.7.6.1</w:t>
            </w:r>
          </w:p>
        </w:tc>
        <w:tc>
          <w:tcPr>
            <w:tcW w:w="1300" w:type="dxa"/>
            <w:tcBorders>
              <w:top w:val="single" w:sz="4" w:space="0" w:color="A9D08E"/>
              <w:left w:val="nil"/>
              <w:bottom w:val="single" w:sz="4" w:space="0" w:color="A9D08E"/>
              <w:right w:val="nil"/>
            </w:tcBorders>
            <w:shd w:val="clear" w:color="E2EFDA" w:fill="E2EFDA"/>
            <w:noWrap/>
            <w:vAlign w:val="bottom"/>
            <w:hideMark/>
          </w:tcPr>
          <w:p w14:paraId="123C69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2A763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ribose-phosphate </w:t>
            </w:r>
            <w:proofErr w:type="spellStart"/>
            <w:r w:rsidRPr="00825252">
              <w:rPr>
                <w:rFonts w:ascii="Calibri" w:hAnsi="Calibri" w:cs="Calibri"/>
                <w:color w:val="000000"/>
                <w:sz w:val="22"/>
                <w:szCs w:val="22"/>
              </w:rPr>
              <w:t>diphosphokinase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A050A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98A699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48314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2.7.9.2</w:t>
            </w:r>
          </w:p>
        </w:tc>
        <w:tc>
          <w:tcPr>
            <w:tcW w:w="1300" w:type="dxa"/>
            <w:tcBorders>
              <w:top w:val="single" w:sz="4" w:space="0" w:color="A9D08E"/>
              <w:left w:val="nil"/>
              <w:bottom w:val="single" w:sz="4" w:space="0" w:color="A9D08E"/>
              <w:right w:val="nil"/>
            </w:tcBorders>
            <w:shd w:val="clear" w:color="auto" w:fill="auto"/>
            <w:noWrap/>
            <w:vAlign w:val="bottom"/>
            <w:hideMark/>
          </w:tcPr>
          <w:p w14:paraId="63A4E7A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857BCA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pyruvate, water </w:t>
            </w:r>
            <w:proofErr w:type="spellStart"/>
            <w:r w:rsidRPr="00825252">
              <w:rPr>
                <w:rFonts w:ascii="Calibri" w:hAnsi="Calibri" w:cs="Calibri"/>
                <w:color w:val="000000"/>
                <w:sz w:val="22"/>
                <w:szCs w:val="22"/>
              </w:rPr>
              <w:t>dikinase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8EDE58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7.185E-03</w:t>
            </w:r>
          </w:p>
        </w:tc>
      </w:tr>
      <w:tr w:rsidR="00825252" w:rsidRPr="00825252" w14:paraId="65D13E4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E01BC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2.8.3.18</w:t>
            </w:r>
          </w:p>
        </w:tc>
        <w:tc>
          <w:tcPr>
            <w:tcW w:w="1300" w:type="dxa"/>
            <w:tcBorders>
              <w:top w:val="single" w:sz="4" w:space="0" w:color="A9D08E"/>
              <w:left w:val="nil"/>
              <w:bottom w:val="single" w:sz="4" w:space="0" w:color="A9D08E"/>
              <w:right w:val="nil"/>
            </w:tcBorders>
            <w:shd w:val="clear" w:color="E2EFDA" w:fill="E2EFDA"/>
            <w:noWrap/>
            <w:vAlign w:val="bottom"/>
            <w:hideMark/>
          </w:tcPr>
          <w:p w14:paraId="43BC2E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55B14E2"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succinyl-CoA:acetate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CoA-transferase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3CE95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1.672E-02</w:t>
            </w:r>
          </w:p>
        </w:tc>
      </w:tr>
      <w:tr w:rsidR="00825252" w:rsidRPr="00825252" w14:paraId="54964C7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74FB53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3.1.3.105</w:t>
            </w:r>
          </w:p>
        </w:tc>
        <w:tc>
          <w:tcPr>
            <w:tcW w:w="1300" w:type="dxa"/>
            <w:tcBorders>
              <w:top w:val="single" w:sz="4" w:space="0" w:color="A9D08E"/>
              <w:left w:val="nil"/>
              <w:bottom w:val="single" w:sz="4" w:space="0" w:color="A9D08E"/>
              <w:right w:val="nil"/>
            </w:tcBorders>
            <w:shd w:val="clear" w:color="auto" w:fill="auto"/>
            <w:noWrap/>
            <w:vAlign w:val="bottom"/>
            <w:hideMark/>
          </w:tcPr>
          <w:p w14:paraId="37E7BD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04B51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6-phosphate phosphatase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4935E5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CCD20D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00B2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3.1.3.11</w:t>
            </w:r>
          </w:p>
        </w:tc>
        <w:tc>
          <w:tcPr>
            <w:tcW w:w="1300" w:type="dxa"/>
            <w:tcBorders>
              <w:top w:val="single" w:sz="4" w:space="0" w:color="A9D08E"/>
              <w:left w:val="nil"/>
              <w:bottom w:val="single" w:sz="4" w:space="0" w:color="A9D08E"/>
              <w:right w:val="nil"/>
            </w:tcBorders>
            <w:shd w:val="clear" w:color="E2EFDA" w:fill="E2EFDA"/>
            <w:noWrap/>
            <w:vAlign w:val="bottom"/>
            <w:hideMark/>
          </w:tcPr>
          <w:p w14:paraId="26C5D10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DEFC5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fructose-</w:t>
            </w:r>
            <w:proofErr w:type="spellStart"/>
            <w:r w:rsidRPr="00825252">
              <w:rPr>
                <w:rFonts w:ascii="Calibri" w:hAnsi="Calibri" w:cs="Calibri"/>
                <w:color w:val="000000"/>
                <w:sz w:val="22"/>
                <w:szCs w:val="22"/>
              </w:rPr>
              <w:t>bisphosphatase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2727A5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3.302E-02</w:t>
            </w:r>
          </w:p>
        </w:tc>
      </w:tr>
      <w:tr w:rsidR="00825252" w:rsidRPr="00825252" w14:paraId="7A3E53A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472D1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3.1.3.48</w:t>
            </w:r>
          </w:p>
        </w:tc>
        <w:tc>
          <w:tcPr>
            <w:tcW w:w="1300" w:type="dxa"/>
            <w:tcBorders>
              <w:top w:val="single" w:sz="4" w:space="0" w:color="A9D08E"/>
              <w:left w:val="nil"/>
              <w:bottom w:val="single" w:sz="4" w:space="0" w:color="A9D08E"/>
              <w:right w:val="nil"/>
            </w:tcBorders>
            <w:shd w:val="clear" w:color="auto" w:fill="auto"/>
            <w:noWrap/>
            <w:vAlign w:val="bottom"/>
            <w:hideMark/>
          </w:tcPr>
          <w:p w14:paraId="63E551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F81B3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protein-tyrosine-phosphatase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E0202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1.524E-02</w:t>
            </w:r>
          </w:p>
        </w:tc>
      </w:tr>
      <w:tr w:rsidR="00825252" w:rsidRPr="00825252" w14:paraId="456D18C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41C258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3.2.2.10</w:t>
            </w:r>
          </w:p>
        </w:tc>
        <w:tc>
          <w:tcPr>
            <w:tcW w:w="1300" w:type="dxa"/>
            <w:tcBorders>
              <w:top w:val="single" w:sz="4" w:space="0" w:color="A9D08E"/>
              <w:left w:val="nil"/>
              <w:bottom w:val="single" w:sz="4" w:space="0" w:color="A9D08E"/>
              <w:right w:val="nil"/>
            </w:tcBorders>
            <w:shd w:val="clear" w:color="E2EFDA" w:fill="E2EFDA"/>
            <w:noWrap/>
            <w:vAlign w:val="bottom"/>
            <w:hideMark/>
          </w:tcPr>
          <w:p w14:paraId="06D984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61AB4A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pyrimidine-5'-nucleotide nucleosidase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346927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A28A80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5D2D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3.2.2.4</w:t>
            </w:r>
          </w:p>
        </w:tc>
        <w:tc>
          <w:tcPr>
            <w:tcW w:w="1300" w:type="dxa"/>
            <w:tcBorders>
              <w:top w:val="single" w:sz="4" w:space="0" w:color="A9D08E"/>
              <w:left w:val="nil"/>
              <w:bottom w:val="single" w:sz="4" w:space="0" w:color="A9D08E"/>
              <w:right w:val="nil"/>
            </w:tcBorders>
            <w:shd w:val="clear" w:color="auto" w:fill="auto"/>
            <w:noWrap/>
            <w:vAlign w:val="bottom"/>
            <w:hideMark/>
          </w:tcPr>
          <w:p w14:paraId="62B478E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08E3F8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AMP nucleosidase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C281E8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B620C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4C376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3.4.21.107</w:t>
            </w:r>
          </w:p>
        </w:tc>
        <w:tc>
          <w:tcPr>
            <w:tcW w:w="1300" w:type="dxa"/>
            <w:tcBorders>
              <w:top w:val="single" w:sz="4" w:space="0" w:color="A9D08E"/>
              <w:left w:val="nil"/>
              <w:bottom w:val="single" w:sz="4" w:space="0" w:color="A9D08E"/>
              <w:right w:val="nil"/>
            </w:tcBorders>
            <w:shd w:val="clear" w:color="E2EFDA" w:fill="E2EFDA"/>
            <w:noWrap/>
            <w:vAlign w:val="bottom"/>
            <w:hideMark/>
          </w:tcPr>
          <w:p w14:paraId="79B54B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3B23B6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peptidase 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42145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1.929E-02</w:t>
            </w:r>
          </w:p>
        </w:tc>
      </w:tr>
      <w:tr w:rsidR="00825252" w:rsidRPr="00825252" w14:paraId="6D47451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B9537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3.4.24.40</w:t>
            </w:r>
          </w:p>
        </w:tc>
        <w:tc>
          <w:tcPr>
            <w:tcW w:w="1300" w:type="dxa"/>
            <w:tcBorders>
              <w:top w:val="single" w:sz="4" w:space="0" w:color="A9D08E"/>
              <w:left w:val="nil"/>
              <w:bottom w:val="single" w:sz="4" w:space="0" w:color="A9D08E"/>
              <w:right w:val="nil"/>
            </w:tcBorders>
            <w:shd w:val="clear" w:color="auto" w:fill="auto"/>
            <w:noWrap/>
            <w:vAlign w:val="bottom"/>
            <w:hideMark/>
          </w:tcPr>
          <w:p w14:paraId="1671D9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8B26A9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serralysin</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FAF907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640DC6C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23214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3.5.1.28</w:t>
            </w:r>
          </w:p>
        </w:tc>
        <w:tc>
          <w:tcPr>
            <w:tcW w:w="1300" w:type="dxa"/>
            <w:tcBorders>
              <w:top w:val="single" w:sz="4" w:space="0" w:color="A9D08E"/>
              <w:left w:val="nil"/>
              <w:bottom w:val="single" w:sz="4" w:space="0" w:color="A9D08E"/>
              <w:right w:val="nil"/>
            </w:tcBorders>
            <w:shd w:val="clear" w:color="E2EFDA" w:fill="E2EFDA"/>
            <w:noWrap/>
            <w:vAlign w:val="bottom"/>
            <w:hideMark/>
          </w:tcPr>
          <w:p w14:paraId="3649D65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49B1490F"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N-</w:t>
            </w:r>
            <w:proofErr w:type="spellStart"/>
            <w:r w:rsidRPr="00825252">
              <w:rPr>
                <w:rFonts w:ascii="Calibri" w:hAnsi="Calibri" w:cs="Calibri"/>
                <w:color w:val="000000"/>
                <w:sz w:val="22"/>
                <w:szCs w:val="22"/>
                <w:lang w:val="es-ES"/>
              </w:rPr>
              <w:t>acetylmuramoyl</w:t>
            </w:r>
            <w:proofErr w:type="spellEnd"/>
            <w:r w:rsidRPr="00825252">
              <w:rPr>
                <w:rFonts w:ascii="Calibri" w:hAnsi="Calibri" w:cs="Calibri"/>
                <w:color w:val="000000"/>
                <w:sz w:val="22"/>
                <w:szCs w:val="22"/>
                <w:lang w:val="es-ES"/>
              </w:rPr>
              <w:t>-L-</w:t>
            </w:r>
            <w:proofErr w:type="spellStart"/>
            <w:r w:rsidRPr="00825252">
              <w:rPr>
                <w:rFonts w:ascii="Calibri" w:hAnsi="Calibri" w:cs="Calibri"/>
                <w:color w:val="000000"/>
                <w:sz w:val="22"/>
                <w:szCs w:val="22"/>
                <w:lang w:val="es-ES"/>
              </w:rPr>
              <w:t>alanine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amidase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14CA2C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A39A6B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F90486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3.5.4.2</w:t>
            </w:r>
          </w:p>
        </w:tc>
        <w:tc>
          <w:tcPr>
            <w:tcW w:w="1300" w:type="dxa"/>
            <w:tcBorders>
              <w:top w:val="single" w:sz="4" w:space="0" w:color="A9D08E"/>
              <w:left w:val="nil"/>
              <w:bottom w:val="single" w:sz="4" w:space="0" w:color="A9D08E"/>
              <w:right w:val="nil"/>
            </w:tcBorders>
            <w:shd w:val="clear" w:color="auto" w:fill="auto"/>
            <w:noWrap/>
            <w:vAlign w:val="bottom"/>
            <w:hideMark/>
          </w:tcPr>
          <w:p w14:paraId="5D36EF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F83C9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adenine deaminase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DCC85E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1.786E-02</w:t>
            </w:r>
          </w:p>
        </w:tc>
      </w:tr>
      <w:tr w:rsidR="00825252" w:rsidRPr="00825252" w14:paraId="54CAA11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0BE86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3.6.1.13</w:t>
            </w:r>
          </w:p>
        </w:tc>
        <w:tc>
          <w:tcPr>
            <w:tcW w:w="1300" w:type="dxa"/>
            <w:tcBorders>
              <w:top w:val="single" w:sz="4" w:space="0" w:color="A9D08E"/>
              <w:left w:val="nil"/>
              <w:bottom w:val="single" w:sz="4" w:space="0" w:color="A9D08E"/>
              <w:right w:val="nil"/>
            </w:tcBorders>
            <w:shd w:val="clear" w:color="E2EFDA" w:fill="E2EFDA"/>
            <w:noWrap/>
            <w:vAlign w:val="bottom"/>
            <w:hideMark/>
          </w:tcPr>
          <w:p w14:paraId="48489CD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4B57B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ADP-ribose diphosphatase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149518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7.396E+08</w:t>
            </w:r>
          </w:p>
        </w:tc>
      </w:tr>
      <w:tr w:rsidR="00825252" w:rsidRPr="00825252" w14:paraId="6093C38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C927D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3.7.1.20</w:t>
            </w:r>
          </w:p>
        </w:tc>
        <w:tc>
          <w:tcPr>
            <w:tcW w:w="1300" w:type="dxa"/>
            <w:tcBorders>
              <w:top w:val="single" w:sz="4" w:space="0" w:color="A9D08E"/>
              <w:left w:val="nil"/>
              <w:bottom w:val="single" w:sz="4" w:space="0" w:color="A9D08E"/>
              <w:right w:val="nil"/>
            </w:tcBorders>
            <w:shd w:val="clear" w:color="auto" w:fill="auto"/>
            <w:noWrap/>
            <w:vAlign w:val="bottom"/>
            <w:hideMark/>
          </w:tcPr>
          <w:p w14:paraId="1AD4D8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2782E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3-fumarylpyruvate hydrolase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797AB5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2.495E-02</w:t>
            </w:r>
          </w:p>
        </w:tc>
      </w:tr>
      <w:tr w:rsidR="00825252" w:rsidRPr="00825252" w14:paraId="2C7E9EB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FC1C78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4.1.1.31</w:t>
            </w:r>
          </w:p>
        </w:tc>
        <w:tc>
          <w:tcPr>
            <w:tcW w:w="1300" w:type="dxa"/>
            <w:tcBorders>
              <w:top w:val="single" w:sz="4" w:space="0" w:color="A9D08E"/>
              <w:left w:val="nil"/>
              <w:bottom w:val="single" w:sz="4" w:space="0" w:color="A9D08E"/>
              <w:right w:val="nil"/>
            </w:tcBorders>
            <w:shd w:val="clear" w:color="E2EFDA" w:fill="E2EFDA"/>
            <w:noWrap/>
            <w:vAlign w:val="bottom"/>
            <w:hideMark/>
          </w:tcPr>
          <w:p w14:paraId="680F33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A3FF8D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phosphoenolpyruvate carboxylase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33AA95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4.009E-02</w:t>
            </w:r>
          </w:p>
        </w:tc>
      </w:tr>
      <w:tr w:rsidR="00825252" w:rsidRPr="00825252" w14:paraId="345D763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09C54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4.1.2.13</w:t>
            </w:r>
          </w:p>
        </w:tc>
        <w:tc>
          <w:tcPr>
            <w:tcW w:w="1300" w:type="dxa"/>
            <w:tcBorders>
              <w:top w:val="single" w:sz="4" w:space="0" w:color="A9D08E"/>
              <w:left w:val="nil"/>
              <w:bottom w:val="single" w:sz="4" w:space="0" w:color="A9D08E"/>
              <w:right w:val="nil"/>
            </w:tcBorders>
            <w:shd w:val="clear" w:color="auto" w:fill="auto"/>
            <w:noWrap/>
            <w:vAlign w:val="bottom"/>
            <w:hideMark/>
          </w:tcPr>
          <w:p w14:paraId="585575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193EE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fructose-bisphosphate aldolase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32B6F6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2.966E-03</w:t>
            </w:r>
          </w:p>
        </w:tc>
      </w:tr>
      <w:tr w:rsidR="00825252" w:rsidRPr="00825252" w14:paraId="58F2BBF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08C23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4.1.2.14</w:t>
            </w:r>
          </w:p>
        </w:tc>
        <w:tc>
          <w:tcPr>
            <w:tcW w:w="1300" w:type="dxa"/>
            <w:tcBorders>
              <w:top w:val="single" w:sz="4" w:space="0" w:color="A9D08E"/>
              <w:left w:val="nil"/>
              <w:bottom w:val="single" w:sz="4" w:space="0" w:color="A9D08E"/>
              <w:right w:val="nil"/>
            </w:tcBorders>
            <w:shd w:val="clear" w:color="E2EFDA" w:fill="E2EFDA"/>
            <w:noWrap/>
            <w:vAlign w:val="bottom"/>
            <w:hideMark/>
          </w:tcPr>
          <w:p w14:paraId="1B34ED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87E2A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2-dehydro-3-deoxy-phosphogluconate aldolase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B25171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2.363E-02</w:t>
            </w:r>
          </w:p>
        </w:tc>
      </w:tr>
      <w:tr w:rsidR="00825252" w:rsidRPr="00825252" w14:paraId="1A58E6C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22F0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4.1.2.48</w:t>
            </w:r>
          </w:p>
        </w:tc>
        <w:tc>
          <w:tcPr>
            <w:tcW w:w="1300" w:type="dxa"/>
            <w:tcBorders>
              <w:top w:val="single" w:sz="4" w:space="0" w:color="A9D08E"/>
              <w:left w:val="nil"/>
              <w:bottom w:val="single" w:sz="4" w:space="0" w:color="A9D08E"/>
              <w:right w:val="nil"/>
            </w:tcBorders>
            <w:shd w:val="clear" w:color="auto" w:fill="auto"/>
            <w:noWrap/>
            <w:vAlign w:val="bottom"/>
            <w:hideMark/>
          </w:tcPr>
          <w:p w14:paraId="1E7C56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309233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low-specificity L-threonine aldolase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099E0F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9.416E-04</w:t>
            </w:r>
          </w:p>
        </w:tc>
      </w:tr>
      <w:tr w:rsidR="00825252" w:rsidRPr="00825252" w14:paraId="0F7A4FF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F9977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4.1.3.1</w:t>
            </w:r>
          </w:p>
        </w:tc>
        <w:tc>
          <w:tcPr>
            <w:tcW w:w="1300" w:type="dxa"/>
            <w:tcBorders>
              <w:top w:val="single" w:sz="4" w:space="0" w:color="A9D08E"/>
              <w:left w:val="nil"/>
              <w:bottom w:val="single" w:sz="4" w:space="0" w:color="A9D08E"/>
              <w:right w:val="nil"/>
            </w:tcBorders>
            <w:shd w:val="clear" w:color="E2EFDA" w:fill="E2EFDA"/>
            <w:noWrap/>
            <w:vAlign w:val="bottom"/>
            <w:hideMark/>
          </w:tcPr>
          <w:p w14:paraId="1D91ABA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7871E94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isocitrate 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0FF01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1.814E-02</w:t>
            </w:r>
          </w:p>
        </w:tc>
      </w:tr>
      <w:tr w:rsidR="00825252" w:rsidRPr="00825252" w14:paraId="6543749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25B682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4.2.1.2</w:t>
            </w:r>
          </w:p>
        </w:tc>
        <w:tc>
          <w:tcPr>
            <w:tcW w:w="1300" w:type="dxa"/>
            <w:tcBorders>
              <w:top w:val="single" w:sz="4" w:space="0" w:color="A9D08E"/>
              <w:left w:val="nil"/>
              <w:bottom w:val="single" w:sz="4" w:space="0" w:color="A9D08E"/>
              <w:right w:val="nil"/>
            </w:tcBorders>
            <w:shd w:val="clear" w:color="auto" w:fill="auto"/>
            <w:noWrap/>
            <w:vAlign w:val="bottom"/>
            <w:hideMark/>
          </w:tcPr>
          <w:p w14:paraId="67B6EE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6FEDE0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3DB75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588925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DBCD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4.2.1.20</w:t>
            </w:r>
          </w:p>
        </w:tc>
        <w:tc>
          <w:tcPr>
            <w:tcW w:w="1300" w:type="dxa"/>
            <w:tcBorders>
              <w:top w:val="single" w:sz="4" w:space="0" w:color="A9D08E"/>
              <w:left w:val="nil"/>
              <w:bottom w:val="single" w:sz="4" w:space="0" w:color="A9D08E"/>
              <w:right w:val="nil"/>
            </w:tcBorders>
            <w:shd w:val="clear" w:color="E2EFDA" w:fill="E2EFDA"/>
            <w:noWrap/>
            <w:vAlign w:val="bottom"/>
            <w:hideMark/>
          </w:tcPr>
          <w:p w14:paraId="7675AC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B71C3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tryptophan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660401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3.153E-02</w:t>
            </w:r>
          </w:p>
        </w:tc>
      </w:tr>
      <w:tr w:rsidR="00825252" w:rsidRPr="00825252" w14:paraId="7DC27F8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36407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w:t>
            </w:r>
          </w:p>
        </w:tc>
        <w:tc>
          <w:tcPr>
            <w:tcW w:w="1300" w:type="dxa"/>
            <w:tcBorders>
              <w:top w:val="single" w:sz="4" w:space="0" w:color="A9D08E"/>
              <w:left w:val="nil"/>
              <w:bottom w:val="single" w:sz="4" w:space="0" w:color="A9D08E"/>
              <w:right w:val="nil"/>
            </w:tcBorders>
            <w:shd w:val="clear" w:color="auto" w:fill="auto"/>
            <w:noWrap/>
            <w:vAlign w:val="bottom"/>
            <w:hideMark/>
          </w:tcPr>
          <w:p w14:paraId="6F7F99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0D2911D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aconitate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B9E2A1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7E9732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9A3A5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4.2.1.33</w:t>
            </w:r>
          </w:p>
        </w:tc>
        <w:tc>
          <w:tcPr>
            <w:tcW w:w="1300" w:type="dxa"/>
            <w:tcBorders>
              <w:top w:val="single" w:sz="4" w:space="0" w:color="A9D08E"/>
              <w:left w:val="nil"/>
              <w:bottom w:val="single" w:sz="4" w:space="0" w:color="A9D08E"/>
              <w:right w:val="nil"/>
            </w:tcBorders>
            <w:shd w:val="clear" w:color="E2EFDA" w:fill="E2EFDA"/>
            <w:noWrap/>
            <w:vAlign w:val="bottom"/>
            <w:hideMark/>
          </w:tcPr>
          <w:p w14:paraId="06086E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C720F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dehydratase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CBB4F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81BD9E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1F3140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4.2.1.35</w:t>
            </w:r>
          </w:p>
        </w:tc>
        <w:tc>
          <w:tcPr>
            <w:tcW w:w="1300" w:type="dxa"/>
            <w:tcBorders>
              <w:top w:val="single" w:sz="4" w:space="0" w:color="A9D08E"/>
              <w:left w:val="nil"/>
              <w:bottom w:val="single" w:sz="4" w:space="0" w:color="A9D08E"/>
              <w:right w:val="nil"/>
            </w:tcBorders>
            <w:shd w:val="clear" w:color="auto" w:fill="auto"/>
            <w:noWrap/>
            <w:vAlign w:val="bottom"/>
            <w:hideMark/>
          </w:tcPr>
          <w:p w14:paraId="355341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60D74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(R)-2-methylmalate dehydratase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47D74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70EE9C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8425F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4.2.3.1</w:t>
            </w:r>
          </w:p>
        </w:tc>
        <w:tc>
          <w:tcPr>
            <w:tcW w:w="1300" w:type="dxa"/>
            <w:tcBorders>
              <w:top w:val="single" w:sz="4" w:space="0" w:color="A9D08E"/>
              <w:left w:val="nil"/>
              <w:bottom w:val="single" w:sz="4" w:space="0" w:color="A9D08E"/>
              <w:right w:val="nil"/>
            </w:tcBorders>
            <w:shd w:val="clear" w:color="E2EFDA" w:fill="E2EFDA"/>
            <w:noWrap/>
            <w:vAlign w:val="bottom"/>
            <w:hideMark/>
          </w:tcPr>
          <w:p w14:paraId="1BB1A9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09B62C3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threonine synthase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CCB873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3.155E-02</w:t>
            </w:r>
          </w:p>
        </w:tc>
      </w:tr>
      <w:tr w:rsidR="00825252" w:rsidRPr="00825252" w14:paraId="18B0859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2C26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4.3.1.1</w:t>
            </w:r>
          </w:p>
        </w:tc>
        <w:tc>
          <w:tcPr>
            <w:tcW w:w="1300" w:type="dxa"/>
            <w:tcBorders>
              <w:top w:val="single" w:sz="4" w:space="0" w:color="A9D08E"/>
              <w:left w:val="nil"/>
              <w:bottom w:val="single" w:sz="4" w:space="0" w:color="A9D08E"/>
              <w:right w:val="nil"/>
            </w:tcBorders>
            <w:shd w:val="clear" w:color="auto" w:fill="auto"/>
            <w:noWrap/>
            <w:vAlign w:val="bottom"/>
            <w:hideMark/>
          </w:tcPr>
          <w:p w14:paraId="62C926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59E88F6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aspartate ammonia-lyase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9D2025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2F2534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702D9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4.3.1.19</w:t>
            </w:r>
          </w:p>
        </w:tc>
        <w:tc>
          <w:tcPr>
            <w:tcW w:w="1300" w:type="dxa"/>
            <w:tcBorders>
              <w:top w:val="single" w:sz="4" w:space="0" w:color="A9D08E"/>
              <w:left w:val="nil"/>
              <w:bottom w:val="single" w:sz="4" w:space="0" w:color="A9D08E"/>
              <w:right w:val="nil"/>
            </w:tcBorders>
            <w:shd w:val="clear" w:color="E2EFDA" w:fill="E2EFDA"/>
            <w:noWrap/>
            <w:vAlign w:val="bottom"/>
            <w:hideMark/>
          </w:tcPr>
          <w:p w14:paraId="5353CC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0CBBE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threonine ammonia-lyase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3522F6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DBAD4D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57257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4.3.2.1</w:t>
            </w:r>
          </w:p>
        </w:tc>
        <w:tc>
          <w:tcPr>
            <w:tcW w:w="1300" w:type="dxa"/>
            <w:tcBorders>
              <w:top w:val="single" w:sz="4" w:space="0" w:color="A9D08E"/>
              <w:left w:val="nil"/>
              <w:bottom w:val="single" w:sz="4" w:space="0" w:color="A9D08E"/>
              <w:right w:val="nil"/>
            </w:tcBorders>
            <w:shd w:val="clear" w:color="auto" w:fill="auto"/>
            <w:noWrap/>
            <w:vAlign w:val="bottom"/>
            <w:hideMark/>
          </w:tcPr>
          <w:p w14:paraId="1E8A78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41356548"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argininosuccinate</w:t>
            </w:r>
            <w:proofErr w:type="spellEnd"/>
            <w:r w:rsidRPr="00825252">
              <w:rPr>
                <w:rFonts w:ascii="Calibri" w:hAnsi="Calibri" w:cs="Calibri"/>
                <w:color w:val="000000"/>
                <w:sz w:val="22"/>
                <w:szCs w:val="22"/>
              </w:rPr>
              <w:t xml:space="preserve"> 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7B500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1.647E-02</w:t>
            </w:r>
          </w:p>
        </w:tc>
      </w:tr>
      <w:tr w:rsidR="00825252" w:rsidRPr="00825252" w14:paraId="09610AE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3843F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4.3.2.2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37D6F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E22A56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adenylosuccinate</w:t>
            </w:r>
            <w:proofErr w:type="spellEnd"/>
            <w:r w:rsidRPr="00825252">
              <w:rPr>
                <w:rFonts w:ascii="Calibri" w:hAnsi="Calibri" w:cs="Calibri"/>
                <w:color w:val="000000"/>
                <w:sz w:val="22"/>
                <w:szCs w:val="22"/>
              </w:rPr>
              <w:t xml:space="preserve"> 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230134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9.353E-04</w:t>
            </w:r>
          </w:p>
        </w:tc>
      </w:tr>
      <w:tr w:rsidR="00825252" w:rsidRPr="00825252" w14:paraId="550B8EB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AEBED8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5.1.3.1</w:t>
            </w:r>
          </w:p>
        </w:tc>
        <w:tc>
          <w:tcPr>
            <w:tcW w:w="1300" w:type="dxa"/>
            <w:tcBorders>
              <w:top w:val="single" w:sz="4" w:space="0" w:color="A9D08E"/>
              <w:left w:val="nil"/>
              <w:bottom w:val="single" w:sz="4" w:space="0" w:color="A9D08E"/>
              <w:right w:val="nil"/>
            </w:tcBorders>
            <w:shd w:val="clear" w:color="auto" w:fill="auto"/>
            <w:noWrap/>
            <w:vAlign w:val="bottom"/>
            <w:hideMark/>
          </w:tcPr>
          <w:p w14:paraId="78051C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772111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ribulose-phosphate 3-epimerase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A986FF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1.624E-02</w:t>
            </w:r>
          </w:p>
        </w:tc>
      </w:tr>
      <w:tr w:rsidR="00825252" w:rsidRPr="00825252" w14:paraId="43B79E4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76F3A0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5.2.1.8</w:t>
            </w:r>
          </w:p>
        </w:tc>
        <w:tc>
          <w:tcPr>
            <w:tcW w:w="1300" w:type="dxa"/>
            <w:tcBorders>
              <w:top w:val="single" w:sz="4" w:space="0" w:color="A9D08E"/>
              <w:left w:val="nil"/>
              <w:bottom w:val="single" w:sz="4" w:space="0" w:color="A9D08E"/>
              <w:right w:val="nil"/>
            </w:tcBorders>
            <w:shd w:val="clear" w:color="E2EFDA" w:fill="E2EFDA"/>
            <w:noWrap/>
            <w:vAlign w:val="bottom"/>
            <w:hideMark/>
          </w:tcPr>
          <w:p w14:paraId="411305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1CD88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peptidylprolyl 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4F986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3.891E-02</w:t>
            </w:r>
          </w:p>
        </w:tc>
      </w:tr>
      <w:tr w:rsidR="00825252" w:rsidRPr="00825252" w14:paraId="4431AF5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63F18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5.3.1.1</w:t>
            </w:r>
          </w:p>
        </w:tc>
        <w:tc>
          <w:tcPr>
            <w:tcW w:w="1300" w:type="dxa"/>
            <w:tcBorders>
              <w:top w:val="single" w:sz="4" w:space="0" w:color="A9D08E"/>
              <w:left w:val="nil"/>
              <w:bottom w:val="single" w:sz="4" w:space="0" w:color="A9D08E"/>
              <w:right w:val="nil"/>
            </w:tcBorders>
            <w:shd w:val="clear" w:color="auto" w:fill="auto"/>
            <w:noWrap/>
            <w:vAlign w:val="bottom"/>
            <w:hideMark/>
          </w:tcPr>
          <w:p w14:paraId="6DAA2D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349F94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triose-phosphate isomerase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921792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1.698E+08</w:t>
            </w:r>
          </w:p>
        </w:tc>
      </w:tr>
      <w:tr w:rsidR="00825252" w:rsidRPr="00825252" w14:paraId="5FAEEC5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1FDB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5.3.1.6</w:t>
            </w:r>
          </w:p>
        </w:tc>
        <w:tc>
          <w:tcPr>
            <w:tcW w:w="1300" w:type="dxa"/>
            <w:tcBorders>
              <w:top w:val="single" w:sz="4" w:space="0" w:color="A9D08E"/>
              <w:left w:val="nil"/>
              <w:bottom w:val="single" w:sz="4" w:space="0" w:color="A9D08E"/>
              <w:right w:val="nil"/>
            </w:tcBorders>
            <w:shd w:val="clear" w:color="E2EFDA" w:fill="E2EFDA"/>
            <w:noWrap/>
            <w:vAlign w:val="bottom"/>
            <w:hideMark/>
          </w:tcPr>
          <w:p w14:paraId="7E2311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225BD5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ribose-5-phosphate 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80CD75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2.338E-02</w:t>
            </w:r>
          </w:p>
        </w:tc>
      </w:tr>
      <w:tr w:rsidR="00825252" w:rsidRPr="00825252" w14:paraId="0810087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4ADB2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5.4.2.2</w:t>
            </w:r>
          </w:p>
        </w:tc>
        <w:tc>
          <w:tcPr>
            <w:tcW w:w="1300" w:type="dxa"/>
            <w:tcBorders>
              <w:top w:val="single" w:sz="4" w:space="0" w:color="A9D08E"/>
              <w:left w:val="nil"/>
              <w:bottom w:val="single" w:sz="4" w:space="0" w:color="A9D08E"/>
              <w:right w:val="nil"/>
            </w:tcBorders>
            <w:shd w:val="clear" w:color="auto" w:fill="auto"/>
            <w:noWrap/>
            <w:vAlign w:val="bottom"/>
            <w:hideMark/>
          </w:tcPr>
          <w:p w14:paraId="26A4C93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1AC8F7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phosphoglucomutase (alpha-D-glucose-1,6-bisph...</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ACFFC5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4.898E+09</w:t>
            </w:r>
          </w:p>
        </w:tc>
      </w:tr>
      <w:tr w:rsidR="00825252" w:rsidRPr="00825252" w14:paraId="030BC0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A22ABC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6.2.1.5</w:t>
            </w:r>
          </w:p>
        </w:tc>
        <w:tc>
          <w:tcPr>
            <w:tcW w:w="1300" w:type="dxa"/>
            <w:tcBorders>
              <w:top w:val="single" w:sz="4" w:space="0" w:color="A9D08E"/>
              <w:left w:val="nil"/>
              <w:bottom w:val="single" w:sz="4" w:space="0" w:color="A9D08E"/>
              <w:right w:val="nil"/>
            </w:tcBorders>
            <w:shd w:val="clear" w:color="E2EFDA" w:fill="E2EFDA"/>
            <w:noWrap/>
            <w:vAlign w:val="bottom"/>
            <w:hideMark/>
          </w:tcPr>
          <w:p w14:paraId="4F24E1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54F002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succinate---CoA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6923BC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6.932E-03</w:t>
            </w:r>
          </w:p>
        </w:tc>
      </w:tr>
      <w:tr w:rsidR="00825252" w:rsidRPr="00825252" w14:paraId="35F9E67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4D5362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6.3.1.2</w:t>
            </w:r>
          </w:p>
        </w:tc>
        <w:tc>
          <w:tcPr>
            <w:tcW w:w="1300" w:type="dxa"/>
            <w:tcBorders>
              <w:top w:val="single" w:sz="4" w:space="0" w:color="A9D08E"/>
              <w:left w:val="nil"/>
              <w:bottom w:val="single" w:sz="4" w:space="0" w:color="A9D08E"/>
              <w:right w:val="nil"/>
            </w:tcBorders>
            <w:shd w:val="clear" w:color="auto" w:fill="auto"/>
            <w:noWrap/>
            <w:vAlign w:val="bottom"/>
            <w:hideMark/>
          </w:tcPr>
          <w:p w14:paraId="328B636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auto" w:fill="auto"/>
            <w:noWrap/>
            <w:vAlign w:val="bottom"/>
            <w:hideMark/>
          </w:tcPr>
          <w:p w14:paraId="2871C3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glutamine synthetase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F78524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3.639E-02</w:t>
            </w:r>
          </w:p>
        </w:tc>
      </w:tr>
      <w:tr w:rsidR="00825252" w:rsidRPr="00825252" w14:paraId="46B44FA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F0BD1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6.4.1.1</w:t>
            </w:r>
          </w:p>
        </w:tc>
        <w:tc>
          <w:tcPr>
            <w:tcW w:w="1300" w:type="dxa"/>
            <w:tcBorders>
              <w:top w:val="single" w:sz="4" w:space="0" w:color="A9D08E"/>
              <w:left w:val="nil"/>
              <w:bottom w:val="single" w:sz="4" w:space="0" w:color="A9D08E"/>
              <w:right w:val="nil"/>
            </w:tcBorders>
            <w:shd w:val="clear" w:color="E2EFDA" w:fill="E2EFDA"/>
            <w:noWrap/>
            <w:vAlign w:val="bottom"/>
            <w:hideMark/>
          </w:tcPr>
          <w:p w14:paraId="136B4D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enzyme</w:t>
            </w:r>
          </w:p>
        </w:tc>
        <w:tc>
          <w:tcPr>
            <w:tcW w:w="4820" w:type="dxa"/>
            <w:tcBorders>
              <w:top w:val="single" w:sz="4" w:space="0" w:color="A9D08E"/>
              <w:left w:val="nil"/>
              <w:bottom w:val="single" w:sz="4" w:space="0" w:color="A9D08E"/>
              <w:right w:val="nil"/>
            </w:tcBorders>
            <w:shd w:val="clear" w:color="E2EFDA" w:fill="E2EFDA"/>
            <w:noWrap/>
            <w:vAlign w:val="bottom"/>
            <w:hideMark/>
          </w:tcPr>
          <w:p w14:paraId="16805FA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pyruvate carboxylase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5E17E3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4.182E+07</w:t>
            </w:r>
          </w:p>
        </w:tc>
      </w:tr>
      <w:tr w:rsidR="00825252" w:rsidRPr="00825252" w14:paraId="1649877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E5FEE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R00086</w:t>
            </w:r>
          </w:p>
        </w:tc>
        <w:tc>
          <w:tcPr>
            <w:tcW w:w="1300" w:type="dxa"/>
            <w:tcBorders>
              <w:top w:val="single" w:sz="4" w:space="0" w:color="A9D08E"/>
              <w:left w:val="nil"/>
              <w:bottom w:val="single" w:sz="4" w:space="0" w:color="A9D08E"/>
              <w:right w:val="nil"/>
            </w:tcBorders>
            <w:shd w:val="clear" w:color="auto" w:fill="auto"/>
            <w:noWrap/>
            <w:vAlign w:val="bottom"/>
            <w:hideMark/>
          </w:tcPr>
          <w:p w14:paraId="114E10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AE284B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 phosphohydrolase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F09CEA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3.936E-02</w:t>
            </w:r>
          </w:p>
        </w:tc>
      </w:tr>
      <w:tr w:rsidR="00825252" w:rsidRPr="00825252" w14:paraId="1521421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DDE3C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1B50F9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A249CC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ADP phosphohydrolase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A049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3.029E-02</w:t>
            </w:r>
          </w:p>
        </w:tc>
      </w:tr>
      <w:tr w:rsidR="00825252" w:rsidRPr="00825252" w14:paraId="2797E30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7F21A1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R00177</w:t>
            </w:r>
          </w:p>
        </w:tc>
        <w:tc>
          <w:tcPr>
            <w:tcW w:w="1300" w:type="dxa"/>
            <w:tcBorders>
              <w:top w:val="single" w:sz="4" w:space="0" w:color="A9D08E"/>
              <w:left w:val="nil"/>
              <w:bottom w:val="single" w:sz="4" w:space="0" w:color="A9D08E"/>
              <w:right w:val="nil"/>
            </w:tcBorders>
            <w:shd w:val="clear" w:color="auto" w:fill="auto"/>
            <w:noWrap/>
            <w:vAlign w:val="bottom"/>
            <w:hideMark/>
          </w:tcPr>
          <w:p w14:paraId="5DDFD0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E3F56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ATP:L-methionine S-</w:t>
            </w:r>
            <w:proofErr w:type="spellStart"/>
            <w:r w:rsidRPr="00825252">
              <w:rPr>
                <w:rFonts w:ascii="Calibri" w:hAnsi="Calibri" w:cs="Calibri"/>
                <w:color w:val="000000"/>
                <w:sz w:val="22"/>
                <w:szCs w:val="22"/>
              </w:rPr>
              <w:t>adenosyltransferase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EF6A8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1.894E-02</w:t>
            </w:r>
          </w:p>
        </w:tc>
      </w:tr>
      <w:tr w:rsidR="00825252" w:rsidRPr="00825252" w14:paraId="2C581B8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8EDC4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R00182</w:t>
            </w:r>
          </w:p>
        </w:tc>
        <w:tc>
          <w:tcPr>
            <w:tcW w:w="1300" w:type="dxa"/>
            <w:tcBorders>
              <w:top w:val="single" w:sz="4" w:space="0" w:color="A9D08E"/>
              <w:left w:val="nil"/>
              <w:bottom w:val="single" w:sz="4" w:space="0" w:color="A9D08E"/>
              <w:right w:val="nil"/>
            </w:tcBorders>
            <w:shd w:val="clear" w:color="E2EFDA" w:fill="E2EFDA"/>
            <w:noWrap/>
            <w:vAlign w:val="bottom"/>
            <w:hideMark/>
          </w:tcPr>
          <w:p w14:paraId="24A037E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18EA0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AMP </w:t>
            </w:r>
            <w:proofErr w:type="spellStart"/>
            <w:r w:rsidRPr="00825252">
              <w:rPr>
                <w:rFonts w:ascii="Calibri" w:hAnsi="Calibri" w:cs="Calibri"/>
                <w:color w:val="000000"/>
                <w:sz w:val="22"/>
                <w:szCs w:val="22"/>
              </w:rPr>
              <w:t>phosphoribohydrolase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79EA6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12B911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B25C8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R00220</w:t>
            </w:r>
          </w:p>
        </w:tc>
        <w:tc>
          <w:tcPr>
            <w:tcW w:w="1300" w:type="dxa"/>
            <w:tcBorders>
              <w:top w:val="single" w:sz="4" w:space="0" w:color="A9D08E"/>
              <w:left w:val="nil"/>
              <w:bottom w:val="single" w:sz="4" w:space="0" w:color="A9D08E"/>
              <w:right w:val="nil"/>
            </w:tcBorders>
            <w:shd w:val="clear" w:color="auto" w:fill="auto"/>
            <w:noWrap/>
            <w:vAlign w:val="bottom"/>
            <w:hideMark/>
          </w:tcPr>
          <w:p w14:paraId="0391DB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DAA91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ammonia-lyase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990A4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2.595E-02</w:t>
            </w:r>
          </w:p>
        </w:tc>
      </w:tr>
      <w:tr w:rsidR="00825252" w:rsidRPr="00825252" w14:paraId="59693AF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F6B117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R00258</w:t>
            </w:r>
          </w:p>
        </w:tc>
        <w:tc>
          <w:tcPr>
            <w:tcW w:w="1300" w:type="dxa"/>
            <w:tcBorders>
              <w:top w:val="single" w:sz="4" w:space="0" w:color="A9D08E"/>
              <w:left w:val="nil"/>
              <w:bottom w:val="single" w:sz="4" w:space="0" w:color="A9D08E"/>
              <w:right w:val="nil"/>
            </w:tcBorders>
            <w:shd w:val="clear" w:color="E2EFDA" w:fill="E2EFDA"/>
            <w:noWrap/>
            <w:vAlign w:val="bottom"/>
            <w:hideMark/>
          </w:tcPr>
          <w:p w14:paraId="498B41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E4A93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L-Alanine:2-oxoglutarate aminotransferase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11BC1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4.726E-02</w:t>
            </w:r>
          </w:p>
        </w:tc>
      </w:tr>
      <w:tr w:rsidR="00825252" w:rsidRPr="00825252" w14:paraId="02F173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508A8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R00351</w:t>
            </w:r>
          </w:p>
        </w:tc>
        <w:tc>
          <w:tcPr>
            <w:tcW w:w="1300" w:type="dxa"/>
            <w:tcBorders>
              <w:top w:val="single" w:sz="4" w:space="0" w:color="A9D08E"/>
              <w:left w:val="nil"/>
              <w:bottom w:val="single" w:sz="4" w:space="0" w:color="A9D08E"/>
              <w:right w:val="nil"/>
            </w:tcBorders>
            <w:shd w:val="clear" w:color="auto" w:fill="auto"/>
            <w:noWrap/>
            <w:vAlign w:val="bottom"/>
            <w:hideMark/>
          </w:tcPr>
          <w:p w14:paraId="283D66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6848856"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acetyl-CoA:oxaloacetate</w:t>
            </w:r>
            <w:proofErr w:type="spell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acetyltransferase</w:t>
            </w:r>
            <w:proofErr w:type="spellEnd"/>
            <w:r w:rsidRPr="00825252">
              <w:rPr>
                <w:rFonts w:ascii="Calibri" w:hAnsi="Calibri" w:cs="Calibri"/>
                <w:color w:val="000000"/>
                <w:sz w:val="22"/>
                <w:szCs w:val="22"/>
                <w:lang w:val="es-ES"/>
              </w:rPr>
              <w:t xml:space="preserve">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6F1E7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33E34D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3EFC4F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R00352</w:t>
            </w:r>
          </w:p>
        </w:tc>
        <w:tc>
          <w:tcPr>
            <w:tcW w:w="1300" w:type="dxa"/>
            <w:tcBorders>
              <w:top w:val="single" w:sz="4" w:space="0" w:color="A9D08E"/>
              <w:left w:val="nil"/>
              <w:bottom w:val="single" w:sz="4" w:space="0" w:color="A9D08E"/>
              <w:right w:val="nil"/>
            </w:tcBorders>
            <w:shd w:val="clear" w:color="E2EFDA" w:fill="E2EFDA"/>
            <w:noWrap/>
            <w:vAlign w:val="bottom"/>
            <w:hideMark/>
          </w:tcPr>
          <w:p w14:paraId="2064CB2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5D3165D"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acetyl-CoA:oxaloacetate</w:t>
            </w:r>
            <w:proofErr w:type="spell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acetyltransferase</w:t>
            </w:r>
            <w:proofErr w:type="spellEnd"/>
            <w:r w:rsidRPr="00825252">
              <w:rPr>
                <w:rFonts w:ascii="Calibri" w:hAnsi="Calibri" w:cs="Calibri"/>
                <w:color w:val="000000"/>
                <w:sz w:val="22"/>
                <w:szCs w:val="22"/>
                <w:lang w:val="es-ES"/>
              </w:rPr>
              <w:t xml:space="preserv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E0DD2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6045AC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47E436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R00402</w:t>
            </w:r>
          </w:p>
        </w:tc>
        <w:tc>
          <w:tcPr>
            <w:tcW w:w="1300" w:type="dxa"/>
            <w:tcBorders>
              <w:top w:val="single" w:sz="4" w:space="0" w:color="A9D08E"/>
              <w:left w:val="nil"/>
              <w:bottom w:val="single" w:sz="4" w:space="0" w:color="A9D08E"/>
              <w:right w:val="nil"/>
            </w:tcBorders>
            <w:shd w:val="clear" w:color="auto" w:fill="auto"/>
            <w:noWrap/>
            <w:vAlign w:val="bottom"/>
            <w:hideMark/>
          </w:tcPr>
          <w:p w14:paraId="0AED50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D4404D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A0AF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854FF6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01C9B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R00405</w:t>
            </w:r>
          </w:p>
        </w:tc>
        <w:tc>
          <w:tcPr>
            <w:tcW w:w="1300" w:type="dxa"/>
            <w:tcBorders>
              <w:top w:val="single" w:sz="4" w:space="0" w:color="A9D08E"/>
              <w:left w:val="nil"/>
              <w:bottom w:val="single" w:sz="4" w:space="0" w:color="A9D08E"/>
              <w:right w:val="nil"/>
            </w:tcBorders>
            <w:shd w:val="clear" w:color="E2EFDA" w:fill="E2EFDA"/>
            <w:noWrap/>
            <w:vAlign w:val="bottom"/>
            <w:hideMark/>
          </w:tcPr>
          <w:p w14:paraId="047ECC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F7B7AC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Succinate:CoA</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F20CC9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4.397E+09</w:t>
            </w:r>
          </w:p>
        </w:tc>
      </w:tr>
      <w:tr w:rsidR="00825252" w:rsidRPr="00825252" w14:paraId="31503DC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D761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R00432</w:t>
            </w:r>
          </w:p>
        </w:tc>
        <w:tc>
          <w:tcPr>
            <w:tcW w:w="1300" w:type="dxa"/>
            <w:tcBorders>
              <w:top w:val="single" w:sz="4" w:space="0" w:color="A9D08E"/>
              <w:left w:val="nil"/>
              <w:bottom w:val="single" w:sz="4" w:space="0" w:color="A9D08E"/>
              <w:right w:val="nil"/>
            </w:tcBorders>
            <w:shd w:val="clear" w:color="auto" w:fill="auto"/>
            <w:noWrap/>
            <w:vAlign w:val="bottom"/>
            <w:hideMark/>
          </w:tcPr>
          <w:p w14:paraId="34C2277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77093A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Succinate:CoA</w:t>
            </w:r>
            <w:proofErr w:type="spellEnd"/>
            <w:r w:rsidRPr="00825252">
              <w:rPr>
                <w:rFonts w:ascii="Calibri" w:hAnsi="Calibri" w:cs="Calibri"/>
                <w:color w:val="000000"/>
                <w:sz w:val="22"/>
                <w:szCs w:val="22"/>
              </w:rPr>
              <w:t xml:space="preserve"> ligase (GDP-forming)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4DCAFC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2.166E-02</w:t>
            </w:r>
          </w:p>
        </w:tc>
      </w:tr>
      <w:tr w:rsidR="00825252" w:rsidRPr="00825252" w14:paraId="5535150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5F0F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R00446</w:t>
            </w:r>
          </w:p>
        </w:tc>
        <w:tc>
          <w:tcPr>
            <w:tcW w:w="1300" w:type="dxa"/>
            <w:tcBorders>
              <w:top w:val="single" w:sz="4" w:space="0" w:color="A9D08E"/>
              <w:left w:val="nil"/>
              <w:bottom w:val="single" w:sz="4" w:space="0" w:color="A9D08E"/>
              <w:right w:val="nil"/>
            </w:tcBorders>
            <w:shd w:val="clear" w:color="E2EFDA" w:fill="E2EFDA"/>
            <w:noWrap/>
            <w:vAlign w:val="bottom"/>
            <w:hideMark/>
          </w:tcPr>
          <w:p w14:paraId="4FDCC6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3B963B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L-lysine:NAD</w:t>
            </w:r>
            <w:proofErr w:type="spellEnd"/>
            <w:r w:rsidRPr="00825252">
              <w:rPr>
                <w:rFonts w:ascii="Calibri" w:hAnsi="Calibri" w:cs="Calibri"/>
                <w:color w:val="000000"/>
                <w:sz w:val="22"/>
                <w:szCs w:val="22"/>
              </w:rPr>
              <w:t>+ 6-oxidoreductase (deaminating)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3242A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4672A5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0759F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R00479</w:t>
            </w:r>
          </w:p>
        </w:tc>
        <w:tc>
          <w:tcPr>
            <w:tcW w:w="1300" w:type="dxa"/>
            <w:tcBorders>
              <w:top w:val="single" w:sz="4" w:space="0" w:color="A9D08E"/>
              <w:left w:val="nil"/>
              <w:bottom w:val="single" w:sz="4" w:space="0" w:color="A9D08E"/>
              <w:right w:val="nil"/>
            </w:tcBorders>
            <w:shd w:val="clear" w:color="auto" w:fill="auto"/>
            <w:noWrap/>
            <w:vAlign w:val="bottom"/>
            <w:hideMark/>
          </w:tcPr>
          <w:p w14:paraId="6B8787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977436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isocitrate glyoxylate-lyase (succinate-</w:t>
            </w:r>
            <w:proofErr w:type="spellStart"/>
            <w:r w:rsidRPr="00825252">
              <w:rPr>
                <w:rFonts w:ascii="Calibri" w:hAnsi="Calibri" w:cs="Calibri"/>
                <w:color w:val="000000"/>
                <w:sz w:val="22"/>
                <w:szCs w:val="22"/>
              </w:rPr>
              <w:t>formin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F6297D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3.522E-02</w:t>
            </w:r>
          </w:p>
        </w:tc>
      </w:tr>
      <w:tr w:rsidR="00825252" w:rsidRPr="00825252" w14:paraId="59ECFB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4D0C1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R00490</w:t>
            </w:r>
          </w:p>
        </w:tc>
        <w:tc>
          <w:tcPr>
            <w:tcW w:w="1300" w:type="dxa"/>
            <w:tcBorders>
              <w:top w:val="single" w:sz="4" w:space="0" w:color="A9D08E"/>
              <w:left w:val="nil"/>
              <w:bottom w:val="single" w:sz="4" w:space="0" w:color="A9D08E"/>
              <w:right w:val="nil"/>
            </w:tcBorders>
            <w:shd w:val="clear" w:color="E2EFDA" w:fill="E2EFDA"/>
            <w:noWrap/>
            <w:vAlign w:val="bottom"/>
            <w:hideMark/>
          </w:tcPr>
          <w:p w14:paraId="579FCA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82B218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L-aspartate ammonia-lyase (fumarate-forming)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9B1ED6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8F545F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83009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R00510</w:t>
            </w:r>
          </w:p>
        </w:tc>
        <w:tc>
          <w:tcPr>
            <w:tcW w:w="1300" w:type="dxa"/>
            <w:tcBorders>
              <w:top w:val="single" w:sz="4" w:space="0" w:color="A9D08E"/>
              <w:left w:val="nil"/>
              <w:bottom w:val="single" w:sz="4" w:space="0" w:color="A9D08E"/>
              <w:right w:val="nil"/>
            </w:tcBorders>
            <w:shd w:val="clear" w:color="auto" w:fill="auto"/>
            <w:noWrap/>
            <w:vAlign w:val="bottom"/>
            <w:hideMark/>
          </w:tcPr>
          <w:p w14:paraId="03B992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12D219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cytidine-5'-monophosphate </w:t>
            </w:r>
            <w:proofErr w:type="spellStart"/>
            <w:r w:rsidRPr="00825252">
              <w:rPr>
                <w:rFonts w:ascii="Calibri" w:hAnsi="Calibri" w:cs="Calibri"/>
                <w:color w:val="000000"/>
                <w:sz w:val="22"/>
                <w:szCs w:val="22"/>
              </w:rPr>
              <w:t>phosphoribohydrolas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B6E13A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F4201E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48AC9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R00653</w:t>
            </w:r>
          </w:p>
        </w:tc>
        <w:tc>
          <w:tcPr>
            <w:tcW w:w="1300" w:type="dxa"/>
            <w:tcBorders>
              <w:top w:val="single" w:sz="4" w:space="0" w:color="A9D08E"/>
              <w:left w:val="nil"/>
              <w:bottom w:val="single" w:sz="4" w:space="0" w:color="A9D08E"/>
              <w:right w:val="nil"/>
            </w:tcBorders>
            <w:shd w:val="clear" w:color="E2EFDA" w:fill="E2EFDA"/>
            <w:noWrap/>
            <w:vAlign w:val="bottom"/>
            <w:hideMark/>
          </w:tcPr>
          <w:p w14:paraId="1B502F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E3ED0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N-formyl-L-methionine amidohydrolase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AD883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89CEBE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24F25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R00751</w:t>
            </w:r>
          </w:p>
        </w:tc>
        <w:tc>
          <w:tcPr>
            <w:tcW w:w="1300" w:type="dxa"/>
            <w:tcBorders>
              <w:top w:val="single" w:sz="4" w:space="0" w:color="A9D08E"/>
              <w:left w:val="nil"/>
              <w:bottom w:val="single" w:sz="4" w:space="0" w:color="A9D08E"/>
              <w:right w:val="nil"/>
            </w:tcBorders>
            <w:shd w:val="clear" w:color="auto" w:fill="auto"/>
            <w:noWrap/>
            <w:vAlign w:val="bottom"/>
            <w:hideMark/>
          </w:tcPr>
          <w:p w14:paraId="315B96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1B3EB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 acetaldehyde-lyase (glycine-</w:t>
            </w:r>
            <w:proofErr w:type="spellStart"/>
            <w:r w:rsidRPr="00825252">
              <w:rPr>
                <w:rFonts w:ascii="Calibri" w:hAnsi="Calibri" w:cs="Calibri"/>
                <w:color w:val="000000"/>
                <w:sz w:val="22"/>
                <w:szCs w:val="22"/>
              </w:rPr>
              <w:t>formi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E4CEF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20BCE8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713CF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R00782</w:t>
            </w:r>
          </w:p>
        </w:tc>
        <w:tc>
          <w:tcPr>
            <w:tcW w:w="1300" w:type="dxa"/>
            <w:tcBorders>
              <w:top w:val="single" w:sz="4" w:space="0" w:color="A9D08E"/>
              <w:left w:val="nil"/>
              <w:bottom w:val="single" w:sz="4" w:space="0" w:color="A9D08E"/>
              <w:right w:val="nil"/>
            </w:tcBorders>
            <w:shd w:val="clear" w:color="E2EFDA" w:fill="E2EFDA"/>
            <w:noWrap/>
            <w:vAlign w:val="bottom"/>
            <w:hideMark/>
          </w:tcPr>
          <w:p w14:paraId="4E1E34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BE25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 hydrogen-sulfide-lyase (</w:t>
            </w:r>
            <w:proofErr w:type="spellStart"/>
            <w:r w:rsidRPr="00825252">
              <w:rPr>
                <w:rFonts w:ascii="Calibri" w:hAnsi="Calibri" w:cs="Calibri"/>
                <w:color w:val="000000"/>
                <w:sz w:val="22"/>
                <w:szCs w:val="22"/>
              </w:rPr>
              <w:t>deaminatin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4B2FFC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8BA1CD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9FE412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R00891</w:t>
            </w:r>
          </w:p>
        </w:tc>
        <w:tc>
          <w:tcPr>
            <w:tcW w:w="1300" w:type="dxa"/>
            <w:tcBorders>
              <w:top w:val="single" w:sz="4" w:space="0" w:color="A9D08E"/>
              <w:left w:val="nil"/>
              <w:bottom w:val="single" w:sz="4" w:space="0" w:color="A9D08E"/>
              <w:right w:val="nil"/>
            </w:tcBorders>
            <w:shd w:val="clear" w:color="auto" w:fill="auto"/>
            <w:noWrap/>
            <w:vAlign w:val="bottom"/>
            <w:hideMark/>
          </w:tcPr>
          <w:p w14:paraId="3A16F6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E08AFB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hydro-lyase (adding hydrogen sulfide...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499A8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E95300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6F117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R00892</w:t>
            </w:r>
          </w:p>
        </w:tc>
        <w:tc>
          <w:tcPr>
            <w:tcW w:w="1300" w:type="dxa"/>
            <w:tcBorders>
              <w:top w:val="single" w:sz="4" w:space="0" w:color="A9D08E"/>
              <w:left w:val="nil"/>
              <w:bottom w:val="single" w:sz="4" w:space="0" w:color="A9D08E"/>
              <w:right w:val="nil"/>
            </w:tcBorders>
            <w:shd w:val="clear" w:color="E2EFDA" w:fill="E2EFDA"/>
            <w:noWrap/>
            <w:vAlign w:val="bottom"/>
            <w:hideMark/>
          </w:tcPr>
          <w:p w14:paraId="3A2E005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D0994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L-cysteine:NAD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A95C43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1.384E-02</w:t>
            </w:r>
          </w:p>
        </w:tc>
      </w:tr>
      <w:tr w:rsidR="00825252" w:rsidRPr="00825252" w14:paraId="0FCD481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C6018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R00893</w:t>
            </w:r>
          </w:p>
        </w:tc>
        <w:tc>
          <w:tcPr>
            <w:tcW w:w="1300" w:type="dxa"/>
            <w:tcBorders>
              <w:top w:val="single" w:sz="4" w:space="0" w:color="A9D08E"/>
              <w:left w:val="nil"/>
              <w:bottom w:val="single" w:sz="4" w:space="0" w:color="A9D08E"/>
              <w:right w:val="nil"/>
            </w:tcBorders>
            <w:shd w:val="clear" w:color="auto" w:fill="auto"/>
            <w:noWrap/>
            <w:vAlign w:val="bottom"/>
            <w:hideMark/>
          </w:tcPr>
          <w:p w14:paraId="7DA9A95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0D18B79"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L-Cysteine:oxygen</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1E0955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7.899E-03</w:t>
            </w:r>
          </w:p>
        </w:tc>
      </w:tr>
      <w:tr w:rsidR="00825252" w:rsidRPr="00825252" w14:paraId="459E7F7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152E03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R00894</w:t>
            </w:r>
          </w:p>
        </w:tc>
        <w:tc>
          <w:tcPr>
            <w:tcW w:w="1300" w:type="dxa"/>
            <w:tcBorders>
              <w:top w:val="single" w:sz="4" w:space="0" w:color="A9D08E"/>
              <w:left w:val="nil"/>
              <w:bottom w:val="single" w:sz="4" w:space="0" w:color="A9D08E"/>
              <w:right w:val="nil"/>
            </w:tcBorders>
            <w:shd w:val="clear" w:color="E2EFDA" w:fill="E2EFDA"/>
            <w:noWrap/>
            <w:vAlign w:val="bottom"/>
            <w:hideMark/>
          </w:tcPr>
          <w:p w14:paraId="737053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36C413"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L-glutamate:L-cysteine</w:t>
            </w:r>
            <w:proofErr w:type="spellEnd"/>
            <w:r w:rsidRPr="00825252">
              <w:rPr>
                <w:rFonts w:ascii="Calibri" w:hAnsi="Calibri" w:cs="Calibri"/>
                <w:color w:val="000000"/>
                <w:sz w:val="22"/>
                <w:szCs w:val="22"/>
              </w:rPr>
              <w:t xml:space="preserve"> gamma-ligase (ADP-form...</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B0CD04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3.659E-03</w:t>
            </w:r>
          </w:p>
        </w:tc>
      </w:tr>
      <w:tr w:rsidR="00825252" w:rsidRPr="00825252" w14:paraId="07F4C27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C8DE6D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R00895</w:t>
            </w:r>
          </w:p>
        </w:tc>
        <w:tc>
          <w:tcPr>
            <w:tcW w:w="1300" w:type="dxa"/>
            <w:tcBorders>
              <w:top w:val="single" w:sz="4" w:space="0" w:color="A9D08E"/>
              <w:left w:val="nil"/>
              <w:bottom w:val="single" w:sz="4" w:space="0" w:color="A9D08E"/>
              <w:right w:val="nil"/>
            </w:tcBorders>
            <w:shd w:val="clear" w:color="auto" w:fill="auto"/>
            <w:noWrap/>
            <w:vAlign w:val="bottom"/>
            <w:hideMark/>
          </w:tcPr>
          <w:p w14:paraId="1ADE307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8F6BF1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L-Cysteine:2-oxoglutarate aminotransferase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D0EB2F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1.786E-02</w:t>
            </w:r>
          </w:p>
        </w:tc>
      </w:tr>
      <w:tr w:rsidR="00825252" w:rsidRPr="00825252" w14:paraId="4F821BA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3D518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R00897</w:t>
            </w:r>
          </w:p>
        </w:tc>
        <w:tc>
          <w:tcPr>
            <w:tcW w:w="1300" w:type="dxa"/>
            <w:tcBorders>
              <w:top w:val="single" w:sz="4" w:space="0" w:color="A9D08E"/>
              <w:left w:val="nil"/>
              <w:bottom w:val="single" w:sz="4" w:space="0" w:color="A9D08E"/>
              <w:right w:val="nil"/>
            </w:tcBorders>
            <w:shd w:val="clear" w:color="E2EFDA" w:fill="E2EFDA"/>
            <w:noWrap/>
            <w:vAlign w:val="bottom"/>
            <w:hideMark/>
          </w:tcPr>
          <w:p w14:paraId="3108E6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D8230D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O3-acetyl-L-serine:hydrogen-sulfide 2-amino-2...</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697FA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4.683E-03</w:t>
            </w:r>
          </w:p>
        </w:tc>
      </w:tr>
      <w:tr w:rsidR="00825252" w:rsidRPr="00825252" w14:paraId="74F5C28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D6ADE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R00901</w:t>
            </w:r>
          </w:p>
        </w:tc>
        <w:tc>
          <w:tcPr>
            <w:tcW w:w="1300" w:type="dxa"/>
            <w:tcBorders>
              <w:top w:val="single" w:sz="4" w:space="0" w:color="A9D08E"/>
              <w:left w:val="nil"/>
              <w:bottom w:val="single" w:sz="4" w:space="0" w:color="A9D08E"/>
              <w:right w:val="nil"/>
            </w:tcBorders>
            <w:shd w:val="clear" w:color="auto" w:fill="auto"/>
            <w:noWrap/>
            <w:vAlign w:val="bottom"/>
            <w:hideMark/>
          </w:tcPr>
          <w:p w14:paraId="17F647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E32C4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L-cysteine hydrogen-sulfide-lyase (adding </w:t>
            </w:r>
            <w:proofErr w:type="spellStart"/>
            <w:r w:rsidRPr="00825252">
              <w:rPr>
                <w:rFonts w:ascii="Calibri" w:hAnsi="Calibri" w:cs="Calibri"/>
                <w:color w:val="000000"/>
                <w:sz w:val="22"/>
                <w:szCs w:val="22"/>
              </w:rPr>
              <w:t>sul</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CA304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4.539E-03</w:t>
            </w:r>
          </w:p>
        </w:tc>
      </w:tr>
      <w:tr w:rsidR="00825252" w:rsidRPr="00825252" w14:paraId="1A4CEBC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3354C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R00994</w:t>
            </w:r>
          </w:p>
        </w:tc>
        <w:tc>
          <w:tcPr>
            <w:tcW w:w="1300" w:type="dxa"/>
            <w:tcBorders>
              <w:top w:val="single" w:sz="4" w:space="0" w:color="A9D08E"/>
              <w:left w:val="nil"/>
              <w:bottom w:val="single" w:sz="4" w:space="0" w:color="A9D08E"/>
              <w:right w:val="nil"/>
            </w:tcBorders>
            <w:shd w:val="clear" w:color="E2EFDA" w:fill="E2EFDA"/>
            <w:noWrap/>
            <w:vAlign w:val="bottom"/>
            <w:hideMark/>
          </w:tcPr>
          <w:p w14:paraId="7ED11E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7BE6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(2R,3S)-3-methylmalate:NAD+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7559BF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F403DF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3FD3E9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R00996</w:t>
            </w:r>
          </w:p>
        </w:tc>
        <w:tc>
          <w:tcPr>
            <w:tcW w:w="1300" w:type="dxa"/>
            <w:tcBorders>
              <w:top w:val="single" w:sz="4" w:space="0" w:color="A9D08E"/>
              <w:left w:val="nil"/>
              <w:bottom w:val="single" w:sz="4" w:space="0" w:color="A9D08E"/>
              <w:right w:val="nil"/>
            </w:tcBorders>
            <w:shd w:val="clear" w:color="auto" w:fill="auto"/>
            <w:noWrap/>
            <w:vAlign w:val="bottom"/>
            <w:hideMark/>
          </w:tcPr>
          <w:p w14:paraId="75568A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3FC2B1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 ammonia-lyase (2-oxobutanoate-for...</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C0CB9C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2DE2AB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E9626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R00999</w:t>
            </w:r>
          </w:p>
        </w:tc>
        <w:tc>
          <w:tcPr>
            <w:tcW w:w="1300" w:type="dxa"/>
            <w:tcBorders>
              <w:top w:val="single" w:sz="4" w:space="0" w:color="A9D08E"/>
              <w:left w:val="nil"/>
              <w:bottom w:val="single" w:sz="4" w:space="0" w:color="A9D08E"/>
              <w:right w:val="nil"/>
            </w:tcBorders>
            <w:shd w:val="clear" w:color="E2EFDA" w:fill="E2EFDA"/>
            <w:noWrap/>
            <w:vAlign w:val="bottom"/>
            <w:hideMark/>
          </w:tcPr>
          <w:p w14:paraId="615AE91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AD5C7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O-Succinyl-L-homoserine succinate-lyase (</w:t>
            </w:r>
            <w:proofErr w:type="spellStart"/>
            <w:r w:rsidRPr="00825252">
              <w:rPr>
                <w:rFonts w:ascii="Calibri" w:hAnsi="Calibri" w:cs="Calibri"/>
                <w:color w:val="000000"/>
                <w:sz w:val="22"/>
                <w:szCs w:val="22"/>
              </w:rPr>
              <w:t>deam</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0C223A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2.925E-02</w:t>
            </w:r>
          </w:p>
        </w:tc>
      </w:tr>
      <w:tr w:rsidR="00825252" w:rsidRPr="00825252" w14:paraId="150A343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01963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R01001</w:t>
            </w:r>
          </w:p>
        </w:tc>
        <w:tc>
          <w:tcPr>
            <w:tcW w:w="1300" w:type="dxa"/>
            <w:tcBorders>
              <w:top w:val="single" w:sz="4" w:space="0" w:color="A9D08E"/>
              <w:left w:val="nil"/>
              <w:bottom w:val="single" w:sz="4" w:space="0" w:color="A9D08E"/>
              <w:right w:val="nil"/>
            </w:tcBorders>
            <w:shd w:val="clear" w:color="auto" w:fill="auto"/>
            <w:noWrap/>
            <w:vAlign w:val="bottom"/>
            <w:hideMark/>
          </w:tcPr>
          <w:p w14:paraId="4911E2B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E32DA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L-cystathionine cysteine-lyase (deaminating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FFDC20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3.769E-04</w:t>
            </w:r>
          </w:p>
        </w:tc>
      </w:tr>
      <w:tr w:rsidR="00825252" w:rsidRPr="00825252" w14:paraId="1FB3003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8193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R01015</w:t>
            </w:r>
          </w:p>
        </w:tc>
        <w:tc>
          <w:tcPr>
            <w:tcW w:w="1300" w:type="dxa"/>
            <w:tcBorders>
              <w:top w:val="single" w:sz="4" w:space="0" w:color="A9D08E"/>
              <w:left w:val="nil"/>
              <w:bottom w:val="single" w:sz="4" w:space="0" w:color="A9D08E"/>
              <w:right w:val="nil"/>
            </w:tcBorders>
            <w:shd w:val="clear" w:color="E2EFDA" w:fill="E2EFDA"/>
            <w:noWrap/>
            <w:vAlign w:val="bottom"/>
            <w:hideMark/>
          </w:tcPr>
          <w:p w14:paraId="5D0AEC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7285A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D-glyceraldehyde-3-phosphate aldose-ketose-is...</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22DBCD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030BD7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11D06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R01049</w:t>
            </w:r>
          </w:p>
        </w:tc>
        <w:tc>
          <w:tcPr>
            <w:tcW w:w="1300" w:type="dxa"/>
            <w:tcBorders>
              <w:top w:val="single" w:sz="4" w:space="0" w:color="A9D08E"/>
              <w:left w:val="nil"/>
              <w:bottom w:val="single" w:sz="4" w:space="0" w:color="A9D08E"/>
              <w:right w:val="nil"/>
            </w:tcBorders>
            <w:shd w:val="clear" w:color="auto" w:fill="auto"/>
            <w:noWrap/>
            <w:vAlign w:val="bottom"/>
            <w:hideMark/>
          </w:tcPr>
          <w:p w14:paraId="418DE9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C32B8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ATP:D-ribose-5-phosphate </w:t>
            </w:r>
            <w:proofErr w:type="spellStart"/>
            <w:r w:rsidRPr="00825252">
              <w:rPr>
                <w:rFonts w:ascii="Calibri" w:hAnsi="Calibri" w:cs="Calibri"/>
                <w:color w:val="000000"/>
                <w:sz w:val="22"/>
                <w:szCs w:val="22"/>
              </w:rPr>
              <w:t>diphosphotransferase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0DD988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681DF6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8E1834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R01051</w:t>
            </w:r>
          </w:p>
        </w:tc>
        <w:tc>
          <w:tcPr>
            <w:tcW w:w="1300" w:type="dxa"/>
            <w:tcBorders>
              <w:top w:val="single" w:sz="4" w:space="0" w:color="A9D08E"/>
              <w:left w:val="nil"/>
              <w:bottom w:val="single" w:sz="4" w:space="0" w:color="A9D08E"/>
              <w:right w:val="nil"/>
            </w:tcBorders>
            <w:shd w:val="clear" w:color="E2EFDA" w:fill="E2EFDA"/>
            <w:noWrap/>
            <w:vAlign w:val="bottom"/>
            <w:hideMark/>
          </w:tcPr>
          <w:p w14:paraId="3E77119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8EAA7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ATP:D-ribose 5-phosphotransferase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D38C8F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38526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F63628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R01053</w:t>
            </w:r>
          </w:p>
        </w:tc>
        <w:tc>
          <w:tcPr>
            <w:tcW w:w="1300" w:type="dxa"/>
            <w:tcBorders>
              <w:top w:val="single" w:sz="4" w:space="0" w:color="A9D08E"/>
              <w:left w:val="nil"/>
              <w:bottom w:val="single" w:sz="4" w:space="0" w:color="A9D08E"/>
              <w:right w:val="nil"/>
            </w:tcBorders>
            <w:shd w:val="clear" w:color="auto" w:fill="auto"/>
            <w:noWrap/>
            <w:vAlign w:val="bottom"/>
            <w:hideMark/>
          </w:tcPr>
          <w:p w14:paraId="42C8C5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B3B05B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Ribose-5-phosphate:ammonia ligase (ADP-</w:t>
            </w:r>
            <w:proofErr w:type="spellStart"/>
            <w:r w:rsidRPr="00825252">
              <w:rPr>
                <w:rFonts w:ascii="Calibri" w:hAnsi="Calibri" w:cs="Calibri"/>
                <w:color w:val="000000"/>
                <w:sz w:val="22"/>
                <w:szCs w:val="22"/>
              </w:rPr>
              <w:t>formin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5720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1.804E+07</w:t>
            </w:r>
          </w:p>
        </w:tc>
      </w:tr>
      <w:tr w:rsidR="00825252" w:rsidRPr="00825252" w14:paraId="56C4821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629DC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R01054</w:t>
            </w:r>
          </w:p>
        </w:tc>
        <w:tc>
          <w:tcPr>
            <w:tcW w:w="1300" w:type="dxa"/>
            <w:tcBorders>
              <w:top w:val="single" w:sz="4" w:space="0" w:color="A9D08E"/>
              <w:left w:val="nil"/>
              <w:bottom w:val="single" w:sz="4" w:space="0" w:color="A9D08E"/>
              <w:right w:val="nil"/>
            </w:tcBorders>
            <w:shd w:val="clear" w:color="E2EFDA" w:fill="E2EFDA"/>
            <w:noWrap/>
            <w:vAlign w:val="bottom"/>
            <w:hideMark/>
          </w:tcPr>
          <w:p w14:paraId="5F0CF8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FB6F9A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ADP-ribose </w:t>
            </w:r>
            <w:proofErr w:type="spellStart"/>
            <w:r w:rsidRPr="00825252">
              <w:rPr>
                <w:rFonts w:ascii="Calibri" w:hAnsi="Calibri" w:cs="Calibri"/>
                <w:color w:val="000000"/>
                <w:sz w:val="22"/>
                <w:szCs w:val="22"/>
              </w:rPr>
              <w:t>ribophosphohydrolase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94A68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9.884E+08</w:t>
            </w:r>
          </w:p>
        </w:tc>
      </w:tr>
      <w:tr w:rsidR="00825252" w:rsidRPr="00825252" w14:paraId="5693404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BBFCD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R01055</w:t>
            </w:r>
          </w:p>
        </w:tc>
        <w:tc>
          <w:tcPr>
            <w:tcW w:w="1300" w:type="dxa"/>
            <w:tcBorders>
              <w:top w:val="single" w:sz="4" w:space="0" w:color="A9D08E"/>
              <w:left w:val="nil"/>
              <w:bottom w:val="single" w:sz="4" w:space="0" w:color="A9D08E"/>
              <w:right w:val="nil"/>
            </w:tcBorders>
            <w:shd w:val="clear" w:color="auto" w:fill="auto"/>
            <w:noWrap/>
            <w:vAlign w:val="bottom"/>
            <w:hideMark/>
          </w:tcPr>
          <w:p w14:paraId="184802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D8943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uracil hydro-lyase (adding D-ribose 5-phospha...</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F36C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2.245E-03</w:t>
            </w:r>
          </w:p>
        </w:tc>
      </w:tr>
      <w:tr w:rsidR="00825252" w:rsidRPr="00825252" w14:paraId="56C6219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A15C3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R01056</w:t>
            </w:r>
          </w:p>
        </w:tc>
        <w:tc>
          <w:tcPr>
            <w:tcW w:w="1300" w:type="dxa"/>
            <w:tcBorders>
              <w:top w:val="single" w:sz="4" w:space="0" w:color="A9D08E"/>
              <w:left w:val="nil"/>
              <w:bottom w:val="single" w:sz="4" w:space="0" w:color="A9D08E"/>
              <w:right w:val="nil"/>
            </w:tcBorders>
            <w:shd w:val="clear" w:color="E2EFDA" w:fill="E2EFDA"/>
            <w:noWrap/>
            <w:vAlign w:val="bottom"/>
            <w:hideMark/>
          </w:tcPr>
          <w:p w14:paraId="600756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995F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D-ribose-5-phosphate aldose-ketose-isomerase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B04809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0D683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A032D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R01057</w:t>
            </w:r>
          </w:p>
        </w:tc>
        <w:tc>
          <w:tcPr>
            <w:tcW w:w="1300" w:type="dxa"/>
            <w:tcBorders>
              <w:top w:val="single" w:sz="4" w:space="0" w:color="A9D08E"/>
              <w:left w:val="nil"/>
              <w:bottom w:val="single" w:sz="4" w:space="0" w:color="A9D08E"/>
              <w:right w:val="nil"/>
            </w:tcBorders>
            <w:shd w:val="clear" w:color="auto" w:fill="auto"/>
            <w:noWrap/>
            <w:vAlign w:val="bottom"/>
            <w:hideMark/>
          </w:tcPr>
          <w:p w14:paraId="36EA79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C52CA5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 1,5-phosphomutase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F28388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B84AD9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E64B3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R01058</w:t>
            </w:r>
          </w:p>
        </w:tc>
        <w:tc>
          <w:tcPr>
            <w:tcW w:w="1300" w:type="dxa"/>
            <w:tcBorders>
              <w:top w:val="single" w:sz="4" w:space="0" w:color="A9D08E"/>
              <w:left w:val="nil"/>
              <w:bottom w:val="single" w:sz="4" w:space="0" w:color="A9D08E"/>
              <w:right w:val="nil"/>
            </w:tcBorders>
            <w:shd w:val="clear" w:color="E2EFDA" w:fill="E2EFDA"/>
            <w:noWrap/>
            <w:vAlign w:val="bottom"/>
            <w:hideMark/>
          </w:tcPr>
          <w:p w14:paraId="18551F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94C9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 3-phosphate:NADP+ </w:t>
            </w:r>
            <w:proofErr w:type="spellStart"/>
            <w:r w:rsidRPr="00825252">
              <w:rPr>
                <w:rFonts w:ascii="Calibri" w:hAnsi="Calibri" w:cs="Calibri"/>
                <w:color w:val="000000"/>
                <w:sz w:val="22"/>
                <w:szCs w:val="22"/>
              </w:rPr>
              <w:t>oxidoreduc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AF7B26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2C4EDB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C04DB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R01059</w:t>
            </w:r>
          </w:p>
        </w:tc>
        <w:tc>
          <w:tcPr>
            <w:tcW w:w="1300" w:type="dxa"/>
            <w:tcBorders>
              <w:top w:val="single" w:sz="4" w:space="0" w:color="A9D08E"/>
              <w:left w:val="nil"/>
              <w:bottom w:val="single" w:sz="4" w:space="0" w:color="A9D08E"/>
              <w:right w:val="nil"/>
            </w:tcBorders>
            <w:shd w:val="clear" w:color="auto" w:fill="auto"/>
            <w:noWrap/>
            <w:vAlign w:val="bottom"/>
            <w:hideMark/>
          </w:tcPr>
          <w:p w14:paraId="5152FB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79494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ATP:D-glyceraldehyde 3-phosphotransferase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00262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7728DE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7DFE1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R01061</w:t>
            </w:r>
          </w:p>
        </w:tc>
        <w:tc>
          <w:tcPr>
            <w:tcW w:w="1300" w:type="dxa"/>
            <w:tcBorders>
              <w:top w:val="single" w:sz="4" w:space="0" w:color="A9D08E"/>
              <w:left w:val="nil"/>
              <w:bottom w:val="single" w:sz="4" w:space="0" w:color="A9D08E"/>
              <w:right w:val="nil"/>
            </w:tcBorders>
            <w:shd w:val="clear" w:color="E2EFDA" w:fill="E2EFDA"/>
            <w:noWrap/>
            <w:vAlign w:val="bottom"/>
            <w:hideMark/>
          </w:tcPr>
          <w:p w14:paraId="52CA18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E15F47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 </w:t>
            </w:r>
            <w:proofErr w:type="spellStart"/>
            <w:r w:rsidRPr="00825252">
              <w:rPr>
                <w:rFonts w:ascii="Calibri" w:hAnsi="Calibri" w:cs="Calibri"/>
                <w:color w:val="000000"/>
                <w:sz w:val="22"/>
                <w:szCs w:val="22"/>
              </w:rPr>
              <w:t>oxidoreduct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B51428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1.357E-04</w:t>
            </w:r>
          </w:p>
        </w:tc>
      </w:tr>
      <w:tr w:rsidR="00825252" w:rsidRPr="00825252" w14:paraId="3192B2A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0BA0A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R01063</w:t>
            </w:r>
          </w:p>
        </w:tc>
        <w:tc>
          <w:tcPr>
            <w:tcW w:w="1300" w:type="dxa"/>
            <w:tcBorders>
              <w:top w:val="single" w:sz="4" w:space="0" w:color="A9D08E"/>
              <w:left w:val="nil"/>
              <w:bottom w:val="single" w:sz="4" w:space="0" w:color="A9D08E"/>
              <w:right w:val="nil"/>
            </w:tcBorders>
            <w:shd w:val="clear" w:color="auto" w:fill="auto"/>
            <w:noWrap/>
            <w:vAlign w:val="bottom"/>
            <w:hideMark/>
          </w:tcPr>
          <w:p w14:paraId="1C3432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9951D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D-glyceraldehyde-3-phosphate:NADP+ </w:t>
            </w:r>
            <w:proofErr w:type="spellStart"/>
            <w:r w:rsidRPr="00825252">
              <w:rPr>
                <w:rFonts w:ascii="Calibri" w:hAnsi="Calibri" w:cs="Calibri"/>
                <w:color w:val="000000"/>
                <w:sz w:val="22"/>
                <w:szCs w:val="22"/>
              </w:rPr>
              <w:t>oxidoreduc</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8A15DA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1.690E-04</w:t>
            </w:r>
          </w:p>
        </w:tc>
      </w:tr>
      <w:tr w:rsidR="00825252" w:rsidRPr="00825252" w14:paraId="2FB63CF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3DC62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R01066</w:t>
            </w:r>
          </w:p>
        </w:tc>
        <w:tc>
          <w:tcPr>
            <w:tcW w:w="1300" w:type="dxa"/>
            <w:tcBorders>
              <w:top w:val="single" w:sz="4" w:space="0" w:color="A9D08E"/>
              <w:left w:val="nil"/>
              <w:bottom w:val="single" w:sz="4" w:space="0" w:color="A9D08E"/>
              <w:right w:val="nil"/>
            </w:tcBorders>
            <w:shd w:val="clear" w:color="E2EFDA" w:fill="E2EFDA"/>
            <w:noWrap/>
            <w:vAlign w:val="bottom"/>
            <w:hideMark/>
          </w:tcPr>
          <w:p w14:paraId="18AD14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2FC53E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2-deoxy-D-ribose-5-phosphate acetaldehyde-</w:t>
            </w:r>
            <w:proofErr w:type="spellStart"/>
            <w:r w:rsidRPr="00825252">
              <w:rPr>
                <w:rFonts w:ascii="Calibri" w:hAnsi="Calibri" w:cs="Calibri"/>
                <w:color w:val="000000"/>
                <w:sz w:val="22"/>
                <w:szCs w:val="22"/>
              </w:rPr>
              <w:t>lya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52AA2D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1.494E-04</w:t>
            </w:r>
          </w:p>
        </w:tc>
      </w:tr>
      <w:tr w:rsidR="00825252" w:rsidRPr="00825252" w14:paraId="06E675B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D4CC8C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R01067</w:t>
            </w:r>
          </w:p>
        </w:tc>
        <w:tc>
          <w:tcPr>
            <w:tcW w:w="1300" w:type="dxa"/>
            <w:tcBorders>
              <w:top w:val="single" w:sz="4" w:space="0" w:color="A9D08E"/>
              <w:left w:val="nil"/>
              <w:bottom w:val="single" w:sz="4" w:space="0" w:color="A9D08E"/>
              <w:right w:val="nil"/>
            </w:tcBorders>
            <w:shd w:val="clear" w:color="auto" w:fill="auto"/>
            <w:noWrap/>
            <w:vAlign w:val="bottom"/>
            <w:hideMark/>
          </w:tcPr>
          <w:p w14:paraId="05BF9B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C492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D-Fructose 6-phosphate:D-glyceraldehyde-3-pho...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A3B7AE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5.048E+08</w:t>
            </w:r>
          </w:p>
        </w:tc>
      </w:tr>
      <w:tr w:rsidR="00825252" w:rsidRPr="00825252" w14:paraId="50D9F89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23DBA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R01068</w:t>
            </w:r>
          </w:p>
        </w:tc>
        <w:tc>
          <w:tcPr>
            <w:tcW w:w="1300" w:type="dxa"/>
            <w:tcBorders>
              <w:top w:val="single" w:sz="4" w:space="0" w:color="A9D08E"/>
              <w:left w:val="nil"/>
              <w:bottom w:val="single" w:sz="4" w:space="0" w:color="A9D08E"/>
              <w:right w:val="nil"/>
            </w:tcBorders>
            <w:shd w:val="clear" w:color="E2EFDA" w:fill="E2EFDA"/>
            <w:noWrap/>
            <w:vAlign w:val="bottom"/>
            <w:hideMark/>
          </w:tcPr>
          <w:p w14:paraId="251F16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4BD38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D-fructose-1,6-bisphosphate D-glyceraldehyde-...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3C28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8.170E+09</w:t>
            </w:r>
          </w:p>
        </w:tc>
      </w:tr>
      <w:tr w:rsidR="00825252" w:rsidRPr="00825252" w14:paraId="6CF3188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5222E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R01069</w:t>
            </w:r>
          </w:p>
        </w:tc>
        <w:tc>
          <w:tcPr>
            <w:tcW w:w="1300" w:type="dxa"/>
            <w:tcBorders>
              <w:top w:val="single" w:sz="4" w:space="0" w:color="A9D08E"/>
              <w:left w:val="nil"/>
              <w:bottom w:val="single" w:sz="4" w:space="0" w:color="A9D08E"/>
              <w:right w:val="nil"/>
            </w:tcBorders>
            <w:shd w:val="clear" w:color="auto" w:fill="auto"/>
            <w:noWrap/>
            <w:vAlign w:val="bottom"/>
            <w:hideMark/>
          </w:tcPr>
          <w:p w14:paraId="1B6DB49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AB62E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D-tagatose 1,6-bisphosphate D-glyceraldehyde-...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19DA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4.029E-04</w:t>
            </w:r>
          </w:p>
        </w:tc>
      </w:tr>
      <w:tr w:rsidR="00825252" w:rsidRPr="00825252" w14:paraId="2F345CC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005C6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R01070</w:t>
            </w:r>
          </w:p>
        </w:tc>
        <w:tc>
          <w:tcPr>
            <w:tcW w:w="1300" w:type="dxa"/>
            <w:tcBorders>
              <w:top w:val="single" w:sz="4" w:space="0" w:color="A9D08E"/>
              <w:left w:val="nil"/>
              <w:bottom w:val="single" w:sz="4" w:space="0" w:color="A9D08E"/>
              <w:right w:val="nil"/>
            </w:tcBorders>
            <w:shd w:val="clear" w:color="E2EFDA" w:fill="E2EFDA"/>
            <w:noWrap/>
            <w:vAlign w:val="bottom"/>
            <w:hideMark/>
          </w:tcPr>
          <w:p w14:paraId="39E62E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E81262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beta-D-fructose-1,6-bisphosphate D-</w:t>
            </w:r>
            <w:proofErr w:type="spellStart"/>
            <w:r w:rsidRPr="00825252">
              <w:rPr>
                <w:rFonts w:ascii="Calibri" w:hAnsi="Calibri" w:cs="Calibri"/>
                <w:color w:val="000000"/>
                <w:sz w:val="22"/>
                <w:szCs w:val="22"/>
              </w:rPr>
              <w:t>glyceralde</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BA25F7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8.852E+08</w:t>
            </w:r>
          </w:p>
        </w:tc>
      </w:tr>
      <w:tr w:rsidR="00825252" w:rsidRPr="00825252" w14:paraId="135A808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6D6FE6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R01082</w:t>
            </w:r>
          </w:p>
        </w:tc>
        <w:tc>
          <w:tcPr>
            <w:tcW w:w="1300" w:type="dxa"/>
            <w:tcBorders>
              <w:top w:val="single" w:sz="4" w:space="0" w:color="A9D08E"/>
              <w:left w:val="nil"/>
              <w:bottom w:val="single" w:sz="4" w:space="0" w:color="A9D08E"/>
              <w:right w:val="nil"/>
            </w:tcBorders>
            <w:shd w:val="clear" w:color="auto" w:fill="auto"/>
            <w:noWrap/>
            <w:vAlign w:val="bottom"/>
            <w:hideMark/>
          </w:tcPr>
          <w:p w14:paraId="00EA88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07B54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(S)-malate hydro-lyase (fumarate-forming)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6C49D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1BF0E6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20060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R01083</w:t>
            </w:r>
          </w:p>
        </w:tc>
        <w:tc>
          <w:tcPr>
            <w:tcW w:w="1300" w:type="dxa"/>
            <w:tcBorders>
              <w:top w:val="single" w:sz="4" w:space="0" w:color="A9D08E"/>
              <w:left w:val="nil"/>
              <w:bottom w:val="single" w:sz="4" w:space="0" w:color="A9D08E"/>
              <w:right w:val="nil"/>
            </w:tcBorders>
            <w:shd w:val="clear" w:color="E2EFDA" w:fill="E2EFDA"/>
            <w:noWrap/>
            <w:vAlign w:val="bottom"/>
            <w:hideMark/>
          </w:tcPr>
          <w:p w14:paraId="338208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E7CC6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N6-(1,2-dicarboxyethyl)AMP AMP-lyase (</w:t>
            </w:r>
            <w:proofErr w:type="spellStart"/>
            <w:r w:rsidRPr="00825252">
              <w:rPr>
                <w:rFonts w:ascii="Calibri" w:hAnsi="Calibri" w:cs="Calibri"/>
                <w:color w:val="000000"/>
                <w:sz w:val="22"/>
                <w:szCs w:val="22"/>
              </w:rPr>
              <w:t>fumarat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3D2316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2.469E-03</w:t>
            </w:r>
          </w:p>
        </w:tc>
      </w:tr>
      <w:tr w:rsidR="00825252" w:rsidRPr="00825252" w14:paraId="408CA23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999075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R01085</w:t>
            </w:r>
          </w:p>
        </w:tc>
        <w:tc>
          <w:tcPr>
            <w:tcW w:w="1300" w:type="dxa"/>
            <w:tcBorders>
              <w:top w:val="single" w:sz="4" w:space="0" w:color="A9D08E"/>
              <w:left w:val="nil"/>
              <w:bottom w:val="single" w:sz="4" w:space="0" w:color="A9D08E"/>
              <w:right w:val="nil"/>
            </w:tcBorders>
            <w:shd w:val="clear" w:color="auto" w:fill="auto"/>
            <w:noWrap/>
            <w:vAlign w:val="bottom"/>
            <w:hideMark/>
          </w:tcPr>
          <w:p w14:paraId="3EBAB6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BFADA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3-fumarylpyruvate </w:t>
            </w:r>
            <w:proofErr w:type="spellStart"/>
            <w:r w:rsidRPr="00825252">
              <w:rPr>
                <w:rFonts w:ascii="Calibri" w:hAnsi="Calibri" w:cs="Calibri"/>
                <w:color w:val="000000"/>
                <w:sz w:val="22"/>
                <w:szCs w:val="22"/>
              </w:rPr>
              <w:t>fumarylhydrolase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19B5E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1.563E-02</w:t>
            </w:r>
          </w:p>
        </w:tc>
      </w:tr>
      <w:tr w:rsidR="00825252" w:rsidRPr="00825252" w14:paraId="171CEF2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38D44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R01086</w:t>
            </w:r>
          </w:p>
        </w:tc>
        <w:tc>
          <w:tcPr>
            <w:tcW w:w="1300" w:type="dxa"/>
            <w:tcBorders>
              <w:top w:val="single" w:sz="4" w:space="0" w:color="A9D08E"/>
              <w:left w:val="nil"/>
              <w:bottom w:val="single" w:sz="4" w:space="0" w:color="A9D08E"/>
              <w:right w:val="nil"/>
            </w:tcBorders>
            <w:shd w:val="clear" w:color="E2EFDA" w:fill="E2EFDA"/>
            <w:noWrap/>
            <w:vAlign w:val="bottom"/>
            <w:hideMark/>
          </w:tcPr>
          <w:p w14:paraId="15339B9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7E542A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w:t>
            </w:r>
            <w:proofErr w:type="spellStart"/>
            <w:r w:rsidRPr="00825252">
              <w:rPr>
                <w:rFonts w:ascii="Calibri" w:hAnsi="Calibri" w:cs="Calibri"/>
                <w:color w:val="000000"/>
                <w:sz w:val="22"/>
                <w:szCs w:val="22"/>
              </w:rPr>
              <w:t>Nomega</w:t>
            </w:r>
            <w:proofErr w:type="spellEnd"/>
            <w:r w:rsidRPr="00825252">
              <w:rPr>
                <w:rFonts w:ascii="Calibri" w:hAnsi="Calibri" w:cs="Calibri"/>
                <w:color w:val="000000"/>
                <w:sz w:val="22"/>
                <w:szCs w:val="22"/>
              </w:rPr>
              <w:t>-L-</w:t>
            </w:r>
            <w:proofErr w:type="spellStart"/>
            <w:r w:rsidRPr="00825252">
              <w:rPr>
                <w:rFonts w:ascii="Calibri" w:hAnsi="Calibri" w:cs="Calibri"/>
                <w:color w:val="000000"/>
                <w:sz w:val="22"/>
                <w:szCs w:val="22"/>
              </w:rPr>
              <w:t>arginino</w:t>
            </w:r>
            <w:proofErr w:type="spellEnd"/>
            <w:r w:rsidRPr="00825252">
              <w:rPr>
                <w:rFonts w:ascii="Calibri" w:hAnsi="Calibri" w:cs="Calibri"/>
                <w:color w:val="000000"/>
                <w:sz w:val="22"/>
                <w:szCs w:val="22"/>
              </w:rPr>
              <w:t>)succinate arginine-lyase...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139F29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5.126E-03</w:t>
            </w:r>
          </w:p>
        </w:tc>
      </w:tr>
      <w:tr w:rsidR="00825252" w:rsidRPr="00825252" w14:paraId="61C6E0E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0FE3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R01087</w:t>
            </w:r>
          </w:p>
        </w:tc>
        <w:tc>
          <w:tcPr>
            <w:tcW w:w="1300" w:type="dxa"/>
            <w:tcBorders>
              <w:top w:val="single" w:sz="4" w:space="0" w:color="A9D08E"/>
              <w:left w:val="nil"/>
              <w:bottom w:val="single" w:sz="4" w:space="0" w:color="A9D08E"/>
              <w:right w:val="nil"/>
            </w:tcBorders>
            <w:shd w:val="clear" w:color="auto" w:fill="auto"/>
            <w:noWrap/>
            <w:vAlign w:val="bottom"/>
            <w:hideMark/>
          </w:tcPr>
          <w:p w14:paraId="18916C9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DFF39C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Maleate cis-trans-isomerase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58D3E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2.433E+09</w:t>
            </w:r>
          </w:p>
        </w:tc>
      </w:tr>
      <w:tr w:rsidR="00825252" w:rsidRPr="00825252" w14:paraId="4D38113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5AE9B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R01113</w:t>
            </w:r>
          </w:p>
        </w:tc>
        <w:tc>
          <w:tcPr>
            <w:tcW w:w="1300" w:type="dxa"/>
            <w:tcBorders>
              <w:top w:val="single" w:sz="4" w:space="0" w:color="A9D08E"/>
              <w:left w:val="nil"/>
              <w:bottom w:val="single" w:sz="4" w:space="0" w:color="A9D08E"/>
              <w:right w:val="nil"/>
            </w:tcBorders>
            <w:shd w:val="clear" w:color="E2EFDA" w:fill="E2EFDA"/>
            <w:noWrap/>
            <w:vAlign w:val="bottom"/>
            <w:hideMark/>
          </w:tcPr>
          <w:p w14:paraId="367FA7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A5922C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Glutathione:L-cystine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8973E2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3.593E-02</w:t>
            </w:r>
          </w:p>
        </w:tc>
      </w:tr>
      <w:tr w:rsidR="00825252" w:rsidRPr="00825252" w14:paraId="26404F3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AF879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R01128</w:t>
            </w:r>
          </w:p>
        </w:tc>
        <w:tc>
          <w:tcPr>
            <w:tcW w:w="1300" w:type="dxa"/>
            <w:tcBorders>
              <w:top w:val="single" w:sz="4" w:space="0" w:color="A9D08E"/>
              <w:left w:val="nil"/>
              <w:bottom w:val="single" w:sz="4" w:space="0" w:color="A9D08E"/>
              <w:right w:val="nil"/>
            </w:tcBorders>
            <w:shd w:val="clear" w:color="auto" w:fill="auto"/>
            <w:noWrap/>
            <w:vAlign w:val="bottom"/>
            <w:hideMark/>
          </w:tcPr>
          <w:p w14:paraId="2955BD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9439AA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5'-Inosinate </w:t>
            </w:r>
            <w:proofErr w:type="spellStart"/>
            <w:r w:rsidRPr="00825252">
              <w:rPr>
                <w:rFonts w:ascii="Calibri" w:hAnsi="Calibri" w:cs="Calibri"/>
                <w:color w:val="000000"/>
                <w:sz w:val="22"/>
                <w:szCs w:val="22"/>
              </w:rPr>
              <w:t>phosphoribohydrolase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191ED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E35C8E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C2BA0A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R01213</w:t>
            </w:r>
          </w:p>
        </w:tc>
        <w:tc>
          <w:tcPr>
            <w:tcW w:w="1300" w:type="dxa"/>
            <w:tcBorders>
              <w:top w:val="single" w:sz="4" w:space="0" w:color="A9D08E"/>
              <w:left w:val="nil"/>
              <w:bottom w:val="single" w:sz="4" w:space="0" w:color="A9D08E"/>
              <w:right w:val="nil"/>
            </w:tcBorders>
            <w:shd w:val="clear" w:color="E2EFDA" w:fill="E2EFDA"/>
            <w:noWrap/>
            <w:vAlign w:val="bottom"/>
            <w:hideMark/>
          </w:tcPr>
          <w:p w14:paraId="00BE54C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0C6F551"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acetyl-CoA:3-methyl-2-oxobutanoate C-</w:t>
            </w:r>
            <w:proofErr w:type="spellStart"/>
            <w:r w:rsidRPr="00825252">
              <w:rPr>
                <w:rFonts w:ascii="Calibri" w:hAnsi="Calibri" w:cs="Calibri"/>
                <w:color w:val="000000"/>
                <w:sz w:val="22"/>
                <w:szCs w:val="22"/>
                <w:lang w:val="es-ES"/>
              </w:rPr>
              <w:t>acetyltr</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BDDF8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C3E46C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06909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R01215</w:t>
            </w:r>
          </w:p>
        </w:tc>
        <w:tc>
          <w:tcPr>
            <w:tcW w:w="1300" w:type="dxa"/>
            <w:tcBorders>
              <w:top w:val="single" w:sz="4" w:space="0" w:color="A9D08E"/>
              <w:left w:val="nil"/>
              <w:bottom w:val="single" w:sz="4" w:space="0" w:color="A9D08E"/>
              <w:right w:val="nil"/>
            </w:tcBorders>
            <w:shd w:val="clear" w:color="auto" w:fill="auto"/>
            <w:noWrap/>
            <w:vAlign w:val="bottom"/>
            <w:hideMark/>
          </w:tcPr>
          <w:p w14:paraId="18945E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EE76A0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L-Valine:pyruvate</w:t>
            </w:r>
            <w:proofErr w:type="spellEnd"/>
            <w:r w:rsidRPr="00825252">
              <w:rPr>
                <w:rFonts w:ascii="Calibri" w:hAnsi="Calibri" w:cs="Calibri"/>
                <w:color w:val="000000"/>
                <w:sz w:val="22"/>
                <w:szCs w:val="22"/>
              </w:rPr>
              <w:t xml:space="preserve"> aminotransferase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EDAD58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3.535E-02</w:t>
            </w:r>
          </w:p>
        </w:tc>
      </w:tr>
      <w:tr w:rsidR="00825252" w:rsidRPr="00825252" w14:paraId="301D8AF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C2D22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R01244</w:t>
            </w:r>
          </w:p>
        </w:tc>
        <w:tc>
          <w:tcPr>
            <w:tcW w:w="1300" w:type="dxa"/>
            <w:tcBorders>
              <w:top w:val="single" w:sz="4" w:space="0" w:color="A9D08E"/>
              <w:left w:val="nil"/>
              <w:bottom w:val="single" w:sz="4" w:space="0" w:color="A9D08E"/>
              <w:right w:val="nil"/>
            </w:tcBorders>
            <w:shd w:val="clear" w:color="E2EFDA" w:fill="E2EFDA"/>
            <w:noWrap/>
            <w:vAlign w:val="bottom"/>
            <w:hideMark/>
          </w:tcPr>
          <w:p w14:paraId="7A82C81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64309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Adenine </w:t>
            </w:r>
            <w:proofErr w:type="spellStart"/>
            <w:r w:rsidRPr="00825252">
              <w:rPr>
                <w:rFonts w:ascii="Calibri" w:hAnsi="Calibri" w:cs="Calibri"/>
                <w:color w:val="000000"/>
                <w:sz w:val="22"/>
                <w:szCs w:val="22"/>
              </w:rPr>
              <w:t>aminohydrolase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4CF4F2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2.846E-02</w:t>
            </w:r>
          </w:p>
        </w:tc>
      </w:tr>
      <w:tr w:rsidR="00825252" w:rsidRPr="00825252" w14:paraId="624239D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868740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R01270</w:t>
            </w:r>
          </w:p>
        </w:tc>
        <w:tc>
          <w:tcPr>
            <w:tcW w:w="1300" w:type="dxa"/>
            <w:tcBorders>
              <w:top w:val="single" w:sz="4" w:space="0" w:color="A9D08E"/>
              <w:left w:val="nil"/>
              <w:bottom w:val="single" w:sz="4" w:space="0" w:color="A9D08E"/>
              <w:right w:val="nil"/>
            </w:tcBorders>
            <w:shd w:val="clear" w:color="auto" w:fill="auto"/>
            <w:noWrap/>
            <w:vAlign w:val="bottom"/>
            <w:hideMark/>
          </w:tcPr>
          <w:p w14:paraId="5A39068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8BBD01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Nicotinamide D-ribonucleotide </w:t>
            </w:r>
            <w:proofErr w:type="spellStart"/>
            <w:r w:rsidRPr="00825252">
              <w:rPr>
                <w:rFonts w:ascii="Calibri" w:hAnsi="Calibri" w:cs="Calibri"/>
                <w:color w:val="000000"/>
                <w:sz w:val="22"/>
                <w:szCs w:val="22"/>
              </w:rPr>
              <w:t>phosphoribohydr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2AEFE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B3691C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1B123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R01322</w:t>
            </w:r>
          </w:p>
        </w:tc>
        <w:tc>
          <w:tcPr>
            <w:tcW w:w="1300" w:type="dxa"/>
            <w:tcBorders>
              <w:top w:val="single" w:sz="4" w:space="0" w:color="A9D08E"/>
              <w:left w:val="nil"/>
              <w:bottom w:val="single" w:sz="4" w:space="0" w:color="A9D08E"/>
              <w:right w:val="nil"/>
            </w:tcBorders>
            <w:shd w:val="clear" w:color="E2EFDA" w:fill="E2EFDA"/>
            <w:noWrap/>
            <w:vAlign w:val="bottom"/>
            <w:hideMark/>
          </w:tcPr>
          <w:p w14:paraId="23A6FD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8677390"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Citrate:CoA</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3C943B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3.624E-04</w:t>
            </w:r>
          </w:p>
        </w:tc>
      </w:tr>
      <w:tr w:rsidR="00825252" w:rsidRPr="00825252" w14:paraId="0CA5870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782524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R01324</w:t>
            </w:r>
          </w:p>
        </w:tc>
        <w:tc>
          <w:tcPr>
            <w:tcW w:w="1300" w:type="dxa"/>
            <w:tcBorders>
              <w:top w:val="single" w:sz="4" w:space="0" w:color="A9D08E"/>
              <w:left w:val="nil"/>
              <w:bottom w:val="single" w:sz="4" w:space="0" w:color="A9D08E"/>
              <w:right w:val="nil"/>
            </w:tcBorders>
            <w:shd w:val="clear" w:color="auto" w:fill="auto"/>
            <w:noWrap/>
            <w:vAlign w:val="bottom"/>
            <w:hideMark/>
          </w:tcPr>
          <w:p w14:paraId="0D9B84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3E9A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citrate </w:t>
            </w:r>
            <w:proofErr w:type="spellStart"/>
            <w:r w:rsidRPr="00825252">
              <w:rPr>
                <w:rFonts w:ascii="Calibri" w:hAnsi="Calibri" w:cs="Calibri"/>
                <w:color w:val="000000"/>
                <w:sz w:val="22"/>
                <w:szCs w:val="22"/>
              </w:rPr>
              <w:t>hydroxymutase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AB81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635168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399DB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R01325</w:t>
            </w:r>
          </w:p>
        </w:tc>
        <w:tc>
          <w:tcPr>
            <w:tcW w:w="1300" w:type="dxa"/>
            <w:tcBorders>
              <w:top w:val="single" w:sz="4" w:space="0" w:color="A9D08E"/>
              <w:left w:val="nil"/>
              <w:bottom w:val="single" w:sz="4" w:space="0" w:color="A9D08E"/>
              <w:right w:val="nil"/>
            </w:tcBorders>
            <w:shd w:val="clear" w:color="E2EFDA" w:fill="E2EFDA"/>
            <w:noWrap/>
            <w:vAlign w:val="bottom"/>
            <w:hideMark/>
          </w:tcPr>
          <w:p w14:paraId="4E633E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06A64F3"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citrate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hydro-lyase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cis-aconitate-forming</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AF90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769125E"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DAE76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R01364</w:t>
            </w:r>
          </w:p>
        </w:tc>
        <w:tc>
          <w:tcPr>
            <w:tcW w:w="1300" w:type="dxa"/>
            <w:tcBorders>
              <w:top w:val="single" w:sz="4" w:space="0" w:color="A9D08E"/>
              <w:left w:val="nil"/>
              <w:bottom w:val="single" w:sz="4" w:space="0" w:color="A9D08E"/>
              <w:right w:val="nil"/>
            </w:tcBorders>
            <w:shd w:val="clear" w:color="auto" w:fill="auto"/>
            <w:noWrap/>
            <w:vAlign w:val="bottom"/>
            <w:hideMark/>
          </w:tcPr>
          <w:p w14:paraId="78FACE4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8C8B5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4-fumarylacetoacetate </w:t>
            </w:r>
            <w:proofErr w:type="spellStart"/>
            <w:r w:rsidRPr="00825252">
              <w:rPr>
                <w:rFonts w:ascii="Calibri" w:hAnsi="Calibri" w:cs="Calibri"/>
                <w:color w:val="000000"/>
                <w:sz w:val="22"/>
                <w:szCs w:val="22"/>
              </w:rPr>
              <w:t>fumarylhydrolase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E196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2.477E-02</w:t>
            </w:r>
          </w:p>
        </w:tc>
      </w:tr>
      <w:tr w:rsidR="00825252" w:rsidRPr="00825252" w14:paraId="3A1B9B9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4F260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R01440</w:t>
            </w:r>
          </w:p>
        </w:tc>
        <w:tc>
          <w:tcPr>
            <w:tcW w:w="1300" w:type="dxa"/>
            <w:tcBorders>
              <w:top w:val="single" w:sz="4" w:space="0" w:color="A9D08E"/>
              <w:left w:val="nil"/>
              <w:bottom w:val="single" w:sz="4" w:space="0" w:color="A9D08E"/>
              <w:right w:val="nil"/>
            </w:tcBorders>
            <w:shd w:val="clear" w:color="E2EFDA" w:fill="E2EFDA"/>
            <w:noWrap/>
            <w:vAlign w:val="bottom"/>
            <w:hideMark/>
          </w:tcPr>
          <w:p w14:paraId="615C1D5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5DDFF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D-Xylulose-5-phosphate:formaldehyde </w:t>
            </w:r>
            <w:proofErr w:type="spellStart"/>
            <w:r w:rsidRPr="00825252">
              <w:rPr>
                <w:rFonts w:ascii="Calibri" w:hAnsi="Calibri" w:cs="Calibri"/>
                <w:color w:val="000000"/>
                <w:sz w:val="22"/>
                <w:szCs w:val="22"/>
              </w:rPr>
              <w:t>glycolald</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099DF6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4.322E+09</w:t>
            </w:r>
          </w:p>
        </w:tc>
      </w:tr>
      <w:tr w:rsidR="00825252" w:rsidRPr="00825252" w14:paraId="2A7EC0B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02C42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R01465</w:t>
            </w:r>
          </w:p>
        </w:tc>
        <w:tc>
          <w:tcPr>
            <w:tcW w:w="1300" w:type="dxa"/>
            <w:tcBorders>
              <w:top w:val="single" w:sz="4" w:space="0" w:color="A9D08E"/>
              <w:left w:val="nil"/>
              <w:bottom w:val="single" w:sz="4" w:space="0" w:color="A9D08E"/>
              <w:right w:val="nil"/>
            </w:tcBorders>
            <w:shd w:val="clear" w:color="auto" w:fill="auto"/>
            <w:noWrap/>
            <w:vAlign w:val="bottom"/>
            <w:hideMark/>
          </w:tcPr>
          <w:p w14:paraId="4D03CC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5C98AC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L-threonine:NAD</w:t>
            </w:r>
            <w:proofErr w:type="spellEnd"/>
            <w:r w:rsidRPr="00825252">
              <w:rPr>
                <w:rFonts w:ascii="Calibri" w:hAnsi="Calibri" w:cs="Calibri"/>
                <w:color w:val="000000"/>
                <w:sz w:val="22"/>
                <w:szCs w:val="22"/>
              </w:rPr>
              <w:t>+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FDD5E7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0DB636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B42E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R01466</w:t>
            </w:r>
          </w:p>
        </w:tc>
        <w:tc>
          <w:tcPr>
            <w:tcW w:w="1300" w:type="dxa"/>
            <w:tcBorders>
              <w:top w:val="single" w:sz="4" w:space="0" w:color="A9D08E"/>
              <w:left w:val="nil"/>
              <w:bottom w:val="single" w:sz="4" w:space="0" w:color="A9D08E"/>
              <w:right w:val="nil"/>
            </w:tcBorders>
            <w:shd w:val="clear" w:color="E2EFDA" w:fill="E2EFDA"/>
            <w:noWrap/>
            <w:vAlign w:val="bottom"/>
            <w:hideMark/>
          </w:tcPr>
          <w:p w14:paraId="2A6804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373C2A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O-phospho-L-homoserine phosphate-lyase (</w:t>
            </w:r>
            <w:proofErr w:type="spellStart"/>
            <w:r w:rsidRPr="00825252">
              <w:rPr>
                <w:rFonts w:ascii="Calibri" w:hAnsi="Calibri" w:cs="Calibri"/>
                <w:color w:val="000000"/>
                <w:sz w:val="22"/>
                <w:szCs w:val="22"/>
              </w:rPr>
              <w:t>addin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FF57E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6.537E+09</w:t>
            </w:r>
          </w:p>
        </w:tc>
      </w:tr>
      <w:tr w:rsidR="00825252" w:rsidRPr="00825252" w14:paraId="3898D9F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B821C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R01561</w:t>
            </w:r>
          </w:p>
        </w:tc>
        <w:tc>
          <w:tcPr>
            <w:tcW w:w="1300" w:type="dxa"/>
            <w:tcBorders>
              <w:top w:val="single" w:sz="4" w:space="0" w:color="A9D08E"/>
              <w:left w:val="nil"/>
              <w:bottom w:val="single" w:sz="4" w:space="0" w:color="A9D08E"/>
              <w:right w:val="nil"/>
            </w:tcBorders>
            <w:shd w:val="clear" w:color="auto" w:fill="auto"/>
            <w:noWrap/>
            <w:vAlign w:val="bottom"/>
            <w:hideMark/>
          </w:tcPr>
          <w:p w14:paraId="399699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17FCEA8"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adenosine:phosphate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F27E56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2.961E-03</w:t>
            </w:r>
          </w:p>
        </w:tc>
      </w:tr>
      <w:tr w:rsidR="00825252" w:rsidRPr="00825252" w14:paraId="3D483B8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AEDC27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R01570</w:t>
            </w:r>
          </w:p>
        </w:tc>
        <w:tc>
          <w:tcPr>
            <w:tcW w:w="1300" w:type="dxa"/>
            <w:tcBorders>
              <w:top w:val="single" w:sz="4" w:space="0" w:color="A9D08E"/>
              <w:left w:val="nil"/>
              <w:bottom w:val="single" w:sz="4" w:space="0" w:color="A9D08E"/>
              <w:right w:val="nil"/>
            </w:tcBorders>
            <w:shd w:val="clear" w:color="E2EFDA" w:fill="E2EFDA"/>
            <w:noWrap/>
            <w:vAlign w:val="bottom"/>
            <w:hideMark/>
          </w:tcPr>
          <w:p w14:paraId="6E4B7B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0BD41D2"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thymidine:phosphate</w:t>
            </w:r>
            <w:proofErr w:type="spellEnd"/>
            <w:r w:rsidRPr="00825252">
              <w:rPr>
                <w:rFonts w:ascii="Calibri" w:hAnsi="Calibri" w:cs="Calibri"/>
                <w:color w:val="000000"/>
                <w:sz w:val="22"/>
                <w:szCs w:val="22"/>
              </w:rPr>
              <w:t xml:space="preserve"> deoxy-alpha-D-</w:t>
            </w:r>
            <w:proofErr w:type="spellStart"/>
            <w:r w:rsidRPr="00825252">
              <w:rPr>
                <w:rFonts w:ascii="Calibri" w:hAnsi="Calibri" w:cs="Calibri"/>
                <w:color w:val="000000"/>
                <w:sz w:val="22"/>
                <w:szCs w:val="22"/>
              </w:rPr>
              <w:t>ribosyltran</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792FED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AA1D2E8"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71F87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R01621</w:t>
            </w:r>
          </w:p>
        </w:tc>
        <w:tc>
          <w:tcPr>
            <w:tcW w:w="1300" w:type="dxa"/>
            <w:tcBorders>
              <w:top w:val="single" w:sz="4" w:space="0" w:color="A9D08E"/>
              <w:left w:val="nil"/>
              <w:bottom w:val="single" w:sz="4" w:space="0" w:color="A9D08E"/>
              <w:right w:val="nil"/>
            </w:tcBorders>
            <w:shd w:val="clear" w:color="auto" w:fill="auto"/>
            <w:noWrap/>
            <w:vAlign w:val="bottom"/>
            <w:hideMark/>
          </w:tcPr>
          <w:p w14:paraId="2FAA79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3A107B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D-xylulose 5-phosphate D-glyceraldehyde-3-pho...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55074E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937FAB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D24D3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R01641</w:t>
            </w:r>
          </w:p>
        </w:tc>
        <w:tc>
          <w:tcPr>
            <w:tcW w:w="1300" w:type="dxa"/>
            <w:tcBorders>
              <w:top w:val="single" w:sz="4" w:space="0" w:color="A9D08E"/>
              <w:left w:val="nil"/>
              <w:bottom w:val="single" w:sz="4" w:space="0" w:color="A9D08E"/>
              <w:right w:val="nil"/>
            </w:tcBorders>
            <w:shd w:val="clear" w:color="E2EFDA" w:fill="E2EFDA"/>
            <w:noWrap/>
            <w:vAlign w:val="bottom"/>
            <w:hideMark/>
          </w:tcPr>
          <w:p w14:paraId="18E481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516BA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B9AB5A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B69A0C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9B500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R01652</w:t>
            </w:r>
          </w:p>
        </w:tc>
        <w:tc>
          <w:tcPr>
            <w:tcW w:w="1300" w:type="dxa"/>
            <w:tcBorders>
              <w:top w:val="single" w:sz="4" w:space="0" w:color="A9D08E"/>
              <w:left w:val="nil"/>
              <w:bottom w:val="single" w:sz="4" w:space="0" w:color="A9D08E"/>
              <w:right w:val="nil"/>
            </w:tcBorders>
            <w:shd w:val="clear" w:color="auto" w:fill="auto"/>
            <w:noWrap/>
            <w:vAlign w:val="bottom"/>
            <w:hideMark/>
          </w:tcPr>
          <w:p w14:paraId="2859B9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52FC85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4-Methyl-2-oxopentanoate + CO2 &lt;=&gt; (2S)-2-Iso...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5265A7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4.391E-03</w:t>
            </w:r>
          </w:p>
        </w:tc>
      </w:tr>
      <w:tr w:rsidR="00825252" w:rsidRPr="00825252" w14:paraId="2F409B0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E49134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R01827</w:t>
            </w:r>
          </w:p>
        </w:tc>
        <w:tc>
          <w:tcPr>
            <w:tcW w:w="1300" w:type="dxa"/>
            <w:tcBorders>
              <w:top w:val="single" w:sz="4" w:space="0" w:color="A9D08E"/>
              <w:left w:val="nil"/>
              <w:bottom w:val="single" w:sz="4" w:space="0" w:color="A9D08E"/>
              <w:right w:val="nil"/>
            </w:tcBorders>
            <w:shd w:val="clear" w:color="E2EFDA" w:fill="E2EFDA"/>
            <w:noWrap/>
            <w:vAlign w:val="bottom"/>
            <w:hideMark/>
          </w:tcPr>
          <w:p w14:paraId="0475A5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04A7D6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4B8C3E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1.594E-04</w:t>
            </w:r>
          </w:p>
        </w:tc>
      </w:tr>
      <w:tr w:rsidR="00825252" w:rsidRPr="00825252" w14:paraId="0643251C"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C88767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R01830</w:t>
            </w:r>
          </w:p>
        </w:tc>
        <w:tc>
          <w:tcPr>
            <w:tcW w:w="1300" w:type="dxa"/>
            <w:tcBorders>
              <w:top w:val="single" w:sz="4" w:space="0" w:color="A9D08E"/>
              <w:left w:val="nil"/>
              <w:bottom w:val="single" w:sz="4" w:space="0" w:color="A9D08E"/>
              <w:right w:val="nil"/>
            </w:tcBorders>
            <w:shd w:val="clear" w:color="auto" w:fill="auto"/>
            <w:noWrap/>
            <w:vAlign w:val="bottom"/>
            <w:hideMark/>
          </w:tcPr>
          <w:p w14:paraId="7A36B1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F5343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beta-D-Fructose 6-phosphate:D-glyceraldehyde-...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85D16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3.088E+08</w:t>
            </w:r>
          </w:p>
        </w:tc>
      </w:tr>
      <w:tr w:rsidR="00825252" w:rsidRPr="00825252" w14:paraId="124F2EF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8F34A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R01863</w:t>
            </w:r>
          </w:p>
        </w:tc>
        <w:tc>
          <w:tcPr>
            <w:tcW w:w="1300" w:type="dxa"/>
            <w:tcBorders>
              <w:top w:val="single" w:sz="4" w:space="0" w:color="A9D08E"/>
              <w:left w:val="nil"/>
              <w:bottom w:val="single" w:sz="4" w:space="0" w:color="A9D08E"/>
              <w:right w:val="nil"/>
            </w:tcBorders>
            <w:shd w:val="clear" w:color="E2EFDA" w:fill="E2EFDA"/>
            <w:noWrap/>
            <w:vAlign w:val="bottom"/>
            <w:hideMark/>
          </w:tcPr>
          <w:p w14:paraId="0872C57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60D795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inosine:phosphate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DF59B2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7.366E-03</w:t>
            </w:r>
          </w:p>
        </w:tc>
      </w:tr>
      <w:tr w:rsidR="00825252" w:rsidRPr="00825252" w14:paraId="06F0151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2C9B2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R01867</w:t>
            </w:r>
          </w:p>
        </w:tc>
        <w:tc>
          <w:tcPr>
            <w:tcW w:w="1300" w:type="dxa"/>
            <w:tcBorders>
              <w:top w:val="single" w:sz="4" w:space="0" w:color="A9D08E"/>
              <w:left w:val="nil"/>
              <w:bottom w:val="single" w:sz="4" w:space="0" w:color="A9D08E"/>
              <w:right w:val="nil"/>
            </w:tcBorders>
            <w:shd w:val="clear" w:color="auto" w:fill="auto"/>
            <w:noWrap/>
            <w:vAlign w:val="bottom"/>
            <w:hideMark/>
          </w:tcPr>
          <w:p w14:paraId="0EC6C4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A7961C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w:t>
            </w:r>
            <w:proofErr w:type="spellStart"/>
            <w:r w:rsidRPr="00825252">
              <w:rPr>
                <w:rFonts w:ascii="Calibri" w:hAnsi="Calibri" w:cs="Calibri"/>
                <w:color w:val="000000"/>
                <w:sz w:val="22"/>
                <w:szCs w:val="22"/>
              </w:rPr>
              <w:t>dihydroorotate:fumarate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DA9676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1.035E-03</w:t>
            </w:r>
          </w:p>
        </w:tc>
      </w:tr>
      <w:tr w:rsidR="00825252" w:rsidRPr="00825252" w14:paraId="24FC30D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66AC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R01876</w:t>
            </w:r>
          </w:p>
        </w:tc>
        <w:tc>
          <w:tcPr>
            <w:tcW w:w="1300" w:type="dxa"/>
            <w:tcBorders>
              <w:top w:val="single" w:sz="4" w:space="0" w:color="A9D08E"/>
              <w:left w:val="nil"/>
              <w:bottom w:val="single" w:sz="4" w:space="0" w:color="A9D08E"/>
              <w:right w:val="nil"/>
            </w:tcBorders>
            <w:shd w:val="clear" w:color="E2EFDA" w:fill="E2EFDA"/>
            <w:noWrap/>
            <w:vAlign w:val="bottom"/>
            <w:hideMark/>
          </w:tcPr>
          <w:p w14:paraId="54EE3E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2F0E23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uridine:phosphate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E2322D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2.008E-03</w:t>
            </w:r>
          </w:p>
        </w:tc>
      </w:tr>
      <w:tr w:rsidR="00825252" w:rsidRPr="00825252" w14:paraId="116FE96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9E9FA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R01969</w:t>
            </w:r>
          </w:p>
        </w:tc>
        <w:tc>
          <w:tcPr>
            <w:tcW w:w="1300" w:type="dxa"/>
            <w:tcBorders>
              <w:top w:val="single" w:sz="4" w:space="0" w:color="A9D08E"/>
              <w:left w:val="nil"/>
              <w:bottom w:val="single" w:sz="4" w:space="0" w:color="A9D08E"/>
              <w:right w:val="nil"/>
            </w:tcBorders>
            <w:shd w:val="clear" w:color="auto" w:fill="auto"/>
            <w:noWrap/>
            <w:vAlign w:val="bottom"/>
            <w:hideMark/>
          </w:tcPr>
          <w:p w14:paraId="20465BE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6400B4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Deoxyguanosine:orthophosphate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1FD674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4E7E8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D591F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R02147</w:t>
            </w:r>
          </w:p>
        </w:tc>
        <w:tc>
          <w:tcPr>
            <w:tcW w:w="1300" w:type="dxa"/>
            <w:tcBorders>
              <w:top w:val="single" w:sz="4" w:space="0" w:color="A9D08E"/>
              <w:left w:val="nil"/>
              <w:bottom w:val="single" w:sz="4" w:space="0" w:color="A9D08E"/>
              <w:right w:val="nil"/>
            </w:tcBorders>
            <w:shd w:val="clear" w:color="E2EFDA" w:fill="E2EFDA"/>
            <w:noWrap/>
            <w:vAlign w:val="bottom"/>
            <w:hideMark/>
          </w:tcPr>
          <w:p w14:paraId="2F0FF0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19C78CC"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guanosine:phosphate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D2D2A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1.837E-02</w:t>
            </w:r>
          </w:p>
        </w:tc>
      </w:tr>
      <w:tr w:rsidR="00825252" w:rsidRPr="00825252" w14:paraId="338D0C5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FBDE19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R02164</w:t>
            </w:r>
          </w:p>
        </w:tc>
        <w:tc>
          <w:tcPr>
            <w:tcW w:w="1300" w:type="dxa"/>
            <w:tcBorders>
              <w:top w:val="single" w:sz="4" w:space="0" w:color="A9D08E"/>
              <w:left w:val="nil"/>
              <w:bottom w:val="single" w:sz="4" w:space="0" w:color="A9D08E"/>
              <w:right w:val="nil"/>
            </w:tcBorders>
            <w:shd w:val="clear" w:color="auto" w:fill="auto"/>
            <w:noWrap/>
            <w:vAlign w:val="bottom"/>
            <w:hideMark/>
          </w:tcPr>
          <w:p w14:paraId="02850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3A7BC49"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succinate:quinone</w:t>
            </w:r>
            <w:proofErr w:type="spellEnd"/>
            <w:r w:rsidRPr="00825252">
              <w:rPr>
                <w:rFonts w:ascii="Calibri" w:hAnsi="Calibri" w:cs="Calibri"/>
                <w:color w:val="000000"/>
                <w:sz w:val="22"/>
                <w:szCs w:val="22"/>
              </w:rPr>
              <w:t xml:space="preserve">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4EF188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B1EF7F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51F7E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R02294</w:t>
            </w:r>
          </w:p>
        </w:tc>
        <w:tc>
          <w:tcPr>
            <w:tcW w:w="1300" w:type="dxa"/>
            <w:tcBorders>
              <w:top w:val="single" w:sz="4" w:space="0" w:color="A9D08E"/>
              <w:left w:val="nil"/>
              <w:bottom w:val="single" w:sz="4" w:space="0" w:color="A9D08E"/>
              <w:right w:val="nil"/>
            </w:tcBorders>
            <w:shd w:val="clear" w:color="E2EFDA" w:fill="E2EFDA"/>
            <w:noWrap/>
            <w:vAlign w:val="bottom"/>
            <w:hideMark/>
          </w:tcPr>
          <w:p w14:paraId="643A9D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7C127C2"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N-Ribosylnicotinamide:orthophosphate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1F12C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4.332E-02</w:t>
            </w:r>
          </w:p>
        </w:tc>
      </w:tr>
      <w:tr w:rsidR="00825252" w:rsidRPr="00825252" w14:paraId="0EF155B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1C6D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R02296</w:t>
            </w:r>
          </w:p>
        </w:tc>
        <w:tc>
          <w:tcPr>
            <w:tcW w:w="1300" w:type="dxa"/>
            <w:tcBorders>
              <w:top w:val="single" w:sz="4" w:space="0" w:color="A9D08E"/>
              <w:left w:val="nil"/>
              <w:bottom w:val="single" w:sz="4" w:space="0" w:color="A9D08E"/>
              <w:right w:val="nil"/>
            </w:tcBorders>
            <w:shd w:val="clear" w:color="auto" w:fill="auto"/>
            <w:noWrap/>
            <w:vAlign w:val="bottom"/>
            <w:hideMark/>
          </w:tcPr>
          <w:p w14:paraId="0393DB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A649D5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cytidine:orthophosphate</w:t>
            </w:r>
            <w:proofErr w:type="spellEnd"/>
            <w:r w:rsidRPr="00825252">
              <w:rPr>
                <w:rFonts w:ascii="Calibri" w:hAnsi="Calibri" w:cs="Calibri"/>
                <w:color w:val="000000"/>
                <w:sz w:val="22"/>
                <w:szCs w:val="22"/>
              </w:rPr>
              <w:t xml:space="preserve"> alpha-D-</w:t>
            </w:r>
            <w:proofErr w:type="spellStart"/>
            <w:r w:rsidRPr="00825252">
              <w:rPr>
                <w:rFonts w:ascii="Calibri" w:hAnsi="Calibri" w:cs="Calibri"/>
                <w:color w:val="000000"/>
                <w:sz w:val="22"/>
                <w:szCs w:val="22"/>
              </w:rPr>
              <w:t>ribosyltransf</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0F415B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3.703E-02</w:t>
            </w:r>
          </w:p>
        </w:tc>
      </w:tr>
      <w:tr w:rsidR="00825252" w:rsidRPr="00825252" w14:paraId="64C584B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72E1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R02297</w:t>
            </w:r>
          </w:p>
        </w:tc>
        <w:tc>
          <w:tcPr>
            <w:tcW w:w="1300" w:type="dxa"/>
            <w:tcBorders>
              <w:top w:val="single" w:sz="4" w:space="0" w:color="A9D08E"/>
              <w:left w:val="nil"/>
              <w:bottom w:val="single" w:sz="4" w:space="0" w:color="A9D08E"/>
              <w:right w:val="nil"/>
            </w:tcBorders>
            <w:shd w:val="clear" w:color="E2EFDA" w:fill="E2EFDA"/>
            <w:noWrap/>
            <w:vAlign w:val="bottom"/>
            <w:hideMark/>
          </w:tcPr>
          <w:p w14:paraId="614B04B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600163B"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Xanthosine:orthophosphate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6188B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4.035E-02</w:t>
            </w:r>
          </w:p>
        </w:tc>
      </w:tr>
      <w:tr w:rsidR="00825252" w:rsidRPr="00825252" w14:paraId="0C65768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880D32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R02313</w:t>
            </w:r>
          </w:p>
        </w:tc>
        <w:tc>
          <w:tcPr>
            <w:tcW w:w="1300" w:type="dxa"/>
            <w:tcBorders>
              <w:top w:val="single" w:sz="4" w:space="0" w:color="A9D08E"/>
              <w:left w:val="nil"/>
              <w:bottom w:val="single" w:sz="4" w:space="0" w:color="A9D08E"/>
              <w:right w:val="nil"/>
            </w:tcBorders>
            <w:shd w:val="clear" w:color="auto" w:fill="auto"/>
            <w:noWrap/>
            <w:vAlign w:val="bottom"/>
            <w:hideMark/>
          </w:tcPr>
          <w:p w14:paraId="5130FF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FC84D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N6-(L-1,3-Dicarboxypropyl)-</w:t>
            </w:r>
            <w:proofErr w:type="spellStart"/>
            <w:r w:rsidRPr="00825252">
              <w:rPr>
                <w:rFonts w:ascii="Calibri" w:hAnsi="Calibri" w:cs="Calibri"/>
                <w:color w:val="000000"/>
                <w:sz w:val="22"/>
                <w:szCs w:val="22"/>
              </w:rPr>
              <w:t>L-lysine:NAD</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oxid</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25E07F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F97A43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B8148C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R02315</w:t>
            </w:r>
          </w:p>
        </w:tc>
        <w:tc>
          <w:tcPr>
            <w:tcW w:w="1300" w:type="dxa"/>
            <w:tcBorders>
              <w:top w:val="single" w:sz="4" w:space="0" w:color="A9D08E"/>
              <w:left w:val="nil"/>
              <w:bottom w:val="single" w:sz="4" w:space="0" w:color="A9D08E"/>
              <w:right w:val="nil"/>
            </w:tcBorders>
            <w:shd w:val="clear" w:color="E2EFDA" w:fill="E2EFDA"/>
            <w:noWrap/>
            <w:vAlign w:val="bottom"/>
            <w:hideMark/>
          </w:tcPr>
          <w:p w14:paraId="19D0C59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938210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N6-(L-1,3-Dicarboxypropyl)-</w:t>
            </w:r>
            <w:proofErr w:type="spellStart"/>
            <w:r w:rsidRPr="00825252">
              <w:rPr>
                <w:rFonts w:ascii="Calibri" w:hAnsi="Calibri" w:cs="Calibri"/>
                <w:color w:val="000000"/>
                <w:sz w:val="22"/>
                <w:szCs w:val="22"/>
              </w:rPr>
              <w:t>L-lysine:NADP</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957926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4DFD30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7840A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R02317</w:t>
            </w:r>
          </w:p>
        </w:tc>
        <w:tc>
          <w:tcPr>
            <w:tcW w:w="1300" w:type="dxa"/>
            <w:tcBorders>
              <w:top w:val="single" w:sz="4" w:space="0" w:color="A9D08E"/>
              <w:left w:val="nil"/>
              <w:bottom w:val="single" w:sz="4" w:space="0" w:color="A9D08E"/>
              <w:right w:val="nil"/>
            </w:tcBorders>
            <w:shd w:val="clear" w:color="auto" w:fill="auto"/>
            <w:noWrap/>
            <w:vAlign w:val="bottom"/>
            <w:hideMark/>
          </w:tcPr>
          <w:p w14:paraId="4FA044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282FC1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(S)-2-amino-6-oxohexanoate hydro-lyase (</w:t>
            </w:r>
            <w:proofErr w:type="spellStart"/>
            <w:r w:rsidRPr="00825252">
              <w:rPr>
                <w:rFonts w:ascii="Calibri" w:hAnsi="Calibri" w:cs="Calibri"/>
                <w:color w:val="000000"/>
                <w:sz w:val="22"/>
                <w:szCs w:val="22"/>
              </w:rPr>
              <w:t>spont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60EE7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5A4CC0B"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AFA3C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R02340</w:t>
            </w:r>
          </w:p>
        </w:tc>
        <w:tc>
          <w:tcPr>
            <w:tcW w:w="1300" w:type="dxa"/>
            <w:tcBorders>
              <w:top w:val="single" w:sz="4" w:space="0" w:color="A9D08E"/>
              <w:left w:val="nil"/>
              <w:bottom w:val="single" w:sz="4" w:space="0" w:color="A9D08E"/>
              <w:right w:val="nil"/>
            </w:tcBorders>
            <w:shd w:val="clear" w:color="E2EFDA" w:fill="E2EFDA"/>
            <w:noWrap/>
            <w:vAlign w:val="bottom"/>
            <w:hideMark/>
          </w:tcPr>
          <w:p w14:paraId="022B339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E6796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(1S,2R)-1-C-(indol-3-yl)glycerol 3-phosphate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6F73B2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7.357E-03</w:t>
            </w:r>
          </w:p>
        </w:tc>
      </w:tr>
      <w:tr w:rsidR="00825252" w:rsidRPr="00825252" w14:paraId="1E79735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E346E2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R02409</w:t>
            </w:r>
          </w:p>
        </w:tc>
        <w:tc>
          <w:tcPr>
            <w:tcW w:w="1300" w:type="dxa"/>
            <w:tcBorders>
              <w:top w:val="single" w:sz="4" w:space="0" w:color="A9D08E"/>
              <w:left w:val="nil"/>
              <w:bottom w:val="single" w:sz="4" w:space="0" w:color="A9D08E"/>
              <w:right w:val="nil"/>
            </w:tcBorders>
            <w:shd w:val="clear" w:color="auto" w:fill="auto"/>
            <w:noWrap/>
            <w:vAlign w:val="bottom"/>
            <w:hideMark/>
          </w:tcPr>
          <w:p w14:paraId="5C71C1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311949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Coenzyme </w:t>
            </w:r>
            <w:proofErr w:type="spellStart"/>
            <w:r w:rsidRPr="00825252">
              <w:rPr>
                <w:rFonts w:ascii="Calibri" w:hAnsi="Calibri" w:cs="Calibri"/>
                <w:color w:val="000000"/>
                <w:sz w:val="22"/>
                <w:szCs w:val="22"/>
              </w:rPr>
              <w:t>A:oxidized-glutathione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oxidoreductas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47E5B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4.474E-02</w:t>
            </w:r>
          </w:p>
        </w:tc>
      </w:tr>
      <w:tr w:rsidR="00825252" w:rsidRPr="00825252" w14:paraId="714A422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3449F53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R02484</w:t>
            </w:r>
          </w:p>
        </w:tc>
        <w:tc>
          <w:tcPr>
            <w:tcW w:w="1300" w:type="dxa"/>
            <w:tcBorders>
              <w:top w:val="single" w:sz="4" w:space="0" w:color="A9D08E"/>
              <w:left w:val="nil"/>
              <w:bottom w:val="single" w:sz="4" w:space="0" w:color="A9D08E"/>
              <w:right w:val="nil"/>
            </w:tcBorders>
            <w:shd w:val="clear" w:color="E2EFDA" w:fill="E2EFDA"/>
            <w:noWrap/>
            <w:vAlign w:val="bottom"/>
            <w:hideMark/>
          </w:tcPr>
          <w:p w14:paraId="14504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5FDF4DE"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deoxyuridine:orthophosphate</w:t>
            </w:r>
            <w:proofErr w:type="spellEnd"/>
            <w:r w:rsidRPr="00825252">
              <w:rPr>
                <w:rFonts w:ascii="Calibri" w:hAnsi="Calibri" w:cs="Calibri"/>
                <w:color w:val="000000"/>
                <w:sz w:val="22"/>
                <w:szCs w:val="22"/>
              </w:rPr>
              <w:t xml:space="preserve"> 2-deoxy-D-ribosyl...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AA7C55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38C6C8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8D941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R02557</w:t>
            </w:r>
          </w:p>
        </w:tc>
        <w:tc>
          <w:tcPr>
            <w:tcW w:w="1300" w:type="dxa"/>
            <w:tcBorders>
              <w:top w:val="single" w:sz="4" w:space="0" w:color="A9D08E"/>
              <w:left w:val="nil"/>
              <w:bottom w:val="single" w:sz="4" w:space="0" w:color="A9D08E"/>
              <w:right w:val="nil"/>
            </w:tcBorders>
            <w:shd w:val="clear" w:color="auto" w:fill="auto"/>
            <w:noWrap/>
            <w:vAlign w:val="bottom"/>
            <w:hideMark/>
          </w:tcPr>
          <w:p w14:paraId="51C097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48D39A4"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Deoxyadenosine:orthophosphate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8E9271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7B8B20D"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D2C371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R02722</w:t>
            </w:r>
          </w:p>
        </w:tc>
        <w:tc>
          <w:tcPr>
            <w:tcW w:w="1300" w:type="dxa"/>
            <w:tcBorders>
              <w:top w:val="single" w:sz="4" w:space="0" w:color="A9D08E"/>
              <w:left w:val="nil"/>
              <w:bottom w:val="single" w:sz="4" w:space="0" w:color="A9D08E"/>
              <w:right w:val="nil"/>
            </w:tcBorders>
            <w:shd w:val="clear" w:color="E2EFDA" w:fill="E2EFDA"/>
            <w:noWrap/>
            <w:vAlign w:val="bottom"/>
            <w:hideMark/>
          </w:tcPr>
          <w:p w14:paraId="244AEC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9569E1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L-serine hydro-lyase [adding 1-C-(indol-3-yl)...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AFB5A0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3.011E-03</w:t>
            </w:r>
          </w:p>
        </w:tc>
      </w:tr>
      <w:tr w:rsidR="00825252" w:rsidRPr="00825252" w14:paraId="78C2995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39386D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R02748</w:t>
            </w:r>
          </w:p>
        </w:tc>
        <w:tc>
          <w:tcPr>
            <w:tcW w:w="1300" w:type="dxa"/>
            <w:tcBorders>
              <w:top w:val="single" w:sz="4" w:space="0" w:color="A9D08E"/>
              <w:left w:val="nil"/>
              <w:bottom w:val="single" w:sz="4" w:space="0" w:color="A9D08E"/>
              <w:right w:val="nil"/>
            </w:tcBorders>
            <w:shd w:val="clear" w:color="auto" w:fill="auto"/>
            <w:noWrap/>
            <w:vAlign w:val="bottom"/>
            <w:hideMark/>
          </w:tcPr>
          <w:p w14:paraId="2DA807E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244B636"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Deoxyinosine:orthophosphate</w:t>
            </w:r>
            <w:proofErr w:type="spellEnd"/>
            <w:r w:rsidRPr="00825252">
              <w:rPr>
                <w:rFonts w:ascii="Calibri" w:hAnsi="Calibri" w:cs="Calibri"/>
                <w:color w:val="000000"/>
                <w:sz w:val="22"/>
                <w:szCs w:val="22"/>
              </w:rPr>
              <w:t xml:space="preserve"> </w:t>
            </w:r>
            <w:proofErr w:type="spellStart"/>
            <w:r w:rsidRPr="00825252">
              <w:rPr>
                <w:rFonts w:ascii="Calibri" w:hAnsi="Calibri" w:cs="Calibri"/>
                <w:color w:val="000000"/>
                <w:sz w:val="22"/>
                <w:szCs w:val="22"/>
              </w:rPr>
              <w:t>ribosyltransferas</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0F086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8515C6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C812F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R02749</w:t>
            </w:r>
          </w:p>
        </w:tc>
        <w:tc>
          <w:tcPr>
            <w:tcW w:w="1300" w:type="dxa"/>
            <w:tcBorders>
              <w:top w:val="single" w:sz="4" w:space="0" w:color="A9D08E"/>
              <w:left w:val="nil"/>
              <w:bottom w:val="single" w:sz="4" w:space="0" w:color="A9D08E"/>
              <w:right w:val="nil"/>
            </w:tcBorders>
            <w:shd w:val="clear" w:color="E2EFDA" w:fill="E2EFDA"/>
            <w:noWrap/>
            <w:vAlign w:val="bottom"/>
            <w:hideMark/>
          </w:tcPr>
          <w:p w14:paraId="62F57DE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EEBCB6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1-phosphate 1,5-phosphomutas...</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6E7090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8983B2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453C5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R03102</w:t>
            </w:r>
          </w:p>
        </w:tc>
        <w:tc>
          <w:tcPr>
            <w:tcW w:w="1300" w:type="dxa"/>
            <w:tcBorders>
              <w:top w:val="single" w:sz="4" w:space="0" w:color="A9D08E"/>
              <w:left w:val="nil"/>
              <w:bottom w:val="single" w:sz="4" w:space="0" w:color="A9D08E"/>
              <w:right w:val="nil"/>
            </w:tcBorders>
            <w:shd w:val="clear" w:color="auto" w:fill="auto"/>
            <w:noWrap/>
            <w:vAlign w:val="bottom"/>
            <w:hideMark/>
          </w:tcPr>
          <w:p w14:paraId="5CCB80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619547A"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L-2-aminoadipate-6-semialdehyde:NAD+ 6-oxidor...</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4CA868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5B9B0F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321BA3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R03103</w:t>
            </w:r>
          </w:p>
        </w:tc>
        <w:tc>
          <w:tcPr>
            <w:tcW w:w="1300" w:type="dxa"/>
            <w:tcBorders>
              <w:top w:val="single" w:sz="4" w:space="0" w:color="A9D08E"/>
              <w:left w:val="nil"/>
              <w:bottom w:val="single" w:sz="4" w:space="0" w:color="A9D08E"/>
              <w:right w:val="nil"/>
            </w:tcBorders>
            <w:shd w:val="clear" w:color="E2EFDA" w:fill="E2EFDA"/>
            <w:noWrap/>
            <w:vAlign w:val="bottom"/>
            <w:hideMark/>
          </w:tcPr>
          <w:p w14:paraId="7FF14C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671D6F7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L-2-aminoadipate-6-semialdehyde:NADP+ 6-oxido...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499A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6A340C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FC5D21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R03217</w:t>
            </w:r>
          </w:p>
        </w:tc>
        <w:tc>
          <w:tcPr>
            <w:tcW w:w="1300" w:type="dxa"/>
            <w:tcBorders>
              <w:top w:val="single" w:sz="4" w:space="0" w:color="A9D08E"/>
              <w:left w:val="nil"/>
              <w:bottom w:val="single" w:sz="4" w:space="0" w:color="A9D08E"/>
              <w:right w:val="nil"/>
            </w:tcBorders>
            <w:shd w:val="clear" w:color="auto" w:fill="auto"/>
            <w:noWrap/>
            <w:vAlign w:val="bottom"/>
            <w:hideMark/>
          </w:tcPr>
          <w:p w14:paraId="131A5D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58D75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O-Acetyl-L-homoserine succinate-lyase (adding...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EDD30B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3.059E-02</w:t>
            </w:r>
          </w:p>
        </w:tc>
      </w:tr>
      <w:tr w:rsidR="00825252" w:rsidRPr="00825252" w14:paraId="2FD1F20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FF94A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R03260</w:t>
            </w:r>
          </w:p>
        </w:tc>
        <w:tc>
          <w:tcPr>
            <w:tcW w:w="1300" w:type="dxa"/>
            <w:tcBorders>
              <w:top w:val="single" w:sz="4" w:space="0" w:color="A9D08E"/>
              <w:left w:val="nil"/>
              <w:bottom w:val="single" w:sz="4" w:space="0" w:color="A9D08E"/>
              <w:right w:val="nil"/>
            </w:tcBorders>
            <w:shd w:val="clear" w:color="E2EFDA" w:fill="E2EFDA"/>
            <w:noWrap/>
            <w:vAlign w:val="bottom"/>
            <w:hideMark/>
          </w:tcPr>
          <w:p w14:paraId="69AAA33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243D1E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O-Succinyl-L-homoserine succinate-lyase (</w:t>
            </w:r>
            <w:proofErr w:type="spellStart"/>
            <w:r w:rsidRPr="00825252">
              <w:rPr>
                <w:rFonts w:ascii="Calibri" w:hAnsi="Calibri" w:cs="Calibri"/>
                <w:color w:val="000000"/>
                <w:sz w:val="22"/>
                <w:szCs w:val="22"/>
              </w:rPr>
              <w:t>addi</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ED8D78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2.438E-03</w:t>
            </w:r>
          </w:p>
        </w:tc>
      </w:tr>
      <w:tr w:rsidR="00825252" w:rsidRPr="00825252" w14:paraId="71CA6BD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43E93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R03524</w:t>
            </w:r>
          </w:p>
        </w:tc>
        <w:tc>
          <w:tcPr>
            <w:tcW w:w="1300" w:type="dxa"/>
            <w:tcBorders>
              <w:top w:val="single" w:sz="4" w:space="0" w:color="A9D08E"/>
              <w:left w:val="nil"/>
              <w:bottom w:val="single" w:sz="4" w:space="0" w:color="A9D08E"/>
              <w:right w:val="nil"/>
            </w:tcBorders>
            <w:shd w:val="clear" w:color="auto" w:fill="auto"/>
            <w:noWrap/>
            <w:vAlign w:val="bottom"/>
            <w:hideMark/>
          </w:tcPr>
          <w:p w14:paraId="0FB4BA0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35178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 hydrogen-sulfide-lyase (adding HCN...</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0784194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3.504E-02</w:t>
            </w:r>
          </w:p>
        </w:tc>
      </w:tr>
      <w:tr w:rsidR="00825252" w:rsidRPr="00825252" w14:paraId="350BB556"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D9725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R03896</w:t>
            </w:r>
          </w:p>
        </w:tc>
        <w:tc>
          <w:tcPr>
            <w:tcW w:w="1300" w:type="dxa"/>
            <w:tcBorders>
              <w:top w:val="single" w:sz="4" w:space="0" w:color="A9D08E"/>
              <w:left w:val="nil"/>
              <w:bottom w:val="single" w:sz="4" w:space="0" w:color="A9D08E"/>
              <w:right w:val="nil"/>
            </w:tcBorders>
            <w:shd w:val="clear" w:color="E2EFDA" w:fill="E2EFDA"/>
            <w:noWrap/>
            <w:vAlign w:val="bottom"/>
            <w:hideMark/>
          </w:tcPr>
          <w:p w14:paraId="2A8704B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8CC5FC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(R)-2-Methylmalate hydro-lyase (2-methylmalea...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38449A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1.149E+08</w:t>
            </w:r>
          </w:p>
        </w:tc>
      </w:tr>
      <w:tr w:rsidR="00825252" w:rsidRPr="00825252" w14:paraId="2FE3A08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D387A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R03898</w:t>
            </w:r>
          </w:p>
        </w:tc>
        <w:tc>
          <w:tcPr>
            <w:tcW w:w="1300" w:type="dxa"/>
            <w:tcBorders>
              <w:top w:val="single" w:sz="4" w:space="0" w:color="A9D08E"/>
              <w:left w:val="nil"/>
              <w:bottom w:val="single" w:sz="4" w:space="0" w:color="A9D08E"/>
              <w:right w:val="nil"/>
            </w:tcBorders>
            <w:shd w:val="clear" w:color="auto" w:fill="auto"/>
            <w:noWrap/>
            <w:vAlign w:val="bottom"/>
            <w:hideMark/>
          </w:tcPr>
          <w:p w14:paraId="1ABA03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D2F5DD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2-methylmaleate hydratase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D2F6F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515F3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A92C8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R03968</w:t>
            </w:r>
          </w:p>
        </w:tc>
        <w:tc>
          <w:tcPr>
            <w:tcW w:w="1300" w:type="dxa"/>
            <w:tcBorders>
              <w:top w:val="single" w:sz="4" w:space="0" w:color="A9D08E"/>
              <w:left w:val="nil"/>
              <w:bottom w:val="single" w:sz="4" w:space="0" w:color="A9D08E"/>
              <w:right w:val="nil"/>
            </w:tcBorders>
            <w:shd w:val="clear" w:color="E2EFDA" w:fill="E2EFDA"/>
            <w:noWrap/>
            <w:vAlign w:val="bottom"/>
            <w:hideMark/>
          </w:tcPr>
          <w:p w14:paraId="7C30B45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383DA6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2-Isopropylmalate hydro-lyase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45D947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53B18D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619EE5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R04001</w:t>
            </w:r>
          </w:p>
        </w:tc>
        <w:tc>
          <w:tcPr>
            <w:tcW w:w="1300" w:type="dxa"/>
            <w:tcBorders>
              <w:top w:val="single" w:sz="4" w:space="0" w:color="A9D08E"/>
              <w:left w:val="nil"/>
              <w:bottom w:val="single" w:sz="4" w:space="0" w:color="A9D08E"/>
              <w:right w:val="nil"/>
            </w:tcBorders>
            <w:shd w:val="clear" w:color="auto" w:fill="auto"/>
            <w:noWrap/>
            <w:vAlign w:val="bottom"/>
            <w:hideMark/>
          </w:tcPr>
          <w:p w14:paraId="4BD8AD4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27BA54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3-Isopropylmalate hydro-lyase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C8068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731187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735EC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R04390</w:t>
            </w:r>
          </w:p>
        </w:tc>
        <w:tc>
          <w:tcPr>
            <w:tcW w:w="1300" w:type="dxa"/>
            <w:tcBorders>
              <w:top w:val="single" w:sz="4" w:space="0" w:color="A9D08E"/>
              <w:left w:val="nil"/>
              <w:bottom w:val="single" w:sz="4" w:space="0" w:color="A9D08E"/>
              <w:right w:val="nil"/>
            </w:tcBorders>
            <w:shd w:val="clear" w:color="E2EFDA" w:fill="E2EFDA"/>
            <w:noWrap/>
            <w:vAlign w:val="bottom"/>
            <w:hideMark/>
          </w:tcPr>
          <w:p w14:paraId="0AD0A4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013B5539"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L-2-aminoadipate-6-semialdehyde:NADP+ 6-oxido...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C4110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2.104E-02</w:t>
            </w:r>
          </w:p>
        </w:tc>
      </w:tr>
      <w:tr w:rsidR="00825252" w:rsidRPr="00825252" w14:paraId="60987DA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183C6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R04426</w:t>
            </w:r>
          </w:p>
        </w:tc>
        <w:tc>
          <w:tcPr>
            <w:tcW w:w="1300" w:type="dxa"/>
            <w:tcBorders>
              <w:top w:val="single" w:sz="4" w:space="0" w:color="A9D08E"/>
              <w:left w:val="nil"/>
              <w:bottom w:val="single" w:sz="4" w:space="0" w:color="A9D08E"/>
              <w:right w:val="nil"/>
            </w:tcBorders>
            <w:shd w:val="clear" w:color="auto" w:fill="auto"/>
            <w:noWrap/>
            <w:vAlign w:val="bottom"/>
            <w:hideMark/>
          </w:tcPr>
          <w:p w14:paraId="7754850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07F46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(2R,3S)-3-isopropylmalate:NAD+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CE5B7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C29B6A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519AB0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R04559</w:t>
            </w:r>
          </w:p>
        </w:tc>
        <w:tc>
          <w:tcPr>
            <w:tcW w:w="1300" w:type="dxa"/>
            <w:tcBorders>
              <w:top w:val="single" w:sz="4" w:space="0" w:color="A9D08E"/>
              <w:left w:val="nil"/>
              <w:bottom w:val="single" w:sz="4" w:space="0" w:color="A9D08E"/>
              <w:right w:val="nil"/>
            </w:tcBorders>
            <w:shd w:val="clear" w:color="E2EFDA" w:fill="E2EFDA"/>
            <w:noWrap/>
            <w:vAlign w:val="bottom"/>
            <w:hideMark/>
          </w:tcPr>
          <w:p w14:paraId="54C2F99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6EF0694"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1-(5'-Phosphoribosyl)-5-amino-4-(N-</w:t>
            </w:r>
            <w:proofErr w:type="spellStart"/>
            <w:r w:rsidRPr="00825252">
              <w:rPr>
                <w:rFonts w:ascii="Calibri" w:hAnsi="Calibri" w:cs="Calibri"/>
                <w:color w:val="000000"/>
                <w:sz w:val="22"/>
                <w:szCs w:val="22"/>
                <w:lang w:val="es-ES"/>
              </w:rPr>
              <w:t>succinocar</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ADC2FF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7.225E-03</w:t>
            </w:r>
          </w:p>
        </w:tc>
      </w:tr>
      <w:tr w:rsidR="00825252" w:rsidRPr="00825252" w14:paraId="1554E8CD"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7520CC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R05598</w:t>
            </w:r>
          </w:p>
        </w:tc>
        <w:tc>
          <w:tcPr>
            <w:tcW w:w="1300" w:type="dxa"/>
            <w:tcBorders>
              <w:top w:val="single" w:sz="4" w:space="0" w:color="A9D08E"/>
              <w:left w:val="nil"/>
              <w:bottom w:val="single" w:sz="4" w:space="0" w:color="A9D08E"/>
              <w:right w:val="nil"/>
            </w:tcBorders>
            <w:shd w:val="clear" w:color="auto" w:fill="auto"/>
            <w:noWrap/>
            <w:vAlign w:val="bottom"/>
            <w:hideMark/>
          </w:tcPr>
          <w:p w14:paraId="31C0E06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F6E5691"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Benzylsuccinate</w:t>
            </w:r>
            <w:proofErr w:type="spellEnd"/>
            <w:r w:rsidRPr="00825252">
              <w:rPr>
                <w:rFonts w:ascii="Calibri" w:hAnsi="Calibri" w:cs="Calibri"/>
                <w:color w:val="000000"/>
                <w:sz w:val="22"/>
                <w:szCs w:val="22"/>
              </w:rPr>
              <w:t xml:space="preserve"> fumarate-lyase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6FBCF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1.083E-02</w:t>
            </w:r>
          </w:p>
        </w:tc>
      </w:tr>
      <w:tr w:rsidR="00825252" w:rsidRPr="00825252" w14:paraId="18CEB0D5"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573BE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R05605</w:t>
            </w:r>
          </w:p>
        </w:tc>
        <w:tc>
          <w:tcPr>
            <w:tcW w:w="1300" w:type="dxa"/>
            <w:tcBorders>
              <w:top w:val="single" w:sz="4" w:space="0" w:color="A9D08E"/>
              <w:left w:val="nil"/>
              <w:bottom w:val="single" w:sz="4" w:space="0" w:color="A9D08E"/>
              <w:right w:val="nil"/>
            </w:tcBorders>
            <w:shd w:val="clear" w:color="E2EFDA" w:fill="E2EFDA"/>
            <w:noWrap/>
            <w:vAlign w:val="bottom"/>
            <w:hideMark/>
          </w:tcPr>
          <w:p w14:paraId="746EF0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EFCA1B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2-dehydro-3-deoxy-6-phospho-D-gluconate D-</w:t>
            </w:r>
            <w:proofErr w:type="spellStart"/>
            <w:r w:rsidRPr="00825252">
              <w:rPr>
                <w:rFonts w:ascii="Calibri" w:hAnsi="Calibri" w:cs="Calibri"/>
                <w:color w:val="000000"/>
                <w:sz w:val="22"/>
                <w:szCs w:val="22"/>
              </w:rPr>
              <w:t>gly</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CD455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2.199E-03</w:t>
            </w:r>
          </w:p>
        </w:tc>
      </w:tr>
      <w:tr w:rsidR="00825252" w:rsidRPr="00825252" w14:paraId="7598B7D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C62933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R05636</w:t>
            </w:r>
          </w:p>
        </w:tc>
        <w:tc>
          <w:tcPr>
            <w:tcW w:w="1300" w:type="dxa"/>
            <w:tcBorders>
              <w:top w:val="single" w:sz="4" w:space="0" w:color="A9D08E"/>
              <w:left w:val="nil"/>
              <w:bottom w:val="single" w:sz="4" w:space="0" w:color="A9D08E"/>
              <w:right w:val="nil"/>
            </w:tcBorders>
            <w:shd w:val="clear" w:color="auto" w:fill="auto"/>
            <w:noWrap/>
            <w:vAlign w:val="bottom"/>
            <w:hideMark/>
          </w:tcPr>
          <w:p w14:paraId="7CB5F1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B07637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1-Deoxy-D-xylulose-5-phosphate pyruvate-lyase...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58049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3.417E-03</w:t>
            </w:r>
          </w:p>
        </w:tc>
      </w:tr>
      <w:tr w:rsidR="00825252" w:rsidRPr="00825252" w14:paraId="61DF7E8A"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ED17C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R06531</w:t>
            </w:r>
          </w:p>
        </w:tc>
        <w:tc>
          <w:tcPr>
            <w:tcW w:w="1300" w:type="dxa"/>
            <w:tcBorders>
              <w:top w:val="single" w:sz="4" w:space="0" w:color="A9D08E"/>
              <w:left w:val="nil"/>
              <w:bottom w:val="single" w:sz="4" w:space="0" w:color="A9D08E"/>
              <w:right w:val="nil"/>
            </w:tcBorders>
            <w:shd w:val="clear" w:color="E2EFDA" w:fill="E2EFDA"/>
            <w:noWrap/>
            <w:vAlign w:val="bottom"/>
            <w:hideMark/>
          </w:tcPr>
          <w:p w14:paraId="45922E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1B8F4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ATP:L-threonine O-phosphotransferase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055425C"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2.361E-04</w:t>
            </w:r>
          </w:p>
        </w:tc>
      </w:tr>
      <w:tr w:rsidR="00825252" w:rsidRPr="00825252" w14:paraId="1CDCBF66"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6065A0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R06590</w:t>
            </w:r>
          </w:p>
        </w:tc>
        <w:tc>
          <w:tcPr>
            <w:tcW w:w="1300" w:type="dxa"/>
            <w:tcBorders>
              <w:top w:val="single" w:sz="4" w:space="0" w:color="A9D08E"/>
              <w:left w:val="nil"/>
              <w:bottom w:val="single" w:sz="4" w:space="0" w:color="A9D08E"/>
              <w:right w:val="nil"/>
            </w:tcBorders>
            <w:shd w:val="clear" w:color="auto" w:fill="auto"/>
            <w:noWrap/>
            <w:vAlign w:val="bottom"/>
            <w:hideMark/>
          </w:tcPr>
          <w:p w14:paraId="4CB8F4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E9019F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sedoheptulose-7-phosphate:D-glyceraldehyde-3-...</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940251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1.654E-02</w:t>
            </w:r>
          </w:p>
        </w:tc>
      </w:tr>
      <w:tr w:rsidR="00825252" w:rsidRPr="00825252" w14:paraId="4E3F73E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BA77B2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R06789</w:t>
            </w:r>
          </w:p>
        </w:tc>
        <w:tc>
          <w:tcPr>
            <w:tcW w:w="1300" w:type="dxa"/>
            <w:tcBorders>
              <w:top w:val="single" w:sz="4" w:space="0" w:color="A9D08E"/>
              <w:left w:val="nil"/>
              <w:bottom w:val="single" w:sz="4" w:space="0" w:color="A9D08E"/>
              <w:right w:val="nil"/>
            </w:tcBorders>
            <w:shd w:val="clear" w:color="E2EFDA" w:fill="E2EFDA"/>
            <w:noWrap/>
            <w:vAlign w:val="bottom"/>
            <w:hideMark/>
          </w:tcPr>
          <w:p w14:paraId="432D66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FBC984F"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(2Z,4E,7E)-2-Hydroxy-6-oxonona-2,4,7-triene-1...</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12BF41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1.163E-02</w:t>
            </w:r>
          </w:p>
        </w:tc>
      </w:tr>
      <w:tr w:rsidR="00825252" w:rsidRPr="00825252" w14:paraId="64C7494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34DB66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R06903</w:t>
            </w:r>
          </w:p>
        </w:tc>
        <w:tc>
          <w:tcPr>
            <w:tcW w:w="1300" w:type="dxa"/>
            <w:tcBorders>
              <w:top w:val="single" w:sz="4" w:space="0" w:color="A9D08E"/>
              <w:left w:val="nil"/>
              <w:bottom w:val="single" w:sz="4" w:space="0" w:color="A9D08E"/>
              <w:right w:val="nil"/>
            </w:tcBorders>
            <w:shd w:val="clear" w:color="auto" w:fill="auto"/>
            <w:noWrap/>
            <w:vAlign w:val="bottom"/>
            <w:hideMark/>
          </w:tcPr>
          <w:p w14:paraId="075AD58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2BE3C5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2-Methylnaphthalene + Fumarate &lt;=&gt; 2-Naphtylm...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71D941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2.194E-02</w:t>
            </w:r>
          </w:p>
        </w:tc>
      </w:tr>
      <w:tr w:rsidR="00825252" w:rsidRPr="00825252" w14:paraId="0DE9D20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C537D4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R06987</w:t>
            </w:r>
          </w:p>
        </w:tc>
        <w:tc>
          <w:tcPr>
            <w:tcW w:w="1300" w:type="dxa"/>
            <w:tcBorders>
              <w:top w:val="single" w:sz="4" w:space="0" w:color="A9D08E"/>
              <w:left w:val="nil"/>
              <w:bottom w:val="single" w:sz="4" w:space="0" w:color="A9D08E"/>
              <w:right w:val="nil"/>
            </w:tcBorders>
            <w:shd w:val="clear" w:color="E2EFDA" w:fill="E2EFDA"/>
            <w:noWrap/>
            <w:vAlign w:val="bottom"/>
            <w:hideMark/>
          </w:tcPr>
          <w:p w14:paraId="39FA5E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5145715"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propanoyl-CoA:formate</w:t>
            </w:r>
            <w:proofErr w:type="spellEnd"/>
            <w:r w:rsidRPr="00825252">
              <w:rPr>
                <w:rFonts w:ascii="Calibri" w:hAnsi="Calibri" w:cs="Calibri"/>
                <w:color w:val="000000"/>
                <w:sz w:val="22"/>
                <w:szCs w:val="22"/>
                <w:lang w:val="es-ES"/>
              </w:rPr>
              <w:t xml:space="preserve"> C-</w:t>
            </w:r>
            <w:proofErr w:type="spellStart"/>
            <w:r w:rsidRPr="00825252">
              <w:rPr>
                <w:rFonts w:ascii="Calibri" w:hAnsi="Calibri" w:cs="Calibri"/>
                <w:color w:val="000000"/>
                <w:sz w:val="22"/>
                <w:szCs w:val="22"/>
                <w:lang w:val="es-ES"/>
              </w:rPr>
              <w:t>propanoyltransferase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5DB4B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2.218E-02</w:t>
            </w:r>
          </w:p>
        </w:tc>
      </w:tr>
      <w:tr w:rsidR="00825252" w:rsidRPr="00825252" w14:paraId="312F540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E2A32D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R07159</w:t>
            </w:r>
          </w:p>
        </w:tc>
        <w:tc>
          <w:tcPr>
            <w:tcW w:w="1300" w:type="dxa"/>
            <w:tcBorders>
              <w:top w:val="single" w:sz="4" w:space="0" w:color="A9D08E"/>
              <w:left w:val="nil"/>
              <w:bottom w:val="single" w:sz="4" w:space="0" w:color="A9D08E"/>
              <w:right w:val="nil"/>
            </w:tcBorders>
            <w:shd w:val="clear" w:color="auto" w:fill="auto"/>
            <w:noWrap/>
            <w:vAlign w:val="bottom"/>
            <w:hideMark/>
          </w:tcPr>
          <w:p w14:paraId="13ECA6E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78CC25D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D-glyceraldehyde-3-phosphate:ferredoxin </w:t>
            </w:r>
            <w:proofErr w:type="spellStart"/>
            <w:r w:rsidRPr="00825252">
              <w:rPr>
                <w:rFonts w:ascii="Calibri" w:hAnsi="Calibri" w:cs="Calibri"/>
                <w:color w:val="000000"/>
                <w:sz w:val="22"/>
                <w:szCs w:val="22"/>
              </w:rPr>
              <w:t>oxido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AD38F5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A74A5A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FB74C5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R07274</w:t>
            </w:r>
          </w:p>
        </w:tc>
        <w:tc>
          <w:tcPr>
            <w:tcW w:w="1300" w:type="dxa"/>
            <w:tcBorders>
              <w:top w:val="single" w:sz="4" w:space="0" w:color="A9D08E"/>
              <w:left w:val="nil"/>
              <w:bottom w:val="single" w:sz="4" w:space="0" w:color="A9D08E"/>
              <w:right w:val="nil"/>
            </w:tcBorders>
            <w:shd w:val="clear" w:color="E2EFDA" w:fill="E2EFDA"/>
            <w:noWrap/>
            <w:vAlign w:val="bottom"/>
            <w:hideMark/>
          </w:tcPr>
          <w:p w14:paraId="35F8572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3338FBE"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O-phospho-L-serine:hydrogen-sulfide</w:t>
            </w:r>
            <w:proofErr w:type="spellEnd"/>
            <w:r w:rsidRPr="00825252">
              <w:rPr>
                <w:rFonts w:ascii="Calibri" w:hAnsi="Calibri" w:cs="Calibri"/>
                <w:color w:val="000000"/>
                <w:sz w:val="22"/>
                <w:szCs w:val="22"/>
              </w:rPr>
              <w:t xml:space="preserve"> 2-amino-2...</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C1E1E1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1.948E-04</w:t>
            </w:r>
          </w:p>
        </w:tc>
      </w:tr>
      <w:tr w:rsidR="00825252" w:rsidRPr="00825252" w14:paraId="3F51D8D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802EC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R07399</w:t>
            </w:r>
          </w:p>
        </w:tc>
        <w:tc>
          <w:tcPr>
            <w:tcW w:w="1300" w:type="dxa"/>
            <w:tcBorders>
              <w:top w:val="single" w:sz="4" w:space="0" w:color="A9D08E"/>
              <w:left w:val="nil"/>
              <w:bottom w:val="single" w:sz="4" w:space="0" w:color="A9D08E"/>
              <w:right w:val="nil"/>
            </w:tcBorders>
            <w:shd w:val="clear" w:color="auto" w:fill="auto"/>
            <w:noWrap/>
            <w:vAlign w:val="bottom"/>
            <w:hideMark/>
          </w:tcPr>
          <w:p w14:paraId="4335E53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5A88A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Acetyl-CoA + Pyruvate + H2O &lt;=&gt; (R)-2-Methylm...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CA274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2.986E-03</w:t>
            </w:r>
          </w:p>
        </w:tc>
      </w:tr>
      <w:tr w:rsidR="00825252" w:rsidRPr="00825252" w14:paraId="0CC217D3"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F76D5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R07456</w:t>
            </w:r>
          </w:p>
        </w:tc>
        <w:tc>
          <w:tcPr>
            <w:tcW w:w="1300" w:type="dxa"/>
            <w:tcBorders>
              <w:top w:val="single" w:sz="4" w:space="0" w:color="A9D08E"/>
              <w:left w:val="nil"/>
              <w:bottom w:val="single" w:sz="4" w:space="0" w:color="A9D08E"/>
              <w:right w:val="nil"/>
            </w:tcBorders>
            <w:shd w:val="clear" w:color="E2EFDA" w:fill="E2EFDA"/>
            <w:noWrap/>
            <w:vAlign w:val="bottom"/>
            <w:hideMark/>
          </w:tcPr>
          <w:p w14:paraId="4C2B85C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CB7892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D-ribulose 5-phosphate,D-glyceraldehyde 3-pho...</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8151B3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3.194E+09</w:t>
            </w:r>
          </w:p>
        </w:tc>
      </w:tr>
      <w:tr w:rsidR="00825252" w:rsidRPr="00825252" w14:paraId="3C5BCA3B"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D18C36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R08323</w:t>
            </w:r>
          </w:p>
        </w:tc>
        <w:tc>
          <w:tcPr>
            <w:tcW w:w="1300" w:type="dxa"/>
            <w:tcBorders>
              <w:top w:val="single" w:sz="4" w:space="0" w:color="A9D08E"/>
              <w:left w:val="nil"/>
              <w:bottom w:val="single" w:sz="4" w:space="0" w:color="A9D08E"/>
              <w:right w:val="nil"/>
            </w:tcBorders>
            <w:shd w:val="clear" w:color="auto" w:fill="auto"/>
            <w:noWrap/>
            <w:vAlign w:val="bottom"/>
            <w:hideMark/>
          </w:tcPr>
          <w:p w14:paraId="0A0C564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1655B25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7-Mercaptoheptanoic acid + L-Threonine + ATP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0A671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5.991E-03</w:t>
            </w:r>
          </w:p>
        </w:tc>
      </w:tr>
      <w:tr w:rsidR="00825252" w:rsidRPr="00825252" w14:paraId="7621AEF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86A17C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R08555</w:t>
            </w:r>
          </w:p>
        </w:tc>
        <w:tc>
          <w:tcPr>
            <w:tcW w:w="1300" w:type="dxa"/>
            <w:tcBorders>
              <w:top w:val="single" w:sz="4" w:space="0" w:color="A9D08E"/>
              <w:left w:val="nil"/>
              <w:bottom w:val="single" w:sz="4" w:space="0" w:color="A9D08E"/>
              <w:right w:val="nil"/>
            </w:tcBorders>
            <w:shd w:val="clear" w:color="E2EFDA" w:fill="E2EFDA"/>
            <w:noWrap/>
            <w:vAlign w:val="bottom"/>
            <w:hideMark/>
          </w:tcPr>
          <w:p w14:paraId="091EAE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9132E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(R)-lactate hydro-lyase (adding N-acetyl-D-gl...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E318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9.758E-03</w:t>
            </w:r>
          </w:p>
        </w:tc>
      </w:tr>
      <w:tr w:rsidR="00825252" w:rsidRPr="00825252" w14:paraId="355421B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542E3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R08559</w:t>
            </w:r>
          </w:p>
        </w:tc>
        <w:tc>
          <w:tcPr>
            <w:tcW w:w="1300" w:type="dxa"/>
            <w:tcBorders>
              <w:top w:val="single" w:sz="4" w:space="0" w:color="A9D08E"/>
              <w:left w:val="nil"/>
              <w:bottom w:val="single" w:sz="4" w:space="0" w:color="A9D08E"/>
              <w:right w:val="nil"/>
            </w:tcBorders>
            <w:shd w:val="clear" w:color="auto" w:fill="auto"/>
            <w:noWrap/>
            <w:vAlign w:val="bottom"/>
            <w:hideMark/>
          </w:tcPr>
          <w:p w14:paraId="7215B3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58C2D4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protein-N(pi)-</w:t>
            </w:r>
            <w:proofErr w:type="spellStart"/>
            <w:r w:rsidRPr="00825252">
              <w:rPr>
                <w:rFonts w:ascii="Calibri" w:hAnsi="Calibri" w:cs="Calibri"/>
                <w:color w:val="000000"/>
                <w:sz w:val="22"/>
                <w:szCs w:val="22"/>
              </w:rPr>
              <w:t>phosphohistidine:N-acetylmurama</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DB2899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851EEC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79D6E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R10049</w:t>
            </w:r>
          </w:p>
        </w:tc>
        <w:tc>
          <w:tcPr>
            <w:tcW w:w="1300" w:type="dxa"/>
            <w:tcBorders>
              <w:top w:val="single" w:sz="4" w:space="0" w:color="A9D08E"/>
              <w:left w:val="nil"/>
              <w:bottom w:val="single" w:sz="4" w:space="0" w:color="A9D08E"/>
              <w:right w:val="nil"/>
            </w:tcBorders>
            <w:shd w:val="clear" w:color="E2EFDA" w:fill="E2EFDA"/>
            <w:noWrap/>
            <w:vAlign w:val="bottom"/>
            <w:hideMark/>
          </w:tcPr>
          <w:p w14:paraId="6DB720F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578B41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2-oxopropanal:D-fructose 1,6-bisphosphate </w:t>
            </w:r>
            <w:proofErr w:type="spellStart"/>
            <w:r w:rsidRPr="00825252">
              <w:rPr>
                <w:rFonts w:ascii="Calibri" w:hAnsi="Calibri" w:cs="Calibri"/>
                <w:color w:val="000000"/>
                <w:sz w:val="22"/>
                <w:szCs w:val="22"/>
              </w:rPr>
              <w:t>gly</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2A2BDA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4.546E-02</w:t>
            </w:r>
          </w:p>
        </w:tc>
      </w:tr>
      <w:tr w:rsidR="00825252" w:rsidRPr="00825252" w14:paraId="363B088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A423CF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R10052</w:t>
            </w:r>
          </w:p>
        </w:tc>
        <w:tc>
          <w:tcPr>
            <w:tcW w:w="1300" w:type="dxa"/>
            <w:tcBorders>
              <w:top w:val="single" w:sz="4" w:space="0" w:color="A9D08E"/>
              <w:left w:val="nil"/>
              <w:bottom w:val="single" w:sz="4" w:space="0" w:color="A9D08E"/>
              <w:right w:val="nil"/>
            </w:tcBorders>
            <w:shd w:val="clear" w:color="auto" w:fill="auto"/>
            <w:noWrap/>
            <w:vAlign w:val="bottom"/>
            <w:hideMark/>
          </w:tcPr>
          <w:p w14:paraId="3A2955B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ECA886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(2R,3S)-3-isopropylmalate:NAD+ oxidoreductase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AE09ED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D03217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1C416F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R10090</w:t>
            </w:r>
          </w:p>
        </w:tc>
        <w:tc>
          <w:tcPr>
            <w:tcW w:w="1300" w:type="dxa"/>
            <w:tcBorders>
              <w:top w:val="single" w:sz="4" w:space="0" w:color="A9D08E"/>
              <w:left w:val="nil"/>
              <w:bottom w:val="single" w:sz="4" w:space="0" w:color="A9D08E"/>
              <w:right w:val="nil"/>
            </w:tcBorders>
            <w:shd w:val="clear" w:color="E2EFDA" w:fill="E2EFDA"/>
            <w:noWrap/>
            <w:vAlign w:val="bottom"/>
            <w:hideMark/>
          </w:tcPr>
          <w:p w14:paraId="2AB2B4D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4D14AA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citrate:N6-acetyl-N6-hydroxy-L-lysine ligase ...</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C2A47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6.270E-03</w:t>
            </w:r>
          </w:p>
        </w:tc>
      </w:tr>
      <w:tr w:rsidR="00825252" w:rsidRPr="00825252" w14:paraId="594918D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C2808F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lastRenderedPageBreak/>
              <w:t>R10170</w:t>
            </w:r>
          </w:p>
        </w:tc>
        <w:tc>
          <w:tcPr>
            <w:tcW w:w="1300" w:type="dxa"/>
            <w:tcBorders>
              <w:top w:val="single" w:sz="4" w:space="0" w:color="A9D08E"/>
              <w:left w:val="nil"/>
              <w:bottom w:val="single" w:sz="4" w:space="0" w:color="A9D08E"/>
              <w:right w:val="nil"/>
            </w:tcBorders>
            <w:shd w:val="clear" w:color="auto" w:fill="auto"/>
            <w:noWrap/>
            <w:vAlign w:val="bottom"/>
            <w:hideMark/>
          </w:tcPr>
          <w:p w14:paraId="76ED5FD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B82D96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 hydro-lyase (2-isop...</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5DC237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BA93721"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449F78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R10270</w:t>
            </w:r>
          </w:p>
        </w:tc>
        <w:tc>
          <w:tcPr>
            <w:tcW w:w="1300" w:type="dxa"/>
            <w:tcBorders>
              <w:top w:val="single" w:sz="4" w:space="0" w:color="A9D08E"/>
              <w:left w:val="nil"/>
              <w:bottom w:val="single" w:sz="4" w:space="0" w:color="A9D08E"/>
              <w:right w:val="nil"/>
            </w:tcBorders>
            <w:shd w:val="clear" w:color="E2EFDA" w:fill="E2EFDA"/>
            <w:noWrap/>
            <w:vAlign w:val="bottom"/>
            <w:hideMark/>
          </w:tcPr>
          <w:p w14:paraId="04AA85B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CD948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(5R)-5-phosphooxy-L-lysine phosphate-lyase (d...</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6CE83F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4.432E-04</w:t>
            </w:r>
          </w:p>
        </w:tc>
      </w:tr>
      <w:tr w:rsidR="00825252" w:rsidRPr="00825252" w14:paraId="4085C8E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5B4C0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R10343</w:t>
            </w:r>
          </w:p>
        </w:tc>
        <w:tc>
          <w:tcPr>
            <w:tcW w:w="1300" w:type="dxa"/>
            <w:tcBorders>
              <w:top w:val="single" w:sz="4" w:space="0" w:color="A9D08E"/>
              <w:left w:val="nil"/>
              <w:bottom w:val="single" w:sz="4" w:space="0" w:color="A9D08E"/>
              <w:right w:val="nil"/>
            </w:tcBorders>
            <w:shd w:val="clear" w:color="auto" w:fill="auto"/>
            <w:noWrap/>
            <w:vAlign w:val="bottom"/>
            <w:hideMark/>
          </w:tcPr>
          <w:p w14:paraId="7253AF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F73AC30"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succinyl-CoA:acetate</w:t>
            </w:r>
            <w:proofErr w:type="spellEnd"/>
            <w:r w:rsidRPr="00825252">
              <w:rPr>
                <w:rFonts w:ascii="Calibri" w:hAnsi="Calibri" w:cs="Calibri"/>
                <w:color w:val="000000"/>
                <w:sz w:val="22"/>
                <w:szCs w:val="22"/>
                <w:lang w:val="es-ES"/>
              </w:rPr>
              <w:t xml:space="preserve"> </w:t>
            </w:r>
            <w:proofErr w:type="spellStart"/>
            <w:r w:rsidRPr="00825252">
              <w:rPr>
                <w:rFonts w:ascii="Calibri" w:hAnsi="Calibri" w:cs="Calibri"/>
                <w:color w:val="000000"/>
                <w:sz w:val="22"/>
                <w:szCs w:val="22"/>
                <w:lang w:val="es-ES"/>
              </w:rPr>
              <w:t>CoA-transferase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A15D5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1.608E-03</w:t>
            </w:r>
          </w:p>
        </w:tc>
      </w:tr>
      <w:tr w:rsidR="00825252" w:rsidRPr="00825252" w14:paraId="430197A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788BD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R10660</w:t>
            </w:r>
          </w:p>
        </w:tc>
        <w:tc>
          <w:tcPr>
            <w:tcW w:w="1300" w:type="dxa"/>
            <w:tcBorders>
              <w:top w:val="single" w:sz="4" w:space="0" w:color="A9D08E"/>
              <w:left w:val="nil"/>
              <w:bottom w:val="single" w:sz="4" w:space="0" w:color="A9D08E"/>
              <w:right w:val="nil"/>
            </w:tcBorders>
            <w:shd w:val="clear" w:color="E2EFDA" w:fill="E2EFDA"/>
            <w:noWrap/>
            <w:vAlign w:val="bottom"/>
            <w:hideMark/>
          </w:tcPr>
          <w:p w14:paraId="1699E67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92A32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fumarate </w:t>
            </w:r>
            <w:proofErr w:type="spellStart"/>
            <w:r w:rsidRPr="00825252">
              <w:rPr>
                <w:rFonts w:ascii="Calibri" w:hAnsi="Calibri" w:cs="Calibri"/>
                <w:color w:val="000000"/>
                <w:sz w:val="22"/>
                <w:szCs w:val="22"/>
              </w:rPr>
              <w:t>CoM:CoB</w:t>
            </w:r>
            <w:proofErr w:type="spellEnd"/>
            <w:r w:rsidRPr="00825252">
              <w:rPr>
                <w:rFonts w:ascii="Calibri" w:hAnsi="Calibri" w:cs="Calibri"/>
                <w:color w:val="000000"/>
                <w:sz w:val="22"/>
                <w:szCs w:val="22"/>
              </w:rPr>
              <w:t xml:space="preserve"> oxidoreductase (succinate </w:t>
            </w:r>
            <w:proofErr w:type="spellStart"/>
            <w:r w:rsidRPr="00825252">
              <w:rPr>
                <w:rFonts w:ascii="Calibri" w:hAnsi="Calibri" w:cs="Calibri"/>
                <w:color w:val="000000"/>
                <w:sz w:val="22"/>
                <w:szCs w:val="22"/>
              </w:rPr>
              <w:t>fo</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2CDFA2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6.353E+09</w:t>
            </w:r>
          </w:p>
        </w:tc>
      </w:tr>
      <w:tr w:rsidR="00825252" w:rsidRPr="00825252" w14:paraId="7F1953F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F24EA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R10677</w:t>
            </w:r>
          </w:p>
        </w:tc>
        <w:tc>
          <w:tcPr>
            <w:tcW w:w="1300" w:type="dxa"/>
            <w:tcBorders>
              <w:top w:val="single" w:sz="4" w:space="0" w:color="A9D08E"/>
              <w:left w:val="nil"/>
              <w:bottom w:val="single" w:sz="4" w:space="0" w:color="A9D08E"/>
              <w:right w:val="nil"/>
            </w:tcBorders>
            <w:shd w:val="clear" w:color="auto" w:fill="auto"/>
            <w:noWrap/>
            <w:vAlign w:val="bottom"/>
            <w:hideMark/>
          </w:tcPr>
          <w:p w14:paraId="363D114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FCD401D"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citrate:L-glutamate</w:t>
            </w:r>
            <w:proofErr w:type="spellEnd"/>
            <w:r w:rsidRPr="00825252">
              <w:rPr>
                <w:rFonts w:ascii="Calibri" w:hAnsi="Calibri" w:cs="Calibri"/>
                <w:color w:val="000000"/>
                <w:sz w:val="22"/>
                <w:szCs w:val="22"/>
              </w:rPr>
              <w:t xml:space="preserve"> ligase (ADP-forming)</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021788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2.358E-02</w:t>
            </w:r>
          </w:p>
        </w:tc>
      </w:tr>
      <w:tr w:rsidR="00825252" w:rsidRPr="00825252" w14:paraId="17D7107E"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09B6254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R10699</w:t>
            </w:r>
          </w:p>
        </w:tc>
        <w:tc>
          <w:tcPr>
            <w:tcW w:w="1300" w:type="dxa"/>
            <w:tcBorders>
              <w:top w:val="single" w:sz="4" w:space="0" w:color="A9D08E"/>
              <w:left w:val="nil"/>
              <w:bottom w:val="single" w:sz="4" w:space="0" w:color="A9D08E"/>
              <w:right w:val="nil"/>
            </w:tcBorders>
            <w:shd w:val="clear" w:color="E2EFDA" w:fill="E2EFDA"/>
            <w:noWrap/>
            <w:vAlign w:val="bottom"/>
            <w:hideMark/>
          </w:tcPr>
          <w:p w14:paraId="2BC128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2C2F2B3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L-lysine:8-amino-7-oxononanoate </w:t>
            </w:r>
            <w:proofErr w:type="spellStart"/>
            <w:r w:rsidRPr="00825252">
              <w:rPr>
                <w:rFonts w:ascii="Calibri" w:hAnsi="Calibri" w:cs="Calibri"/>
                <w:color w:val="000000"/>
                <w:sz w:val="22"/>
                <w:szCs w:val="22"/>
              </w:rPr>
              <w:t>aminotransfer</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899301A"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1.201E-03</w:t>
            </w:r>
          </w:p>
        </w:tc>
      </w:tr>
      <w:tr w:rsidR="00825252" w:rsidRPr="00825252" w14:paraId="66BCED0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0A06A5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R10860</w:t>
            </w:r>
          </w:p>
        </w:tc>
        <w:tc>
          <w:tcPr>
            <w:tcW w:w="1300" w:type="dxa"/>
            <w:tcBorders>
              <w:top w:val="single" w:sz="4" w:space="0" w:color="A9D08E"/>
              <w:left w:val="nil"/>
              <w:bottom w:val="single" w:sz="4" w:space="0" w:color="A9D08E"/>
              <w:right w:val="nil"/>
            </w:tcBorders>
            <w:shd w:val="clear" w:color="auto" w:fill="auto"/>
            <w:noWrap/>
            <w:vAlign w:val="bottom"/>
            <w:hideMark/>
          </w:tcPr>
          <w:p w14:paraId="151C912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3F86CB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 xml:space="preserve">D-glyceraldehyde-3-phosphate:NAD+ </w:t>
            </w:r>
            <w:proofErr w:type="spellStart"/>
            <w:r w:rsidRPr="00825252">
              <w:rPr>
                <w:rFonts w:ascii="Calibri" w:hAnsi="Calibri" w:cs="Calibri"/>
                <w:color w:val="000000"/>
                <w:sz w:val="22"/>
                <w:szCs w:val="22"/>
              </w:rPr>
              <w:t>oxidoreduct</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C6E83A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BDDC06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DE76F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R10888</w:t>
            </w:r>
          </w:p>
        </w:tc>
        <w:tc>
          <w:tcPr>
            <w:tcW w:w="1300" w:type="dxa"/>
            <w:tcBorders>
              <w:top w:val="single" w:sz="4" w:space="0" w:color="A9D08E"/>
              <w:left w:val="nil"/>
              <w:bottom w:val="single" w:sz="4" w:space="0" w:color="A9D08E"/>
              <w:right w:val="nil"/>
            </w:tcBorders>
            <w:shd w:val="clear" w:color="E2EFDA" w:fill="E2EFDA"/>
            <w:noWrap/>
            <w:vAlign w:val="bottom"/>
            <w:hideMark/>
          </w:tcPr>
          <w:p w14:paraId="0986D5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14C794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C20914 + L-Threonine &lt;=&gt; C20915</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7978BD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1.339E-02</w:t>
            </w:r>
          </w:p>
        </w:tc>
      </w:tr>
      <w:tr w:rsidR="00825252" w:rsidRPr="00825252" w14:paraId="7B4A63A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252B19D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R10891</w:t>
            </w:r>
          </w:p>
        </w:tc>
        <w:tc>
          <w:tcPr>
            <w:tcW w:w="1300" w:type="dxa"/>
            <w:tcBorders>
              <w:top w:val="single" w:sz="4" w:space="0" w:color="A9D08E"/>
              <w:left w:val="nil"/>
              <w:bottom w:val="single" w:sz="4" w:space="0" w:color="A9D08E"/>
              <w:right w:val="nil"/>
            </w:tcBorders>
            <w:shd w:val="clear" w:color="auto" w:fill="auto"/>
            <w:noWrap/>
            <w:vAlign w:val="bottom"/>
            <w:hideMark/>
          </w:tcPr>
          <w:p w14:paraId="018A3E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2F7BF588" w14:textId="77777777" w:rsidR="00825252" w:rsidRPr="00825252" w:rsidRDefault="00825252" w:rsidP="00825252">
            <w:pPr>
              <w:rPr>
                <w:rFonts w:ascii="Calibri" w:hAnsi="Calibri" w:cs="Calibri"/>
                <w:color w:val="000000"/>
                <w:sz w:val="22"/>
                <w:szCs w:val="22"/>
                <w:lang w:val="es-ES"/>
              </w:rPr>
            </w:pPr>
            <w:proofErr w:type="spellStart"/>
            <w:r w:rsidRPr="00825252">
              <w:rPr>
                <w:rFonts w:ascii="Calibri" w:hAnsi="Calibri" w:cs="Calibri"/>
                <w:color w:val="000000"/>
                <w:sz w:val="22"/>
                <w:szCs w:val="22"/>
                <w:lang w:val="es-ES"/>
              </w:rPr>
              <w:t>Tabtoxin</w:t>
            </w:r>
            <w:proofErr w:type="spellEnd"/>
            <w:r w:rsidRPr="00825252">
              <w:rPr>
                <w:rFonts w:ascii="Calibri" w:hAnsi="Calibri" w:cs="Calibri"/>
                <w:color w:val="000000"/>
                <w:sz w:val="22"/>
                <w:szCs w:val="22"/>
                <w:lang w:val="es-ES"/>
              </w:rPr>
              <w:t xml:space="preserve"> + H2O &lt;=&gt; </w:t>
            </w:r>
            <w:proofErr w:type="spellStart"/>
            <w:r w:rsidRPr="00825252">
              <w:rPr>
                <w:rFonts w:ascii="Calibri" w:hAnsi="Calibri" w:cs="Calibri"/>
                <w:color w:val="000000"/>
                <w:sz w:val="22"/>
                <w:szCs w:val="22"/>
                <w:lang w:val="es-ES"/>
              </w:rPr>
              <w:t>Tabtoxinine</w:t>
            </w:r>
            <w:proofErr w:type="spellEnd"/>
            <w:r w:rsidRPr="00825252">
              <w:rPr>
                <w:rFonts w:ascii="Calibri" w:hAnsi="Calibri" w:cs="Calibri"/>
                <w:color w:val="000000"/>
                <w:sz w:val="22"/>
                <w:szCs w:val="22"/>
                <w:lang w:val="es-ES"/>
              </w:rPr>
              <w:t>-beta-</w:t>
            </w:r>
            <w:proofErr w:type="spellStart"/>
            <w:r w:rsidRPr="00825252">
              <w:rPr>
                <w:rFonts w:ascii="Calibri" w:hAnsi="Calibri" w:cs="Calibri"/>
                <w:color w:val="000000"/>
                <w:sz w:val="22"/>
                <w:szCs w:val="22"/>
                <w:lang w:val="es-ES"/>
              </w:rPr>
              <w:t>lactam</w:t>
            </w:r>
            <w:proofErr w:type="spellEnd"/>
            <w:r w:rsidRPr="00825252">
              <w:rPr>
                <w:rFonts w:ascii="Calibri" w:hAnsi="Calibri" w:cs="Calibri"/>
                <w:color w:val="000000"/>
                <w:sz w:val="22"/>
                <w:szCs w:val="22"/>
                <w:lang w:val="es-ES"/>
              </w:rPr>
              <w:t xml:space="preserve"> + ...</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8736B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1.168E-03</w:t>
            </w:r>
          </w:p>
        </w:tc>
      </w:tr>
      <w:tr w:rsidR="00825252" w:rsidRPr="00825252" w14:paraId="3A964BB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FDCFD8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R10892</w:t>
            </w:r>
          </w:p>
        </w:tc>
        <w:tc>
          <w:tcPr>
            <w:tcW w:w="1300" w:type="dxa"/>
            <w:tcBorders>
              <w:top w:val="single" w:sz="4" w:space="0" w:color="A9D08E"/>
              <w:left w:val="nil"/>
              <w:bottom w:val="single" w:sz="4" w:space="0" w:color="A9D08E"/>
              <w:right w:val="nil"/>
            </w:tcBorders>
            <w:shd w:val="clear" w:color="E2EFDA" w:fill="E2EFDA"/>
            <w:noWrap/>
            <w:vAlign w:val="bottom"/>
            <w:hideMark/>
          </w:tcPr>
          <w:p w14:paraId="0BF780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310037D3"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tabtoxinine-beta-lactam:L-threonine</w:t>
            </w:r>
            <w:proofErr w:type="spellEnd"/>
            <w:r w:rsidRPr="00825252">
              <w:rPr>
                <w:rFonts w:ascii="Calibri" w:hAnsi="Calibri" w:cs="Calibri"/>
                <w:color w:val="000000"/>
                <w:sz w:val="22"/>
                <w:szCs w:val="22"/>
              </w:rPr>
              <w:t xml:space="preserve"> ligase (A...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06A56F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8.832E-04</w:t>
            </w:r>
          </w:p>
        </w:tc>
      </w:tr>
      <w:tr w:rsidR="00825252" w:rsidRPr="00825252" w14:paraId="65438C1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E3A88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R10940</w:t>
            </w:r>
          </w:p>
        </w:tc>
        <w:tc>
          <w:tcPr>
            <w:tcW w:w="1300" w:type="dxa"/>
            <w:tcBorders>
              <w:top w:val="single" w:sz="4" w:space="0" w:color="A9D08E"/>
              <w:left w:val="nil"/>
              <w:bottom w:val="single" w:sz="4" w:space="0" w:color="A9D08E"/>
              <w:right w:val="nil"/>
            </w:tcBorders>
            <w:shd w:val="clear" w:color="auto" w:fill="auto"/>
            <w:noWrap/>
            <w:vAlign w:val="bottom"/>
            <w:hideMark/>
          </w:tcPr>
          <w:p w14:paraId="62C56F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4B5A2CDE"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fumarate:L-2,3-diaminopropanoate ligase (AMP-...</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D78258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6.289E-03</w:t>
            </w:r>
          </w:p>
        </w:tc>
      </w:tr>
      <w:tr w:rsidR="00825252" w:rsidRPr="00825252" w14:paraId="5C34EF0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B616FF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R10973</w:t>
            </w:r>
          </w:p>
        </w:tc>
        <w:tc>
          <w:tcPr>
            <w:tcW w:w="1300" w:type="dxa"/>
            <w:tcBorders>
              <w:top w:val="single" w:sz="4" w:space="0" w:color="A9D08E"/>
              <w:left w:val="nil"/>
              <w:bottom w:val="single" w:sz="4" w:space="0" w:color="A9D08E"/>
              <w:right w:val="nil"/>
            </w:tcBorders>
            <w:shd w:val="clear" w:color="E2EFDA" w:fill="E2EFDA"/>
            <w:noWrap/>
            <w:vAlign w:val="bottom"/>
            <w:hideMark/>
          </w:tcPr>
          <w:p w14:paraId="141075D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5685E51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D-ribose-2,5-bisphosphate 2-phosphohydrolase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9B191D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2.912E-03</w:t>
            </w:r>
          </w:p>
        </w:tc>
      </w:tr>
      <w:tr w:rsidR="00825252" w:rsidRPr="00825252" w14:paraId="2FA0A6D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5C3888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R11024</w:t>
            </w:r>
          </w:p>
        </w:tc>
        <w:tc>
          <w:tcPr>
            <w:tcW w:w="1300" w:type="dxa"/>
            <w:tcBorders>
              <w:top w:val="single" w:sz="4" w:space="0" w:color="A9D08E"/>
              <w:left w:val="nil"/>
              <w:bottom w:val="single" w:sz="4" w:space="0" w:color="A9D08E"/>
              <w:right w:val="nil"/>
            </w:tcBorders>
            <w:shd w:val="clear" w:color="auto" w:fill="auto"/>
            <w:noWrap/>
            <w:vAlign w:val="bottom"/>
            <w:hideMark/>
          </w:tcPr>
          <w:p w14:paraId="695AB0A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5739289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ATP:N-acetyl-D-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1-phosphotransferase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6D68B0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70A3509"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12E813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R11679</w:t>
            </w:r>
          </w:p>
        </w:tc>
        <w:tc>
          <w:tcPr>
            <w:tcW w:w="1300" w:type="dxa"/>
            <w:tcBorders>
              <w:top w:val="single" w:sz="4" w:space="0" w:color="A9D08E"/>
              <w:left w:val="nil"/>
              <w:bottom w:val="single" w:sz="4" w:space="0" w:color="A9D08E"/>
              <w:right w:val="nil"/>
            </w:tcBorders>
            <w:shd w:val="clear" w:color="E2EFDA" w:fill="E2EFDA"/>
            <w:noWrap/>
            <w:vAlign w:val="bottom"/>
            <w:hideMark/>
          </w:tcPr>
          <w:p w14:paraId="302105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DD397BB"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 xml:space="preserve">(S)-2-amino-6-oxohexanoate:NADP+ </w:t>
            </w:r>
            <w:proofErr w:type="spellStart"/>
            <w:r w:rsidRPr="00825252">
              <w:rPr>
                <w:rFonts w:ascii="Calibri" w:hAnsi="Calibri" w:cs="Calibri"/>
                <w:color w:val="000000"/>
                <w:sz w:val="22"/>
                <w:szCs w:val="22"/>
                <w:lang w:val="es-ES"/>
              </w:rPr>
              <w:t>oxidoreducta</w:t>
            </w:r>
            <w:proofErr w:type="spellEnd"/>
            <w:r w:rsidRPr="00825252">
              <w:rPr>
                <w:rFonts w:ascii="Calibri" w:hAnsi="Calibri" w:cs="Calibri"/>
                <w:color w:val="000000"/>
                <w:sz w:val="22"/>
                <w:szCs w:val="22"/>
                <w:lang w:val="es-ES"/>
              </w:rPr>
              <w:t>...</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970CA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38D084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DA175A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R11785</w:t>
            </w:r>
          </w:p>
        </w:tc>
        <w:tc>
          <w:tcPr>
            <w:tcW w:w="1300" w:type="dxa"/>
            <w:tcBorders>
              <w:top w:val="single" w:sz="4" w:space="0" w:color="A9D08E"/>
              <w:left w:val="nil"/>
              <w:bottom w:val="single" w:sz="4" w:space="0" w:color="A9D08E"/>
              <w:right w:val="nil"/>
            </w:tcBorders>
            <w:shd w:val="clear" w:color="auto" w:fill="auto"/>
            <w:noWrap/>
            <w:vAlign w:val="bottom"/>
            <w:hideMark/>
          </w:tcPr>
          <w:p w14:paraId="562C85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04FC12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N-acetyl-D-</w:t>
            </w:r>
            <w:proofErr w:type="spellStart"/>
            <w:r w:rsidRPr="00825252">
              <w:rPr>
                <w:rFonts w:ascii="Calibri" w:hAnsi="Calibri" w:cs="Calibri"/>
                <w:color w:val="000000"/>
                <w:sz w:val="22"/>
                <w:szCs w:val="22"/>
              </w:rPr>
              <w:t>muramate</w:t>
            </w:r>
            <w:proofErr w:type="spellEnd"/>
            <w:r w:rsidRPr="00825252">
              <w:rPr>
                <w:rFonts w:ascii="Calibri" w:hAnsi="Calibri" w:cs="Calibri"/>
                <w:color w:val="000000"/>
                <w:sz w:val="22"/>
                <w:szCs w:val="22"/>
              </w:rPr>
              <w:t xml:space="preserve"> 6-phosphate </w:t>
            </w:r>
            <w:proofErr w:type="spellStart"/>
            <w:r w:rsidRPr="00825252">
              <w:rPr>
                <w:rFonts w:ascii="Calibri" w:hAnsi="Calibri" w:cs="Calibri"/>
                <w:color w:val="000000"/>
                <w:sz w:val="22"/>
                <w:szCs w:val="22"/>
              </w:rPr>
              <w:t>phosphohydrol</w:t>
            </w:r>
            <w:proofErr w:type="spellEnd"/>
            <w:r w:rsidRPr="00825252">
              <w:rPr>
                <w:rFonts w:ascii="Calibri" w:hAnsi="Calibri" w:cs="Calibri"/>
                <w:color w:val="000000"/>
                <w:sz w:val="22"/>
                <w:szCs w:val="22"/>
              </w:rPr>
              <w:t>...</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560F46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2234C3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4847FF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R12308</w:t>
            </w:r>
          </w:p>
        </w:tc>
        <w:tc>
          <w:tcPr>
            <w:tcW w:w="1300" w:type="dxa"/>
            <w:tcBorders>
              <w:top w:val="single" w:sz="4" w:space="0" w:color="A9D08E"/>
              <w:left w:val="nil"/>
              <w:bottom w:val="single" w:sz="4" w:space="0" w:color="A9D08E"/>
              <w:right w:val="nil"/>
            </w:tcBorders>
            <w:shd w:val="clear" w:color="E2EFDA" w:fill="E2EFDA"/>
            <w:noWrap/>
            <w:vAlign w:val="bottom"/>
            <w:hideMark/>
          </w:tcPr>
          <w:p w14:paraId="7A2DE23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4D4C8716" w14:textId="77777777" w:rsidR="00825252" w:rsidRPr="00825252" w:rsidRDefault="00825252" w:rsidP="00825252">
            <w:pPr>
              <w:rPr>
                <w:rFonts w:ascii="Calibri" w:hAnsi="Calibri" w:cs="Calibri"/>
                <w:color w:val="000000"/>
                <w:sz w:val="22"/>
                <w:szCs w:val="22"/>
                <w:lang w:val="es-ES"/>
              </w:rPr>
            </w:pPr>
            <w:r w:rsidRPr="00825252">
              <w:rPr>
                <w:rFonts w:ascii="Calibri" w:hAnsi="Calibri" w:cs="Calibri"/>
                <w:color w:val="000000"/>
                <w:sz w:val="22"/>
                <w:szCs w:val="22"/>
                <w:lang w:val="es-ES"/>
              </w:rPr>
              <w:t>L-2,3-diaminopropanoate:citrate ligase (2-[(L...</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BE743DE"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2.769E-03</w:t>
            </w:r>
          </w:p>
        </w:tc>
      </w:tr>
      <w:tr w:rsidR="00825252" w:rsidRPr="00825252" w14:paraId="66538447"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F2F35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R12353</w:t>
            </w:r>
          </w:p>
        </w:tc>
        <w:tc>
          <w:tcPr>
            <w:tcW w:w="1300" w:type="dxa"/>
            <w:tcBorders>
              <w:top w:val="single" w:sz="4" w:space="0" w:color="A9D08E"/>
              <w:left w:val="nil"/>
              <w:bottom w:val="single" w:sz="4" w:space="0" w:color="A9D08E"/>
              <w:right w:val="nil"/>
            </w:tcBorders>
            <w:shd w:val="clear" w:color="auto" w:fill="auto"/>
            <w:noWrap/>
            <w:vAlign w:val="bottom"/>
            <w:hideMark/>
          </w:tcPr>
          <w:p w14:paraId="311E2B4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6D6E8F5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D-Ornithine + Citrate + ATP &lt;=&gt; N5-Citryl-D-o...</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57CF86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4.337E-04</w:t>
            </w:r>
          </w:p>
        </w:tc>
      </w:tr>
      <w:tr w:rsidR="00825252" w:rsidRPr="00825252" w14:paraId="63678FC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D067C5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R12354</w:t>
            </w:r>
          </w:p>
        </w:tc>
        <w:tc>
          <w:tcPr>
            <w:tcW w:w="1300" w:type="dxa"/>
            <w:tcBorders>
              <w:top w:val="single" w:sz="4" w:space="0" w:color="A9D08E"/>
              <w:left w:val="nil"/>
              <w:bottom w:val="single" w:sz="4" w:space="0" w:color="A9D08E"/>
              <w:right w:val="nil"/>
            </w:tcBorders>
            <w:shd w:val="clear" w:color="E2EFDA" w:fill="E2EFDA"/>
            <w:noWrap/>
            <w:vAlign w:val="bottom"/>
            <w:hideMark/>
          </w:tcPr>
          <w:p w14:paraId="6CDD330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E2EFDA" w:fill="E2EFDA"/>
            <w:noWrap/>
            <w:vAlign w:val="bottom"/>
            <w:hideMark/>
          </w:tcPr>
          <w:p w14:paraId="7CFB85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N5-Citryl-D-ornithine + Citrate + ATP &lt;=&gt; Sta...</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83AD0C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3.695E-02</w:t>
            </w:r>
          </w:p>
        </w:tc>
      </w:tr>
      <w:tr w:rsidR="00825252" w:rsidRPr="00825252" w14:paraId="7B5F7BAA"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7045F7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R12596</w:t>
            </w:r>
          </w:p>
        </w:tc>
        <w:tc>
          <w:tcPr>
            <w:tcW w:w="1300" w:type="dxa"/>
            <w:tcBorders>
              <w:top w:val="single" w:sz="4" w:space="0" w:color="A9D08E"/>
              <w:left w:val="nil"/>
              <w:bottom w:val="single" w:sz="4" w:space="0" w:color="A9D08E"/>
              <w:right w:val="nil"/>
            </w:tcBorders>
            <w:shd w:val="clear" w:color="auto" w:fill="auto"/>
            <w:noWrap/>
            <w:vAlign w:val="bottom"/>
            <w:hideMark/>
          </w:tcPr>
          <w:p w14:paraId="1DCF810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reaction</w:t>
            </w:r>
          </w:p>
        </w:tc>
        <w:tc>
          <w:tcPr>
            <w:tcW w:w="4820" w:type="dxa"/>
            <w:tcBorders>
              <w:top w:val="single" w:sz="4" w:space="0" w:color="A9D08E"/>
              <w:left w:val="nil"/>
              <w:bottom w:val="single" w:sz="4" w:space="0" w:color="A9D08E"/>
              <w:right w:val="nil"/>
            </w:tcBorders>
            <w:shd w:val="clear" w:color="auto" w:fill="auto"/>
            <w:noWrap/>
            <w:vAlign w:val="bottom"/>
            <w:hideMark/>
          </w:tcPr>
          <w:p w14:paraId="3C9665E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Spermidine + Citrate + ATP &lt;=&gt; N-</w:t>
            </w:r>
            <w:proofErr w:type="spellStart"/>
            <w:r w:rsidRPr="00825252">
              <w:rPr>
                <w:rFonts w:ascii="Calibri" w:hAnsi="Calibri" w:cs="Calibri"/>
                <w:color w:val="000000"/>
                <w:sz w:val="22"/>
                <w:szCs w:val="22"/>
              </w:rPr>
              <w:t>Citryl</w:t>
            </w:r>
            <w:proofErr w:type="spellEnd"/>
            <w:r w:rsidRPr="00825252">
              <w:rPr>
                <w:rFonts w:ascii="Calibri" w:hAnsi="Calibri" w:cs="Calibri"/>
                <w:color w:val="000000"/>
                <w:sz w:val="22"/>
                <w:szCs w:val="22"/>
              </w:rPr>
              <w:t>-sperm...</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0D01FC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2.685E-04</w:t>
            </w:r>
          </w:p>
        </w:tc>
      </w:tr>
      <w:tr w:rsidR="00825252" w:rsidRPr="00825252" w14:paraId="74E28F9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18247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C00009</w:t>
            </w:r>
          </w:p>
        </w:tc>
        <w:tc>
          <w:tcPr>
            <w:tcW w:w="1300" w:type="dxa"/>
            <w:tcBorders>
              <w:top w:val="single" w:sz="4" w:space="0" w:color="A9D08E"/>
              <w:left w:val="nil"/>
              <w:bottom w:val="single" w:sz="4" w:space="0" w:color="A9D08E"/>
              <w:right w:val="nil"/>
            </w:tcBorders>
            <w:shd w:val="clear" w:color="E2EFDA" w:fill="E2EFDA"/>
            <w:noWrap/>
            <w:vAlign w:val="bottom"/>
            <w:hideMark/>
          </w:tcPr>
          <w:p w14:paraId="4E3BBED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6516627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Orthophosphate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26CBD622"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9.902E-03</w:t>
            </w:r>
          </w:p>
        </w:tc>
      </w:tr>
      <w:tr w:rsidR="00825252" w:rsidRPr="00825252" w14:paraId="3C796E0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2ABB1B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C00042</w:t>
            </w:r>
          </w:p>
        </w:tc>
        <w:tc>
          <w:tcPr>
            <w:tcW w:w="1300" w:type="dxa"/>
            <w:tcBorders>
              <w:top w:val="single" w:sz="4" w:space="0" w:color="A9D08E"/>
              <w:left w:val="nil"/>
              <w:bottom w:val="single" w:sz="4" w:space="0" w:color="A9D08E"/>
              <w:right w:val="nil"/>
            </w:tcBorders>
            <w:shd w:val="clear" w:color="auto" w:fill="auto"/>
            <w:noWrap/>
            <w:vAlign w:val="bottom"/>
            <w:hideMark/>
          </w:tcPr>
          <w:p w14:paraId="7FCE21F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1FA8C3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Succinate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3E2523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113A3A5F"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97E34F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C00058</w:t>
            </w:r>
          </w:p>
        </w:tc>
        <w:tc>
          <w:tcPr>
            <w:tcW w:w="1300" w:type="dxa"/>
            <w:tcBorders>
              <w:top w:val="single" w:sz="4" w:space="0" w:color="A9D08E"/>
              <w:left w:val="nil"/>
              <w:bottom w:val="single" w:sz="4" w:space="0" w:color="A9D08E"/>
              <w:right w:val="nil"/>
            </w:tcBorders>
            <w:shd w:val="clear" w:color="E2EFDA" w:fill="E2EFDA"/>
            <w:noWrap/>
            <w:vAlign w:val="bottom"/>
            <w:hideMark/>
          </w:tcPr>
          <w:p w14:paraId="19C3CE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07C9E015" w14:textId="77777777" w:rsidR="00825252" w:rsidRPr="00825252" w:rsidRDefault="00825252" w:rsidP="00825252">
            <w:pPr>
              <w:rPr>
                <w:rFonts w:ascii="Calibri" w:hAnsi="Calibri" w:cs="Calibri"/>
                <w:color w:val="000000"/>
                <w:sz w:val="22"/>
                <w:szCs w:val="22"/>
              </w:rPr>
            </w:pPr>
            <w:proofErr w:type="spellStart"/>
            <w:r w:rsidRPr="00825252">
              <w:rPr>
                <w:rFonts w:ascii="Calibri" w:hAnsi="Calibri" w:cs="Calibri"/>
                <w:color w:val="000000"/>
                <w:sz w:val="22"/>
                <w:szCs w:val="22"/>
              </w:rPr>
              <w:t>Formate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6A6348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1.695E-02</w:t>
            </w:r>
          </w:p>
        </w:tc>
      </w:tr>
      <w:tr w:rsidR="00825252" w:rsidRPr="00825252" w14:paraId="1EFC3AC2"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01DE16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C00073</w:t>
            </w:r>
          </w:p>
        </w:tc>
        <w:tc>
          <w:tcPr>
            <w:tcW w:w="1300" w:type="dxa"/>
            <w:tcBorders>
              <w:top w:val="single" w:sz="4" w:space="0" w:color="A9D08E"/>
              <w:left w:val="nil"/>
              <w:bottom w:val="single" w:sz="4" w:space="0" w:color="A9D08E"/>
              <w:right w:val="nil"/>
            </w:tcBorders>
            <w:shd w:val="clear" w:color="auto" w:fill="auto"/>
            <w:noWrap/>
            <w:vAlign w:val="bottom"/>
            <w:hideMark/>
          </w:tcPr>
          <w:p w14:paraId="401B54C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738F793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L-Methionine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22ACCB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3.505E-03</w:t>
            </w:r>
          </w:p>
        </w:tc>
      </w:tr>
      <w:tr w:rsidR="00825252" w:rsidRPr="00825252" w14:paraId="38094B52"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4D66F9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C00097</w:t>
            </w:r>
          </w:p>
        </w:tc>
        <w:tc>
          <w:tcPr>
            <w:tcW w:w="1300" w:type="dxa"/>
            <w:tcBorders>
              <w:top w:val="single" w:sz="4" w:space="0" w:color="A9D08E"/>
              <w:left w:val="nil"/>
              <w:bottom w:val="single" w:sz="4" w:space="0" w:color="A9D08E"/>
              <w:right w:val="nil"/>
            </w:tcBorders>
            <w:shd w:val="clear" w:color="E2EFDA" w:fill="E2EFDA"/>
            <w:noWrap/>
            <w:vAlign w:val="bottom"/>
            <w:hideMark/>
          </w:tcPr>
          <w:p w14:paraId="0287E2F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321BCC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L-Cysteine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F735ED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1870343"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579B691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C00109</w:t>
            </w:r>
          </w:p>
        </w:tc>
        <w:tc>
          <w:tcPr>
            <w:tcW w:w="1300" w:type="dxa"/>
            <w:tcBorders>
              <w:top w:val="single" w:sz="4" w:space="0" w:color="A9D08E"/>
              <w:left w:val="nil"/>
              <w:bottom w:val="single" w:sz="4" w:space="0" w:color="A9D08E"/>
              <w:right w:val="nil"/>
            </w:tcBorders>
            <w:shd w:val="clear" w:color="auto" w:fill="auto"/>
            <w:noWrap/>
            <w:vAlign w:val="bottom"/>
            <w:hideMark/>
          </w:tcPr>
          <w:p w14:paraId="001AC10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1D6C6C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2-Oxobutanoate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6399E22F"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1.133E-02</w:t>
            </w:r>
          </w:p>
        </w:tc>
      </w:tr>
      <w:tr w:rsidR="00825252" w:rsidRPr="00825252" w14:paraId="1EC0F43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394E1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C00117</w:t>
            </w:r>
          </w:p>
        </w:tc>
        <w:tc>
          <w:tcPr>
            <w:tcW w:w="1300" w:type="dxa"/>
            <w:tcBorders>
              <w:top w:val="single" w:sz="4" w:space="0" w:color="A9D08E"/>
              <w:left w:val="nil"/>
              <w:bottom w:val="single" w:sz="4" w:space="0" w:color="A9D08E"/>
              <w:right w:val="nil"/>
            </w:tcBorders>
            <w:shd w:val="clear" w:color="E2EFDA" w:fill="E2EFDA"/>
            <w:noWrap/>
            <w:vAlign w:val="bottom"/>
            <w:hideMark/>
          </w:tcPr>
          <w:p w14:paraId="118F724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71F31E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D-Ribose 5-phosphate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2CB5D24"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018F4F4"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B65960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C00118</w:t>
            </w:r>
          </w:p>
        </w:tc>
        <w:tc>
          <w:tcPr>
            <w:tcW w:w="1300" w:type="dxa"/>
            <w:tcBorders>
              <w:top w:val="single" w:sz="4" w:space="0" w:color="A9D08E"/>
              <w:left w:val="nil"/>
              <w:bottom w:val="single" w:sz="4" w:space="0" w:color="A9D08E"/>
              <w:right w:val="nil"/>
            </w:tcBorders>
            <w:shd w:val="clear" w:color="auto" w:fill="auto"/>
            <w:noWrap/>
            <w:vAlign w:val="bottom"/>
            <w:hideMark/>
          </w:tcPr>
          <w:p w14:paraId="333A7A2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656C960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D-Glyceraldehyde 3-phosphate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1C3D040"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383CE3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7879F5F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C00122</w:t>
            </w:r>
          </w:p>
        </w:tc>
        <w:tc>
          <w:tcPr>
            <w:tcW w:w="1300" w:type="dxa"/>
            <w:tcBorders>
              <w:top w:val="single" w:sz="4" w:space="0" w:color="A9D08E"/>
              <w:left w:val="nil"/>
              <w:bottom w:val="single" w:sz="4" w:space="0" w:color="A9D08E"/>
              <w:right w:val="nil"/>
            </w:tcBorders>
            <w:shd w:val="clear" w:color="E2EFDA" w:fill="E2EFDA"/>
            <w:noWrap/>
            <w:vAlign w:val="bottom"/>
            <w:hideMark/>
          </w:tcPr>
          <w:p w14:paraId="79DE60A4"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632E78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Fumarate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08C909A6"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13E8C39"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128AF49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C00141</w:t>
            </w:r>
          </w:p>
        </w:tc>
        <w:tc>
          <w:tcPr>
            <w:tcW w:w="1300" w:type="dxa"/>
            <w:tcBorders>
              <w:top w:val="single" w:sz="4" w:space="0" w:color="A9D08E"/>
              <w:left w:val="nil"/>
              <w:bottom w:val="single" w:sz="4" w:space="0" w:color="A9D08E"/>
              <w:right w:val="nil"/>
            </w:tcBorders>
            <w:shd w:val="clear" w:color="auto" w:fill="auto"/>
            <w:noWrap/>
            <w:vAlign w:val="bottom"/>
            <w:hideMark/>
          </w:tcPr>
          <w:p w14:paraId="77D5175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44EC8AE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3-Methyl-2-oxobutanoic acid</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419A230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2.304E-02</w:t>
            </w:r>
          </w:p>
        </w:tc>
      </w:tr>
      <w:tr w:rsidR="00825252" w:rsidRPr="00825252" w14:paraId="2709C72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79647E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C00158</w:t>
            </w:r>
          </w:p>
        </w:tc>
        <w:tc>
          <w:tcPr>
            <w:tcW w:w="1300" w:type="dxa"/>
            <w:tcBorders>
              <w:top w:val="single" w:sz="4" w:space="0" w:color="A9D08E"/>
              <w:left w:val="nil"/>
              <w:bottom w:val="single" w:sz="4" w:space="0" w:color="A9D08E"/>
              <w:right w:val="nil"/>
            </w:tcBorders>
            <w:shd w:val="clear" w:color="E2EFDA" w:fill="E2EFDA"/>
            <w:noWrap/>
            <w:vAlign w:val="bottom"/>
            <w:hideMark/>
          </w:tcPr>
          <w:p w14:paraId="0B50BF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33DD201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Citrate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4524923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DF73FA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D2A23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C00188</w:t>
            </w:r>
          </w:p>
        </w:tc>
        <w:tc>
          <w:tcPr>
            <w:tcW w:w="1300" w:type="dxa"/>
            <w:tcBorders>
              <w:top w:val="single" w:sz="4" w:space="0" w:color="A9D08E"/>
              <w:left w:val="nil"/>
              <w:bottom w:val="single" w:sz="4" w:space="0" w:color="A9D08E"/>
              <w:right w:val="nil"/>
            </w:tcBorders>
            <w:shd w:val="clear" w:color="auto" w:fill="auto"/>
            <w:noWrap/>
            <w:vAlign w:val="bottom"/>
            <w:hideMark/>
          </w:tcPr>
          <w:p w14:paraId="149EA50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52EDF5B"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L-Threonine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123B74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67E5AE68"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150BAD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C00672</w:t>
            </w:r>
          </w:p>
        </w:tc>
        <w:tc>
          <w:tcPr>
            <w:tcW w:w="1300" w:type="dxa"/>
            <w:tcBorders>
              <w:top w:val="single" w:sz="4" w:space="0" w:color="A9D08E"/>
              <w:left w:val="nil"/>
              <w:bottom w:val="single" w:sz="4" w:space="0" w:color="A9D08E"/>
              <w:right w:val="nil"/>
            </w:tcBorders>
            <w:shd w:val="clear" w:color="E2EFDA" w:fill="E2EFDA"/>
            <w:noWrap/>
            <w:vAlign w:val="bottom"/>
            <w:hideMark/>
          </w:tcPr>
          <w:p w14:paraId="711D6CA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10DF122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1-phosphate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58C7110B"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544E6FF0"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160BCB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C00673</w:t>
            </w:r>
          </w:p>
        </w:tc>
        <w:tc>
          <w:tcPr>
            <w:tcW w:w="1300" w:type="dxa"/>
            <w:tcBorders>
              <w:top w:val="single" w:sz="4" w:space="0" w:color="A9D08E"/>
              <w:left w:val="nil"/>
              <w:bottom w:val="single" w:sz="4" w:space="0" w:color="A9D08E"/>
              <w:right w:val="nil"/>
            </w:tcBorders>
            <w:shd w:val="clear" w:color="auto" w:fill="auto"/>
            <w:noWrap/>
            <w:vAlign w:val="bottom"/>
            <w:hideMark/>
          </w:tcPr>
          <w:p w14:paraId="2733EE9A"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0E55603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2-Deoxy-D-ribose 5-phosphate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C57EDE5"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2.442E-02</w:t>
            </w:r>
          </w:p>
        </w:tc>
      </w:tr>
      <w:tr w:rsidR="00825252" w:rsidRPr="00825252" w14:paraId="69ECCEF4"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60292CD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C02226</w:t>
            </w:r>
          </w:p>
        </w:tc>
        <w:tc>
          <w:tcPr>
            <w:tcW w:w="1300" w:type="dxa"/>
            <w:tcBorders>
              <w:top w:val="single" w:sz="4" w:space="0" w:color="A9D08E"/>
              <w:left w:val="nil"/>
              <w:bottom w:val="single" w:sz="4" w:space="0" w:color="A9D08E"/>
              <w:right w:val="nil"/>
            </w:tcBorders>
            <w:shd w:val="clear" w:color="E2EFDA" w:fill="E2EFDA"/>
            <w:noWrap/>
            <w:vAlign w:val="bottom"/>
            <w:hideMark/>
          </w:tcPr>
          <w:p w14:paraId="26AB22F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0E68D07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2-Methylmaleate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6125FA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3.627E-04</w:t>
            </w:r>
          </w:p>
        </w:tc>
      </w:tr>
      <w:tr w:rsidR="00825252" w:rsidRPr="00825252" w14:paraId="3776543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3CCC4A7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C02504</w:t>
            </w:r>
          </w:p>
        </w:tc>
        <w:tc>
          <w:tcPr>
            <w:tcW w:w="1300" w:type="dxa"/>
            <w:tcBorders>
              <w:top w:val="single" w:sz="4" w:space="0" w:color="A9D08E"/>
              <w:left w:val="nil"/>
              <w:bottom w:val="single" w:sz="4" w:space="0" w:color="A9D08E"/>
              <w:right w:val="nil"/>
            </w:tcBorders>
            <w:shd w:val="clear" w:color="auto" w:fill="auto"/>
            <w:noWrap/>
            <w:vAlign w:val="bottom"/>
            <w:hideMark/>
          </w:tcPr>
          <w:p w14:paraId="0450CF2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2B27FFE8"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alpha-</w:t>
            </w:r>
            <w:proofErr w:type="spellStart"/>
            <w:r w:rsidRPr="00825252">
              <w:rPr>
                <w:rFonts w:ascii="Calibri" w:hAnsi="Calibri" w:cs="Calibri"/>
                <w:color w:val="000000"/>
                <w:sz w:val="22"/>
                <w:szCs w:val="22"/>
              </w:rPr>
              <w:t>Isopropylmalate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389140F9"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9DD13F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188BD6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C02631</w:t>
            </w:r>
          </w:p>
        </w:tc>
        <w:tc>
          <w:tcPr>
            <w:tcW w:w="1300" w:type="dxa"/>
            <w:tcBorders>
              <w:top w:val="single" w:sz="4" w:space="0" w:color="A9D08E"/>
              <w:left w:val="nil"/>
              <w:bottom w:val="single" w:sz="4" w:space="0" w:color="A9D08E"/>
              <w:right w:val="nil"/>
            </w:tcBorders>
            <w:shd w:val="clear" w:color="E2EFDA" w:fill="E2EFDA"/>
            <w:noWrap/>
            <w:vAlign w:val="bottom"/>
            <w:hideMark/>
          </w:tcPr>
          <w:p w14:paraId="05D818C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E3C434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2-Isopropylmaleate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78ED7CE3"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EB04E91"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4153BC2E"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C02713</w:t>
            </w:r>
          </w:p>
        </w:tc>
        <w:tc>
          <w:tcPr>
            <w:tcW w:w="1300" w:type="dxa"/>
            <w:tcBorders>
              <w:top w:val="single" w:sz="4" w:space="0" w:color="A9D08E"/>
              <w:left w:val="nil"/>
              <w:bottom w:val="single" w:sz="4" w:space="0" w:color="A9D08E"/>
              <w:right w:val="nil"/>
            </w:tcBorders>
            <w:shd w:val="clear" w:color="auto" w:fill="auto"/>
            <w:noWrap/>
            <w:vAlign w:val="bottom"/>
            <w:hideMark/>
          </w:tcPr>
          <w:p w14:paraId="4466F53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3CD959C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Acetylmuramate</w:t>
            </w:r>
            <w:proofErr w:type="spellEnd"/>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79550BB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08F96217"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5CC2E2B9"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C03145</w:t>
            </w:r>
          </w:p>
        </w:tc>
        <w:tc>
          <w:tcPr>
            <w:tcW w:w="1300" w:type="dxa"/>
            <w:tcBorders>
              <w:top w:val="single" w:sz="4" w:space="0" w:color="A9D08E"/>
              <w:left w:val="nil"/>
              <w:bottom w:val="single" w:sz="4" w:space="0" w:color="A9D08E"/>
              <w:right w:val="nil"/>
            </w:tcBorders>
            <w:shd w:val="clear" w:color="E2EFDA" w:fill="E2EFDA"/>
            <w:noWrap/>
            <w:vAlign w:val="bottom"/>
            <w:hideMark/>
          </w:tcPr>
          <w:p w14:paraId="3B80A9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51E31DE2"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w:t>
            </w:r>
            <w:proofErr w:type="spellStart"/>
            <w:r w:rsidRPr="00825252">
              <w:rPr>
                <w:rFonts w:ascii="Calibri" w:hAnsi="Calibri" w:cs="Calibri"/>
                <w:color w:val="000000"/>
                <w:sz w:val="22"/>
                <w:szCs w:val="22"/>
              </w:rPr>
              <w:t>Formylmethionine</w:t>
            </w:r>
            <w:proofErr w:type="spellEnd"/>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10FE5B18"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7DEA25AF"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6234D2F0"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C04076</w:t>
            </w:r>
          </w:p>
        </w:tc>
        <w:tc>
          <w:tcPr>
            <w:tcW w:w="1300" w:type="dxa"/>
            <w:tcBorders>
              <w:top w:val="single" w:sz="4" w:space="0" w:color="A9D08E"/>
              <w:left w:val="nil"/>
              <w:bottom w:val="single" w:sz="4" w:space="0" w:color="A9D08E"/>
              <w:right w:val="nil"/>
            </w:tcBorders>
            <w:shd w:val="clear" w:color="auto" w:fill="auto"/>
            <w:noWrap/>
            <w:vAlign w:val="bottom"/>
            <w:hideMark/>
          </w:tcPr>
          <w:p w14:paraId="1F8D1F1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03EDE63C"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L-2-Aminoadipate 6-semialdehyde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58A6467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39EA7530"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1AB49E57"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C04411</w:t>
            </w:r>
          </w:p>
        </w:tc>
        <w:tc>
          <w:tcPr>
            <w:tcW w:w="1300" w:type="dxa"/>
            <w:tcBorders>
              <w:top w:val="single" w:sz="4" w:space="0" w:color="A9D08E"/>
              <w:left w:val="nil"/>
              <w:bottom w:val="single" w:sz="4" w:space="0" w:color="A9D08E"/>
              <w:right w:val="nil"/>
            </w:tcBorders>
            <w:shd w:val="clear" w:color="E2EFDA" w:fill="E2EFDA"/>
            <w:noWrap/>
            <w:vAlign w:val="bottom"/>
            <w:hideMark/>
          </w:tcPr>
          <w:p w14:paraId="1E2B3B8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7B96C423"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(2R,3S)-3-Isopropylmalate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61EF71B7"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470BDB85" w14:textId="77777777" w:rsidTr="00825252">
        <w:trPr>
          <w:trHeight w:val="288"/>
        </w:trPr>
        <w:tc>
          <w:tcPr>
            <w:tcW w:w="1060" w:type="dxa"/>
            <w:tcBorders>
              <w:top w:val="single" w:sz="4" w:space="0" w:color="A9D08E"/>
              <w:left w:val="nil"/>
              <w:bottom w:val="single" w:sz="4" w:space="0" w:color="A9D08E"/>
              <w:right w:val="nil"/>
            </w:tcBorders>
            <w:shd w:val="clear" w:color="auto" w:fill="auto"/>
            <w:noWrap/>
            <w:vAlign w:val="bottom"/>
            <w:hideMark/>
          </w:tcPr>
          <w:p w14:paraId="729E8801"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C06032</w:t>
            </w:r>
          </w:p>
        </w:tc>
        <w:tc>
          <w:tcPr>
            <w:tcW w:w="1300" w:type="dxa"/>
            <w:tcBorders>
              <w:top w:val="single" w:sz="4" w:space="0" w:color="A9D08E"/>
              <w:left w:val="nil"/>
              <w:bottom w:val="single" w:sz="4" w:space="0" w:color="A9D08E"/>
              <w:right w:val="nil"/>
            </w:tcBorders>
            <w:shd w:val="clear" w:color="auto" w:fill="auto"/>
            <w:noWrap/>
            <w:vAlign w:val="bottom"/>
            <w:hideMark/>
          </w:tcPr>
          <w:p w14:paraId="46D478D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auto" w:fill="auto"/>
            <w:noWrap/>
            <w:vAlign w:val="bottom"/>
            <w:hideMark/>
          </w:tcPr>
          <w:p w14:paraId="602C87ED"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D-erythro-3-Methylmalate</w:t>
            </w:r>
          </w:p>
        </w:tc>
        <w:tc>
          <w:tcPr>
            <w:tcW w:w="2240" w:type="dxa"/>
            <w:tcBorders>
              <w:top w:val="single" w:sz="4" w:space="0" w:color="A9D08E"/>
              <w:left w:val="nil"/>
              <w:bottom w:val="single" w:sz="4" w:space="0" w:color="A9D08E"/>
              <w:right w:val="single" w:sz="4" w:space="0" w:color="A9D08E"/>
            </w:tcBorders>
            <w:shd w:val="clear" w:color="auto" w:fill="auto"/>
            <w:noWrap/>
            <w:vAlign w:val="bottom"/>
            <w:hideMark/>
          </w:tcPr>
          <w:p w14:paraId="2767754D"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1.000E-06</w:t>
            </w:r>
          </w:p>
        </w:tc>
      </w:tr>
      <w:tr w:rsidR="00825252" w:rsidRPr="00825252" w14:paraId="233F212C" w14:textId="77777777" w:rsidTr="00825252">
        <w:trPr>
          <w:trHeight w:val="288"/>
        </w:trPr>
        <w:tc>
          <w:tcPr>
            <w:tcW w:w="1060" w:type="dxa"/>
            <w:tcBorders>
              <w:top w:val="single" w:sz="4" w:space="0" w:color="A9D08E"/>
              <w:left w:val="nil"/>
              <w:bottom w:val="single" w:sz="4" w:space="0" w:color="A9D08E"/>
              <w:right w:val="nil"/>
            </w:tcBorders>
            <w:shd w:val="clear" w:color="E2EFDA" w:fill="E2EFDA"/>
            <w:noWrap/>
            <w:vAlign w:val="bottom"/>
            <w:hideMark/>
          </w:tcPr>
          <w:p w14:paraId="2CF16146"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C16698</w:t>
            </w:r>
          </w:p>
        </w:tc>
        <w:tc>
          <w:tcPr>
            <w:tcW w:w="1300" w:type="dxa"/>
            <w:tcBorders>
              <w:top w:val="single" w:sz="4" w:space="0" w:color="A9D08E"/>
              <w:left w:val="nil"/>
              <w:bottom w:val="single" w:sz="4" w:space="0" w:color="A9D08E"/>
              <w:right w:val="nil"/>
            </w:tcBorders>
            <w:shd w:val="clear" w:color="E2EFDA" w:fill="E2EFDA"/>
            <w:noWrap/>
            <w:vAlign w:val="bottom"/>
            <w:hideMark/>
          </w:tcPr>
          <w:p w14:paraId="432D79BF"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compound</w:t>
            </w:r>
          </w:p>
        </w:tc>
        <w:tc>
          <w:tcPr>
            <w:tcW w:w="4820" w:type="dxa"/>
            <w:tcBorders>
              <w:top w:val="single" w:sz="4" w:space="0" w:color="A9D08E"/>
              <w:left w:val="nil"/>
              <w:bottom w:val="single" w:sz="4" w:space="0" w:color="A9D08E"/>
              <w:right w:val="nil"/>
            </w:tcBorders>
            <w:shd w:val="clear" w:color="E2EFDA" w:fill="E2EFDA"/>
            <w:noWrap/>
            <w:vAlign w:val="bottom"/>
            <w:hideMark/>
          </w:tcPr>
          <w:p w14:paraId="42A45A85" w14:textId="77777777" w:rsidR="00825252" w:rsidRPr="00825252" w:rsidRDefault="00825252" w:rsidP="00825252">
            <w:pPr>
              <w:rPr>
                <w:rFonts w:ascii="Calibri" w:hAnsi="Calibri" w:cs="Calibri"/>
                <w:color w:val="000000"/>
                <w:sz w:val="22"/>
                <w:szCs w:val="22"/>
              </w:rPr>
            </w:pPr>
            <w:r w:rsidRPr="00825252">
              <w:rPr>
                <w:rFonts w:ascii="Calibri" w:hAnsi="Calibri" w:cs="Calibri"/>
                <w:color w:val="000000"/>
                <w:sz w:val="22"/>
                <w:szCs w:val="22"/>
              </w:rPr>
              <w:t>N-Acetylmuramic acid 6-phosphate</w:t>
            </w:r>
          </w:p>
        </w:tc>
        <w:tc>
          <w:tcPr>
            <w:tcW w:w="2240" w:type="dxa"/>
            <w:tcBorders>
              <w:top w:val="single" w:sz="4" w:space="0" w:color="A9D08E"/>
              <w:left w:val="nil"/>
              <w:bottom w:val="single" w:sz="4" w:space="0" w:color="A9D08E"/>
              <w:right w:val="single" w:sz="4" w:space="0" w:color="A9D08E"/>
            </w:tcBorders>
            <w:shd w:val="clear" w:color="E2EFDA" w:fill="E2EFDA"/>
            <w:noWrap/>
            <w:vAlign w:val="bottom"/>
            <w:hideMark/>
          </w:tcPr>
          <w:p w14:paraId="36317AC1" w14:textId="77777777" w:rsidR="00825252" w:rsidRPr="00825252" w:rsidRDefault="00825252" w:rsidP="00825252">
            <w:pPr>
              <w:jc w:val="right"/>
              <w:rPr>
                <w:rFonts w:ascii="Calibri" w:hAnsi="Calibri" w:cs="Calibri"/>
                <w:color w:val="000000"/>
                <w:sz w:val="22"/>
                <w:szCs w:val="22"/>
              </w:rPr>
            </w:pPr>
            <w:r w:rsidRPr="00825252">
              <w:rPr>
                <w:rFonts w:ascii="Calibri" w:hAnsi="Calibri" w:cs="Calibri"/>
                <w:color w:val="000000"/>
                <w:sz w:val="22"/>
                <w:szCs w:val="22"/>
              </w:rPr>
              <w:t>2.110E-03</w:t>
            </w:r>
          </w:p>
        </w:tc>
      </w:tr>
    </w:tbl>
    <w:p w14:paraId="73DA20EF" w14:textId="63ACD5C9" w:rsidR="00825252" w:rsidRPr="00825252" w:rsidRDefault="00825252" w:rsidP="00BC06D9">
      <w:pPr>
        <w:spacing w:before="240" w:after="240"/>
        <w:jc w:val="both"/>
        <w:rPr>
          <w:sz w:val="22"/>
          <w:szCs w:val="22"/>
        </w:rPr>
      </w:pPr>
      <w:r w:rsidRPr="00825252">
        <w:rPr>
          <w:b/>
          <w:bCs/>
          <w:sz w:val="22"/>
          <w:szCs w:val="22"/>
        </w:rPr>
        <w:lastRenderedPageBreak/>
        <w:t>Supplementary Table 1:</w:t>
      </w:r>
      <w:r w:rsidRPr="00825252">
        <w:rPr>
          <w:sz w:val="22"/>
          <w:szCs w:val="22"/>
        </w:rPr>
        <w:t xml:space="preserve"> </w:t>
      </w:r>
      <w:commentRangeStart w:id="518"/>
      <w:r w:rsidRPr="00825252">
        <w:rPr>
          <w:sz w:val="22"/>
          <w:szCs w:val="22"/>
        </w:rPr>
        <w:t>output of the FELLA algorithm. A set of differential compounds was determined with a Mann-Whitney U test between rhamnolipid producers and rhamnolipid non producers (</w:t>
      </w:r>
      <w:r w:rsidRPr="00825252">
        <w:rPr>
          <w:i/>
          <w:iCs/>
          <w:sz w:val="22"/>
          <w:szCs w:val="22"/>
        </w:rPr>
        <w:t>p-</w:t>
      </w:r>
      <w:r w:rsidRPr="00825252">
        <w:rPr>
          <w:sz w:val="22"/>
          <w:szCs w:val="22"/>
        </w:rPr>
        <w:t xml:space="preserve">value adjusted with </w:t>
      </w:r>
      <w:proofErr w:type="spellStart"/>
      <w:r w:rsidRPr="00825252">
        <w:rPr>
          <w:sz w:val="22"/>
          <w:szCs w:val="22"/>
        </w:rPr>
        <w:t>Benjamini</w:t>
      </w:r>
      <w:proofErr w:type="spellEnd"/>
      <w:r w:rsidRPr="00825252">
        <w:rPr>
          <w:sz w:val="22"/>
          <w:szCs w:val="22"/>
        </w:rPr>
        <w:t>-Hochberg method, alpha = 0.05). These compounds were used for applying diffusion algorithms</w:t>
      </w:r>
      <w:r w:rsidR="007D2141">
        <w:rPr>
          <w:sz w:val="22"/>
          <w:szCs w:val="22"/>
        </w:rPr>
        <w:t xml:space="preserve"> </w:t>
      </w:r>
      <w:r w:rsidRPr="00825252">
        <w:rPr>
          <w:sz w:val="22"/>
          <w:szCs w:val="22"/>
        </w:rPr>
        <w:t xml:space="preserve">over a graph consisting in all entries for </w:t>
      </w:r>
      <w:r w:rsidRPr="00825252">
        <w:rPr>
          <w:i/>
          <w:iCs/>
          <w:sz w:val="22"/>
          <w:szCs w:val="22"/>
        </w:rPr>
        <w:t>Pseudomonas aeruginosa</w:t>
      </w:r>
      <w:r w:rsidRPr="00825252">
        <w:rPr>
          <w:sz w:val="22"/>
          <w:szCs w:val="22"/>
        </w:rPr>
        <w:t xml:space="preserve"> strain UCBPP-PA14 in KEGG database. The entries shown in the table are the ones with a significative probability of receiving part of the simulated flux.  </w:t>
      </w:r>
      <w:commentRangeEnd w:id="518"/>
      <w:r w:rsidR="009D0966">
        <w:rPr>
          <w:rStyle w:val="CommentReference"/>
          <w:lang w:eastAsia="zh-CN"/>
        </w:rPr>
        <w:commentReference w:id="518"/>
      </w:r>
    </w:p>
    <w:p w14:paraId="37F3422E" w14:textId="059E382E" w:rsidR="00973C24" w:rsidRPr="00AB23C1" w:rsidRDefault="00973C24" w:rsidP="00AB23C1">
      <w:pPr>
        <w:spacing w:before="240" w:after="240"/>
        <w:jc w:val="both"/>
      </w:pPr>
    </w:p>
    <w:sectPr w:rsidR="00973C24" w:rsidRPr="00AB23C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7" w:author="yjy" w:date="2020-07-09T17:29:00Z" w:initials="y">
    <w:p w14:paraId="07EF51DD" w14:textId="690DEFA5" w:rsidR="00FA4BAC" w:rsidRDefault="00FA4BAC">
      <w:pPr>
        <w:pStyle w:val="CommentText"/>
      </w:pPr>
      <w:r>
        <w:rPr>
          <w:rStyle w:val="CommentReference"/>
        </w:rPr>
        <w:annotationRef/>
      </w:r>
      <w:r>
        <w:t>This session is not very clear as to how the swarming diversity is explained. Because non-production of rhamnolipids already partially explains non-swarming phenotype. The logical step of explaining swarming diversity would be to check genes that are missing in the strains that can produce rhamnolipids but can not swarm. Or if we check the non-producing strains, what genes could explain the phenotypic diversity when the rhlABC operon is still intact.</w:t>
      </w:r>
    </w:p>
  </w:comment>
  <w:comment w:id="153" w:author="yjy" w:date="2020-07-09T23:47:00Z" w:initials="y">
    <w:p w14:paraId="6FE81675" w14:textId="1B798FDA" w:rsidR="00FA4BAC" w:rsidRDefault="00FA4BAC">
      <w:pPr>
        <w:pStyle w:val="CommentText"/>
      </w:pPr>
      <w:r>
        <w:rPr>
          <w:rStyle w:val="CommentReference"/>
        </w:rPr>
        <w:annotationRef/>
      </w:r>
      <w:r>
        <w:t>Is there a reference for this method?</w:t>
      </w:r>
    </w:p>
  </w:comment>
  <w:comment w:id="159" w:author="yjy" w:date="2020-07-09T21:32:00Z" w:initials="y">
    <w:p w14:paraId="10EE058F" w14:textId="698E2FB3" w:rsidR="00FA4BAC" w:rsidRDefault="00FA4BAC">
      <w:pPr>
        <w:pStyle w:val="CommentText"/>
      </w:pPr>
      <w:r>
        <w:rPr>
          <w:rStyle w:val="CommentReference"/>
        </w:rPr>
        <w:annotationRef/>
      </w:r>
      <w:r>
        <w:t>Needs to clarify the variance of metabolomics or swarming score.</w:t>
      </w:r>
    </w:p>
  </w:comment>
  <w:comment w:id="162" w:author="yjy" w:date="2020-07-09T21:34:00Z" w:initials="y">
    <w:p w14:paraId="0EC8CDE2" w14:textId="6AB700DA" w:rsidR="00FA4BAC" w:rsidRDefault="00FA4BAC">
      <w:pPr>
        <w:pStyle w:val="CommentText"/>
      </w:pPr>
      <w:r>
        <w:rPr>
          <w:rStyle w:val="CommentReference"/>
        </w:rPr>
        <w:annotationRef/>
      </w:r>
      <w:r>
        <w:t xml:space="preserve">It is not very clear what heterogeneous mean here. </w:t>
      </w:r>
    </w:p>
  </w:comment>
  <w:comment w:id="155" w:author="Chen Liao" w:date="2020-06-23T07:17:00Z" w:initials="MOU">
    <w:p w14:paraId="51D36EA9" w14:textId="0965B524" w:rsidR="00FA4BAC" w:rsidRDefault="00FA4BAC">
      <w:pPr>
        <w:pStyle w:val="CommentText"/>
      </w:pPr>
      <w:r>
        <w:rPr>
          <w:rStyle w:val="CommentReference"/>
        </w:rPr>
        <w:annotationRef/>
      </w:r>
      <w:r>
        <w:t>It is confusing. Primarily, it is unclear why a “good fit” with R2 0.8 can only explain 5% of the variance.</w:t>
      </w:r>
    </w:p>
  </w:comment>
  <w:comment w:id="156" w:author="Guillem Santamaria Aguilar" w:date="2020-07-06T01:51:00Z" w:initials="GSA">
    <w:p w14:paraId="33249C45" w14:textId="151E8073" w:rsidR="00FA4BAC" w:rsidRDefault="00FA4BAC">
      <w:pPr>
        <w:pStyle w:val="CommentText"/>
      </w:pPr>
      <w:r>
        <w:rPr>
          <w:rStyle w:val="CommentReference"/>
        </w:rPr>
        <w:annotationRef/>
      </w:r>
      <w:r>
        <w:t>The R2 of 0.8 corresponds to the full model, the model has the predictor component, which includes the variance correlated with the response variable, and 3 components that are orthogonal to the predictor one. The predictor component only includes 5% of the total variance of the data, the rest of the variance of the data is orthogonal to this component (intra group).</w:t>
      </w:r>
    </w:p>
  </w:comment>
  <w:comment w:id="171" w:author="yjy" w:date="2020-07-10T01:39:00Z" w:initials="y">
    <w:p w14:paraId="47DA6574" w14:textId="74C08843" w:rsidR="00FA4BAC" w:rsidRDefault="00FA4BAC">
      <w:pPr>
        <w:pStyle w:val="CommentText"/>
      </w:pPr>
      <w:r>
        <w:rPr>
          <w:rStyle w:val="CommentReference"/>
        </w:rPr>
        <w:annotationRef/>
      </w:r>
      <w:r>
        <w:t xml:space="preserve">Maybe directly show the method used here. Is it </w:t>
      </w:r>
      <w:r w:rsidRPr="00825252">
        <w:rPr>
          <w:sz w:val="22"/>
          <w:szCs w:val="22"/>
        </w:rPr>
        <w:t>Mann-Whitney U test</w:t>
      </w:r>
      <w:r>
        <w:rPr>
          <w:sz w:val="22"/>
          <w:szCs w:val="22"/>
        </w:rPr>
        <w:t>?</w:t>
      </w:r>
    </w:p>
  </w:comment>
  <w:comment w:id="186" w:author="yjy" w:date="2020-07-10T00:05:00Z" w:initials="y">
    <w:p w14:paraId="7654993B" w14:textId="3054A985" w:rsidR="00FA4BAC" w:rsidRDefault="00FA4BAC">
      <w:pPr>
        <w:pStyle w:val="CommentText"/>
      </w:pPr>
      <w:r>
        <w:rPr>
          <w:rStyle w:val="CommentReference"/>
        </w:rPr>
        <w:annotationRef/>
      </w:r>
      <w:r>
        <w:t>Please check the format of this reference</w:t>
      </w:r>
    </w:p>
  </w:comment>
  <w:comment w:id="346" w:author="yjy" w:date="2020-07-10T02:36:00Z" w:initials="y">
    <w:p w14:paraId="2AFD3272" w14:textId="3B1878F6" w:rsidR="00FA4BAC" w:rsidRDefault="00FA4BAC">
      <w:pPr>
        <w:pStyle w:val="CommentText"/>
      </w:pPr>
      <w:r>
        <w:rPr>
          <w:rStyle w:val="CommentReference"/>
        </w:rPr>
        <w:annotationRef/>
      </w:r>
      <w:r>
        <w:t xml:space="preserve">Does the higher gamma </w:t>
      </w:r>
      <w:r w:rsidRPr="00145ED1">
        <w:rPr>
          <w:iCs/>
        </w:rPr>
        <w:t>Glutamylcysteine</w:t>
      </w:r>
      <w:r>
        <w:rPr>
          <w:iCs/>
        </w:rPr>
        <w:t xml:space="preserve"> level mean low level of glytathione?</w:t>
      </w:r>
    </w:p>
  </w:comment>
  <w:comment w:id="361" w:author="yjy" w:date="2020-07-10T02:42:00Z" w:initials="y">
    <w:p w14:paraId="4615E5DB" w14:textId="4C7409D5" w:rsidR="00FA4BAC" w:rsidRDefault="00FA4BAC">
      <w:pPr>
        <w:pStyle w:val="CommentText"/>
      </w:pPr>
      <w:r>
        <w:rPr>
          <w:rStyle w:val="CommentReference"/>
        </w:rPr>
        <w:annotationRef/>
      </w:r>
      <w:r>
        <w:t xml:space="preserve">Hi </w:t>
      </w:r>
      <w:r>
        <w:t>Guillem, could you put the concentration of each component here? Also we need to add succinate growth curve.</w:t>
      </w:r>
    </w:p>
  </w:comment>
  <w:comment w:id="411" w:author="yjy" w:date="2020-07-10T02:44:00Z" w:initials="y">
    <w:p w14:paraId="727D03A6" w14:textId="03EB631E" w:rsidR="00FA4BAC" w:rsidRDefault="00FA4BAC">
      <w:pPr>
        <w:pStyle w:val="CommentText"/>
      </w:pPr>
      <w:r>
        <w:rPr>
          <w:rStyle w:val="CommentReference"/>
        </w:rPr>
        <w:annotationRef/>
      </w:r>
      <w:r>
        <w:t>Chen</w:t>
      </w:r>
    </w:p>
  </w:comment>
  <w:comment w:id="447" w:author="yjy" w:date="2020-07-10T02:43:00Z" w:initials="y">
    <w:p w14:paraId="66A50D64" w14:textId="402BFC5B" w:rsidR="00FA4BAC" w:rsidRDefault="00FA4BAC">
      <w:pPr>
        <w:pStyle w:val="CommentText"/>
      </w:pPr>
      <w:r>
        <w:rPr>
          <w:rStyle w:val="CommentReference"/>
        </w:rPr>
        <w:annotationRef/>
      </w:r>
      <w:r>
        <w:t>Chen, could you prepare the supplementary file 3?</w:t>
      </w:r>
    </w:p>
  </w:comment>
  <w:comment w:id="456" w:author="Chen Liao" w:date="2020-06-25T10:20:00Z" w:initials="MOU">
    <w:p w14:paraId="4D45B39B" w14:textId="2D774265" w:rsidR="00FA4BAC" w:rsidRDefault="00FA4BAC">
      <w:pPr>
        <w:pStyle w:val="CommentText"/>
      </w:pPr>
      <w:r>
        <w:rPr>
          <w:rStyle w:val="CommentReference"/>
        </w:rPr>
        <w:annotationRef/>
      </w:r>
      <w:r>
        <w:rPr>
          <w:rStyle w:val="CommentReference"/>
        </w:rPr>
        <w:t xml:space="preserve">Larger font size would be easier for reading. including axes </w:t>
      </w:r>
      <w:r>
        <w:rPr>
          <w:rStyle w:val="CommentReference"/>
        </w:rPr>
        <w:t>lable, ticks, strain names, and symbols.</w:t>
      </w:r>
    </w:p>
  </w:comment>
  <w:comment w:id="457" w:author="Chen Liao" w:date="2020-06-25T11:03:00Z" w:initials="MOU">
    <w:p w14:paraId="789C1750" w14:textId="556D17D5" w:rsidR="00FA4BAC" w:rsidRDefault="00FA4BAC">
      <w:pPr>
        <w:pStyle w:val="CommentText"/>
      </w:pPr>
      <w:r>
        <w:rPr>
          <w:rStyle w:val="CommentReference"/>
        </w:rPr>
        <w:annotationRef/>
      </w:r>
      <w:r>
        <w:t xml:space="preserve">It is not obvious to me why </w:t>
      </w:r>
      <w:r>
        <w:t>maxLength is the best feature. It is highly correlated with skeleton, perimeter and areaPercentage. If this is true, then we can say that these four features are highly correlated and we chose maxLength as a representative.</w:t>
      </w:r>
    </w:p>
  </w:comment>
  <w:comment w:id="462" w:author="Chen Liao" w:date="2020-06-25T13:50:00Z" w:initials="MOU">
    <w:p w14:paraId="4B8BBDAC" w14:textId="4B9E3F7F" w:rsidR="00FA4BAC" w:rsidRDefault="00FA4BAC">
      <w:pPr>
        <w:pStyle w:val="CommentText"/>
      </w:pPr>
      <w:r>
        <w:rPr>
          <w:rStyle w:val="CommentReference"/>
        </w:rPr>
        <w:annotationRef/>
      </w:r>
      <w:r>
        <w:t>Guillem, please check if this is accurate</w:t>
      </w:r>
    </w:p>
  </w:comment>
  <w:comment w:id="463" w:author="Chen Liao" w:date="2020-06-22T22:23:00Z" w:initials="MOU">
    <w:p w14:paraId="5A6C46E3" w14:textId="2AAA9003" w:rsidR="00FA4BAC" w:rsidRDefault="00FA4BAC">
      <w:pPr>
        <w:pStyle w:val="CommentText"/>
      </w:pPr>
      <w:r>
        <w:rPr>
          <w:rStyle w:val="CommentReference"/>
        </w:rPr>
        <w:annotationRef/>
      </w:r>
      <w:r>
        <w:t>panel (A) is not discussed in the manuscript</w:t>
      </w:r>
    </w:p>
  </w:comment>
  <w:comment w:id="464" w:author="Guillem Santamaria Aguilar" w:date="2020-07-06T01:56:00Z" w:initials="GSA">
    <w:p w14:paraId="645D88BD" w14:textId="7857AC2B" w:rsidR="00FA4BAC" w:rsidRDefault="00FA4BAC">
      <w:pPr>
        <w:pStyle w:val="CommentText"/>
      </w:pPr>
      <w:r>
        <w:rPr>
          <w:rStyle w:val="CommentReference"/>
        </w:rPr>
        <w:annotationRef/>
      </w:r>
      <w:r>
        <w:t xml:space="preserve">I added a couple of lines talking about this panel, but I’m not sure if they’re really necessary, maybe this figure should go to supplementary data. </w:t>
      </w:r>
    </w:p>
  </w:comment>
  <w:comment w:id="465" w:author="Chen Liao" w:date="2020-06-22T16:52:00Z" w:initials="MOU">
    <w:p w14:paraId="7D607E6B" w14:textId="1BB9CE7E" w:rsidR="00FA4BAC" w:rsidRDefault="00FA4BAC">
      <w:pPr>
        <w:pStyle w:val="CommentText"/>
      </w:pPr>
      <w:r>
        <w:rPr>
          <w:rStyle w:val="CommentReference"/>
        </w:rPr>
        <w:annotationRef/>
      </w:r>
      <w:r>
        <w:t>it is very difficult to read the labels</w:t>
      </w:r>
    </w:p>
  </w:comment>
  <w:comment w:id="466" w:author="yjy" w:date="2020-07-10T02:51:00Z" w:initials="y">
    <w:p w14:paraId="26211341" w14:textId="54A7DAB8" w:rsidR="00FA4BAC" w:rsidRDefault="00FA4BAC">
      <w:pPr>
        <w:pStyle w:val="CommentText"/>
      </w:pPr>
      <w:r>
        <w:rPr>
          <w:rStyle w:val="CommentReference"/>
        </w:rPr>
        <w:annotationRef/>
      </w:r>
      <w:r>
        <w:t>Maybe we can at least decide that if a compound is present in TCA cycle, we do not include it in another pathway.</w:t>
      </w:r>
    </w:p>
  </w:comment>
  <w:comment w:id="467" w:author="Chen Liao" w:date="2020-06-25T10:27:00Z" w:initials="MOU">
    <w:p w14:paraId="2E7E1C08" w14:textId="760BF6CB" w:rsidR="00FA4BAC" w:rsidRDefault="00FA4BAC">
      <w:pPr>
        <w:pStyle w:val="CommentText"/>
      </w:pPr>
      <w:r>
        <w:rPr>
          <w:rStyle w:val="CommentReference"/>
        </w:rPr>
        <w:annotationRef/>
      </w:r>
      <w:r>
        <w:t>Panel B: would it be possible to empirically choose just one pathway that each metabolite is mostly associated with? For example, we can associate succinate with TCA cycle even though it may be involved in other metabolism. I felt that the information is redundant if metabolites are associated with more than one pathway.</w:t>
      </w:r>
    </w:p>
  </w:comment>
  <w:comment w:id="468" w:author="Guillem Santamaria Aguilar" w:date="2020-07-06T01:57:00Z" w:initials="GSA">
    <w:p w14:paraId="5674F8FD" w14:textId="1E9B9567" w:rsidR="00FA4BAC" w:rsidRDefault="00FA4BAC">
      <w:pPr>
        <w:pStyle w:val="CommentText"/>
      </w:pPr>
      <w:r>
        <w:rPr>
          <w:rStyle w:val="CommentReference"/>
        </w:rPr>
        <w:annotationRef/>
      </w:r>
      <w:r>
        <w:t xml:space="preserve">Yes, I feel the same, but how can we chose how to associate each compound to only one pathway if it’s present in many?? </w:t>
      </w:r>
    </w:p>
  </w:comment>
  <w:comment w:id="469" w:author="Chen Liao" w:date="2020-06-25T10:26:00Z" w:initials="MOU">
    <w:p w14:paraId="26F417B6" w14:textId="5793C203" w:rsidR="00FA4BAC" w:rsidRDefault="00FA4BAC">
      <w:pPr>
        <w:pStyle w:val="CommentText"/>
      </w:pPr>
      <w:r>
        <w:rPr>
          <w:rStyle w:val="CommentReference"/>
        </w:rPr>
        <w:annotationRef/>
      </w:r>
      <w:r>
        <w:t>again, font sizes too small in A and C</w:t>
      </w:r>
    </w:p>
  </w:comment>
  <w:comment w:id="470" w:author="Chen Liao" w:date="2020-06-23T09:32:00Z" w:initials="MOU">
    <w:p w14:paraId="20ECB842" w14:textId="060FCB3A" w:rsidR="00FA4BAC" w:rsidRDefault="00FA4BAC">
      <w:pPr>
        <w:pStyle w:val="CommentText"/>
      </w:pPr>
      <w:r>
        <w:rPr>
          <w:rStyle w:val="CommentReference"/>
        </w:rPr>
        <w:annotationRef/>
      </w:r>
      <w:r>
        <w:t>it would be helpful to indicate, at the top of panel B, negative values mean higher metabolite level in non-producers and positive values mean  higher levels in producers</w:t>
      </w:r>
    </w:p>
  </w:comment>
  <w:comment w:id="471" w:author="Chen Liao" w:date="2020-06-25T19:09:00Z" w:initials="MOU">
    <w:p w14:paraId="460F9DE6" w14:textId="513BCA88" w:rsidR="00FA4BAC" w:rsidRDefault="00FA4BAC">
      <w:pPr>
        <w:pStyle w:val="CommentText"/>
      </w:pPr>
      <w:r>
        <w:rPr>
          <w:rStyle w:val="CommentReference"/>
        </w:rPr>
        <w:annotationRef/>
      </w:r>
      <w:r>
        <w:t>would it be possible to show the concept that “rhamnolipid production is controlled by nutrient cues, cell density and redox homeostasis” in the figure?</w:t>
      </w:r>
    </w:p>
  </w:comment>
  <w:comment w:id="472" w:author="Chen Liao" w:date="2020-06-25T19:09:00Z" w:initials="MOU">
    <w:p w14:paraId="58D462B9" w14:textId="64EF2948" w:rsidR="00FA4BAC" w:rsidRDefault="00FA4BAC">
      <w:pPr>
        <w:pStyle w:val="CommentText"/>
      </w:pPr>
      <w:r>
        <w:rPr>
          <w:rStyle w:val="CommentReference"/>
        </w:rPr>
        <w:annotationRef/>
      </w:r>
      <w:r>
        <w:t>panel C seems to be off topic.</w:t>
      </w:r>
    </w:p>
  </w:comment>
  <w:comment w:id="475" w:author="Joao Xavier" w:date="2020-07-08T10:53:00Z" w:initials="JX">
    <w:p w14:paraId="5CA0A128" w14:textId="1E4B7E23" w:rsidR="00FA4BAC" w:rsidRDefault="00FA4BAC">
      <w:pPr>
        <w:pStyle w:val="CommentText"/>
      </w:pPr>
      <w:r>
        <w:rPr>
          <w:rStyle w:val="CommentReference"/>
        </w:rPr>
        <w:annotationRef/>
      </w:r>
      <w:r>
        <w:t>There is no panel C described in the caption.</w:t>
      </w:r>
    </w:p>
  </w:comment>
  <w:comment w:id="518" w:author="yjy" w:date="2020-07-10T03:37:00Z" w:initials="y">
    <w:p w14:paraId="0DFA12ED" w14:textId="2C8C7DE4" w:rsidR="00FA4BAC" w:rsidRDefault="00FA4BAC">
      <w:pPr>
        <w:pStyle w:val="CommentText"/>
      </w:pPr>
      <w:r>
        <w:rPr>
          <w:rStyle w:val="CommentReference"/>
        </w:rPr>
        <w:annotationRef/>
      </w:r>
      <w:r>
        <w:t>Guillem, please check to see if colored table is allowed.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EF51DD" w15:done="0"/>
  <w15:commentEx w15:paraId="6FE81675" w15:done="0"/>
  <w15:commentEx w15:paraId="10EE058F" w15:done="0"/>
  <w15:commentEx w15:paraId="0EC8CDE2" w15:done="0"/>
  <w15:commentEx w15:paraId="51D36EA9" w15:done="0"/>
  <w15:commentEx w15:paraId="33249C45" w15:paraIdParent="51D36EA9" w15:done="0"/>
  <w15:commentEx w15:paraId="47DA6574" w15:done="0"/>
  <w15:commentEx w15:paraId="7654993B" w15:done="0"/>
  <w15:commentEx w15:paraId="2AFD3272" w15:done="0"/>
  <w15:commentEx w15:paraId="4615E5DB" w15:done="0"/>
  <w15:commentEx w15:paraId="727D03A6" w15:done="0"/>
  <w15:commentEx w15:paraId="66A50D64" w15:done="0"/>
  <w15:commentEx w15:paraId="4D45B39B" w15:done="0"/>
  <w15:commentEx w15:paraId="789C1750" w15:done="0"/>
  <w15:commentEx w15:paraId="4B8BBDAC" w15:done="1"/>
  <w15:commentEx w15:paraId="5A6C46E3" w15:done="0"/>
  <w15:commentEx w15:paraId="645D88BD" w15:paraIdParent="5A6C46E3" w15:done="0"/>
  <w15:commentEx w15:paraId="7D607E6B" w15:done="1"/>
  <w15:commentEx w15:paraId="26211341" w15:done="0"/>
  <w15:commentEx w15:paraId="2E7E1C08" w15:done="0"/>
  <w15:commentEx w15:paraId="5674F8FD" w15:paraIdParent="2E7E1C08" w15:done="0"/>
  <w15:commentEx w15:paraId="26F417B6" w15:done="1"/>
  <w15:commentEx w15:paraId="20ECB842" w15:done="1"/>
  <w15:commentEx w15:paraId="460F9DE6" w15:done="0"/>
  <w15:commentEx w15:paraId="58D462B9" w15:done="0"/>
  <w15:commentEx w15:paraId="5CA0A128" w15:done="0"/>
  <w15:commentEx w15:paraId="0DFA12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0241C" w16cex:dateUtc="2020-07-08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EF51DD" w16cid:durableId="22B6B0E2"/>
  <w16cid:commentId w16cid:paraId="6FE81675" w16cid:durableId="22B6B0E3"/>
  <w16cid:commentId w16cid:paraId="10EE058F" w16cid:durableId="22B6B0E4"/>
  <w16cid:commentId w16cid:paraId="0EC8CDE2" w16cid:durableId="22B6B0E5"/>
  <w16cid:commentId w16cid:paraId="51D36EA9" w16cid:durableId="229C2AF7"/>
  <w16cid:commentId w16cid:paraId="33249C45" w16cid:durableId="22AD0233"/>
  <w16cid:commentId w16cid:paraId="47DA6574" w16cid:durableId="22B6B0E8"/>
  <w16cid:commentId w16cid:paraId="7654993B" w16cid:durableId="22B6B0E9"/>
  <w16cid:commentId w16cid:paraId="2AFD3272" w16cid:durableId="22B6B0EA"/>
  <w16cid:commentId w16cid:paraId="4615E5DB" w16cid:durableId="22B6B0EB"/>
  <w16cid:commentId w16cid:paraId="727D03A6" w16cid:durableId="22B6B0EC"/>
  <w16cid:commentId w16cid:paraId="66A50D64" w16cid:durableId="22B6B0ED"/>
  <w16cid:commentId w16cid:paraId="4D45B39B" w16cid:durableId="229EF903"/>
  <w16cid:commentId w16cid:paraId="789C1750" w16cid:durableId="229F02F5"/>
  <w16cid:commentId w16cid:paraId="4B8BBDAC" w16cid:durableId="229F2A20"/>
  <w16cid:commentId w16cid:paraId="5A6C46E3" w16cid:durableId="229BADD1"/>
  <w16cid:commentId w16cid:paraId="645D88BD" w16cid:durableId="22AD033D"/>
  <w16cid:commentId w16cid:paraId="7D607E6B" w16cid:durableId="229B6065"/>
  <w16cid:commentId w16cid:paraId="26211341" w16cid:durableId="22B6B0F4"/>
  <w16cid:commentId w16cid:paraId="2E7E1C08" w16cid:durableId="229EFAAC"/>
  <w16cid:commentId w16cid:paraId="5674F8FD" w16cid:durableId="22AD039E"/>
  <w16cid:commentId w16cid:paraId="26F417B6" w16cid:durableId="229EFA52"/>
  <w16cid:commentId w16cid:paraId="20ECB842" w16cid:durableId="229C4AC1"/>
  <w16cid:commentId w16cid:paraId="460F9DE6" w16cid:durableId="229F7506"/>
  <w16cid:commentId w16cid:paraId="58D462B9" w16cid:durableId="229F74FE"/>
  <w16cid:commentId w16cid:paraId="5CA0A128" w16cid:durableId="22B0241C"/>
  <w16cid:commentId w16cid:paraId="0DFA12ED" w16cid:durableId="22B6B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480F7" w14:textId="77777777" w:rsidR="00FD7D23" w:rsidRDefault="00FD7D23" w:rsidP="001531A5">
      <w:r>
        <w:separator/>
      </w:r>
    </w:p>
  </w:endnote>
  <w:endnote w:type="continuationSeparator" w:id="0">
    <w:p w14:paraId="7BB3008C" w14:textId="77777777" w:rsidR="00FD7D23" w:rsidRDefault="00FD7D23" w:rsidP="00153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BAB373" w14:textId="77777777" w:rsidR="00FD7D23" w:rsidRDefault="00FD7D23" w:rsidP="001531A5">
      <w:r>
        <w:separator/>
      </w:r>
    </w:p>
  </w:footnote>
  <w:footnote w:type="continuationSeparator" w:id="0">
    <w:p w14:paraId="2E80190A" w14:textId="77777777" w:rsidR="00FD7D23" w:rsidRDefault="00FD7D23" w:rsidP="001531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4E33CE"/>
    <w:multiLevelType w:val="hybridMultilevel"/>
    <w:tmpl w:val="19E8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illem Santamaria Aguilar">
    <w15:presenceInfo w15:providerId="Windows Live" w15:userId="61205570e638ae2d"/>
  </w15:person>
  <w15:person w15:author="Joao Xavier">
    <w15:presenceInfo w15:providerId="None" w15:userId="Joao Xavi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5E4E"/>
    <w:rsid w:val="00003455"/>
    <w:rsid w:val="0000361D"/>
    <w:rsid w:val="000050C2"/>
    <w:rsid w:val="00005438"/>
    <w:rsid w:val="00006E06"/>
    <w:rsid w:val="0000738C"/>
    <w:rsid w:val="00011D68"/>
    <w:rsid w:val="0001347E"/>
    <w:rsid w:val="00015275"/>
    <w:rsid w:val="00016B28"/>
    <w:rsid w:val="0002448C"/>
    <w:rsid w:val="00024D98"/>
    <w:rsid w:val="00027F39"/>
    <w:rsid w:val="00030614"/>
    <w:rsid w:val="00030964"/>
    <w:rsid w:val="00030C13"/>
    <w:rsid w:val="00031CB0"/>
    <w:rsid w:val="000330D9"/>
    <w:rsid w:val="0003333B"/>
    <w:rsid w:val="000349D7"/>
    <w:rsid w:val="00036C2E"/>
    <w:rsid w:val="00036D53"/>
    <w:rsid w:val="000376B6"/>
    <w:rsid w:val="000405B9"/>
    <w:rsid w:val="00040967"/>
    <w:rsid w:val="00040E21"/>
    <w:rsid w:val="00041773"/>
    <w:rsid w:val="00041873"/>
    <w:rsid w:val="00042926"/>
    <w:rsid w:val="000435A6"/>
    <w:rsid w:val="00043C39"/>
    <w:rsid w:val="00043FCB"/>
    <w:rsid w:val="00046FBF"/>
    <w:rsid w:val="00047E9A"/>
    <w:rsid w:val="00050220"/>
    <w:rsid w:val="000502C9"/>
    <w:rsid w:val="000507EB"/>
    <w:rsid w:val="000525AC"/>
    <w:rsid w:val="00052FAA"/>
    <w:rsid w:val="00053541"/>
    <w:rsid w:val="0005386A"/>
    <w:rsid w:val="00054590"/>
    <w:rsid w:val="0005486D"/>
    <w:rsid w:val="000548EE"/>
    <w:rsid w:val="000551B2"/>
    <w:rsid w:val="00055243"/>
    <w:rsid w:val="000576CC"/>
    <w:rsid w:val="000613DD"/>
    <w:rsid w:val="0006548A"/>
    <w:rsid w:val="0006625C"/>
    <w:rsid w:val="000671E6"/>
    <w:rsid w:val="00071267"/>
    <w:rsid w:val="00071E2A"/>
    <w:rsid w:val="000724DF"/>
    <w:rsid w:val="000725B3"/>
    <w:rsid w:val="000727EB"/>
    <w:rsid w:val="000737B2"/>
    <w:rsid w:val="00081252"/>
    <w:rsid w:val="00082230"/>
    <w:rsid w:val="00082BC4"/>
    <w:rsid w:val="00085753"/>
    <w:rsid w:val="00085B75"/>
    <w:rsid w:val="00085ED5"/>
    <w:rsid w:val="000861A0"/>
    <w:rsid w:val="00086CBD"/>
    <w:rsid w:val="00087B1B"/>
    <w:rsid w:val="0009446B"/>
    <w:rsid w:val="000966E5"/>
    <w:rsid w:val="000975D7"/>
    <w:rsid w:val="00097683"/>
    <w:rsid w:val="000976AC"/>
    <w:rsid w:val="000A0F5D"/>
    <w:rsid w:val="000A341D"/>
    <w:rsid w:val="000A3665"/>
    <w:rsid w:val="000A4FFB"/>
    <w:rsid w:val="000A5B1E"/>
    <w:rsid w:val="000A788A"/>
    <w:rsid w:val="000B088D"/>
    <w:rsid w:val="000B1735"/>
    <w:rsid w:val="000B17A3"/>
    <w:rsid w:val="000B1E04"/>
    <w:rsid w:val="000B202C"/>
    <w:rsid w:val="000B2D9C"/>
    <w:rsid w:val="000B43EB"/>
    <w:rsid w:val="000B4E8F"/>
    <w:rsid w:val="000B69C3"/>
    <w:rsid w:val="000B734C"/>
    <w:rsid w:val="000B7932"/>
    <w:rsid w:val="000B7CD2"/>
    <w:rsid w:val="000C2512"/>
    <w:rsid w:val="000C3CE5"/>
    <w:rsid w:val="000C4FBF"/>
    <w:rsid w:val="000C74A6"/>
    <w:rsid w:val="000D0365"/>
    <w:rsid w:val="000D17F9"/>
    <w:rsid w:val="000D2F75"/>
    <w:rsid w:val="000D334C"/>
    <w:rsid w:val="000D4A34"/>
    <w:rsid w:val="000D5EDA"/>
    <w:rsid w:val="000D5EE4"/>
    <w:rsid w:val="000D73A2"/>
    <w:rsid w:val="000D7D8E"/>
    <w:rsid w:val="000E05DD"/>
    <w:rsid w:val="000E1378"/>
    <w:rsid w:val="000E21DB"/>
    <w:rsid w:val="000E3E25"/>
    <w:rsid w:val="000E586D"/>
    <w:rsid w:val="000F3078"/>
    <w:rsid w:val="000F36D5"/>
    <w:rsid w:val="000F4EF6"/>
    <w:rsid w:val="00102438"/>
    <w:rsid w:val="0010395B"/>
    <w:rsid w:val="00103A11"/>
    <w:rsid w:val="001049E9"/>
    <w:rsid w:val="00105B66"/>
    <w:rsid w:val="0010612E"/>
    <w:rsid w:val="0010688C"/>
    <w:rsid w:val="00110030"/>
    <w:rsid w:val="00113E9A"/>
    <w:rsid w:val="001167F3"/>
    <w:rsid w:val="001170FF"/>
    <w:rsid w:val="00117189"/>
    <w:rsid w:val="00117F3E"/>
    <w:rsid w:val="00120995"/>
    <w:rsid w:val="00120D28"/>
    <w:rsid w:val="0012152C"/>
    <w:rsid w:val="001225EA"/>
    <w:rsid w:val="001239F1"/>
    <w:rsid w:val="00123D60"/>
    <w:rsid w:val="001256FC"/>
    <w:rsid w:val="001311B5"/>
    <w:rsid w:val="00131FBD"/>
    <w:rsid w:val="00132695"/>
    <w:rsid w:val="00132E7B"/>
    <w:rsid w:val="0013318C"/>
    <w:rsid w:val="00133BC9"/>
    <w:rsid w:val="001344E6"/>
    <w:rsid w:val="00137A49"/>
    <w:rsid w:val="00142176"/>
    <w:rsid w:val="00142269"/>
    <w:rsid w:val="0014241C"/>
    <w:rsid w:val="0014435C"/>
    <w:rsid w:val="00145ED1"/>
    <w:rsid w:val="00150DCB"/>
    <w:rsid w:val="001531A5"/>
    <w:rsid w:val="00155167"/>
    <w:rsid w:val="00155CC0"/>
    <w:rsid w:val="00156326"/>
    <w:rsid w:val="00156E16"/>
    <w:rsid w:val="00157B46"/>
    <w:rsid w:val="001603D6"/>
    <w:rsid w:val="00161DAA"/>
    <w:rsid w:val="001623B2"/>
    <w:rsid w:val="00162750"/>
    <w:rsid w:val="00163DA4"/>
    <w:rsid w:val="00164E47"/>
    <w:rsid w:val="001650BE"/>
    <w:rsid w:val="00167507"/>
    <w:rsid w:val="001678FB"/>
    <w:rsid w:val="00170410"/>
    <w:rsid w:val="00174B75"/>
    <w:rsid w:val="00174DFB"/>
    <w:rsid w:val="001756F6"/>
    <w:rsid w:val="00176145"/>
    <w:rsid w:val="00180698"/>
    <w:rsid w:val="001836A3"/>
    <w:rsid w:val="001847D4"/>
    <w:rsid w:val="00186224"/>
    <w:rsid w:val="00190720"/>
    <w:rsid w:val="00191DF0"/>
    <w:rsid w:val="00196C78"/>
    <w:rsid w:val="001A02C9"/>
    <w:rsid w:val="001A0C28"/>
    <w:rsid w:val="001A17F1"/>
    <w:rsid w:val="001A1A0B"/>
    <w:rsid w:val="001A2A0A"/>
    <w:rsid w:val="001A409A"/>
    <w:rsid w:val="001A481D"/>
    <w:rsid w:val="001A4D3E"/>
    <w:rsid w:val="001A582D"/>
    <w:rsid w:val="001A64C9"/>
    <w:rsid w:val="001A693D"/>
    <w:rsid w:val="001A7372"/>
    <w:rsid w:val="001B3158"/>
    <w:rsid w:val="001B337F"/>
    <w:rsid w:val="001B37F1"/>
    <w:rsid w:val="001B504A"/>
    <w:rsid w:val="001B5191"/>
    <w:rsid w:val="001B712B"/>
    <w:rsid w:val="001B786C"/>
    <w:rsid w:val="001C2BF8"/>
    <w:rsid w:val="001C2F61"/>
    <w:rsid w:val="001C4655"/>
    <w:rsid w:val="001D088C"/>
    <w:rsid w:val="001D0EC6"/>
    <w:rsid w:val="001D1E19"/>
    <w:rsid w:val="001D4AB6"/>
    <w:rsid w:val="001D6287"/>
    <w:rsid w:val="001E1B46"/>
    <w:rsid w:val="001E20BA"/>
    <w:rsid w:val="001E3000"/>
    <w:rsid w:val="001E3A70"/>
    <w:rsid w:val="001E52FF"/>
    <w:rsid w:val="001E5905"/>
    <w:rsid w:val="001E6840"/>
    <w:rsid w:val="001F00D4"/>
    <w:rsid w:val="001F1D5C"/>
    <w:rsid w:val="001F21DE"/>
    <w:rsid w:val="001F2D5A"/>
    <w:rsid w:val="001F3870"/>
    <w:rsid w:val="001F390D"/>
    <w:rsid w:val="001F51A5"/>
    <w:rsid w:val="001F645F"/>
    <w:rsid w:val="001F68AA"/>
    <w:rsid w:val="002002ED"/>
    <w:rsid w:val="00202333"/>
    <w:rsid w:val="002045CD"/>
    <w:rsid w:val="002060DA"/>
    <w:rsid w:val="00206637"/>
    <w:rsid w:val="002113B6"/>
    <w:rsid w:val="002132BF"/>
    <w:rsid w:val="00214481"/>
    <w:rsid w:val="00215400"/>
    <w:rsid w:val="00215BE6"/>
    <w:rsid w:val="00217DCA"/>
    <w:rsid w:val="00217E29"/>
    <w:rsid w:val="002201F0"/>
    <w:rsid w:val="002234B9"/>
    <w:rsid w:val="002241A6"/>
    <w:rsid w:val="00225320"/>
    <w:rsid w:val="002262A2"/>
    <w:rsid w:val="00226FF3"/>
    <w:rsid w:val="00227966"/>
    <w:rsid w:val="00231821"/>
    <w:rsid w:val="00236660"/>
    <w:rsid w:val="00240553"/>
    <w:rsid w:val="0024069D"/>
    <w:rsid w:val="00242022"/>
    <w:rsid w:val="002457A3"/>
    <w:rsid w:val="002466A5"/>
    <w:rsid w:val="002473D8"/>
    <w:rsid w:val="0024794E"/>
    <w:rsid w:val="002507CE"/>
    <w:rsid w:val="00251605"/>
    <w:rsid w:val="00251F44"/>
    <w:rsid w:val="0025370F"/>
    <w:rsid w:val="00253FBE"/>
    <w:rsid w:val="00254232"/>
    <w:rsid w:val="00254727"/>
    <w:rsid w:val="00256AFB"/>
    <w:rsid w:val="00257B2A"/>
    <w:rsid w:val="00257EB8"/>
    <w:rsid w:val="00257FB6"/>
    <w:rsid w:val="002627DF"/>
    <w:rsid w:val="00263CEE"/>
    <w:rsid w:val="002644CA"/>
    <w:rsid w:val="00264E25"/>
    <w:rsid w:val="0026754E"/>
    <w:rsid w:val="0027123D"/>
    <w:rsid w:val="0027387E"/>
    <w:rsid w:val="002740F3"/>
    <w:rsid w:val="00275278"/>
    <w:rsid w:val="00275D40"/>
    <w:rsid w:val="00277868"/>
    <w:rsid w:val="00277D36"/>
    <w:rsid w:val="00277FC7"/>
    <w:rsid w:val="00281CEF"/>
    <w:rsid w:val="00283735"/>
    <w:rsid w:val="00283BFE"/>
    <w:rsid w:val="00284474"/>
    <w:rsid w:val="0028499C"/>
    <w:rsid w:val="0028590E"/>
    <w:rsid w:val="002862CA"/>
    <w:rsid w:val="00291BEF"/>
    <w:rsid w:val="00291FE2"/>
    <w:rsid w:val="0029299F"/>
    <w:rsid w:val="0029316E"/>
    <w:rsid w:val="00296814"/>
    <w:rsid w:val="002977C8"/>
    <w:rsid w:val="00297994"/>
    <w:rsid w:val="002A0586"/>
    <w:rsid w:val="002A1821"/>
    <w:rsid w:val="002A357D"/>
    <w:rsid w:val="002A4468"/>
    <w:rsid w:val="002A52C4"/>
    <w:rsid w:val="002A5E13"/>
    <w:rsid w:val="002B13DE"/>
    <w:rsid w:val="002B283F"/>
    <w:rsid w:val="002B290C"/>
    <w:rsid w:val="002B64D4"/>
    <w:rsid w:val="002B76E6"/>
    <w:rsid w:val="002C1C56"/>
    <w:rsid w:val="002C2779"/>
    <w:rsid w:val="002C4B20"/>
    <w:rsid w:val="002C4F88"/>
    <w:rsid w:val="002C52AE"/>
    <w:rsid w:val="002C5CA4"/>
    <w:rsid w:val="002D2BE7"/>
    <w:rsid w:val="002D2FC3"/>
    <w:rsid w:val="002D5206"/>
    <w:rsid w:val="002D5C12"/>
    <w:rsid w:val="002D7613"/>
    <w:rsid w:val="002E0656"/>
    <w:rsid w:val="002E15FD"/>
    <w:rsid w:val="002E1C30"/>
    <w:rsid w:val="002E297E"/>
    <w:rsid w:val="002E2BEE"/>
    <w:rsid w:val="002E32FE"/>
    <w:rsid w:val="002E428A"/>
    <w:rsid w:val="002E5277"/>
    <w:rsid w:val="002E54DA"/>
    <w:rsid w:val="002E5F3C"/>
    <w:rsid w:val="002F0045"/>
    <w:rsid w:val="002F02B9"/>
    <w:rsid w:val="002F1369"/>
    <w:rsid w:val="002F17F0"/>
    <w:rsid w:val="002F2EE2"/>
    <w:rsid w:val="002F3D55"/>
    <w:rsid w:val="002F4A1D"/>
    <w:rsid w:val="002F4AEA"/>
    <w:rsid w:val="002F5C6C"/>
    <w:rsid w:val="00301793"/>
    <w:rsid w:val="00301B11"/>
    <w:rsid w:val="003031D8"/>
    <w:rsid w:val="003035EA"/>
    <w:rsid w:val="00305658"/>
    <w:rsid w:val="00305A1A"/>
    <w:rsid w:val="00306A00"/>
    <w:rsid w:val="00306CC7"/>
    <w:rsid w:val="003073F6"/>
    <w:rsid w:val="003128D4"/>
    <w:rsid w:val="0031457A"/>
    <w:rsid w:val="003149E7"/>
    <w:rsid w:val="0031555F"/>
    <w:rsid w:val="00315F1E"/>
    <w:rsid w:val="00316DE9"/>
    <w:rsid w:val="00317828"/>
    <w:rsid w:val="00317899"/>
    <w:rsid w:val="0032159B"/>
    <w:rsid w:val="00321A03"/>
    <w:rsid w:val="00321F84"/>
    <w:rsid w:val="00322766"/>
    <w:rsid w:val="003230EE"/>
    <w:rsid w:val="00324FD2"/>
    <w:rsid w:val="003258F6"/>
    <w:rsid w:val="003275E4"/>
    <w:rsid w:val="00327637"/>
    <w:rsid w:val="0033092B"/>
    <w:rsid w:val="00330FB0"/>
    <w:rsid w:val="00334AAC"/>
    <w:rsid w:val="00335603"/>
    <w:rsid w:val="003356C1"/>
    <w:rsid w:val="0033649D"/>
    <w:rsid w:val="00336BD8"/>
    <w:rsid w:val="00336C5F"/>
    <w:rsid w:val="003405CC"/>
    <w:rsid w:val="00340937"/>
    <w:rsid w:val="00341835"/>
    <w:rsid w:val="00345454"/>
    <w:rsid w:val="0034562E"/>
    <w:rsid w:val="0034564A"/>
    <w:rsid w:val="00345EFD"/>
    <w:rsid w:val="003466D1"/>
    <w:rsid w:val="00346C32"/>
    <w:rsid w:val="003504AC"/>
    <w:rsid w:val="00350A2D"/>
    <w:rsid w:val="00350B94"/>
    <w:rsid w:val="00350E15"/>
    <w:rsid w:val="00352241"/>
    <w:rsid w:val="003525AD"/>
    <w:rsid w:val="00355073"/>
    <w:rsid w:val="00356406"/>
    <w:rsid w:val="00357F00"/>
    <w:rsid w:val="003601AC"/>
    <w:rsid w:val="0036032D"/>
    <w:rsid w:val="00360B52"/>
    <w:rsid w:val="00360EF8"/>
    <w:rsid w:val="00360FB8"/>
    <w:rsid w:val="00362523"/>
    <w:rsid w:val="0036290B"/>
    <w:rsid w:val="003656D6"/>
    <w:rsid w:val="00366728"/>
    <w:rsid w:val="00366807"/>
    <w:rsid w:val="00367034"/>
    <w:rsid w:val="00367AA9"/>
    <w:rsid w:val="00370105"/>
    <w:rsid w:val="00370408"/>
    <w:rsid w:val="00370B24"/>
    <w:rsid w:val="00371EDA"/>
    <w:rsid w:val="00371EE0"/>
    <w:rsid w:val="0037271E"/>
    <w:rsid w:val="0037291E"/>
    <w:rsid w:val="0037352F"/>
    <w:rsid w:val="00374D55"/>
    <w:rsid w:val="003758EC"/>
    <w:rsid w:val="00380BED"/>
    <w:rsid w:val="00382913"/>
    <w:rsid w:val="00383ACF"/>
    <w:rsid w:val="003903E8"/>
    <w:rsid w:val="0039056F"/>
    <w:rsid w:val="00392A88"/>
    <w:rsid w:val="00393397"/>
    <w:rsid w:val="003944C0"/>
    <w:rsid w:val="003959E0"/>
    <w:rsid w:val="00395CEE"/>
    <w:rsid w:val="00395D51"/>
    <w:rsid w:val="0039743C"/>
    <w:rsid w:val="003A01D6"/>
    <w:rsid w:val="003A080F"/>
    <w:rsid w:val="003A234A"/>
    <w:rsid w:val="003A26EF"/>
    <w:rsid w:val="003B4BB1"/>
    <w:rsid w:val="003B5BC5"/>
    <w:rsid w:val="003B776A"/>
    <w:rsid w:val="003C27F8"/>
    <w:rsid w:val="003C2975"/>
    <w:rsid w:val="003C47CB"/>
    <w:rsid w:val="003C4943"/>
    <w:rsid w:val="003C4DDE"/>
    <w:rsid w:val="003C5EFB"/>
    <w:rsid w:val="003C5F0D"/>
    <w:rsid w:val="003C73C6"/>
    <w:rsid w:val="003D062E"/>
    <w:rsid w:val="003D23F5"/>
    <w:rsid w:val="003D350B"/>
    <w:rsid w:val="003D44A1"/>
    <w:rsid w:val="003D5AE9"/>
    <w:rsid w:val="003E0D6B"/>
    <w:rsid w:val="003E19F7"/>
    <w:rsid w:val="003E3069"/>
    <w:rsid w:val="003E32AE"/>
    <w:rsid w:val="003E47F0"/>
    <w:rsid w:val="003E5A8B"/>
    <w:rsid w:val="003E764D"/>
    <w:rsid w:val="003E77B5"/>
    <w:rsid w:val="003E7B07"/>
    <w:rsid w:val="003E7EF3"/>
    <w:rsid w:val="003F03F2"/>
    <w:rsid w:val="003F17D9"/>
    <w:rsid w:val="003F3A78"/>
    <w:rsid w:val="003F63F9"/>
    <w:rsid w:val="003F6C29"/>
    <w:rsid w:val="004001BC"/>
    <w:rsid w:val="004008C3"/>
    <w:rsid w:val="004013E2"/>
    <w:rsid w:val="00401B53"/>
    <w:rsid w:val="00404117"/>
    <w:rsid w:val="004061D7"/>
    <w:rsid w:val="004061E6"/>
    <w:rsid w:val="004070F8"/>
    <w:rsid w:val="00407C45"/>
    <w:rsid w:val="004108D0"/>
    <w:rsid w:val="004112B5"/>
    <w:rsid w:val="00414B2A"/>
    <w:rsid w:val="00416929"/>
    <w:rsid w:val="00417E50"/>
    <w:rsid w:val="004209AC"/>
    <w:rsid w:val="00420B65"/>
    <w:rsid w:val="00423982"/>
    <w:rsid w:val="00423EEC"/>
    <w:rsid w:val="004245E8"/>
    <w:rsid w:val="00424CCF"/>
    <w:rsid w:val="00424D95"/>
    <w:rsid w:val="00426377"/>
    <w:rsid w:val="00427152"/>
    <w:rsid w:val="00427BD6"/>
    <w:rsid w:val="00430212"/>
    <w:rsid w:val="00431151"/>
    <w:rsid w:val="00431644"/>
    <w:rsid w:val="0043244C"/>
    <w:rsid w:val="00432EE3"/>
    <w:rsid w:val="00433915"/>
    <w:rsid w:val="00434A86"/>
    <w:rsid w:val="004364B7"/>
    <w:rsid w:val="00436ADF"/>
    <w:rsid w:val="00440791"/>
    <w:rsid w:val="00441C7A"/>
    <w:rsid w:val="00443A82"/>
    <w:rsid w:val="0044447E"/>
    <w:rsid w:val="00444A4B"/>
    <w:rsid w:val="0044615A"/>
    <w:rsid w:val="00446350"/>
    <w:rsid w:val="00446655"/>
    <w:rsid w:val="004466A4"/>
    <w:rsid w:val="00446D18"/>
    <w:rsid w:val="00451BAB"/>
    <w:rsid w:val="00452AEC"/>
    <w:rsid w:val="00453E6B"/>
    <w:rsid w:val="0045784F"/>
    <w:rsid w:val="00460360"/>
    <w:rsid w:val="004606DD"/>
    <w:rsid w:val="00463370"/>
    <w:rsid w:val="00464B5D"/>
    <w:rsid w:val="0046559B"/>
    <w:rsid w:val="00465B49"/>
    <w:rsid w:val="00467405"/>
    <w:rsid w:val="00467F85"/>
    <w:rsid w:val="0047000F"/>
    <w:rsid w:val="0047013F"/>
    <w:rsid w:val="004701FD"/>
    <w:rsid w:val="004706B1"/>
    <w:rsid w:val="0047172A"/>
    <w:rsid w:val="0047250C"/>
    <w:rsid w:val="004753BC"/>
    <w:rsid w:val="00475C0C"/>
    <w:rsid w:val="0047678A"/>
    <w:rsid w:val="0047692B"/>
    <w:rsid w:val="00477FBB"/>
    <w:rsid w:val="0048073F"/>
    <w:rsid w:val="004813C2"/>
    <w:rsid w:val="00481FB7"/>
    <w:rsid w:val="00482296"/>
    <w:rsid w:val="0048647B"/>
    <w:rsid w:val="00487ABA"/>
    <w:rsid w:val="00491530"/>
    <w:rsid w:val="004918BE"/>
    <w:rsid w:val="00492F3E"/>
    <w:rsid w:val="00493DDC"/>
    <w:rsid w:val="004966A5"/>
    <w:rsid w:val="004A0F7A"/>
    <w:rsid w:val="004A39F0"/>
    <w:rsid w:val="004A407B"/>
    <w:rsid w:val="004A44C7"/>
    <w:rsid w:val="004A7B59"/>
    <w:rsid w:val="004B2862"/>
    <w:rsid w:val="004B3381"/>
    <w:rsid w:val="004B36F1"/>
    <w:rsid w:val="004B45F4"/>
    <w:rsid w:val="004B48EF"/>
    <w:rsid w:val="004B605E"/>
    <w:rsid w:val="004B65C3"/>
    <w:rsid w:val="004B6D96"/>
    <w:rsid w:val="004B71F1"/>
    <w:rsid w:val="004C0B0C"/>
    <w:rsid w:val="004C0B1B"/>
    <w:rsid w:val="004C1DE2"/>
    <w:rsid w:val="004C56A6"/>
    <w:rsid w:val="004C66C9"/>
    <w:rsid w:val="004C6F8C"/>
    <w:rsid w:val="004C73E2"/>
    <w:rsid w:val="004D2939"/>
    <w:rsid w:val="004D5B3C"/>
    <w:rsid w:val="004D6637"/>
    <w:rsid w:val="004D7787"/>
    <w:rsid w:val="004D787D"/>
    <w:rsid w:val="004E0C49"/>
    <w:rsid w:val="004E11D9"/>
    <w:rsid w:val="004E1D0C"/>
    <w:rsid w:val="004E1E58"/>
    <w:rsid w:val="004E3111"/>
    <w:rsid w:val="004E3B94"/>
    <w:rsid w:val="004E47BA"/>
    <w:rsid w:val="004E557C"/>
    <w:rsid w:val="004E55C1"/>
    <w:rsid w:val="004E5A85"/>
    <w:rsid w:val="004F276E"/>
    <w:rsid w:val="004F34FE"/>
    <w:rsid w:val="004F4621"/>
    <w:rsid w:val="004F47FA"/>
    <w:rsid w:val="004F5124"/>
    <w:rsid w:val="00501673"/>
    <w:rsid w:val="00502D9F"/>
    <w:rsid w:val="0050468F"/>
    <w:rsid w:val="00504B3B"/>
    <w:rsid w:val="005074F1"/>
    <w:rsid w:val="00510BBA"/>
    <w:rsid w:val="00510CBB"/>
    <w:rsid w:val="00510CD6"/>
    <w:rsid w:val="005116EE"/>
    <w:rsid w:val="00513D82"/>
    <w:rsid w:val="00513FFA"/>
    <w:rsid w:val="00514990"/>
    <w:rsid w:val="00515CBD"/>
    <w:rsid w:val="0051630F"/>
    <w:rsid w:val="00516632"/>
    <w:rsid w:val="005168CC"/>
    <w:rsid w:val="0052044B"/>
    <w:rsid w:val="00520717"/>
    <w:rsid w:val="00521462"/>
    <w:rsid w:val="005217D3"/>
    <w:rsid w:val="00523C69"/>
    <w:rsid w:val="00523E47"/>
    <w:rsid w:val="00524138"/>
    <w:rsid w:val="00525083"/>
    <w:rsid w:val="005258A2"/>
    <w:rsid w:val="00525AEF"/>
    <w:rsid w:val="005268F8"/>
    <w:rsid w:val="00526CCF"/>
    <w:rsid w:val="005273DC"/>
    <w:rsid w:val="005310CB"/>
    <w:rsid w:val="00531246"/>
    <w:rsid w:val="005315E3"/>
    <w:rsid w:val="005321A3"/>
    <w:rsid w:val="005323DA"/>
    <w:rsid w:val="00532D2F"/>
    <w:rsid w:val="00534A97"/>
    <w:rsid w:val="005371A1"/>
    <w:rsid w:val="005377B4"/>
    <w:rsid w:val="00540198"/>
    <w:rsid w:val="00540C57"/>
    <w:rsid w:val="0054159E"/>
    <w:rsid w:val="00541CF7"/>
    <w:rsid w:val="00542862"/>
    <w:rsid w:val="00543560"/>
    <w:rsid w:val="00543C90"/>
    <w:rsid w:val="00544914"/>
    <w:rsid w:val="00544CB6"/>
    <w:rsid w:val="00546340"/>
    <w:rsid w:val="00550E32"/>
    <w:rsid w:val="005516D3"/>
    <w:rsid w:val="00551CBC"/>
    <w:rsid w:val="0055302B"/>
    <w:rsid w:val="005544EF"/>
    <w:rsid w:val="005565B2"/>
    <w:rsid w:val="005575EB"/>
    <w:rsid w:val="00560D78"/>
    <w:rsid w:val="00561DC2"/>
    <w:rsid w:val="00563885"/>
    <w:rsid w:val="00563E68"/>
    <w:rsid w:val="005651C8"/>
    <w:rsid w:val="0056583B"/>
    <w:rsid w:val="00570335"/>
    <w:rsid w:val="00570E21"/>
    <w:rsid w:val="00573DAE"/>
    <w:rsid w:val="005755E2"/>
    <w:rsid w:val="005765D7"/>
    <w:rsid w:val="00576A3B"/>
    <w:rsid w:val="00581411"/>
    <w:rsid w:val="00582EBA"/>
    <w:rsid w:val="005837DC"/>
    <w:rsid w:val="00584B8A"/>
    <w:rsid w:val="00586287"/>
    <w:rsid w:val="005876F0"/>
    <w:rsid w:val="0059258A"/>
    <w:rsid w:val="00592F9F"/>
    <w:rsid w:val="0059509C"/>
    <w:rsid w:val="005955D0"/>
    <w:rsid w:val="005959E3"/>
    <w:rsid w:val="00595FCF"/>
    <w:rsid w:val="00596699"/>
    <w:rsid w:val="005969AA"/>
    <w:rsid w:val="005972E6"/>
    <w:rsid w:val="00597B3D"/>
    <w:rsid w:val="005A13B1"/>
    <w:rsid w:val="005A220B"/>
    <w:rsid w:val="005A4A6F"/>
    <w:rsid w:val="005A5D62"/>
    <w:rsid w:val="005A75E4"/>
    <w:rsid w:val="005B08FE"/>
    <w:rsid w:val="005B3598"/>
    <w:rsid w:val="005B47F4"/>
    <w:rsid w:val="005B629D"/>
    <w:rsid w:val="005B6B17"/>
    <w:rsid w:val="005B7C99"/>
    <w:rsid w:val="005C139E"/>
    <w:rsid w:val="005C1B82"/>
    <w:rsid w:val="005C2158"/>
    <w:rsid w:val="005C29C2"/>
    <w:rsid w:val="005C2FCA"/>
    <w:rsid w:val="005C357E"/>
    <w:rsid w:val="005D166A"/>
    <w:rsid w:val="005D16C3"/>
    <w:rsid w:val="005D2012"/>
    <w:rsid w:val="005D2B86"/>
    <w:rsid w:val="005D3209"/>
    <w:rsid w:val="005D3C1F"/>
    <w:rsid w:val="005D4090"/>
    <w:rsid w:val="005D4164"/>
    <w:rsid w:val="005D5719"/>
    <w:rsid w:val="005D5EFA"/>
    <w:rsid w:val="005D6F61"/>
    <w:rsid w:val="005E0966"/>
    <w:rsid w:val="005E0C9D"/>
    <w:rsid w:val="005E2B92"/>
    <w:rsid w:val="005E2EA7"/>
    <w:rsid w:val="005E300C"/>
    <w:rsid w:val="005E361C"/>
    <w:rsid w:val="005E3777"/>
    <w:rsid w:val="005E3EAF"/>
    <w:rsid w:val="005E5DE4"/>
    <w:rsid w:val="005E6576"/>
    <w:rsid w:val="005E706A"/>
    <w:rsid w:val="005E75EE"/>
    <w:rsid w:val="005F2385"/>
    <w:rsid w:val="005F3315"/>
    <w:rsid w:val="005F3C0C"/>
    <w:rsid w:val="005F3E42"/>
    <w:rsid w:val="005F4F58"/>
    <w:rsid w:val="005F5DC8"/>
    <w:rsid w:val="005F5FA3"/>
    <w:rsid w:val="005F7DE0"/>
    <w:rsid w:val="00600AA7"/>
    <w:rsid w:val="00605010"/>
    <w:rsid w:val="00605684"/>
    <w:rsid w:val="0060608A"/>
    <w:rsid w:val="006147B5"/>
    <w:rsid w:val="006159BA"/>
    <w:rsid w:val="00615A81"/>
    <w:rsid w:val="00615D65"/>
    <w:rsid w:val="00620CC0"/>
    <w:rsid w:val="00622537"/>
    <w:rsid w:val="00623E62"/>
    <w:rsid w:val="00626E46"/>
    <w:rsid w:val="006271A5"/>
    <w:rsid w:val="00627881"/>
    <w:rsid w:val="00627F2F"/>
    <w:rsid w:val="00630178"/>
    <w:rsid w:val="00630B9A"/>
    <w:rsid w:val="006312FF"/>
    <w:rsid w:val="00632109"/>
    <w:rsid w:val="006338E3"/>
    <w:rsid w:val="0063636A"/>
    <w:rsid w:val="00636BDA"/>
    <w:rsid w:val="006371D3"/>
    <w:rsid w:val="00641446"/>
    <w:rsid w:val="0064204B"/>
    <w:rsid w:val="006449DA"/>
    <w:rsid w:val="00645273"/>
    <w:rsid w:val="00645422"/>
    <w:rsid w:val="00645C69"/>
    <w:rsid w:val="006461F0"/>
    <w:rsid w:val="00647753"/>
    <w:rsid w:val="006477DC"/>
    <w:rsid w:val="0065538C"/>
    <w:rsid w:val="00655E4E"/>
    <w:rsid w:val="00660CCA"/>
    <w:rsid w:val="00662459"/>
    <w:rsid w:val="00663096"/>
    <w:rsid w:val="006639C2"/>
    <w:rsid w:val="00666C65"/>
    <w:rsid w:val="00670904"/>
    <w:rsid w:val="006722D3"/>
    <w:rsid w:val="006723CA"/>
    <w:rsid w:val="00673781"/>
    <w:rsid w:val="00675791"/>
    <w:rsid w:val="00675975"/>
    <w:rsid w:val="00677C99"/>
    <w:rsid w:val="00680022"/>
    <w:rsid w:val="006813C1"/>
    <w:rsid w:val="00682521"/>
    <w:rsid w:val="00684214"/>
    <w:rsid w:val="00684879"/>
    <w:rsid w:val="00684DE7"/>
    <w:rsid w:val="006853E3"/>
    <w:rsid w:val="00686C67"/>
    <w:rsid w:val="00686D59"/>
    <w:rsid w:val="0069127B"/>
    <w:rsid w:val="00694BC9"/>
    <w:rsid w:val="006960F9"/>
    <w:rsid w:val="00697299"/>
    <w:rsid w:val="006A0068"/>
    <w:rsid w:val="006A05EC"/>
    <w:rsid w:val="006A063C"/>
    <w:rsid w:val="006A0D7E"/>
    <w:rsid w:val="006A13A7"/>
    <w:rsid w:val="006A278F"/>
    <w:rsid w:val="006A2A68"/>
    <w:rsid w:val="006A3549"/>
    <w:rsid w:val="006A4275"/>
    <w:rsid w:val="006A552A"/>
    <w:rsid w:val="006A6709"/>
    <w:rsid w:val="006A692F"/>
    <w:rsid w:val="006B345C"/>
    <w:rsid w:val="006B34C3"/>
    <w:rsid w:val="006B3F50"/>
    <w:rsid w:val="006B6432"/>
    <w:rsid w:val="006B64FB"/>
    <w:rsid w:val="006B7AD8"/>
    <w:rsid w:val="006C19E3"/>
    <w:rsid w:val="006C4662"/>
    <w:rsid w:val="006C4691"/>
    <w:rsid w:val="006C592D"/>
    <w:rsid w:val="006C7300"/>
    <w:rsid w:val="006C7668"/>
    <w:rsid w:val="006D184D"/>
    <w:rsid w:val="006D2CFC"/>
    <w:rsid w:val="006D39BE"/>
    <w:rsid w:val="006D3CCF"/>
    <w:rsid w:val="006D707E"/>
    <w:rsid w:val="006E050F"/>
    <w:rsid w:val="006E147E"/>
    <w:rsid w:val="006E3B31"/>
    <w:rsid w:val="006E4FD7"/>
    <w:rsid w:val="006E5923"/>
    <w:rsid w:val="006E60AA"/>
    <w:rsid w:val="006E6809"/>
    <w:rsid w:val="006E6D20"/>
    <w:rsid w:val="006E7140"/>
    <w:rsid w:val="006F03BB"/>
    <w:rsid w:val="006F0585"/>
    <w:rsid w:val="006F2A85"/>
    <w:rsid w:val="006F328D"/>
    <w:rsid w:val="006F330F"/>
    <w:rsid w:val="006F3384"/>
    <w:rsid w:val="006F4EC9"/>
    <w:rsid w:val="006F7DD6"/>
    <w:rsid w:val="0070000E"/>
    <w:rsid w:val="00704873"/>
    <w:rsid w:val="00705526"/>
    <w:rsid w:val="00705E14"/>
    <w:rsid w:val="00706088"/>
    <w:rsid w:val="007063DC"/>
    <w:rsid w:val="00706F27"/>
    <w:rsid w:val="00710197"/>
    <w:rsid w:val="00710517"/>
    <w:rsid w:val="007138A4"/>
    <w:rsid w:val="007141C1"/>
    <w:rsid w:val="007148BB"/>
    <w:rsid w:val="00714E7E"/>
    <w:rsid w:val="007172D4"/>
    <w:rsid w:val="00717919"/>
    <w:rsid w:val="0072012B"/>
    <w:rsid w:val="00721CD7"/>
    <w:rsid w:val="0072231D"/>
    <w:rsid w:val="007224A2"/>
    <w:rsid w:val="00723F93"/>
    <w:rsid w:val="00726417"/>
    <w:rsid w:val="00726CE9"/>
    <w:rsid w:val="007272A4"/>
    <w:rsid w:val="007300C0"/>
    <w:rsid w:val="007318D0"/>
    <w:rsid w:val="00732750"/>
    <w:rsid w:val="00732D10"/>
    <w:rsid w:val="00733E31"/>
    <w:rsid w:val="0073403C"/>
    <w:rsid w:val="00735E64"/>
    <w:rsid w:val="00736033"/>
    <w:rsid w:val="00736427"/>
    <w:rsid w:val="007369D4"/>
    <w:rsid w:val="00741E62"/>
    <w:rsid w:val="0074207A"/>
    <w:rsid w:val="0074530D"/>
    <w:rsid w:val="00747795"/>
    <w:rsid w:val="007504A3"/>
    <w:rsid w:val="007519E1"/>
    <w:rsid w:val="00752C95"/>
    <w:rsid w:val="0075378D"/>
    <w:rsid w:val="007542F8"/>
    <w:rsid w:val="0075614D"/>
    <w:rsid w:val="0075784B"/>
    <w:rsid w:val="00760363"/>
    <w:rsid w:val="00760878"/>
    <w:rsid w:val="00761E07"/>
    <w:rsid w:val="0076250D"/>
    <w:rsid w:val="00762791"/>
    <w:rsid w:val="007676A0"/>
    <w:rsid w:val="00767C9B"/>
    <w:rsid w:val="00772496"/>
    <w:rsid w:val="007745EE"/>
    <w:rsid w:val="00774644"/>
    <w:rsid w:val="00774F21"/>
    <w:rsid w:val="00775871"/>
    <w:rsid w:val="00775ED6"/>
    <w:rsid w:val="00776B02"/>
    <w:rsid w:val="007775FC"/>
    <w:rsid w:val="00780872"/>
    <w:rsid w:val="00781A3F"/>
    <w:rsid w:val="00781F23"/>
    <w:rsid w:val="00782DCE"/>
    <w:rsid w:val="007834EE"/>
    <w:rsid w:val="00784EB0"/>
    <w:rsid w:val="0078737B"/>
    <w:rsid w:val="00787765"/>
    <w:rsid w:val="007900E1"/>
    <w:rsid w:val="00790E08"/>
    <w:rsid w:val="00791AC1"/>
    <w:rsid w:val="007927E1"/>
    <w:rsid w:val="00792B33"/>
    <w:rsid w:val="007942FE"/>
    <w:rsid w:val="00794B34"/>
    <w:rsid w:val="00795822"/>
    <w:rsid w:val="00797598"/>
    <w:rsid w:val="007A0024"/>
    <w:rsid w:val="007A0AA3"/>
    <w:rsid w:val="007A12DD"/>
    <w:rsid w:val="007A28FD"/>
    <w:rsid w:val="007A5FD7"/>
    <w:rsid w:val="007B0201"/>
    <w:rsid w:val="007B0F64"/>
    <w:rsid w:val="007B25D1"/>
    <w:rsid w:val="007B3C51"/>
    <w:rsid w:val="007B3C73"/>
    <w:rsid w:val="007B49A0"/>
    <w:rsid w:val="007C53D9"/>
    <w:rsid w:val="007C697E"/>
    <w:rsid w:val="007D1B7F"/>
    <w:rsid w:val="007D2141"/>
    <w:rsid w:val="007D29E1"/>
    <w:rsid w:val="007D50B7"/>
    <w:rsid w:val="007D5657"/>
    <w:rsid w:val="007D5A2D"/>
    <w:rsid w:val="007D6674"/>
    <w:rsid w:val="007D6F4D"/>
    <w:rsid w:val="007D7BC1"/>
    <w:rsid w:val="007D7E23"/>
    <w:rsid w:val="007E0902"/>
    <w:rsid w:val="007E0EA5"/>
    <w:rsid w:val="007E149F"/>
    <w:rsid w:val="007E5149"/>
    <w:rsid w:val="007E74D9"/>
    <w:rsid w:val="007F3200"/>
    <w:rsid w:val="007F3D9F"/>
    <w:rsid w:val="007F408E"/>
    <w:rsid w:val="007F40B4"/>
    <w:rsid w:val="007F4E46"/>
    <w:rsid w:val="00800889"/>
    <w:rsid w:val="00801B44"/>
    <w:rsid w:val="0080537D"/>
    <w:rsid w:val="00805C1D"/>
    <w:rsid w:val="0080642F"/>
    <w:rsid w:val="00806DF8"/>
    <w:rsid w:val="00806EF4"/>
    <w:rsid w:val="008105B4"/>
    <w:rsid w:val="0081064A"/>
    <w:rsid w:val="008140FF"/>
    <w:rsid w:val="00814D2E"/>
    <w:rsid w:val="00815099"/>
    <w:rsid w:val="00815A97"/>
    <w:rsid w:val="00817B6B"/>
    <w:rsid w:val="008200A6"/>
    <w:rsid w:val="00820A44"/>
    <w:rsid w:val="00822B60"/>
    <w:rsid w:val="0082365C"/>
    <w:rsid w:val="00823F5B"/>
    <w:rsid w:val="008248BD"/>
    <w:rsid w:val="00824F36"/>
    <w:rsid w:val="00825252"/>
    <w:rsid w:val="00830B37"/>
    <w:rsid w:val="00831D07"/>
    <w:rsid w:val="00831EAB"/>
    <w:rsid w:val="00832488"/>
    <w:rsid w:val="00834192"/>
    <w:rsid w:val="00836351"/>
    <w:rsid w:val="0083768F"/>
    <w:rsid w:val="00847A66"/>
    <w:rsid w:val="00850733"/>
    <w:rsid w:val="00851893"/>
    <w:rsid w:val="00852645"/>
    <w:rsid w:val="0085272A"/>
    <w:rsid w:val="00854029"/>
    <w:rsid w:val="008574D6"/>
    <w:rsid w:val="00862C1D"/>
    <w:rsid w:val="00863618"/>
    <w:rsid w:val="00864D1E"/>
    <w:rsid w:val="00866670"/>
    <w:rsid w:val="008700E3"/>
    <w:rsid w:val="008715E6"/>
    <w:rsid w:val="008719E1"/>
    <w:rsid w:val="008740EE"/>
    <w:rsid w:val="00874169"/>
    <w:rsid w:val="00874D4F"/>
    <w:rsid w:val="00874D95"/>
    <w:rsid w:val="008765E7"/>
    <w:rsid w:val="00877D95"/>
    <w:rsid w:val="008829A9"/>
    <w:rsid w:val="00885025"/>
    <w:rsid w:val="008860A3"/>
    <w:rsid w:val="00886C63"/>
    <w:rsid w:val="00886EC8"/>
    <w:rsid w:val="0088750B"/>
    <w:rsid w:val="008877DC"/>
    <w:rsid w:val="00890DCF"/>
    <w:rsid w:val="00891959"/>
    <w:rsid w:val="008930B6"/>
    <w:rsid w:val="008957ED"/>
    <w:rsid w:val="00895F7D"/>
    <w:rsid w:val="008A0276"/>
    <w:rsid w:val="008A1BDF"/>
    <w:rsid w:val="008A3241"/>
    <w:rsid w:val="008A4894"/>
    <w:rsid w:val="008A5A2F"/>
    <w:rsid w:val="008A63B6"/>
    <w:rsid w:val="008B0B84"/>
    <w:rsid w:val="008B22D5"/>
    <w:rsid w:val="008C0232"/>
    <w:rsid w:val="008C187D"/>
    <w:rsid w:val="008C2A98"/>
    <w:rsid w:val="008C3C42"/>
    <w:rsid w:val="008C3CBB"/>
    <w:rsid w:val="008C493E"/>
    <w:rsid w:val="008C4FD3"/>
    <w:rsid w:val="008C764A"/>
    <w:rsid w:val="008C779B"/>
    <w:rsid w:val="008C7D68"/>
    <w:rsid w:val="008D0977"/>
    <w:rsid w:val="008D46D7"/>
    <w:rsid w:val="008D4727"/>
    <w:rsid w:val="008D68E8"/>
    <w:rsid w:val="008D7043"/>
    <w:rsid w:val="008E062A"/>
    <w:rsid w:val="008E1778"/>
    <w:rsid w:val="008E25CA"/>
    <w:rsid w:val="008E2ED6"/>
    <w:rsid w:val="008E3F4E"/>
    <w:rsid w:val="008E4C23"/>
    <w:rsid w:val="008E552D"/>
    <w:rsid w:val="008E7E3C"/>
    <w:rsid w:val="008F0C46"/>
    <w:rsid w:val="008F3208"/>
    <w:rsid w:val="008F5DA2"/>
    <w:rsid w:val="008F71F6"/>
    <w:rsid w:val="009015BB"/>
    <w:rsid w:val="009015DA"/>
    <w:rsid w:val="009018C2"/>
    <w:rsid w:val="009024A9"/>
    <w:rsid w:val="0090271D"/>
    <w:rsid w:val="009029F8"/>
    <w:rsid w:val="00902FB4"/>
    <w:rsid w:val="00903467"/>
    <w:rsid w:val="00903EF7"/>
    <w:rsid w:val="00904C65"/>
    <w:rsid w:val="00910BAF"/>
    <w:rsid w:val="0091137A"/>
    <w:rsid w:val="00912067"/>
    <w:rsid w:val="009127F7"/>
    <w:rsid w:val="00913916"/>
    <w:rsid w:val="00913AD4"/>
    <w:rsid w:val="0091739C"/>
    <w:rsid w:val="00917490"/>
    <w:rsid w:val="009178AF"/>
    <w:rsid w:val="00920839"/>
    <w:rsid w:val="00924697"/>
    <w:rsid w:val="0092478D"/>
    <w:rsid w:val="00926C5E"/>
    <w:rsid w:val="00927648"/>
    <w:rsid w:val="00927F4C"/>
    <w:rsid w:val="00932C2B"/>
    <w:rsid w:val="009369CF"/>
    <w:rsid w:val="0094079F"/>
    <w:rsid w:val="009413A4"/>
    <w:rsid w:val="009414CA"/>
    <w:rsid w:val="009419C2"/>
    <w:rsid w:val="00942DF5"/>
    <w:rsid w:val="00944310"/>
    <w:rsid w:val="00946A72"/>
    <w:rsid w:val="00947453"/>
    <w:rsid w:val="009500E2"/>
    <w:rsid w:val="009532A1"/>
    <w:rsid w:val="009537C2"/>
    <w:rsid w:val="00953F0D"/>
    <w:rsid w:val="00956710"/>
    <w:rsid w:val="00962733"/>
    <w:rsid w:val="00962E2B"/>
    <w:rsid w:val="009653ED"/>
    <w:rsid w:val="00967746"/>
    <w:rsid w:val="00967887"/>
    <w:rsid w:val="00970F9C"/>
    <w:rsid w:val="009737F3"/>
    <w:rsid w:val="009739B1"/>
    <w:rsid w:val="00973AA6"/>
    <w:rsid w:val="00973C24"/>
    <w:rsid w:val="0097433B"/>
    <w:rsid w:val="00974445"/>
    <w:rsid w:val="00975168"/>
    <w:rsid w:val="00976E2C"/>
    <w:rsid w:val="009776C2"/>
    <w:rsid w:val="009829E0"/>
    <w:rsid w:val="00983908"/>
    <w:rsid w:val="00985885"/>
    <w:rsid w:val="00985BD4"/>
    <w:rsid w:val="0098665D"/>
    <w:rsid w:val="00987D07"/>
    <w:rsid w:val="009901F3"/>
    <w:rsid w:val="00990611"/>
    <w:rsid w:val="0099130B"/>
    <w:rsid w:val="009924E5"/>
    <w:rsid w:val="00992A72"/>
    <w:rsid w:val="00993D6E"/>
    <w:rsid w:val="00995228"/>
    <w:rsid w:val="0099558A"/>
    <w:rsid w:val="009961BE"/>
    <w:rsid w:val="0099628D"/>
    <w:rsid w:val="009966DE"/>
    <w:rsid w:val="0099733C"/>
    <w:rsid w:val="00997ACA"/>
    <w:rsid w:val="00997E9B"/>
    <w:rsid w:val="009A1476"/>
    <w:rsid w:val="009A19A9"/>
    <w:rsid w:val="009A1E0F"/>
    <w:rsid w:val="009A3184"/>
    <w:rsid w:val="009A369C"/>
    <w:rsid w:val="009A3C1F"/>
    <w:rsid w:val="009A5840"/>
    <w:rsid w:val="009A5A60"/>
    <w:rsid w:val="009B2ACF"/>
    <w:rsid w:val="009B2C07"/>
    <w:rsid w:val="009B3DA4"/>
    <w:rsid w:val="009B4018"/>
    <w:rsid w:val="009B4B97"/>
    <w:rsid w:val="009B5D92"/>
    <w:rsid w:val="009B6229"/>
    <w:rsid w:val="009C11C9"/>
    <w:rsid w:val="009C23E6"/>
    <w:rsid w:val="009C260B"/>
    <w:rsid w:val="009C28BF"/>
    <w:rsid w:val="009C2D77"/>
    <w:rsid w:val="009C2FE5"/>
    <w:rsid w:val="009C57A8"/>
    <w:rsid w:val="009D0966"/>
    <w:rsid w:val="009D1660"/>
    <w:rsid w:val="009D1A16"/>
    <w:rsid w:val="009D24DF"/>
    <w:rsid w:val="009D2878"/>
    <w:rsid w:val="009D2F6F"/>
    <w:rsid w:val="009D3698"/>
    <w:rsid w:val="009D39A6"/>
    <w:rsid w:val="009D4684"/>
    <w:rsid w:val="009D56F4"/>
    <w:rsid w:val="009D5D7B"/>
    <w:rsid w:val="009D6386"/>
    <w:rsid w:val="009E193D"/>
    <w:rsid w:val="009E1CCA"/>
    <w:rsid w:val="009E3D8A"/>
    <w:rsid w:val="009E50B3"/>
    <w:rsid w:val="009E5145"/>
    <w:rsid w:val="009E67B6"/>
    <w:rsid w:val="009E75D8"/>
    <w:rsid w:val="009F0390"/>
    <w:rsid w:val="009F06F1"/>
    <w:rsid w:val="009F07F7"/>
    <w:rsid w:val="009F14F0"/>
    <w:rsid w:val="009F3060"/>
    <w:rsid w:val="009F47B5"/>
    <w:rsid w:val="009F63E1"/>
    <w:rsid w:val="009F78EC"/>
    <w:rsid w:val="00A0246B"/>
    <w:rsid w:val="00A0347E"/>
    <w:rsid w:val="00A05166"/>
    <w:rsid w:val="00A06935"/>
    <w:rsid w:val="00A071A7"/>
    <w:rsid w:val="00A102C0"/>
    <w:rsid w:val="00A130FC"/>
    <w:rsid w:val="00A137E1"/>
    <w:rsid w:val="00A13A38"/>
    <w:rsid w:val="00A20697"/>
    <w:rsid w:val="00A20E98"/>
    <w:rsid w:val="00A20FEE"/>
    <w:rsid w:val="00A2113F"/>
    <w:rsid w:val="00A22977"/>
    <w:rsid w:val="00A22BD9"/>
    <w:rsid w:val="00A24CC6"/>
    <w:rsid w:val="00A24DAB"/>
    <w:rsid w:val="00A278C9"/>
    <w:rsid w:val="00A309C1"/>
    <w:rsid w:val="00A30C6D"/>
    <w:rsid w:val="00A32C12"/>
    <w:rsid w:val="00A34124"/>
    <w:rsid w:val="00A34C73"/>
    <w:rsid w:val="00A34E0F"/>
    <w:rsid w:val="00A3544A"/>
    <w:rsid w:val="00A36DDC"/>
    <w:rsid w:val="00A409FC"/>
    <w:rsid w:val="00A425F6"/>
    <w:rsid w:val="00A436AF"/>
    <w:rsid w:val="00A44228"/>
    <w:rsid w:val="00A44394"/>
    <w:rsid w:val="00A45160"/>
    <w:rsid w:val="00A4559C"/>
    <w:rsid w:val="00A4640C"/>
    <w:rsid w:val="00A50043"/>
    <w:rsid w:val="00A5147B"/>
    <w:rsid w:val="00A51CDD"/>
    <w:rsid w:val="00A52571"/>
    <w:rsid w:val="00A53FF1"/>
    <w:rsid w:val="00A542C3"/>
    <w:rsid w:val="00A54BD1"/>
    <w:rsid w:val="00A5669A"/>
    <w:rsid w:val="00A57AF2"/>
    <w:rsid w:val="00A603D5"/>
    <w:rsid w:val="00A61A95"/>
    <w:rsid w:val="00A64041"/>
    <w:rsid w:val="00A64317"/>
    <w:rsid w:val="00A64E61"/>
    <w:rsid w:val="00A66489"/>
    <w:rsid w:val="00A7114C"/>
    <w:rsid w:val="00A72E1C"/>
    <w:rsid w:val="00A73479"/>
    <w:rsid w:val="00A73783"/>
    <w:rsid w:val="00A7415B"/>
    <w:rsid w:val="00A76052"/>
    <w:rsid w:val="00A76784"/>
    <w:rsid w:val="00A774FA"/>
    <w:rsid w:val="00A803F0"/>
    <w:rsid w:val="00A80498"/>
    <w:rsid w:val="00A80F63"/>
    <w:rsid w:val="00A8197D"/>
    <w:rsid w:val="00A87B36"/>
    <w:rsid w:val="00A90DD4"/>
    <w:rsid w:val="00A910AD"/>
    <w:rsid w:val="00A93C4F"/>
    <w:rsid w:val="00A95279"/>
    <w:rsid w:val="00A95898"/>
    <w:rsid w:val="00A95E9A"/>
    <w:rsid w:val="00A96655"/>
    <w:rsid w:val="00A96B60"/>
    <w:rsid w:val="00A97533"/>
    <w:rsid w:val="00AA0664"/>
    <w:rsid w:val="00AA09BA"/>
    <w:rsid w:val="00AA14EE"/>
    <w:rsid w:val="00AA2BAD"/>
    <w:rsid w:val="00AA39A8"/>
    <w:rsid w:val="00AA525B"/>
    <w:rsid w:val="00AA5D0F"/>
    <w:rsid w:val="00AA6AB0"/>
    <w:rsid w:val="00AA760F"/>
    <w:rsid w:val="00AB1A2E"/>
    <w:rsid w:val="00AB23C1"/>
    <w:rsid w:val="00AB2494"/>
    <w:rsid w:val="00AB33B6"/>
    <w:rsid w:val="00AB42C7"/>
    <w:rsid w:val="00AB5FC0"/>
    <w:rsid w:val="00AC3001"/>
    <w:rsid w:val="00AC39B0"/>
    <w:rsid w:val="00AC4798"/>
    <w:rsid w:val="00AC5259"/>
    <w:rsid w:val="00AC5D5A"/>
    <w:rsid w:val="00AC709E"/>
    <w:rsid w:val="00AD07AC"/>
    <w:rsid w:val="00AD0824"/>
    <w:rsid w:val="00AD0A4F"/>
    <w:rsid w:val="00AD1797"/>
    <w:rsid w:val="00AD697C"/>
    <w:rsid w:val="00AD7A54"/>
    <w:rsid w:val="00AE100E"/>
    <w:rsid w:val="00AE1436"/>
    <w:rsid w:val="00AE189A"/>
    <w:rsid w:val="00AE1BBA"/>
    <w:rsid w:val="00AE2F95"/>
    <w:rsid w:val="00AE38D4"/>
    <w:rsid w:val="00AE3F72"/>
    <w:rsid w:val="00AE4DB9"/>
    <w:rsid w:val="00AE565F"/>
    <w:rsid w:val="00AE5E16"/>
    <w:rsid w:val="00AF0564"/>
    <w:rsid w:val="00AF1A83"/>
    <w:rsid w:val="00AF1DBA"/>
    <w:rsid w:val="00AF24F6"/>
    <w:rsid w:val="00AF433D"/>
    <w:rsid w:val="00AF43CF"/>
    <w:rsid w:val="00AF5B17"/>
    <w:rsid w:val="00AF7701"/>
    <w:rsid w:val="00B03CB1"/>
    <w:rsid w:val="00B07085"/>
    <w:rsid w:val="00B1108E"/>
    <w:rsid w:val="00B110FF"/>
    <w:rsid w:val="00B11928"/>
    <w:rsid w:val="00B13A93"/>
    <w:rsid w:val="00B14DEE"/>
    <w:rsid w:val="00B1513B"/>
    <w:rsid w:val="00B16FA9"/>
    <w:rsid w:val="00B17808"/>
    <w:rsid w:val="00B20270"/>
    <w:rsid w:val="00B20DA0"/>
    <w:rsid w:val="00B25F0A"/>
    <w:rsid w:val="00B26783"/>
    <w:rsid w:val="00B2738D"/>
    <w:rsid w:val="00B2767E"/>
    <w:rsid w:val="00B318F4"/>
    <w:rsid w:val="00B31A8E"/>
    <w:rsid w:val="00B337D0"/>
    <w:rsid w:val="00B3612A"/>
    <w:rsid w:val="00B3669B"/>
    <w:rsid w:val="00B3772D"/>
    <w:rsid w:val="00B3782E"/>
    <w:rsid w:val="00B4244A"/>
    <w:rsid w:val="00B42D7A"/>
    <w:rsid w:val="00B4419B"/>
    <w:rsid w:val="00B45741"/>
    <w:rsid w:val="00B457A9"/>
    <w:rsid w:val="00B45E60"/>
    <w:rsid w:val="00B46013"/>
    <w:rsid w:val="00B4640E"/>
    <w:rsid w:val="00B5209C"/>
    <w:rsid w:val="00B53FE4"/>
    <w:rsid w:val="00B55503"/>
    <w:rsid w:val="00B560B3"/>
    <w:rsid w:val="00B5659F"/>
    <w:rsid w:val="00B565C5"/>
    <w:rsid w:val="00B573D4"/>
    <w:rsid w:val="00B57A93"/>
    <w:rsid w:val="00B60C04"/>
    <w:rsid w:val="00B60FB4"/>
    <w:rsid w:val="00B61499"/>
    <w:rsid w:val="00B61C1D"/>
    <w:rsid w:val="00B63BA8"/>
    <w:rsid w:val="00B676B5"/>
    <w:rsid w:val="00B67E08"/>
    <w:rsid w:val="00B67E3C"/>
    <w:rsid w:val="00B7227E"/>
    <w:rsid w:val="00B7251D"/>
    <w:rsid w:val="00B72F77"/>
    <w:rsid w:val="00B746B4"/>
    <w:rsid w:val="00B7496D"/>
    <w:rsid w:val="00B75462"/>
    <w:rsid w:val="00B76223"/>
    <w:rsid w:val="00B76B05"/>
    <w:rsid w:val="00B77814"/>
    <w:rsid w:val="00B81C32"/>
    <w:rsid w:val="00B8367D"/>
    <w:rsid w:val="00B8369F"/>
    <w:rsid w:val="00B84F23"/>
    <w:rsid w:val="00B8763D"/>
    <w:rsid w:val="00B876B1"/>
    <w:rsid w:val="00B939E4"/>
    <w:rsid w:val="00B93E68"/>
    <w:rsid w:val="00B93F16"/>
    <w:rsid w:val="00B9475E"/>
    <w:rsid w:val="00B951CC"/>
    <w:rsid w:val="00B9597D"/>
    <w:rsid w:val="00B95E22"/>
    <w:rsid w:val="00B97F68"/>
    <w:rsid w:val="00BA0C7A"/>
    <w:rsid w:val="00BA1C7D"/>
    <w:rsid w:val="00BA1FB0"/>
    <w:rsid w:val="00BA5DEA"/>
    <w:rsid w:val="00BB2551"/>
    <w:rsid w:val="00BB3581"/>
    <w:rsid w:val="00BB3924"/>
    <w:rsid w:val="00BB5CE7"/>
    <w:rsid w:val="00BC06D9"/>
    <w:rsid w:val="00BC17F1"/>
    <w:rsid w:val="00BC394C"/>
    <w:rsid w:val="00BC4E35"/>
    <w:rsid w:val="00BC56FB"/>
    <w:rsid w:val="00BC5CEC"/>
    <w:rsid w:val="00BC5E4F"/>
    <w:rsid w:val="00BC5E9F"/>
    <w:rsid w:val="00BC6613"/>
    <w:rsid w:val="00BC705F"/>
    <w:rsid w:val="00BC7153"/>
    <w:rsid w:val="00BC737C"/>
    <w:rsid w:val="00BC78DE"/>
    <w:rsid w:val="00BC7BEE"/>
    <w:rsid w:val="00BD0F42"/>
    <w:rsid w:val="00BD196D"/>
    <w:rsid w:val="00BD216B"/>
    <w:rsid w:val="00BD44FB"/>
    <w:rsid w:val="00BD524B"/>
    <w:rsid w:val="00BD5544"/>
    <w:rsid w:val="00BD5853"/>
    <w:rsid w:val="00BD5B7F"/>
    <w:rsid w:val="00BE0C16"/>
    <w:rsid w:val="00BE2A54"/>
    <w:rsid w:val="00BE50BC"/>
    <w:rsid w:val="00BE6F12"/>
    <w:rsid w:val="00BE7588"/>
    <w:rsid w:val="00BF0718"/>
    <w:rsid w:val="00BF0879"/>
    <w:rsid w:val="00BF17A7"/>
    <w:rsid w:val="00BF39C2"/>
    <w:rsid w:val="00BF50AB"/>
    <w:rsid w:val="00BF568D"/>
    <w:rsid w:val="00BF5B45"/>
    <w:rsid w:val="00BF5D4B"/>
    <w:rsid w:val="00BF6473"/>
    <w:rsid w:val="00C02889"/>
    <w:rsid w:val="00C03842"/>
    <w:rsid w:val="00C0512F"/>
    <w:rsid w:val="00C0585C"/>
    <w:rsid w:val="00C0669A"/>
    <w:rsid w:val="00C110F5"/>
    <w:rsid w:val="00C11311"/>
    <w:rsid w:val="00C113B1"/>
    <w:rsid w:val="00C12A51"/>
    <w:rsid w:val="00C13F32"/>
    <w:rsid w:val="00C1530F"/>
    <w:rsid w:val="00C15931"/>
    <w:rsid w:val="00C15C8E"/>
    <w:rsid w:val="00C16289"/>
    <w:rsid w:val="00C20539"/>
    <w:rsid w:val="00C20D63"/>
    <w:rsid w:val="00C21890"/>
    <w:rsid w:val="00C22397"/>
    <w:rsid w:val="00C22A45"/>
    <w:rsid w:val="00C23E90"/>
    <w:rsid w:val="00C25364"/>
    <w:rsid w:val="00C25497"/>
    <w:rsid w:val="00C26232"/>
    <w:rsid w:val="00C27649"/>
    <w:rsid w:val="00C30244"/>
    <w:rsid w:val="00C309D5"/>
    <w:rsid w:val="00C30DAB"/>
    <w:rsid w:val="00C30F7A"/>
    <w:rsid w:val="00C332F1"/>
    <w:rsid w:val="00C33B44"/>
    <w:rsid w:val="00C33FC6"/>
    <w:rsid w:val="00C34952"/>
    <w:rsid w:val="00C35639"/>
    <w:rsid w:val="00C412BA"/>
    <w:rsid w:val="00C41D28"/>
    <w:rsid w:val="00C448EB"/>
    <w:rsid w:val="00C44F8B"/>
    <w:rsid w:val="00C4740A"/>
    <w:rsid w:val="00C52B31"/>
    <w:rsid w:val="00C5405D"/>
    <w:rsid w:val="00C54DEF"/>
    <w:rsid w:val="00C554AE"/>
    <w:rsid w:val="00C55F60"/>
    <w:rsid w:val="00C56C8C"/>
    <w:rsid w:val="00C57D84"/>
    <w:rsid w:val="00C60C15"/>
    <w:rsid w:val="00C6455A"/>
    <w:rsid w:val="00C6493F"/>
    <w:rsid w:val="00C64E2A"/>
    <w:rsid w:val="00C65633"/>
    <w:rsid w:val="00C65E78"/>
    <w:rsid w:val="00C66F43"/>
    <w:rsid w:val="00C676D6"/>
    <w:rsid w:val="00C70D71"/>
    <w:rsid w:val="00C71777"/>
    <w:rsid w:val="00C72631"/>
    <w:rsid w:val="00C727E0"/>
    <w:rsid w:val="00C728BB"/>
    <w:rsid w:val="00C74A9D"/>
    <w:rsid w:val="00C76924"/>
    <w:rsid w:val="00C7789F"/>
    <w:rsid w:val="00C77B4D"/>
    <w:rsid w:val="00C81039"/>
    <w:rsid w:val="00C8364F"/>
    <w:rsid w:val="00C83663"/>
    <w:rsid w:val="00C84724"/>
    <w:rsid w:val="00C878E8"/>
    <w:rsid w:val="00C87CC1"/>
    <w:rsid w:val="00C90525"/>
    <w:rsid w:val="00C94C1E"/>
    <w:rsid w:val="00C94D14"/>
    <w:rsid w:val="00C96538"/>
    <w:rsid w:val="00C96787"/>
    <w:rsid w:val="00C96AC5"/>
    <w:rsid w:val="00C96D42"/>
    <w:rsid w:val="00CA0BA6"/>
    <w:rsid w:val="00CA0D7C"/>
    <w:rsid w:val="00CA18DC"/>
    <w:rsid w:val="00CA48C7"/>
    <w:rsid w:val="00CA78B2"/>
    <w:rsid w:val="00CB2D94"/>
    <w:rsid w:val="00CB3357"/>
    <w:rsid w:val="00CB46CD"/>
    <w:rsid w:val="00CB7D22"/>
    <w:rsid w:val="00CC66BC"/>
    <w:rsid w:val="00CC7D03"/>
    <w:rsid w:val="00CD1525"/>
    <w:rsid w:val="00CD2A6E"/>
    <w:rsid w:val="00CD3763"/>
    <w:rsid w:val="00CD3BA7"/>
    <w:rsid w:val="00CD5390"/>
    <w:rsid w:val="00CD664C"/>
    <w:rsid w:val="00CD7343"/>
    <w:rsid w:val="00CE39D5"/>
    <w:rsid w:val="00CE48A2"/>
    <w:rsid w:val="00CE53EE"/>
    <w:rsid w:val="00CE6EF6"/>
    <w:rsid w:val="00CE7141"/>
    <w:rsid w:val="00CE7730"/>
    <w:rsid w:val="00CE7B71"/>
    <w:rsid w:val="00CF10DE"/>
    <w:rsid w:val="00CF1518"/>
    <w:rsid w:val="00CF169D"/>
    <w:rsid w:val="00CF5114"/>
    <w:rsid w:val="00CF53F3"/>
    <w:rsid w:val="00D000C3"/>
    <w:rsid w:val="00D02650"/>
    <w:rsid w:val="00D02E21"/>
    <w:rsid w:val="00D02EB0"/>
    <w:rsid w:val="00D04AA1"/>
    <w:rsid w:val="00D115C8"/>
    <w:rsid w:val="00D13CEF"/>
    <w:rsid w:val="00D17E67"/>
    <w:rsid w:val="00D202B4"/>
    <w:rsid w:val="00D20F98"/>
    <w:rsid w:val="00D21A9D"/>
    <w:rsid w:val="00D22AC7"/>
    <w:rsid w:val="00D22DF2"/>
    <w:rsid w:val="00D23492"/>
    <w:rsid w:val="00D25A15"/>
    <w:rsid w:val="00D27EFC"/>
    <w:rsid w:val="00D31D85"/>
    <w:rsid w:val="00D3243A"/>
    <w:rsid w:val="00D35E10"/>
    <w:rsid w:val="00D364A2"/>
    <w:rsid w:val="00D369C1"/>
    <w:rsid w:val="00D40D23"/>
    <w:rsid w:val="00D44917"/>
    <w:rsid w:val="00D459EE"/>
    <w:rsid w:val="00D46282"/>
    <w:rsid w:val="00D46C22"/>
    <w:rsid w:val="00D47815"/>
    <w:rsid w:val="00D51052"/>
    <w:rsid w:val="00D56138"/>
    <w:rsid w:val="00D563E0"/>
    <w:rsid w:val="00D56EA2"/>
    <w:rsid w:val="00D5746C"/>
    <w:rsid w:val="00D602EB"/>
    <w:rsid w:val="00D606EE"/>
    <w:rsid w:val="00D60B17"/>
    <w:rsid w:val="00D62E3E"/>
    <w:rsid w:val="00D62EF9"/>
    <w:rsid w:val="00D63879"/>
    <w:rsid w:val="00D63B19"/>
    <w:rsid w:val="00D66D9D"/>
    <w:rsid w:val="00D67078"/>
    <w:rsid w:val="00D671BD"/>
    <w:rsid w:val="00D70C57"/>
    <w:rsid w:val="00D70E2E"/>
    <w:rsid w:val="00D71E2C"/>
    <w:rsid w:val="00D71F99"/>
    <w:rsid w:val="00D722AF"/>
    <w:rsid w:val="00D74B16"/>
    <w:rsid w:val="00D74FF8"/>
    <w:rsid w:val="00D76250"/>
    <w:rsid w:val="00D8019D"/>
    <w:rsid w:val="00D80BD3"/>
    <w:rsid w:val="00D8315F"/>
    <w:rsid w:val="00D855D2"/>
    <w:rsid w:val="00D86D4D"/>
    <w:rsid w:val="00D90E05"/>
    <w:rsid w:val="00D9759A"/>
    <w:rsid w:val="00DA0043"/>
    <w:rsid w:val="00DA2775"/>
    <w:rsid w:val="00DA2EB1"/>
    <w:rsid w:val="00DA37EF"/>
    <w:rsid w:val="00DA3F7A"/>
    <w:rsid w:val="00DA431D"/>
    <w:rsid w:val="00DA4B76"/>
    <w:rsid w:val="00DA5A6F"/>
    <w:rsid w:val="00DA684A"/>
    <w:rsid w:val="00DA7AA7"/>
    <w:rsid w:val="00DB11B8"/>
    <w:rsid w:val="00DB16A7"/>
    <w:rsid w:val="00DB3079"/>
    <w:rsid w:val="00DB3DD6"/>
    <w:rsid w:val="00DB3F19"/>
    <w:rsid w:val="00DB687E"/>
    <w:rsid w:val="00DB6950"/>
    <w:rsid w:val="00DB6DD3"/>
    <w:rsid w:val="00DB7B63"/>
    <w:rsid w:val="00DC013D"/>
    <w:rsid w:val="00DC043F"/>
    <w:rsid w:val="00DC0738"/>
    <w:rsid w:val="00DC5F52"/>
    <w:rsid w:val="00DC7C87"/>
    <w:rsid w:val="00DD01CF"/>
    <w:rsid w:val="00DD0544"/>
    <w:rsid w:val="00DD1724"/>
    <w:rsid w:val="00DD45A8"/>
    <w:rsid w:val="00DD4918"/>
    <w:rsid w:val="00DD6191"/>
    <w:rsid w:val="00DD63E4"/>
    <w:rsid w:val="00DD6591"/>
    <w:rsid w:val="00DD7FEA"/>
    <w:rsid w:val="00DE01EA"/>
    <w:rsid w:val="00DE1B25"/>
    <w:rsid w:val="00DE2A20"/>
    <w:rsid w:val="00DE374C"/>
    <w:rsid w:val="00DE4CB5"/>
    <w:rsid w:val="00DE54CC"/>
    <w:rsid w:val="00DF0173"/>
    <w:rsid w:val="00DF1A66"/>
    <w:rsid w:val="00DF2719"/>
    <w:rsid w:val="00DF359D"/>
    <w:rsid w:val="00DF521B"/>
    <w:rsid w:val="00DF668C"/>
    <w:rsid w:val="00DF769B"/>
    <w:rsid w:val="00E030F6"/>
    <w:rsid w:val="00E03198"/>
    <w:rsid w:val="00E03636"/>
    <w:rsid w:val="00E03BBF"/>
    <w:rsid w:val="00E055C3"/>
    <w:rsid w:val="00E0608B"/>
    <w:rsid w:val="00E061BE"/>
    <w:rsid w:val="00E06D53"/>
    <w:rsid w:val="00E10E38"/>
    <w:rsid w:val="00E12465"/>
    <w:rsid w:val="00E12698"/>
    <w:rsid w:val="00E13CAC"/>
    <w:rsid w:val="00E1484B"/>
    <w:rsid w:val="00E16436"/>
    <w:rsid w:val="00E207B1"/>
    <w:rsid w:val="00E21772"/>
    <w:rsid w:val="00E23263"/>
    <w:rsid w:val="00E24BF7"/>
    <w:rsid w:val="00E24D5D"/>
    <w:rsid w:val="00E25BB0"/>
    <w:rsid w:val="00E25E1E"/>
    <w:rsid w:val="00E267BA"/>
    <w:rsid w:val="00E30E46"/>
    <w:rsid w:val="00E30EBA"/>
    <w:rsid w:val="00E31076"/>
    <w:rsid w:val="00E34140"/>
    <w:rsid w:val="00E34515"/>
    <w:rsid w:val="00E35D4C"/>
    <w:rsid w:val="00E37A49"/>
    <w:rsid w:val="00E37AE9"/>
    <w:rsid w:val="00E401F2"/>
    <w:rsid w:val="00E45749"/>
    <w:rsid w:val="00E46854"/>
    <w:rsid w:val="00E46EB9"/>
    <w:rsid w:val="00E47B52"/>
    <w:rsid w:val="00E47D0B"/>
    <w:rsid w:val="00E50368"/>
    <w:rsid w:val="00E53299"/>
    <w:rsid w:val="00E53348"/>
    <w:rsid w:val="00E533F3"/>
    <w:rsid w:val="00E545F1"/>
    <w:rsid w:val="00E54778"/>
    <w:rsid w:val="00E55259"/>
    <w:rsid w:val="00E55C52"/>
    <w:rsid w:val="00E55CAA"/>
    <w:rsid w:val="00E64B5B"/>
    <w:rsid w:val="00E65A8C"/>
    <w:rsid w:val="00E65FAD"/>
    <w:rsid w:val="00E708E8"/>
    <w:rsid w:val="00E724F5"/>
    <w:rsid w:val="00E74344"/>
    <w:rsid w:val="00E74F4F"/>
    <w:rsid w:val="00E769F5"/>
    <w:rsid w:val="00E80B93"/>
    <w:rsid w:val="00E816BE"/>
    <w:rsid w:val="00E8471D"/>
    <w:rsid w:val="00E848E0"/>
    <w:rsid w:val="00E8494D"/>
    <w:rsid w:val="00E84E01"/>
    <w:rsid w:val="00E85913"/>
    <w:rsid w:val="00E85980"/>
    <w:rsid w:val="00E867BD"/>
    <w:rsid w:val="00E86B9C"/>
    <w:rsid w:val="00E86BF1"/>
    <w:rsid w:val="00E87138"/>
    <w:rsid w:val="00E9071B"/>
    <w:rsid w:val="00E90BDE"/>
    <w:rsid w:val="00E92115"/>
    <w:rsid w:val="00E92197"/>
    <w:rsid w:val="00E927F4"/>
    <w:rsid w:val="00E92C8F"/>
    <w:rsid w:val="00E938A5"/>
    <w:rsid w:val="00E94CF8"/>
    <w:rsid w:val="00E94E35"/>
    <w:rsid w:val="00E95E9E"/>
    <w:rsid w:val="00E96256"/>
    <w:rsid w:val="00E96506"/>
    <w:rsid w:val="00E975FE"/>
    <w:rsid w:val="00EA14FE"/>
    <w:rsid w:val="00EA334A"/>
    <w:rsid w:val="00EA3FC0"/>
    <w:rsid w:val="00EA58B5"/>
    <w:rsid w:val="00EA7AFE"/>
    <w:rsid w:val="00EA7B94"/>
    <w:rsid w:val="00EA7DB6"/>
    <w:rsid w:val="00EB04B1"/>
    <w:rsid w:val="00EB0DF7"/>
    <w:rsid w:val="00EB2615"/>
    <w:rsid w:val="00EB2B12"/>
    <w:rsid w:val="00EC3271"/>
    <w:rsid w:val="00EC3961"/>
    <w:rsid w:val="00EC6816"/>
    <w:rsid w:val="00EC6E78"/>
    <w:rsid w:val="00EC7522"/>
    <w:rsid w:val="00ED02AD"/>
    <w:rsid w:val="00ED2707"/>
    <w:rsid w:val="00ED2B06"/>
    <w:rsid w:val="00ED2FAE"/>
    <w:rsid w:val="00ED4C9C"/>
    <w:rsid w:val="00ED5A2B"/>
    <w:rsid w:val="00EE18A8"/>
    <w:rsid w:val="00EE2BDD"/>
    <w:rsid w:val="00EE3920"/>
    <w:rsid w:val="00EE3BDB"/>
    <w:rsid w:val="00EE40C5"/>
    <w:rsid w:val="00EE4417"/>
    <w:rsid w:val="00EE58B1"/>
    <w:rsid w:val="00EE6105"/>
    <w:rsid w:val="00EE6300"/>
    <w:rsid w:val="00EE7669"/>
    <w:rsid w:val="00EF0606"/>
    <w:rsid w:val="00EF1EFA"/>
    <w:rsid w:val="00EF336C"/>
    <w:rsid w:val="00EF589E"/>
    <w:rsid w:val="00EF63E6"/>
    <w:rsid w:val="00EF7107"/>
    <w:rsid w:val="00EF71D7"/>
    <w:rsid w:val="00F0169F"/>
    <w:rsid w:val="00F01984"/>
    <w:rsid w:val="00F02A62"/>
    <w:rsid w:val="00F054AB"/>
    <w:rsid w:val="00F05D11"/>
    <w:rsid w:val="00F103B7"/>
    <w:rsid w:val="00F10E4B"/>
    <w:rsid w:val="00F11276"/>
    <w:rsid w:val="00F136AC"/>
    <w:rsid w:val="00F1486B"/>
    <w:rsid w:val="00F157CF"/>
    <w:rsid w:val="00F24370"/>
    <w:rsid w:val="00F257C2"/>
    <w:rsid w:val="00F2670D"/>
    <w:rsid w:val="00F26E8E"/>
    <w:rsid w:val="00F318B2"/>
    <w:rsid w:val="00F328A5"/>
    <w:rsid w:val="00F349BC"/>
    <w:rsid w:val="00F350DF"/>
    <w:rsid w:val="00F3531E"/>
    <w:rsid w:val="00F35935"/>
    <w:rsid w:val="00F35CDD"/>
    <w:rsid w:val="00F36662"/>
    <w:rsid w:val="00F370D2"/>
    <w:rsid w:val="00F41F2C"/>
    <w:rsid w:val="00F4323B"/>
    <w:rsid w:val="00F43493"/>
    <w:rsid w:val="00F447DB"/>
    <w:rsid w:val="00F51873"/>
    <w:rsid w:val="00F51B1F"/>
    <w:rsid w:val="00F520C1"/>
    <w:rsid w:val="00F55A41"/>
    <w:rsid w:val="00F56EEC"/>
    <w:rsid w:val="00F57615"/>
    <w:rsid w:val="00F5790C"/>
    <w:rsid w:val="00F57B03"/>
    <w:rsid w:val="00F57BD4"/>
    <w:rsid w:val="00F605D1"/>
    <w:rsid w:val="00F61304"/>
    <w:rsid w:val="00F62365"/>
    <w:rsid w:val="00F62B36"/>
    <w:rsid w:val="00F6330B"/>
    <w:rsid w:val="00F63738"/>
    <w:rsid w:val="00F6487A"/>
    <w:rsid w:val="00F65429"/>
    <w:rsid w:val="00F67285"/>
    <w:rsid w:val="00F70751"/>
    <w:rsid w:val="00F71781"/>
    <w:rsid w:val="00F72DBA"/>
    <w:rsid w:val="00F737EE"/>
    <w:rsid w:val="00F73C5A"/>
    <w:rsid w:val="00F742C8"/>
    <w:rsid w:val="00F7499D"/>
    <w:rsid w:val="00F76041"/>
    <w:rsid w:val="00F765FE"/>
    <w:rsid w:val="00F77951"/>
    <w:rsid w:val="00F814D0"/>
    <w:rsid w:val="00F8209F"/>
    <w:rsid w:val="00F82195"/>
    <w:rsid w:val="00F85C1F"/>
    <w:rsid w:val="00F86026"/>
    <w:rsid w:val="00F9033B"/>
    <w:rsid w:val="00F9163D"/>
    <w:rsid w:val="00F91AC7"/>
    <w:rsid w:val="00F928AE"/>
    <w:rsid w:val="00F92FC5"/>
    <w:rsid w:val="00F944A1"/>
    <w:rsid w:val="00F97454"/>
    <w:rsid w:val="00FA0510"/>
    <w:rsid w:val="00FA14C3"/>
    <w:rsid w:val="00FA261E"/>
    <w:rsid w:val="00FA3263"/>
    <w:rsid w:val="00FA4422"/>
    <w:rsid w:val="00FA49DC"/>
    <w:rsid w:val="00FA4BAC"/>
    <w:rsid w:val="00FA619F"/>
    <w:rsid w:val="00FA7DA8"/>
    <w:rsid w:val="00FB0ABE"/>
    <w:rsid w:val="00FB1539"/>
    <w:rsid w:val="00FB43EE"/>
    <w:rsid w:val="00FB5908"/>
    <w:rsid w:val="00FB62F0"/>
    <w:rsid w:val="00FB6323"/>
    <w:rsid w:val="00FC1B16"/>
    <w:rsid w:val="00FC2A2C"/>
    <w:rsid w:val="00FC473D"/>
    <w:rsid w:val="00FC584A"/>
    <w:rsid w:val="00FC5E37"/>
    <w:rsid w:val="00FC5F04"/>
    <w:rsid w:val="00FC6A3D"/>
    <w:rsid w:val="00FD0A27"/>
    <w:rsid w:val="00FD5596"/>
    <w:rsid w:val="00FD69E7"/>
    <w:rsid w:val="00FD798F"/>
    <w:rsid w:val="00FD7D23"/>
    <w:rsid w:val="00FE0456"/>
    <w:rsid w:val="00FE0CE0"/>
    <w:rsid w:val="00FE1635"/>
    <w:rsid w:val="00FE2510"/>
    <w:rsid w:val="00FE2CB3"/>
    <w:rsid w:val="00FE4FAA"/>
    <w:rsid w:val="00FE582B"/>
    <w:rsid w:val="00FE67A8"/>
    <w:rsid w:val="00FF1845"/>
    <w:rsid w:val="00FF56DE"/>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710AC6"/>
  <w15:docId w15:val="{7DEAEC62-16AD-7441-A649-03B0FBCE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9C2"/>
    <w:pPr>
      <w:spacing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uiPriority w:val="9"/>
    <w:qFormat/>
    <w:pPr>
      <w:keepNext/>
      <w:keepLines/>
      <w:spacing w:before="400" w:after="120"/>
      <w:outlineLvl w:val="0"/>
    </w:pPr>
    <w:rPr>
      <w:sz w:val="40"/>
      <w:szCs w:val="40"/>
      <w:lang w:eastAsia="zh-CN"/>
    </w:rPr>
  </w:style>
  <w:style w:type="paragraph" w:styleId="Heading2">
    <w:name w:val="heading 2"/>
    <w:basedOn w:val="Normal"/>
    <w:next w:val="Normal"/>
    <w:uiPriority w:val="9"/>
    <w:semiHidden/>
    <w:unhideWhenUsed/>
    <w:qFormat/>
    <w:pPr>
      <w:keepNext/>
      <w:keepLines/>
      <w:spacing w:before="360" w:after="120"/>
      <w:outlineLvl w:val="1"/>
    </w:pPr>
    <w:rPr>
      <w:sz w:val="32"/>
      <w:szCs w:val="32"/>
      <w:lang w:eastAsia="zh-C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lang w:eastAsia="zh-CN"/>
    </w:rPr>
  </w:style>
  <w:style w:type="paragraph" w:styleId="Heading4">
    <w:name w:val="heading 4"/>
    <w:basedOn w:val="Normal"/>
    <w:next w:val="Normal"/>
    <w:uiPriority w:val="9"/>
    <w:semiHidden/>
    <w:unhideWhenUsed/>
    <w:qFormat/>
    <w:pPr>
      <w:keepNext/>
      <w:keepLines/>
      <w:spacing w:before="280" w:after="80"/>
      <w:outlineLvl w:val="3"/>
    </w:pPr>
    <w:rPr>
      <w:color w:val="666666"/>
      <w:lang w:eastAsia="zh-CN"/>
    </w:rPr>
  </w:style>
  <w:style w:type="paragraph" w:styleId="Heading5">
    <w:name w:val="heading 5"/>
    <w:basedOn w:val="Normal"/>
    <w:next w:val="Normal"/>
    <w:uiPriority w:val="9"/>
    <w:semiHidden/>
    <w:unhideWhenUsed/>
    <w:qFormat/>
    <w:pPr>
      <w:keepNext/>
      <w:keepLines/>
      <w:spacing w:before="240" w:after="80"/>
      <w:outlineLvl w:val="4"/>
    </w:pPr>
    <w:rPr>
      <w:color w:val="666666"/>
      <w:lang w:eastAsia="zh-CN"/>
    </w:rPr>
  </w:style>
  <w:style w:type="paragraph" w:styleId="Heading6">
    <w:name w:val="heading 6"/>
    <w:basedOn w:val="Normal"/>
    <w:next w:val="Normal"/>
    <w:uiPriority w:val="9"/>
    <w:semiHidden/>
    <w:unhideWhenUsed/>
    <w:qFormat/>
    <w:pPr>
      <w:keepNext/>
      <w:keepLines/>
      <w:spacing w:before="240" w:after="80"/>
      <w:outlineLvl w:val="5"/>
    </w:pPr>
    <w:rPr>
      <w:i/>
      <w:color w:val="66666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lang w:eastAsia="zh-CN"/>
    </w:rPr>
  </w:style>
  <w:style w:type="paragraph" w:styleId="Subtitle">
    <w:name w:val="Subtitle"/>
    <w:basedOn w:val="Normal"/>
    <w:next w:val="Normal"/>
    <w:uiPriority w:val="11"/>
    <w:qFormat/>
    <w:pPr>
      <w:keepNext/>
      <w:keepLines/>
      <w:spacing w:after="320"/>
    </w:pPr>
    <w:rPr>
      <w:color w:val="666666"/>
      <w:sz w:val="30"/>
      <w:szCs w:val="30"/>
      <w:lang w:eastAsia="zh-CN"/>
    </w:rPr>
  </w:style>
  <w:style w:type="paragraph" w:styleId="CommentText">
    <w:name w:val="annotation text"/>
    <w:basedOn w:val="Normal"/>
    <w:link w:val="CommentTextChar"/>
    <w:uiPriority w:val="99"/>
    <w:semiHidden/>
    <w:unhideWhenUsed/>
    <w:rPr>
      <w:sz w:val="20"/>
      <w:szCs w:val="20"/>
      <w:lang w:eastAsia="zh-C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rPr>
      <w:sz w:val="18"/>
      <w:szCs w:val="18"/>
      <w:lang w:eastAsia="zh-CN"/>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pPr>
    <w:rPr>
      <w:i/>
      <w:iCs/>
      <w:color w:val="1F497D" w:themeColor="text2"/>
      <w:sz w:val="18"/>
      <w:szCs w:val="18"/>
      <w:lang w:eastAsia="zh-CN"/>
    </w:rPr>
  </w:style>
  <w:style w:type="paragraph" w:styleId="NormalWeb">
    <w:name w:val="Normal (Web)"/>
    <w:basedOn w:val="Normal"/>
    <w:uiPriority w:val="99"/>
    <w:unhideWhenUsed/>
    <w:rsid w:val="00A50043"/>
    <w:pPr>
      <w:spacing w:before="100" w:beforeAutospacing="1" w:after="100" w:afterAutospacing="1"/>
    </w:pPr>
    <w:rPr>
      <w:lang w:eastAsia="zh-CN"/>
    </w:rPr>
  </w:style>
  <w:style w:type="paragraph" w:styleId="ListParagraph">
    <w:name w:val="List Paragraph"/>
    <w:basedOn w:val="Normal"/>
    <w:uiPriority w:val="34"/>
    <w:qFormat/>
    <w:rsid w:val="008D4727"/>
    <w:pPr>
      <w:ind w:left="720"/>
      <w:contextualSpacing/>
    </w:pPr>
    <w:rPr>
      <w:lang w:eastAsia="zh-CN"/>
    </w:rPr>
  </w:style>
  <w:style w:type="character" w:customStyle="1" w:styleId="apple-converted-space">
    <w:name w:val="apple-converted-space"/>
    <w:basedOn w:val="DefaultParagraphFont"/>
    <w:rsid w:val="00CA78B2"/>
  </w:style>
  <w:style w:type="character" w:styleId="Hyperlink">
    <w:name w:val="Hyperlink"/>
    <w:basedOn w:val="DefaultParagraphFont"/>
    <w:uiPriority w:val="99"/>
    <w:unhideWhenUsed/>
    <w:rsid w:val="00CA78B2"/>
    <w:rPr>
      <w:color w:val="0000FF"/>
      <w:u w:val="single"/>
    </w:rPr>
  </w:style>
  <w:style w:type="character" w:styleId="Emphasis">
    <w:name w:val="Emphasis"/>
    <w:basedOn w:val="DefaultParagraphFont"/>
    <w:uiPriority w:val="20"/>
    <w:qFormat/>
    <w:rsid w:val="007172D4"/>
    <w:rPr>
      <w:i/>
      <w:iCs/>
    </w:rPr>
  </w:style>
  <w:style w:type="character" w:customStyle="1" w:styleId="topic-highlight">
    <w:name w:val="topic-highlight"/>
    <w:basedOn w:val="DefaultParagraphFont"/>
    <w:rsid w:val="006E3B31"/>
  </w:style>
  <w:style w:type="character" w:customStyle="1" w:styleId="small-caps">
    <w:name w:val="small-caps"/>
    <w:basedOn w:val="DefaultParagraphFont"/>
    <w:rsid w:val="00C0512F"/>
  </w:style>
  <w:style w:type="paragraph" w:styleId="FootnoteText">
    <w:name w:val="footnote text"/>
    <w:basedOn w:val="Normal"/>
    <w:link w:val="FootnoteTextChar"/>
    <w:uiPriority w:val="99"/>
    <w:semiHidden/>
    <w:unhideWhenUsed/>
    <w:rsid w:val="001531A5"/>
    <w:rPr>
      <w:sz w:val="20"/>
      <w:szCs w:val="20"/>
      <w:lang w:eastAsia="zh-CN"/>
    </w:rPr>
  </w:style>
  <w:style w:type="character" w:customStyle="1" w:styleId="FootnoteTextChar">
    <w:name w:val="Footnote Text Char"/>
    <w:basedOn w:val="DefaultParagraphFont"/>
    <w:link w:val="FootnoteText"/>
    <w:uiPriority w:val="99"/>
    <w:semiHidden/>
    <w:rsid w:val="001531A5"/>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1531A5"/>
    <w:rPr>
      <w:vertAlign w:val="superscript"/>
    </w:rPr>
  </w:style>
  <w:style w:type="paragraph" w:styleId="Header">
    <w:name w:val="header"/>
    <w:basedOn w:val="Normal"/>
    <w:link w:val="HeaderChar"/>
    <w:uiPriority w:val="99"/>
    <w:unhideWhenUsed/>
    <w:rsid w:val="00F9163D"/>
    <w:pPr>
      <w:tabs>
        <w:tab w:val="center" w:pos="4680"/>
        <w:tab w:val="right" w:pos="9360"/>
      </w:tabs>
    </w:pPr>
    <w:rPr>
      <w:lang w:eastAsia="zh-CN"/>
    </w:rPr>
  </w:style>
  <w:style w:type="character" w:customStyle="1" w:styleId="HeaderChar">
    <w:name w:val="Header Char"/>
    <w:basedOn w:val="DefaultParagraphFont"/>
    <w:link w:val="Header"/>
    <w:uiPriority w:val="99"/>
    <w:rsid w:val="00F9163D"/>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9163D"/>
    <w:pPr>
      <w:tabs>
        <w:tab w:val="center" w:pos="4680"/>
        <w:tab w:val="right" w:pos="9360"/>
      </w:tabs>
    </w:pPr>
    <w:rPr>
      <w:lang w:eastAsia="zh-CN"/>
    </w:rPr>
  </w:style>
  <w:style w:type="character" w:customStyle="1" w:styleId="FooterChar">
    <w:name w:val="Footer Char"/>
    <w:basedOn w:val="DefaultParagraphFont"/>
    <w:link w:val="Footer"/>
    <w:uiPriority w:val="99"/>
    <w:rsid w:val="00F9163D"/>
    <w:rPr>
      <w:rFonts w:ascii="Times New Roman" w:eastAsia="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BF39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48892">
      <w:bodyDiv w:val="1"/>
      <w:marLeft w:val="0"/>
      <w:marRight w:val="0"/>
      <w:marTop w:val="0"/>
      <w:marBottom w:val="0"/>
      <w:divBdr>
        <w:top w:val="none" w:sz="0" w:space="0" w:color="auto"/>
        <w:left w:val="none" w:sz="0" w:space="0" w:color="auto"/>
        <w:bottom w:val="none" w:sz="0" w:space="0" w:color="auto"/>
        <w:right w:val="none" w:sz="0" w:space="0" w:color="auto"/>
      </w:divBdr>
    </w:div>
    <w:div w:id="68774308">
      <w:bodyDiv w:val="1"/>
      <w:marLeft w:val="0"/>
      <w:marRight w:val="0"/>
      <w:marTop w:val="0"/>
      <w:marBottom w:val="0"/>
      <w:divBdr>
        <w:top w:val="none" w:sz="0" w:space="0" w:color="auto"/>
        <w:left w:val="none" w:sz="0" w:space="0" w:color="auto"/>
        <w:bottom w:val="none" w:sz="0" w:space="0" w:color="auto"/>
        <w:right w:val="none" w:sz="0" w:space="0" w:color="auto"/>
      </w:divBdr>
    </w:div>
    <w:div w:id="89816604">
      <w:bodyDiv w:val="1"/>
      <w:marLeft w:val="0"/>
      <w:marRight w:val="0"/>
      <w:marTop w:val="0"/>
      <w:marBottom w:val="0"/>
      <w:divBdr>
        <w:top w:val="none" w:sz="0" w:space="0" w:color="auto"/>
        <w:left w:val="none" w:sz="0" w:space="0" w:color="auto"/>
        <w:bottom w:val="none" w:sz="0" w:space="0" w:color="auto"/>
        <w:right w:val="none" w:sz="0" w:space="0" w:color="auto"/>
      </w:divBdr>
    </w:div>
    <w:div w:id="204415494">
      <w:bodyDiv w:val="1"/>
      <w:marLeft w:val="0"/>
      <w:marRight w:val="0"/>
      <w:marTop w:val="0"/>
      <w:marBottom w:val="0"/>
      <w:divBdr>
        <w:top w:val="none" w:sz="0" w:space="0" w:color="auto"/>
        <w:left w:val="none" w:sz="0" w:space="0" w:color="auto"/>
        <w:bottom w:val="none" w:sz="0" w:space="0" w:color="auto"/>
        <w:right w:val="none" w:sz="0" w:space="0" w:color="auto"/>
      </w:divBdr>
    </w:div>
    <w:div w:id="241185018">
      <w:bodyDiv w:val="1"/>
      <w:marLeft w:val="0"/>
      <w:marRight w:val="0"/>
      <w:marTop w:val="0"/>
      <w:marBottom w:val="0"/>
      <w:divBdr>
        <w:top w:val="none" w:sz="0" w:space="0" w:color="auto"/>
        <w:left w:val="none" w:sz="0" w:space="0" w:color="auto"/>
        <w:bottom w:val="none" w:sz="0" w:space="0" w:color="auto"/>
        <w:right w:val="none" w:sz="0" w:space="0" w:color="auto"/>
      </w:divBdr>
    </w:div>
    <w:div w:id="269967937">
      <w:bodyDiv w:val="1"/>
      <w:marLeft w:val="0"/>
      <w:marRight w:val="0"/>
      <w:marTop w:val="0"/>
      <w:marBottom w:val="0"/>
      <w:divBdr>
        <w:top w:val="none" w:sz="0" w:space="0" w:color="auto"/>
        <w:left w:val="none" w:sz="0" w:space="0" w:color="auto"/>
        <w:bottom w:val="none" w:sz="0" w:space="0" w:color="auto"/>
        <w:right w:val="none" w:sz="0" w:space="0" w:color="auto"/>
      </w:divBdr>
    </w:div>
    <w:div w:id="406347230">
      <w:bodyDiv w:val="1"/>
      <w:marLeft w:val="0"/>
      <w:marRight w:val="0"/>
      <w:marTop w:val="0"/>
      <w:marBottom w:val="0"/>
      <w:divBdr>
        <w:top w:val="none" w:sz="0" w:space="0" w:color="auto"/>
        <w:left w:val="none" w:sz="0" w:space="0" w:color="auto"/>
        <w:bottom w:val="none" w:sz="0" w:space="0" w:color="auto"/>
        <w:right w:val="none" w:sz="0" w:space="0" w:color="auto"/>
      </w:divBdr>
    </w:div>
    <w:div w:id="537789086">
      <w:bodyDiv w:val="1"/>
      <w:marLeft w:val="0"/>
      <w:marRight w:val="0"/>
      <w:marTop w:val="0"/>
      <w:marBottom w:val="0"/>
      <w:divBdr>
        <w:top w:val="none" w:sz="0" w:space="0" w:color="auto"/>
        <w:left w:val="none" w:sz="0" w:space="0" w:color="auto"/>
        <w:bottom w:val="none" w:sz="0" w:space="0" w:color="auto"/>
        <w:right w:val="none" w:sz="0" w:space="0" w:color="auto"/>
      </w:divBdr>
    </w:div>
    <w:div w:id="542904452">
      <w:bodyDiv w:val="1"/>
      <w:marLeft w:val="0"/>
      <w:marRight w:val="0"/>
      <w:marTop w:val="0"/>
      <w:marBottom w:val="0"/>
      <w:divBdr>
        <w:top w:val="none" w:sz="0" w:space="0" w:color="auto"/>
        <w:left w:val="none" w:sz="0" w:space="0" w:color="auto"/>
        <w:bottom w:val="none" w:sz="0" w:space="0" w:color="auto"/>
        <w:right w:val="none" w:sz="0" w:space="0" w:color="auto"/>
      </w:divBdr>
    </w:div>
    <w:div w:id="625083906">
      <w:bodyDiv w:val="1"/>
      <w:marLeft w:val="0"/>
      <w:marRight w:val="0"/>
      <w:marTop w:val="0"/>
      <w:marBottom w:val="0"/>
      <w:divBdr>
        <w:top w:val="none" w:sz="0" w:space="0" w:color="auto"/>
        <w:left w:val="none" w:sz="0" w:space="0" w:color="auto"/>
        <w:bottom w:val="none" w:sz="0" w:space="0" w:color="auto"/>
        <w:right w:val="none" w:sz="0" w:space="0" w:color="auto"/>
      </w:divBdr>
      <w:divsChild>
        <w:div w:id="692652357">
          <w:marLeft w:val="0"/>
          <w:marRight w:val="0"/>
          <w:marTop w:val="0"/>
          <w:marBottom w:val="0"/>
          <w:divBdr>
            <w:top w:val="none" w:sz="0" w:space="0" w:color="auto"/>
            <w:left w:val="none" w:sz="0" w:space="0" w:color="auto"/>
            <w:bottom w:val="none" w:sz="0" w:space="0" w:color="auto"/>
            <w:right w:val="none" w:sz="0" w:space="0" w:color="auto"/>
          </w:divBdr>
          <w:divsChild>
            <w:div w:id="421419239">
              <w:marLeft w:val="0"/>
              <w:marRight w:val="0"/>
              <w:marTop w:val="0"/>
              <w:marBottom w:val="0"/>
              <w:divBdr>
                <w:top w:val="none" w:sz="0" w:space="0" w:color="auto"/>
                <w:left w:val="none" w:sz="0" w:space="0" w:color="auto"/>
                <w:bottom w:val="none" w:sz="0" w:space="0" w:color="auto"/>
                <w:right w:val="none" w:sz="0" w:space="0" w:color="auto"/>
              </w:divBdr>
              <w:divsChild>
                <w:div w:id="880357713">
                  <w:marLeft w:val="0"/>
                  <w:marRight w:val="0"/>
                  <w:marTop w:val="0"/>
                  <w:marBottom w:val="0"/>
                  <w:divBdr>
                    <w:top w:val="none" w:sz="0" w:space="0" w:color="auto"/>
                    <w:left w:val="none" w:sz="0" w:space="0" w:color="auto"/>
                    <w:bottom w:val="none" w:sz="0" w:space="0" w:color="auto"/>
                    <w:right w:val="none" w:sz="0" w:space="0" w:color="auto"/>
                  </w:divBdr>
                  <w:divsChild>
                    <w:div w:id="17919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68486">
      <w:bodyDiv w:val="1"/>
      <w:marLeft w:val="0"/>
      <w:marRight w:val="0"/>
      <w:marTop w:val="0"/>
      <w:marBottom w:val="0"/>
      <w:divBdr>
        <w:top w:val="none" w:sz="0" w:space="0" w:color="auto"/>
        <w:left w:val="none" w:sz="0" w:space="0" w:color="auto"/>
        <w:bottom w:val="none" w:sz="0" w:space="0" w:color="auto"/>
        <w:right w:val="none" w:sz="0" w:space="0" w:color="auto"/>
      </w:divBdr>
    </w:div>
    <w:div w:id="717046809">
      <w:bodyDiv w:val="1"/>
      <w:marLeft w:val="0"/>
      <w:marRight w:val="0"/>
      <w:marTop w:val="0"/>
      <w:marBottom w:val="0"/>
      <w:divBdr>
        <w:top w:val="none" w:sz="0" w:space="0" w:color="auto"/>
        <w:left w:val="none" w:sz="0" w:space="0" w:color="auto"/>
        <w:bottom w:val="none" w:sz="0" w:space="0" w:color="auto"/>
        <w:right w:val="none" w:sz="0" w:space="0" w:color="auto"/>
      </w:divBdr>
    </w:div>
    <w:div w:id="768886678">
      <w:bodyDiv w:val="1"/>
      <w:marLeft w:val="0"/>
      <w:marRight w:val="0"/>
      <w:marTop w:val="0"/>
      <w:marBottom w:val="0"/>
      <w:divBdr>
        <w:top w:val="none" w:sz="0" w:space="0" w:color="auto"/>
        <w:left w:val="none" w:sz="0" w:space="0" w:color="auto"/>
        <w:bottom w:val="none" w:sz="0" w:space="0" w:color="auto"/>
        <w:right w:val="none" w:sz="0" w:space="0" w:color="auto"/>
      </w:divBdr>
    </w:div>
    <w:div w:id="833453376">
      <w:bodyDiv w:val="1"/>
      <w:marLeft w:val="0"/>
      <w:marRight w:val="0"/>
      <w:marTop w:val="0"/>
      <w:marBottom w:val="0"/>
      <w:divBdr>
        <w:top w:val="none" w:sz="0" w:space="0" w:color="auto"/>
        <w:left w:val="none" w:sz="0" w:space="0" w:color="auto"/>
        <w:bottom w:val="none" w:sz="0" w:space="0" w:color="auto"/>
        <w:right w:val="none" w:sz="0" w:space="0" w:color="auto"/>
      </w:divBdr>
    </w:div>
    <w:div w:id="921374357">
      <w:bodyDiv w:val="1"/>
      <w:marLeft w:val="0"/>
      <w:marRight w:val="0"/>
      <w:marTop w:val="0"/>
      <w:marBottom w:val="0"/>
      <w:divBdr>
        <w:top w:val="none" w:sz="0" w:space="0" w:color="auto"/>
        <w:left w:val="none" w:sz="0" w:space="0" w:color="auto"/>
        <w:bottom w:val="none" w:sz="0" w:space="0" w:color="auto"/>
        <w:right w:val="none" w:sz="0" w:space="0" w:color="auto"/>
      </w:divBdr>
    </w:div>
    <w:div w:id="1023507985">
      <w:bodyDiv w:val="1"/>
      <w:marLeft w:val="0"/>
      <w:marRight w:val="0"/>
      <w:marTop w:val="0"/>
      <w:marBottom w:val="0"/>
      <w:divBdr>
        <w:top w:val="none" w:sz="0" w:space="0" w:color="auto"/>
        <w:left w:val="none" w:sz="0" w:space="0" w:color="auto"/>
        <w:bottom w:val="none" w:sz="0" w:space="0" w:color="auto"/>
        <w:right w:val="none" w:sz="0" w:space="0" w:color="auto"/>
      </w:divBdr>
    </w:div>
    <w:div w:id="1146238700">
      <w:bodyDiv w:val="1"/>
      <w:marLeft w:val="0"/>
      <w:marRight w:val="0"/>
      <w:marTop w:val="0"/>
      <w:marBottom w:val="0"/>
      <w:divBdr>
        <w:top w:val="none" w:sz="0" w:space="0" w:color="auto"/>
        <w:left w:val="none" w:sz="0" w:space="0" w:color="auto"/>
        <w:bottom w:val="none" w:sz="0" w:space="0" w:color="auto"/>
        <w:right w:val="none" w:sz="0" w:space="0" w:color="auto"/>
      </w:divBdr>
      <w:divsChild>
        <w:div w:id="1074820459">
          <w:marLeft w:val="0"/>
          <w:marRight w:val="0"/>
          <w:marTop w:val="0"/>
          <w:marBottom w:val="0"/>
          <w:divBdr>
            <w:top w:val="none" w:sz="0" w:space="0" w:color="auto"/>
            <w:left w:val="none" w:sz="0" w:space="0" w:color="auto"/>
            <w:bottom w:val="none" w:sz="0" w:space="0" w:color="auto"/>
            <w:right w:val="none" w:sz="0" w:space="0" w:color="auto"/>
          </w:divBdr>
          <w:divsChild>
            <w:div w:id="1817724955">
              <w:marLeft w:val="0"/>
              <w:marRight w:val="0"/>
              <w:marTop w:val="0"/>
              <w:marBottom w:val="0"/>
              <w:divBdr>
                <w:top w:val="none" w:sz="0" w:space="0" w:color="auto"/>
                <w:left w:val="none" w:sz="0" w:space="0" w:color="auto"/>
                <w:bottom w:val="none" w:sz="0" w:space="0" w:color="auto"/>
                <w:right w:val="none" w:sz="0" w:space="0" w:color="auto"/>
              </w:divBdr>
              <w:divsChild>
                <w:div w:id="5448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1316111277">
      <w:bodyDiv w:val="1"/>
      <w:marLeft w:val="0"/>
      <w:marRight w:val="0"/>
      <w:marTop w:val="0"/>
      <w:marBottom w:val="0"/>
      <w:divBdr>
        <w:top w:val="none" w:sz="0" w:space="0" w:color="auto"/>
        <w:left w:val="none" w:sz="0" w:space="0" w:color="auto"/>
        <w:bottom w:val="none" w:sz="0" w:space="0" w:color="auto"/>
        <w:right w:val="none" w:sz="0" w:space="0" w:color="auto"/>
      </w:divBdr>
    </w:div>
    <w:div w:id="1351763483">
      <w:bodyDiv w:val="1"/>
      <w:marLeft w:val="0"/>
      <w:marRight w:val="0"/>
      <w:marTop w:val="0"/>
      <w:marBottom w:val="0"/>
      <w:divBdr>
        <w:top w:val="none" w:sz="0" w:space="0" w:color="auto"/>
        <w:left w:val="none" w:sz="0" w:space="0" w:color="auto"/>
        <w:bottom w:val="none" w:sz="0" w:space="0" w:color="auto"/>
        <w:right w:val="none" w:sz="0" w:space="0" w:color="auto"/>
      </w:divBdr>
    </w:div>
    <w:div w:id="1407459772">
      <w:bodyDiv w:val="1"/>
      <w:marLeft w:val="0"/>
      <w:marRight w:val="0"/>
      <w:marTop w:val="0"/>
      <w:marBottom w:val="0"/>
      <w:divBdr>
        <w:top w:val="none" w:sz="0" w:space="0" w:color="auto"/>
        <w:left w:val="none" w:sz="0" w:space="0" w:color="auto"/>
        <w:bottom w:val="none" w:sz="0" w:space="0" w:color="auto"/>
        <w:right w:val="none" w:sz="0" w:space="0" w:color="auto"/>
      </w:divBdr>
    </w:div>
    <w:div w:id="1482388690">
      <w:bodyDiv w:val="1"/>
      <w:marLeft w:val="0"/>
      <w:marRight w:val="0"/>
      <w:marTop w:val="0"/>
      <w:marBottom w:val="0"/>
      <w:divBdr>
        <w:top w:val="none" w:sz="0" w:space="0" w:color="auto"/>
        <w:left w:val="none" w:sz="0" w:space="0" w:color="auto"/>
        <w:bottom w:val="none" w:sz="0" w:space="0" w:color="auto"/>
        <w:right w:val="none" w:sz="0" w:space="0" w:color="auto"/>
      </w:divBdr>
    </w:div>
    <w:div w:id="1500803201">
      <w:bodyDiv w:val="1"/>
      <w:marLeft w:val="0"/>
      <w:marRight w:val="0"/>
      <w:marTop w:val="0"/>
      <w:marBottom w:val="0"/>
      <w:divBdr>
        <w:top w:val="none" w:sz="0" w:space="0" w:color="auto"/>
        <w:left w:val="none" w:sz="0" w:space="0" w:color="auto"/>
        <w:bottom w:val="none" w:sz="0" w:space="0" w:color="auto"/>
        <w:right w:val="none" w:sz="0" w:space="0" w:color="auto"/>
      </w:divBdr>
    </w:div>
    <w:div w:id="1508859837">
      <w:bodyDiv w:val="1"/>
      <w:marLeft w:val="0"/>
      <w:marRight w:val="0"/>
      <w:marTop w:val="0"/>
      <w:marBottom w:val="0"/>
      <w:divBdr>
        <w:top w:val="none" w:sz="0" w:space="0" w:color="auto"/>
        <w:left w:val="none" w:sz="0" w:space="0" w:color="auto"/>
        <w:bottom w:val="none" w:sz="0" w:space="0" w:color="auto"/>
        <w:right w:val="none" w:sz="0" w:space="0" w:color="auto"/>
      </w:divBdr>
    </w:div>
    <w:div w:id="1565331659">
      <w:bodyDiv w:val="1"/>
      <w:marLeft w:val="0"/>
      <w:marRight w:val="0"/>
      <w:marTop w:val="0"/>
      <w:marBottom w:val="0"/>
      <w:divBdr>
        <w:top w:val="none" w:sz="0" w:space="0" w:color="auto"/>
        <w:left w:val="none" w:sz="0" w:space="0" w:color="auto"/>
        <w:bottom w:val="none" w:sz="0" w:space="0" w:color="auto"/>
        <w:right w:val="none" w:sz="0" w:space="0" w:color="auto"/>
      </w:divBdr>
    </w:div>
    <w:div w:id="1581676558">
      <w:bodyDiv w:val="1"/>
      <w:marLeft w:val="0"/>
      <w:marRight w:val="0"/>
      <w:marTop w:val="0"/>
      <w:marBottom w:val="0"/>
      <w:divBdr>
        <w:top w:val="none" w:sz="0" w:space="0" w:color="auto"/>
        <w:left w:val="none" w:sz="0" w:space="0" w:color="auto"/>
        <w:bottom w:val="none" w:sz="0" w:space="0" w:color="auto"/>
        <w:right w:val="none" w:sz="0" w:space="0" w:color="auto"/>
      </w:divBdr>
      <w:divsChild>
        <w:div w:id="585575796">
          <w:marLeft w:val="0"/>
          <w:marRight w:val="0"/>
          <w:marTop w:val="0"/>
          <w:marBottom w:val="0"/>
          <w:divBdr>
            <w:top w:val="none" w:sz="0" w:space="0" w:color="auto"/>
            <w:left w:val="none" w:sz="0" w:space="0" w:color="auto"/>
            <w:bottom w:val="none" w:sz="0" w:space="0" w:color="auto"/>
            <w:right w:val="none" w:sz="0" w:space="0" w:color="auto"/>
          </w:divBdr>
          <w:divsChild>
            <w:div w:id="722144938">
              <w:marLeft w:val="0"/>
              <w:marRight w:val="0"/>
              <w:marTop w:val="0"/>
              <w:marBottom w:val="0"/>
              <w:divBdr>
                <w:top w:val="none" w:sz="0" w:space="0" w:color="auto"/>
                <w:left w:val="none" w:sz="0" w:space="0" w:color="auto"/>
                <w:bottom w:val="none" w:sz="0" w:space="0" w:color="auto"/>
                <w:right w:val="none" w:sz="0" w:space="0" w:color="auto"/>
              </w:divBdr>
              <w:divsChild>
                <w:div w:id="14073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39249">
      <w:bodyDiv w:val="1"/>
      <w:marLeft w:val="0"/>
      <w:marRight w:val="0"/>
      <w:marTop w:val="0"/>
      <w:marBottom w:val="0"/>
      <w:divBdr>
        <w:top w:val="none" w:sz="0" w:space="0" w:color="auto"/>
        <w:left w:val="none" w:sz="0" w:space="0" w:color="auto"/>
        <w:bottom w:val="none" w:sz="0" w:space="0" w:color="auto"/>
        <w:right w:val="none" w:sz="0" w:space="0" w:color="auto"/>
      </w:divBdr>
    </w:div>
    <w:div w:id="1812745318">
      <w:bodyDiv w:val="1"/>
      <w:marLeft w:val="0"/>
      <w:marRight w:val="0"/>
      <w:marTop w:val="0"/>
      <w:marBottom w:val="0"/>
      <w:divBdr>
        <w:top w:val="none" w:sz="0" w:space="0" w:color="auto"/>
        <w:left w:val="none" w:sz="0" w:space="0" w:color="auto"/>
        <w:bottom w:val="none" w:sz="0" w:space="0" w:color="auto"/>
        <w:right w:val="none" w:sz="0" w:space="0" w:color="auto"/>
      </w:divBdr>
    </w:div>
    <w:div w:id="2059742870">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8/08/relationships/commentsExtensible" Target="commentsExtensible.xml"/><Relationship Id="rId8" Type="http://schemas.openxmlformats.org/officeDocument/2006/relationships/hyperlink" Target="mailto:yanj2@mskcc.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BF33B-D15E-3647-BAA4-D66611011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42336</Words>
  <Characters>241316</Characters>
  <Application>Microsoft Office Word</Application>
  <DocSecurity>0</DocSecurity>
  <Lines>2010</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Santamaria Aguilar</dc:creator>
  <cp:keywords/>
  <dc:description/>
  <cp:lastModifiedBy>Chen Liao</cp:lastModifiedBy>
  <cp:revision>2</cp:revision>
  <dcterms:created xsi:type="dcterms:W3CDTF">2020-07-13T14:12:00Z</dcterms:created>
  <dcterms:modified xsi:type="dcterms:W3CDTF">2020-07-13T14:12:00Z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http://www.zotero.org/styles/molecular-systems-biology</vt:lpwstr>
  </property>
  <property fmtid="{D5CDD505-2E9C-101B-9397-08002B2CF9AE}" pid="4" name="InsertAsFootnote">
    <vt:lpwstr>0</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http://www.zotero.org/styles/chicago-fullnote-bibliography</vt:lpwstr>
  </property>
  <property fmtid="{D5CDD505-2E9C-101B-9397-08002B2CF9AE}" pid="12" name="Mendeley Recent Style Name 3_1">
    <vt:lpwstr>Chicago Manual of Style 17th edition (full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http://www.zotero.org/styles/national-library-of-medicine</vt:lpwstr>
  </property>
  <property fmtid="{D5CDD505-2E9C-101B-9397-08002B2CF9AE}" pid="20" name="Mendeley Recent Style Name 7_1">
    <vt:lpwstr>National Library of Medicine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Document_1">
    <vt:lpwstr>True</vt:lpwstr>
  </property>
  <property fmtid="{D5CDD505-2E9C-101B-9397-08002B2CF9AE}" pid="26" name="Mendeley Unique User Id_1">
    <vt:lpwstr>087904cb-ca79-3f24-ba8b-bd7da25dc3f1</vt:lpwstr>
  </property>
  <property fmtid="{D5CDD505-2E9C-101B-9397-08002B2CF9AE}" pid="27" name="Mendeley Citation Style_1">
    <vt:lpwstr>http://www.zotero.org/styles/modern-humanities-research-association</vt:lpwstr>
  </property>
</Properties>
</file>