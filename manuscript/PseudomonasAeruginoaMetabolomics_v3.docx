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389693" w14:textId="276F83E1" w:rsidR="00655E4E" w:rsidRPr="00254232" w:rsidDel="00E87138" w:rsidRDefault="00D27EFC">
      <w:pPr>
        <w:spacing w:before="240" w:after="240"/>
        <w:jc w:val="both"/>
        <w:rPr>
          <w:del w:id="0" w:author="Chen Liao" w:date="2020-06-20T15:54:00Z"/>
          <w:rFonts w:ascii="Times New Roman" w:hAnsi="Times New Roman" w:cs="Times New Roman"/>
          <w:b/>
          <w:sz w:val="28"/>
          <w:szCs w:val="28"/>
          <w:lang w:val="en-US"/>
          <w:rPrChange w:id="1" w:author="Chen Liao" w:date="2020-06-22T07:02:00Z">
            <w:rPr>
              <w:del w:id="2" w:author="Chen Liao" w:date="2020-06-20T15:54:00Z"/>
              <w:b/>
              <w:sz w:val="24"/>
              <w:szCs w:val="24"/>
              <w:lang w:val="en-US"/>
            </w:rPr>
          </w:rPrChange>
        </w:rPr>
      </w:pPr>
      <w:del w:id="3" w:author="Chen Liao" w:date="2020-06-20T15:54:00Z">
        <w:r w:rsidRPr="00254232" w:rsidDel="00E87138">
          <w:rPr>
            <w:rFonts w:ascii="Times New Roman" w:hAnsi="Times New Roman" w:cs="Times New Roman"/>
            <w:b/>
            <w:sz w:val="28"/>
            <w:szCs w:val="28"/>
            <w:lang w:val="en-US"/>
            <w:rPrChange w:id="4" w:author="Chen Liao" w:date="2020-06-22T07:02:00Z">
              <w:rPr>
                <w:b/>
                <w:sz w:val="24"/>
                <w:szCs w:val="24"/>
                <w:lang w:val="en-US"/>
              </w:rPr>
            </w:rPrChange>
          </w:rPr>
          <w:delText>Metabolic constraints on the evolution of swarming in pathogenic bacteria</w:delText>
        </w:r>
      </w:del>
    </w:p>
    <w:p w14:paraId="1CF544CB" w14:textId="6E2D1A44" w:rsidR="00655E4E" w:rsidRPr="00254232" w:rsidRDefault="00D27EFC">
      <w:pPr>
        <w:spacing w:before="240" w:after="240"/>
        <w:jc w:val="center"/>
        <w:rPr>
          <w:rFonts w:ascii="Times New Roman" w:hAnsi="Times New Roman" w:cs="Times New Roman"/>
          <w:b/>
          <w:sz w:val="28"/>
          <w:szCs w:val="28"/>
          <w:lang w:val="en-US"/>
          <w:rPrChange w:id="5" w:author="Chen Liao" w:date="2020-06-22T07:02:00Z">
            <w:rPr>
              <w:b/>
              <w:sz w:val="24"/>
              <w:szCs w:val="24"/>
              <w:lang w:val="en-US"/>
            </w:rPr>
          </w:rPrChange>
        </w:rPr>
        <w:pPrChange w:id="6" w:author="Chen Liao" w:date="2020-06-20T15:55:00Z">
          <w:pPr>
            <w:spacing w:before="240" w:after="240"/>
            <w:jc w:val="both"/>
          </w:pPr>
        </w:pPrChange>
      </w:pPr>
      <w:r w:rsidRPr="00254232">
        <w:rPr>
          <w:rFonts w:ascii="Times New Roman" w:hAnsi="Times New Roman" w:cs="Times New Roman"/>
          <w:b/>
          <w:sz w:val="28"/>
          <w:szCs w:val="28"/>
          <w:lang w:val="en-US"/>
          <w:rPrChange w:id="7" w:author="Chen Liao" w:date="2020-06-22T07:02:00Z">
            <w:rPr>
              <w:b/>
              <w:sz w:val="24"/>
              <w:szCs w:val="24"/>
              <w:lang w:val="en-US"/>
            </w:rPr>
          </w:rPrChange>
        </w:rPr>
        <w:t xml:space="preserve">Metabolic constraints </w:t>
      </w:r>
      <w:del w:id="8" w:author="Chen Liao" w:date="2020-06-20T15:55:00Z">
        <w:r w:rsidRPr="00254232" w:rsidDel="00E87138">
          <w:rPr>
            <w:rFonts w:ascii="Times New Roman" w:hAnsi="Times New Roman" w:cs="Times New Roman"/>
            <w:b/>
            <w:sz w:val="28"/>
            <w:szCs w:val="28"/>
            <w:lang w:val="en-US"/>
            <w:rPrChange w:id="9" w:author="Chen Liao" w:date="2020-06-22T07:02:00Z">
              <w:rPr>
                <w:b/>
                <w:sz w:val="24"/>
                <w:szCs w:val="24"/>
                <w:lang w:val="en-US"/>
              </w:rPr>
            </w:rPrChange>
          </w:rPr>
          <w:delText xml:space="preserve">regulates </w:delText>
        </w:r>
      </w:del>
      <w:ins w:id="10" w:author="Chen Liao" w:date="2020-06-20T15:55:00Z">
        <w:r w:rsidR="00E87138" w:rsidRPr="00254232">
          <w:rPr>
            <w:rFonts w:ascii="Times New Roman" w:hAnsi="Times New Roman" w:cs="Times New Roman"/>
            <w:b/>
            <w:sz w:val="28"/>
            <w:szCs w:val="28"/>
            <w:lang w:val="en-US"/>
            <w:rPrChange w:id="11" w:author="Chen Liao" w:date="2020-06-22T07:02:00Z">
              <w:rPr>
                <w:b/>
                <w:sz w:val="24"/>
                <w:szCs w:val="24"/>
                <w:lang w:val="en-US"/>
              </w:rPr>
            </w:rPrChange>
          </w:rPr>
          <w:t xml:space="preserve">drive </w:t>
        </w:r>
      </w:ins>
      <w:r w:rsidRPr="00254232">
        <w:rPr>
          <w:rFonts w:ascii="Times New Roman" w:hAnsi="Times New Roman" w:cs="Times New Roman"/>
          <w:b/>
          <w:sz w:val="28"/>
          <w:szCs w:val="28"/>
          <w:lang w:val="en-US"/>
          <w:rPrChange w:id="12" w:author="Chen Liao" w:date="2020-06-22T07:02:00Z">
            <w:rPr>
              <w:b/>
              <w:sz w:val="24"/>
              <w:szCs w:val="24"/>
              <w:lang w:val="en-US"/>
            </w:rPr>
          </w:rPrChange>
        </w:rPr>
        <w:t>the swarming diversity in pathogenic bacteria</w:t>
      </w:r>
    </w:p>
    <w:p w14:paraId="6C73824A" w14:textId="77777777" w:rsidR="00C03842" w:rsidRPr="00254232" w:rsidRDefault="00D27EFC" w:rsidP="005959E3">
      <w:pPr>
        <w:spacing w:before="240" w:after="240"/>
        <w:jc w:val="both"/>
        <w:rPr>
          <w:ins w:id="13" w:author="Chen Liao" w:date="2020-06-21T20:25:00Z"/>
          <w:rFonts w:ascii="Times New Roman" w:hAnsi="Times New Roman" w:cs="Times New Roman"/>
          <w:b/>
          <w:sz w:val="24"/>
          <w:szCs w:val="24"/>
          <w:lang w:val="en-US"/>
          <w:rPrChange w:id="14" w:author="Chen Liao" w:date="2020-06-22T07:02:00Z">
            <w:rPr>
              <w:ins w:id="15" w:author="Chen Liao" w:date="2020-06-21T20:25:00Z"/>
              <w:b/>
              <w:sz w:val="24"/>
              <w:szCs w:val="24"/>
              <w:lang w:val="en-US"/>
            </w:rPr>
          </w:rPrChange>
        </w:rPr>
      </w:pPr>
      <w:r w:rsidRPr="00254232">
        <w:rPr>
          <w:rFonts w:ascii="Times New Roman" w:hAnsi="Times New Roman" w:cs="Times New Roman"/>
          <w:b/>
          <w:sz w:val="28"/>
          <w:szCs w:val="28"/>
          <w:lang w:val="en-US"/>
          <w:rPrChange w:id="16" w:author="Chen Liao" w:date="2020-06-22T07:02:00Z">
            <w:rPr>
              <w:b/>
              <w:sz w:val="24"/>
              <w:szCs w:val="24"/>
              <w:lang w:val="en-US"/>
            </w:rPr>
          </w:rPrChange>
        </w:rPr>
        <w:t>Abstract</w:t>
      </w:r>
      <w:ins w:id="17" w:author="Chen Liao" w:date="2020-06-21T17:15:00Z">
        <w:r w:rsidR="00877D95" w:rsidRPr="00254232">
          <w:rPr>
            <w:rFonts w:ascii="Times New Roman" w:hAnsi="Times New Roman" w:cs="Times New Roman"/>
            <w:b/>
            <w:sz w:val="24"/>
            <w:szCs w:val="24"/>
            <w:lang w:val="en-US"/>
            <w:rPrChange w:id="18" w:author="Chen Liao" w:date="2020-06-22T07:02:00Z">
              <w:rPr>
                <w:b/>
                <w:sz w:val="24"/>
                <w:szCs w:val="24"/>
                <w:lang w:val="en-US"/>
              </w:rPr>
            </w:rPrChange>
          </w:rPr>
          <w:t xml:space="preserve"> </w:t>
        </w:r>
      </w:ins>
    </w:p>
    <w:p w14:paraId="085CECDA" w14:textId="5A766286" w:rsidR="00655E4E" w:rsidRPr="00254232" w:rsidDel="0031555F" w:rsidRDefault="00D27EFC">
      <w:pPr>
        <w:spacing w:before="240" w:after="240"/>
        <w:jc w:val="both"/>
        <w:rPr>
          <w:del w:id="19" w:author="Chen Liao" w:date="2020-06-21T18:58:00Z"/>
          <w:rFonts w:ascii="Times New Roman" w:hAnsi="Times New Roman" w:cs="Times New Roman"/>
          <w:sz w:val="24"/>
          <w:szCs w:val="24"/>
          <w:lang w:val="en-US"/>
          <w:rPrChange w:id="20" w:author="Chen Liao" w:date="2020-06-22T07:02:00Z">
            <w:rPr>
              <w:del w:id="21" w:author="Chen Liao" w:date="2020-06-21T18:58:00Z"/>
              <w:b/>
              <w:sz w:val="24"/>
              <w:szCs w:val="24"/>
              <w:lang w:val="en-US"/>
            </w:rPr>
          </w:rPrChange>
        </w:rPr>
      </w:pPr>
      <w:del w:id="22" w:author="Chen Liao" w:date="2020-06-21T17:15:00Z">
        <w:r w:rsidRPr="00254232" w:rsidDel="00877D95">
          <w:rPr>
            <w:rFonts w:ascii="Times New Roman" w:hAnsi="Times New Roman" w:cs="Times New Roman"/>
            <w:b/>
            <w:sz w:val="24"/>
            <w:szCs w:val="24"/>
            <w:lang w:val="en-US"/>
            <w:rPrChange w:id="23" w:author="Chen Liao" w:date="2020-06-22T07:02:00Z">
              <w:rPr>
                <w:b/>
                <w:sz w:val="24"/>
                <w:szCs w:val="24"/>
                <w:lang w:val="en-US"/>
              </w:rPr>
            </w:rPrChange>
          </w:rPr>
          <w:delText xml:space="preserve">. </w:delText>
        </w:r>
      </w:del>
      <w:r w:rsidRPr="00254232">
        <w:rPr>
          <w:rFonts w:ascii="Times New Roman" w:hAnsi="Times New Roman" w:cs="Times New Roman"/>
          <w:sz w:val="24"/>
          <w:szCs w:val="24"/>
          <w:lang w:val="en-US"/>
          <w:rPrChange w:id="24" w:author="Chen Liao" w:date="2020-06-22T07:02:00Z">
            <w:rPr>
              <w:sz w:val="24"/>
              <w:szCs w:val="24"/>
              <w:lang w:val="en-US"/>
            </w:rPr>
          </w:rPrChange>
        </w:rPr>
        <w:t xml:space="preserve">Many species of bacteria have the incredible ability to form swarms and move cooperatively across surfaces. Swarming motility is important to the fitness and virulence of bacteria, yet strains of the same </w:t>
      </w:r>
      <w:del w:id="25" w:author="Chen Liao" w:date="2020-06-21T17:10:00Z">
        <w:r w:rsidRPr="00254232" w:rsidDel="004813C2">
          <w:rPr>
            <w:rFonts w:ascii="Times New Roman" w:hAnsi="Times New Roman" w:cs="Times New Roman"/>
            <w:sz w:val="24"/>
            <w:szCs w:val="24"/>
            <w:lang w:val="en-US"/>
            <w:rPrChange w:id="26" w:author="Chen Liao" w:date="2020-06-22T07:02:00Z">
              <w:rPr>
                <w:sz w:val="24"/>
                <w:szCs w:val="24"/>
                <w:lang w:val="en-US"/>
              </w:rPr>
            </w:rPrChange>
          </w:rPr>
          <w:delText xml:space="preserve">species </w:delText>
        </w:r>
      </w:del>
      <w:r w:rsidRPr="00254232">
        <w:rPr>
          <w:rFonts w:ascii="Times New Roman" w:hAnsi="Times New Roman" w:cs="Times New Roman"/>
          <w:sz w:val="24"/>
          <w:szCs w:val="24"/>
          <w:lang w:val="en-US"/>
          <w:rPrChange w:id="27" w:author="Chen Liao" w:date="2020-06-22T07:02:00Z">
            <w:rPr>
              <w:sz w:val="24"/>
              <w:szCs w:val="24"/>
              <w:lang w:val="en-US"/>
            </w:rPr>
          </w:rPrChange>
        </w:rPr>
        <w:t>bacteria</w:t>
      </w:r>
      <w:ins w:id="28" w:author="Chen Liao" w:date="2020-06-21T17:10:00Z">
        <w:r w:rsidR="004813C2" w:rsidRPr="00254232">
          <w:rPr>
            <w:rFonts w:ascii="Times New Roman" w:hAnsi="Times New Roman" w:cs="Times New Roman"/>
            <w:sz w:val="24"/>
            <w:szCs w:val="24"/>
            <w:lang w:val="en-US"/>
            <w:rPrChange w:id="29" w:author="Chen Liao" w:date="2020-06-22T07:02:00Z">
              <w:rPr>
                <w:sz w:val="24"/>
                <w:szCs w:val="24"/>
                <w:lang w:val="en-US"/>
              </w:rPr>
            </w:rPrChange>
          </w:rPr>
          <w:t>l species</w:t>
        </w:r>
      </w:ins>
      <w:r w:rsidRPr="00254232">
        <w:rPr>
          <w:rFonts w:ascii="Times New Roman" w:hAnsi="Times New Roman" w:cs="Times New Roman"/>
          <w:sz w:val="24"/>
          <w:szCs w:val="24"/>
          <w:lang w:val="en-US"/>
          <w:rPrChange w:id="30" w:author="Chen Liao" w:date="2020-06-22T07:02:00Z">
            <w:rPr>
              <w:sz w:val="24"/>
              <w:szCs w:val="24"/>
              <w:lang w:val="en-US"/>
            </w:rPr>
          </w:rPrChange>
        </w:rPr>
        <w:t xml:space="preserve"> vary widely: What underlies swarming diversity? Here we </w:t>
      </w:r>
      <w:ins w:id="31" w:author="Chen Liao" w:date="2020-06-21T19:03:00Z">
        <w:r w:rsidR="00675791" w:rsidRPr="00254232">
          <w:rPr>
            <w:rFonts w:ascii="Times New Roman" w:hAnsi="Times New Roman" w:cs="Times New Roman"/>
            <w:sz w:val="24"/>
            <w:szCs w:val="24"/>
            <w:lang w:val="en-US"/>
            <w:rPrChange w:id="32" w:author="Chen Liao" w:date="2020-06-22T07:02:00Z">
              <w:rPr>
                <w:sz w:val="24"/>
                <w:szCs w:val="24"/>
                <w:lang w:val="en-US"/>
              </w:rPr>
            </w:rPrChange>
          </w:rPr>
          <w:t>presented</w:t>
        </w:r>
      </w:ins>
      <w:del w:id="33" w:author="Chen Liao" w:date="2020-06-21T19:03:00Z">
        <w:r w:rsidRPr="00254232" w:rsidDel="00675791">
          <w:rPr>
            <w:rFonts w:ascii="Times New Roman" w:hAnsi="Times New Roman" w:cs="Times New Roman"/>
            <w:sz w:val="24"/>
            <w:szCs w:val="24"/>
            <w:lang w:val="en-US"/>
            <w:rPrChange w:id="34" w:author="Chen Liao" w:date="2020-06-22T07:02:00Z">
              <w:rPr>
                <w:sz w:val="24"/>
                <w:szCs w:val="24"/>
                <w:lang w:val="en-US"/>
              </w:rPr>
            </w:rPrChange>
          </w:rPr>
          <w:delText>combined</w:delText>
        </w:r>
      </w:del>
      <w:r w:rsidRPr="00254232">
        <w:rPr>
          <w:rFonts w:ascii="Times New Roman" w:hAnsi="Times New Roman" w:cs="Times New Roman"/>
          <w:sz w:val="24"/>
          <w:szCs w:val="24"/>
          <w:lang w:val="en-US"/>
          <w:rPrChange w:id="35" w:author="Chen Liao" w:date="2020-06-22T07:02:00Z">
            <w:rPr>
              <w:sz w:val="24"/>
              <w:szCs w:val="24"/>
              <w:lang w:val="en-US"/>
            </w:rPr>
          </w:rPrChange>
        </w:rPr>
        <w:t xml:space="preserve"> comparative</w:t>
      </w:r>
      <w:ins w:id="36" w:author="Chen Liao" w:date="2020-06-21T17:14:00Z">
        <w:r w:rsidR="00704873" w:rsidRPr="00254232">
          <w:rPr>
            <w:rFonts w:ascii="Times New Roman" w:hAnsi="Times New Roman" w:cs="Times New Roman"/>
            <w:sz w:val="24"/>
            <w:szCs w:val="24"/>
            <w:lang w:val="en-US"/>
            <w:rPrChange w:id="37" w:author="Chen Liao" w:date="2020-06-22T07:02:00Z">
              <w:rPr>
                <w:sz w:val="24"/>
                <w:szCs w:val="24"/>
                <w:lang w:val="en-US"/>
              </w:rPr>
            </w:rPrChange>
          </w:rPr>
          <w:t xml:space="preserve"> analyses </w:t>
        </w:r>
      </w:ins>
      <w:ins w:id="38" w:author="Chen Liao" w:date="2020-06-21T19:04:00Z">
        <w:r w:rsidR="00675791" w:rsidRPr="00254232">
          <w:rPr>
            <w:rFonts w:ascii="Times New Roman" w:hAnsi="Times New Roman" w:cs="Times New Roman"/>
            <w:sz w:val="24"/>
            <w:szCs w:val="24"/>
            <w:lang w:val="en-US"/>
            <w:rPrChange w:id="39" w:author="Chen Liao" w:date="2020-06-22T07:02:00Z">
              <w:rPr>
                <w:sz w:val="24"/>
                <w:szCs w:val="24"/>
                <w:lang w:val="en-US"/>
              </w:rPr>
            </w:rPrChange>
          </w:rPr>
          <w:t xml:space="preserve">of </w:t>
        </w:r>
      </w:ins>
      <w:del w:id="40" w:author="Chen Liao" w:date="2020-06-21T19:04:00Z">
        <w:r w:rsidRPr="00254232" w:rsidDel="00675791">
          <w:rPr>
            <w:rFonts w:ascii="Times New Roman" w:hAnsi="Times New Roman" w:cs="Times New Roman"/>
            <w:sz w:val="24"/>
            <w:szCs w:val="24"/>
            <w:lang w:val="en-US"/>
            <w:rPrChange w:id="41" w:author="Chen Liao" w:date="2020-06-22T07:02:00Z">
              <w:rPr>
                <w:sz w:val="24"/>
                <w:szCs w:val="24"/>
                <w:lang w:val="en-US"/>
              </w:rPr>
            </w:rPrChange>
          </w:rPr>
          <w:delText xml:space="preserve"> </w:delText>
        </w:r>
      </w:del>
      <w:r w:rsidRPr="00254232">
        <w:rPr>
          <w:rFonts w:ascii="Times New Roman" w:hAnsi="Times New Roman" w:cs="Times New Roman"/>
          <w:sz w:val="24"/>
          <w:szCs w:val="24"/>
          <w:lang w:val="en-US"/>
          <w:rPrChange w:id="42" w:author="Chen Liao" w:date="2020-06-22T07:02:00Z">
            <w:rPr>
              <w:sz w:val="24"/>
              <w:szCs w:val="24"/>
              <w:lang w:val="en-US"/>
            </w:rPr>
          </w:rPrChange>
        </w:rPr>
        <w:t>genetics</w:t>
      </w:r>
      <w:ins w:id="43" w:author="Chen Liao" w:date="2020-06-21T17:14:00Z">
        <w:r w:rsidR="00704873" w:rsidRPr="00254232">
          <w:rPr>
            <w:rFonts w:ascii="Times New Roman" w:hAnsi="Times New Roman" w:cs="Times New Roman"/>
            <w:sz w:val="24"/>
            <w:szCs w:val="24"/>
            <w:lang w:val="en-US"/>
            <w:rPrChange w:id="44" w:author="Chen Liao" w:date="2020-06-22T07:02:00Z">
              <w:rPr>
                <w:sz w:val="24"/>
                <w:szCs w:val="24"/>
                <w:lang w:val="en-US"/>
              </w:rPr>
            </w:rPrChange>
          </w:rPr>
          <w:t xml:space="preserve">, </w:t>
        </w:r>
      </w:ins>
      <w:del w:id="45" w:author="Chen Liao" w:date="2020-06-21T17:12:00Z">
        <w:r w:rsidRPr="00254232" w:rsidDel="00704873">
          <w:rPr>
            <w:rFonts w:ascii="Times New Roman" w:hAnsi="Times New Roman" w:cs="Times New Roman"/>
            <w:sz w:val="24"/>
            <w:szCs w:val="24"/>
            <w:lang w:val="en-US"/>
            <w:rPrChange w:id="46" w:author="Chen Liao" w:date="2020-06-22T07:02:00Z">
              <w:rPr>
                <w:sz w:val="24"/>
                <w:szCs w:val="24"/>
                <w:lang w:val="en-US"/>
              </w:rPr>
            </w:rPrChange>
          </w:rPr>
          <w:delText>,</w:delText>
        </w:r>
      </w:del>
      <w:del w:id="47" w:author="Chen Liao" w:date="2020-06-21T17:14:00Z">
        <w:r w:rsidRPr="00254232" w:rsidDel="00704873">
          <w:rPr>
            <w:rFonts w:ascii="Times New Roman" w:hAnsi="Times New Roman" w:cs="Times New Roman"/>
            <w:sz w:val="24"/>
            <w:szCs w:val="24"/>
            <w:lang w:val="en-US"/>
            <w:rPrChange w:id="48" w:author="Chen Liao" w:date="2020-06-22T07:02:00Z">
              <w:rPr>
                <w:sz w:val="24"/>
                <w:szCs w:val="24"/>
                <w:lang w:val="en-US"/>
              </w:rPr>
            </w:rPrChange>
          </w:rPr>
          <w:delText xml:space="preserve"> </w:delText>
        </w:r>
      </w:del>
      <w:r w:rsidRPr="00254232">
        <w:rPr>
          <w:rFonts w:ascii="Times New Roman" w:hAnsi="Times New Roman" w:cs="Times New Roman"/>
          <w:sz w:val="24"/>
          <w:szCs w:val="24"/>
          <w:lang w:val="en-US"/>
          <w:rPrChange w:id="49" w:author="Chen Liao" w:date="2020-06-22T07:02:00Z">
            <w:rPr>
              <w:sz w:val="24"/>
              <w:szCs w:val="24"/>
              <w:lang w:val="en-US"/>
            </w:rPr>
          </w:rPrChange>
        </w:rPr>
        <w:t>metabolomics</w:t>
      </w:r>
      <w:ins w:id="50" w:author="Chen Liao" w:date="2020-06-21T17:13:00Z">
        <w:r w:rsidR="00704873" w:rsidRPr="00254232">
          <w:rPr>
            <w:rFonts w:ascii="Times New Roman" w:hAnsi="Times New Roman" w:cs="Times New Roman"/>
            <w:sz w:val="24"/>
            <w:szCs w:val="24"/>
            <w:lang w:val="en-US"/>
            <w:rPrChange w:id="51" w:author="Chen Liao" w:date="2020-06-22T07:02:00Z">
              <w:rPr>
                <w:sz w:val="24"/>
                <w:szCs w:val="24"/>
                <w:lang w:val="en-US"/>
              </w:rPr>
            </w:rPrChange>
          </w:rPr>
          <w:t xml:space="preserve"> </w:t>
        </w:r>
      </w:ins>
      <w:del w:id="52" w:author="Chen Liao" w:date="2020-06-21T17:13:00Z">
        <w:r w:rsidRPr="00254232" w:rsidDel="00704873">
          <w:rPr>
            <w:rFonts w:ascii="Times New Roman" w:hAnsi="Times New Roman" w:cs="Times New Roman"/>
            <w:sz w:val="24"/>
            <w:szCs w:val="24"/>
            <w:lang w:val="en-US"/>
            <w:rPrChange w:id="53" w:author="Chen Liao" w:date="2020-06-22T07:02:00Z">
              <w:rPr>
                <w:sz w:val="24"/>
                <w:szCs w:val="24"/>
                <w:lang w:val="en-US"/>
              </w:rPr>
            </w:rPrChange>
          </w:rPr>
          <w:delText xml:space="preserve">, phenotypic data </w:delText>
        </w:r>
      </w:del>
      <w:del w:id="54" w:author="Chen Liao" w:date="2020-06-21T17:14:00Z">
        <w:r w:rsidRPr="00254232" w:rsidDel="00704873">
          <w:rPr>
            <w:rFonts w:ascii="Times New Roman" w:hAnsi="Times New Roman" w:cs="Times New Roman"/>
            <w:sz w:val="24"/>
            <w:szCs w:val="24"/>
            <w:lang w:val="en-US"/>
            <w:rPrChange w:id="55" w:author="Chen Liao" w:date="2020-06-22T07:02:00Z">
              <w:rPr>
                <w:sz w:val="24"/>
                <w:szCs w:val="24"/>
                <w:lang w:val="en-US"/>
              </w:rPr>
            </w:rPrChange>
          </w:rPr>
          <w:delText xml:space="preserve">as well as </w:delText>
        </w:r>
      </w:del>
      <w:ins w:id="56" w:author="Chen Liao" w:date="2020-06-21T17:14:00Z">
        <w:r w:rsidR="00704873" w:rsidRPr="00254232">
          <w:rPr>
            <w:rFonts w:ascii="Times New Roman" w:hAnsi="Times New Roman" w:cs="Times New Roman"/>
            <w:sz w:val="24"/>
            <w:szCs w:val="24"/>
            <w:lang w:val="en-US"/>
            <w:rPrChange w:id="57" w:author="Chen Liao" w:date="2020-06-22T07:02:00Z">
              <w:rPr>
                <w:sz w:val="24"/>
                <w:szCs w:val="24"/>
                <w:lang w:val="en-US"/>
              </w:rPr>
            </w:rPrChange>
          </w:rPr>
          <w:t xml:space="preserve">and </w:t>
        </w:r>
      </w:ins>
      <w:r w:rsidRPr="00254232">
        <w:rPr>
          <w:rFonts w:ascii="Times New Roman" w:hAnsi="Times New Roman" w:cs="Times New Roman"/>
          <w:sz w:val="24"/>
          <w:szCs w:val="24"/>
          <w:lang w:val="en-US"/>
          <w:rPrChange w:id="58" w:author="Chen Liao" w:date="2020-06-22T07:02:00Z">
            <w:rPr>
              <w:sz w:val="24"/>
              <w:szCs w:val="24"/>
              <w:lang w:val="en-US"/>
            </w:rPr>
          </w:rPrChange>
        </w:rPr>
        <w:t>growth curve</w:t>
      </w:r>
      <w:del w:id="59" w:author="Chen Liao" w:date="2020-06-21T19:25:00Z">
        <w:r w:rsidRPr="00254232" w:rsidDel="00680022">
          <w:rPr>
            <w:rFonts w:ascii="Times New Roman" w:hAnsi="Times New Roman" w:cs="Times New Roman"/>
            <w:sz w:val="24"/>
            <w:szCs w:val="24"/>
            <w:lang w:val="en-US"/>
            <w:rPrChange w:id="60" w:author="Chen Liao" w:date="2020-06-22T07:02:00Z">
              <w:rPr>
                <w:sz w:val="24"/>
                <w:szCs w:val="24"/>
                <w:lang w:val="en-US"/>
              </w:rPr>
            </w:rPrChange>
          </w:rPr>
          <w:delText>s</w:delText>
        </w:r>
      </w:del>
      <w:ins w:id="61" w:author="Chen Liao" w:date="2020-06-21T17:14:00Z">
        <w:r w:rsidR="00704873" w:rsidRPr="00254232">
          <w:rPr>
            <w:rFonts w:ascii="Times New Roman" w:hAnsi="Times New Roman" w:cs="Times New Roman"/>
            <w:sz w:val="24"/>
            <w:szCs w:val="24"/>
            <w:lang w:val="en-US"/>
            <w:rPrChange w:id="62" w:author="Chen Liao" w:date="2020-06-22T07:02:00Z">
              <w:rPr>
                <w:sz w:val="24"/>
                <w:szCs w:val="24"/>
                <w:lang w:val="en-US"/>
              </w:rPr>
            </w:rPrChange>
          </w:rPr>
          <w:t xml:space="preserve"> data</w:t>
        </w:r>
      </w:ins>
      <w:r w:rsidRPr="00254232">
        <w:rPr>
          <w:rFonts w:ascii="Times New Roman" w:hAnsi="Times New Roman" w:cs="Times New Roman"/>
          <w:sz w:val="24"/>
          <w:szCs w:val="24"/>
          <w:lang w:val="en-US"/>
          <w:rPrChange w:id="63" w:author="Chen Liao" w:date="2020-06-22T07:02:00Z">
            <w:rPr>
              <w:sz w:val="24"/>
              <w:szCs w:val="24"/>
              <w:lang w:val="en-US"/>
            </w:rPr>
          </w:rPrChange>
        </w:rPr>
        <w:t xml:space="preserve"> to investigate why 28 clinical </w:t>
      </w:r>
      <w:r w:rsidRPr="00254232">
        <w:rPr>
          <w:rFonts w:ascii="Times New Roman" w:hAnsi="Times New Roman" w:cs="Times New Roman"/>
          <w:i/>
          <w:sz w:val="24"/>
          <w:szCs w:val="24"/>
          <w:lang w:val="en-US"/>
          <w:rPrChange w:id="64" w:author="Chen Liao" w:date="2020-06-22T07:02:00Z">
            <w:rPr>
              <w:i/>
              <w:sz w:val="24"/>
              <w:szCs w:val="24"/>
              <w:lang w:val="en-US"/>
            </w:rPr>
          </w:rPrChange>
        </w:rPr>
        <w:t>P. aeruginosa</w:t>
      </w:r>
      <w:r w:rsidRPr="00254232">
        <w:rPr>
          <w:rFonts w:ascii="Times New Roman" w:hAnsi="Times New Roman" w:cs="Times New Roman"/>
          <w:sz w:val="24"/>
          <w:szCs w:val="24"/>
          <w:lang w:val="en-US"/>
          <w:rPrChange w:id="65" w:author="Chen Liao" w:date="2020-06-22T07:02:00Z">
            <w:rPr>
              <w:sz w:val="24"/>
              <w:szCs w:val="24"/>
              <w:lang w:val="en-US"/>
            </w:rPr>
          </w:rPrChange>
        </w:rPr>
        <w:t xml:space="preserve"> strains isolated from different patients differ in their </w:t>
      </w:r>
      <w:del w:id="66" w:author="Chen Liao" w:date="2020-06-21T17:37:00Z">
        <w:r w:rsidRPr="00254232" w:rsidDel="00263CEE">
          <w:rPr>
            <w:rFonts w:ascii="Times New Roman" w:hAnsi="Times New Roman" w:cs="Times New Roman"/>
            <w:sz w:val="24"/>
            <w:szCs w:val="24"/>
            <w:lang w:val="en-US"/>
            <w:rPrChange w:id="67" w:author="Chen Liao" w:date="2020-06-22T07:02:00Z">
              <w:rPr>
                <w:sz w:val="24"/>
                <w:szCs w:val="24"/>
                <w:lang w:val="en-US"/>
              </w:rPr>
            </w:rPrChange>
          </w:rPr>
          <w:delText xml:space="preserve">swarming </w:delText>
        </w:r>
      </w:del>
      <w:r w:rsidRPr="00254232">
        <w:rPr>
          <w:rFonts w:ascii="Times New Roman" w:hAnsi="Times New Roman" w:cs="Times New Roman"/>
          <w:sz w:val="24"/>
          <w:szCs w:val="24"/>
          <w:lang w:val="en-US"/>
          <w:rPrChange w:id="68" w:author="Chen Liao" w:date="2020-06-22T07:02:00Z">
            <w:rPr>
              <w:sz w:val="24"/>
              <w:szCs w:val="24"/>
              <w:lang w:val="en-US"/>
            </w:rPr>
          </w:rPrChange>
        </w:rPr>
        <w:t>abilities</w:t>
      </w:r>
      <w:ins w:id="69" w:author="Chen Liao" w:date="2020-06-21T17:37:00Z">
        <w:r w:rsidR="00263CEE" w:rsidRPr="00254232">
          <w:rPr>
            <w:rFonts w:ascii="Times New Roman" w:hAnsi="Times New Roman" w:cs="Times New Roman"/>
            <w:sz w:val="24"/>
            <w:szCs w:val="24"/>
            <w:lang w:val="en-US"/>
            <w:rPrChange w:id="70" w:author="Chen Liao" w:date="2020-06-22T07:02:00Z">
              <w:rPr>
                <w:sz w:val="24"/>
                <w:szCs w:val="24"/>
                <w:lang w:val="en-US"/>
              </w:rPr>
            </w:rPrChange>
          </w:rPr>
          <w:t xml:space="preserve"> to swarm </w:t>
        </w:r>
      </w:ins>
      <w:ins w:id="71" w:author="Chen Liao" w:date="2020-06-21T17:11:00Z">
        <w:r w:rsidR="00E64B5B" w:rsidRPr="00254232">
          <w:rPr>
            <w:rFonts w:ascii="Times New Roman" w:hAnsi="Times New Roman" w:cs="Times New Roman"/>
            <w:sz w:val="24"/>
            <w:szCs w:val="24"/>
            <w:lang w:val="en-US"/>
            <w:rPrChange w:id="72" w:author="Chen Liao" w:date="2020-06-22T07:02:00Z">
              <w:rPr>
                <w:sz w:val="24"/>
                <w:szCs w:val="24"/>
                <w:lang w:val="en-US"/>
              </w:rPr>
            </w:rPrChange>
          </w:rPr>
          <w:t>and</w:t>
        </w:r>
      </w:ins>
      <w:ins w:id="73" w:author="Chen Liao" w:date="2020-06-21T17:37:00Z">
        <w:r w:rsidR="00263CEE" w:rsidRPr="00254232">
          <w:rPr>
            <w:rFonts w:ascii="Times New Roman" w:hAnsi="Times New Roman" w:cs="Times New Roman"/>
            <w:sz w:val="24"/>
            <w:szCs w:val="24"/>
            <w:lang w:val="en-US"/>
            <w:rPrChange w:id="74" w:author="Chen Liao" w:date="2020-06-22T07:02:00Z">
              <w:rPr>
                <w:sz w:val="24"/>
                <w:szCs w:val="24"/>
                <w:lang w:val="en-US"/>
              </w:rPr>
            </w:rPrChange>
          </w:rPr>
          <w:t xml:space="preserve"> </w:t>
        </w:r>
      </w:ins>
      <w:ins w:id="75" w:author="Chen Liao" w:date="2020-06-21T17:15:00Z">
        <w:r w:rsidR="00787765" w:rsidRPr="00254232">
          <w:rPr>
            <w:rFonts w:ascii="Times New Roman" w:hAnsi="Times New Roman" w:cs="Times New Roman"/>
            <w:sz w:val="24"/>
            <w:szCs w:val="24"/>
            <w:lang w:val="en-US"/>
            <w:rPrChange w:id="76" w:author="Chen Liao" w:date="2020-06-22T07:02:00Z">
              <w:rPr>
                <w:sz w:val="24"/>
                <w:szCs w:val="24"/>
                <w:lang w:val="en-US"/>
              </w:rPr>
            </w:rPrChange>
          </w:rPr>
          <w:t>produc</w:t>
        </w:r>
      </w:ins>
      <w:ins w:id="77" w:author="Chen Liao" w:date="2020-06-21T17:37:00Z">
        <w:r w:rsidR="00263CEE" w:rsidRPr="00254232">
          <w:rPr>
            <w:rFonts w:ascii="Times New Roman" w:hAnsi="Times New Roman" w:cs="Times New Roman"/>
            <w:sz w:val="24"/>
            <w:szCs w:val="24"/>
            <w:lang w:val="en-US"/>
            <w:rPrChange w:id="78" w:author="Chen Liao" w:date="2020-06-22T07:02:00Z">
              <w:rPr>
                <w:sz w:val="24"/>
                <w:szCs w:val="24"/>
                <w:lang w:val="en-US"/>
              </w:rPr>
            </w:rPrChange>
          </w:rPr>
          <w:t>e rhamnolipid</w:t>
        </w:r>
      </w:ins>
      <w:ins w:id="79" w:author="Chen Liao" w:date="2020-06-21T17:15:00Z">
        <w:r w:rsidR="00787765" w:rsidRPr="00254232">
          <w:rPr>
            <w:rFonts w:ascii="Times New Roman" w:hAnsi="Times New Roman" w:cs="Times New Roman"/>
            <w:sz w:val="24"/>
            <w:szCs w:val="24"/>
            <w:lang w:val="en-US"/>
            <w:rPrChange w:id="80" w:author="Chen Liao" w:date="2020-06-22T07:02:00Z">
              <w:rPr>
                <w:sz w:val="24"/>
                <w:szCs w:val="24"/>
                <w:lang w:val="en-US"/>
              </w:rPr>
            </w:rPrChange>
          </w:rPr>
          <w:t xml:space="preserve">—a </w:t>
        </w:r>
      </w:ins>
      <w:del w:id="81" w:author="Chen Liao" w:date="2020-06-21T17:15:00Z">
        <w:r w:rsidRPr="00254232" w:rsidDel="00787765">
          <w:rPr>
            <w:rFonts w:ascii="Times New Roman" w:hAnsi="Times New Roman" w:cs="Times New Roman"/>
            <w:sz w:val="24"/>
            <w:szCs w:val="24"/>
            <w:lang w:val="en-US"/>
            <w:rPrChange w:id="82" w:author="Chen Liao" w:date="2020-06-22T07:02:00Z">
              <w:rPr>
                <w:sz w:val="24"/>
                <w:szCs w:val="24"/>
                <w:lang w:val="en-US"/>
              </w:rPr>
            </w:rPrChange>
          </w:rPr>
          <w:delText xml:space="preserve">. We found that rhamnolipid production is </w:delText>
        </w:r>
      </w:del>
      <w:r w:rsidRPr="00254232">
        <w:rPr>
          <w:rFonts w:ascii="Times New Roman" w:hAnsi="Times New Roman" w:cs="Times New Roman"/>
          <w:sz w:val="24"/>
          <w:szCs w:val="24"/>
          <w:lang w:val="en-US"/>
          <w:rPrChange w:id="83" w:author="Chen Liao" w:date="2020-06-22T07:02:00Z">
            <w:rPr>
              <w:sz w:val="24"/>
              <w:szCs w:val="24"/>
              <w:lang w:val="en-US"/>
            </w:rPr>
          </w:rPrChange>
        </w:rPr>
        <w:t xml:space="preserve">necessary but not sufficient </w:t>
      </w:r>
      <w:ins w:id="84" w:author="Chen Liao" w:date="2020-06-21T17:36:00Z">
        <w:r w:rsidR="003656D6" w:rsidRPr="00254232">
          <w:rPr>
            <w:rFonts w:ascii="Times New Roman" w:hAnsi="Times New Roman" w:cs="Times New Roman"/>
            <w:sz w:val="24"/>
            <w:szCs w:val="24"/>
            <w:lang w:val="en-US"/>
            <w:rPrChange w:id="85" w:author="Chen Liao" w:date="2020-06-22T07:02:00Z">
              <w:rPr>
                <w:sz w:val="24"/>
                <w:szCs w:val="24"/>
                <w:lang w:val="en-US"/>
              </w:rPr>
            </w:rPrChange>
          </w:rPr>
          <w:t>requirement</w:t>
        </w:r>
      </w:ins>
      <w:ins w:id="86" w:author="Chen Liao" w:date="2020-06-21T17:15:00Z">
        <w:r w:rsidR="00787765" w:rsidRPr="00254232">
          <w:rPr>
            <w:rFonts w:ascii="Times New Roman" w:hAnsi="Times New Roman" w:cs="Times New Roman"/>
            <w:sz w:val="24"/>
            <w:szCs w:val="24"/>
            <w:lang w:val="en-US"/>
            <w:rPrChange w:id="87" w:author="Chen Liao" w:date="2020-06-22T07:02:00Z">
              <w:rPr>
                <w:sz w:val="24"/>
                <w:szCs w:val="24"/>
                <w:lang w:val="en-US"/>
              </w:rPr>
            </w:rPrChange>
          </w:rPr>
          <w:t xml:space="preserve"> </w:t>
        </w:r>
      </w:ins>
      <w:r w:rsidRPr="00254232">
        <w:rPr>
          <w:rFonts w:ascii="Times New Roman" w:hAnsi="Times New Roman" w:cs="Times New Roman"/>
          <w:sz w:val="24"/>
          <w:szCs w:val="24"/>
          <w:lang w:val="en-US"/>
          <w:rPrChange w:id="88" w:author="Chen Liao" w:date="2020-06-22T07:02:00Z">
            <w:rPr>
              <w:sz w:val="24"/>
              <w:szCs w:val="24"/>
              <w:lang w:val="en-US"/>
            </w:rPr>
          </w:rPrChange>
        </w:rPr>
        <w:t>for swarming.</w:t>
      </w:r>
      <w:ins w:id="89" w:author="Chen Liao" w:date="2020-06-21T19:11:00Z">
        <w:r w:rsidR="00675791" w:rsidRPr="00254232">
          <w:rPr>
            <w:rFonts w:ascii="Times New Roman" w:hAnsi="Times New Roman" w:cs="Times New Roman"/>
            <w:sz w:val="24"/>
            <w:szCs w:val="24"/>
            <w:lang w:val="en-US"/>
            <w:rPrChange w:id="90" w:author="Chen Liao" w:date="2020-06-22T07:02:00Z">
              <w:rPr>
                <w:sz w:val="24"/>
                <w:szCs w:val="24"/>
                <w:lang w:val="en-US"/>
              </w:rPr>
            </w:rPrChange>
          </w:rPr>
          <w:t xml:space="preserve"> Despite the diversity </w:t>
        </w:r>
      </w:ins>
      <w:ins w:id="91" w:author="Chen Liao" w:date="2020-06-21T19:27:00Z">
        <w:r w:rsidR="00680022" w:rsidRPr="00254232">
          <w:rPr>
            <w:rFonts w:ascii="Times New Roman" w:hAnsi="Times New Roman" w:cs="Times New Roman"/>
            <w:sz w:val="24"/>
            <w:szCs w:val="24"/>
            <w:lang w:val="en-US"/>
            <w:rPrChange w:id="92" w:author="Chen Liao" w:date="2020-06-22T07:02:00Z">
              <w:rPr>
                <w:sz w:val="24"/>
                <w:szCs w:val="24"/>
                <w:lang w:val="en-US"/>
              </w:rPr>
            </w:rPrChange>
          </w:rPr>
          <w:t xml:space="preserve">of </w:t>
        </w:r>
      </w:ins>
      <w:ins w:id="93" w:author="Chen Liao" w:date="2020-06-22T09:22:00Z">
        <w:r w:rsidR="00675975">
          <w:rPr>
            <w:rFonts w:ascii="Times New Roman" w:hAnsi="Times New Roman" w:cs="Times New Roman"/>
            <w:sz w:val="24"/>
            <w:szCs w:val="24"/>
            <w:lang w:val="en-US"/>
          </w:rPr>
          <w:t>swarming</w:t>
        </w:r>
      </w:ins>
      <w:ins w:id="94" w:author="Chen Liao" w:date="2020-06-21T19:27:00Z">
        <w:r w:rsidR="00680022" w:rsidRPr="00254232">
          <w:rPr>
            <w:rFonts w:ascii="Times New Roman" w:hAnsi="Times New Roman" w:cs="Times New Roman"/>
            <w:sz w:val="24"/>
            <w:szCs w:val="24"/>
            <w:lang w:val="en-US"/>
            <w:rPrChange w:id="95" w:author="Chen Liao" w:date="2020-06-22T07:02:00Z">
              <w:rPr>
                <w:sz w:val="24"/>
                <w:szCs w:val="24"/>
                <w:lang w:val="en-US"/>
              </w:rPr>
            </w:rPrChange>
          </w:rPr>
          <w:t xml:space="preserve"> </w:t>
        </w:r>
      </w:ins>
      <w:ins w:id="96" w:author="Chen Liao" w:date="2020-06-21T17:37:00Z">
        <w:r w:rsidR="00263CEE" w:rsidRPr="00254232">
          <w:rPr>
            <w:rFonts w:ascii="Times New Roman" w:hAnsi="Times New Roman" w:cs="Times New Roman"/>
            <w:sz w:val="24"/>
            <w:szCs w:val="24"/>
            <w:lang w:val="en-US"/>
            <w:rPrChange w:id="97" w:author="Chen Liao" w:date="2020-06-22T07:02:00Z">
              <w:rPr>
                <w:sz w:val="24"/>
                <w:szCs w:val="24"/>
                <w:lang w:val="en-US"/>
              </w:rPr>
            </w:rPrChange>
          </w:rPr>
          <w:t xml:space="preserve">can be </w:t>
        </w:r>
      </w:ins>
      <w:ins w:id="98" w:author="Chen Liao" w:date="2020-06-21T17:38:00Z">
        <w:r w:rsidR="00263CEE" w:rsidRPr="00254232">
          <w:rPr>
            <w:rFonts w:ascii="Times New Roman" w:hAnsi="Times New Roman" w:cs="Times New Roman"/>
            <w:sz w:val="24"/>
            <w:szCs w:val="24"/>
            <w:lang w:val="en-US"/>
            <w:rPrChange w:id="99" w:author="Chen Liao" w:date="2020-06-22T07:02:00Z">
              <w:rPr>
                <w:sz w:val="24"/>
                <w:szCs w:val="24"/>
                <w:lang w:val="en-US"/>
              </w:rPr>
            </w:rPrChange>
          </w:rPr>
          <w:t xml:space="preserve">partially explained by the </w:t>
        </w:r>
      </w:ins>
      <w:ins w:id="100" w:author="Chen Liao" w:date="2020-06-21T18:42:00Z">
        <w:r w:rsidR="00B31A8E" w:rsidRPr="00254232">
          <w:rPr>
            <w:rFonts w:ascii="Times New Roman" w:hAnsi="Times New Roman" w:cs="Times New Roman"/>
            <w:sz w:val="24"/>
            <w:szCs w:val="24"/>
            <w:lang w:val="en-US"/>
            <w:rPrChange w:id="101" w:author="Chen Liao" w:date="2020-06-22T07:02:00Z">
              <w:rPr>
                <w:sz w:val="24"/>
                <w:szCs w:val="24"/>
                <w:lang w:val="en-US"/>
              </w:rPr>
            </w:rPrChange>
          </w:rPr>
          <w:t>absence</w:t>
        </w:r>
      </w:ins>
      <w:ins w:id="102" w:author="Chen Liao" w:date="2020-06-21T17:38:00Z">
        <w:r w:rsidR="002002ED" w:rsidRPr="00254232">
          <w:rPr>
            <w:rFonts w:ascii="Times New Roman" w:hAnsi="Times New Roman" w:cs="Times New Roman"/>
            <w:sz w:val="24"/>
            <w:szCs w:val="24"/>
            <w:lang w:val="en-US"/>
            <w:rPrChange w:id="103" w:author="Chen Liao" w:date="2020-06-22T07:02:00Z">
              <w:rPr>
                <w:sz w:val="24"/>
                <w:szCs w:val="24"/>
                <w:lang w:val="en-US"/>
              </w:rPr>
            </w:rPrChange>
          </w:rPr>
          <w:t xml:space="preserve"> of quorum-sensing </w:t>
        </w:r>
      </w:ins>
      <w:ins w:id="104" w:author="Chen Liao" w:date="2020-06-22T09:22:00Z">
        <w:r w:rsidR="00675975">
          <w:rPr>
            <w:rFonts w:ascii="Times New Roman" w:hAnsi="Times New Roman" w:cs="Times New Roman"/>
            <w:sz w:val="24"/>
            <w:szCs w:val="24"/>
            <w:lang w:val="en-US"/>
          </w:rPr>
          <w:t xml:space="preserve">and flagellar </w:t>
        </w:r>
      </w:ins>
      <w:ins w:id="105" w:author="Chen Liao" w:date="2020-06-21T17:38:00Z">
        <w:r w:rsidR="002002ED" w:rsidRPr="00254232">
          <w:rPr>
            <w:rFonts w:ascii="Times New Roman" w:hAnsi="Times New Roman" w:cs="Times New Roman"/>
            <w:sz w:val="24"/>
            <w:szCs w:val="24"/>
            <w:lang w:val="en-US"/>
            <w:rPrChange w:id="106" w:author="Chen Liao" w:date="2020-06-22T07:02:00Z">
              <w:rPr>
                <w:sz w:val="24"/>
                <w:szCs w:val="24"/>
                <w:lang w:val="en-US"/>
              </w:rPr>
            </w:rPrChange>
          </w:rPr>
          <w:t xml:space="preserve">genes, </w:t>
        </w:r>
      </w:ins>
      <w:ins w:id="107" w:author="Chen Liao" w:date="2020-06-21T19:07:00Z">
        <w:r w:rsidR="00675791" w:rsidRPr="00254232">
          <w:rPr>
            <w:rFonts w:ascii="Times New Roman" w:hAnsi="Times New Roman" w:cs="Times New Roman"/>
            <w:sz w:val="24"/>
            <w:szCs w:val="24"/>
            <w:lang w:val="en-US"/>
            <w:rPrChange w:id="108" w:author="Chen Liao" w:date="2020-06-22T07:02:00Z">
              <w:rPr>
                <w:sz w:val="24"/>
                <w:szCs w:val="24"/>
                <w:lang w:val="en-US"/>
              </w:rPr>
            </w:rPrChange>
          </w:rPr>
          <w:t xml:space="preserve">the </w:t>
        </w:r>
      </w:ins>
      <w:ins w:id="109" w:author="Chen Liao" w:date="2020-06-21T19:11:00Z">
        <w:r w:rsidR="00675791" w:rsidRPr="00254232">
          <w:rPr>
            <w:rFonts w:ascii="Times New Roman" w:hAnsi="Times New Roman" w:cs="Times New Roman"/>
            <w:sz w:val="24"/>
            <w:szCs w:val="24"/>
            <w:lang w:val="en-US"/>
            <w:rPrChange w:id="110" w:author="Chen Liao" w:date="2020-06-22T07:02:00Z">
              <w:rPr>
                <w:sz w:val="24"/>
                <w:szCs w:val="24"/>
                <w:lang w:val="en-US"/>
              </w:rPr>
            </w:rPrChange>
          </w:rPr>
          <w:t xml:space="preserve">differentially </w:t>
        </w:r>
      </w:ins>
      <w:ins w:id="111" w:author="Chen Liao" w:date="2020-06-21T19:32:00Z">
        <w:r w:rsidR="00AE100E" w:rsidRPr="00254232">
          <w:rPr>
            <w:rFonts w:ascii="Times New Roman" w:hAnsi="Times New Roman" w:cs="Times New Roman"/>
            <w:sz w:val="24"/>
            <w:szCs w:val="24"/>
            <w:lang w:val="en-US"/>
            <w:rPrChange w:id="112" w:author="Chen Liao" w:date="2020-06-22T07:02:00Z">
              <w:rPr>
                <w:sz w:val="24"/>
                <w:szCs w:val="24"/>
                <w:lang w:val="en-US"/>
              </w:rPr>
            </w:rPrChange>
          </w:rPr>
          <w:t>expressed</w:t>
        </w:r>
      </w:ins>
      <w:ins w:id="113" w:author="Chen Liao" w:date="2020-06-21T19:11:00Z">
        <w:r w:rsidR="00675791" w:rsidRPr="00254232">
          <w:rPr>
            <w:rFonts w:ascii="Times New Roman" w:hAnsi="Times New Roman" w:cs="Times New Roman"/>
            <w:sz w:val="24"/>
            <w:szCs w:val="24"/>
            <w:lang w:val="en-US"/>
            <w:rPrChange w:id="114" w:author="Chen Liao" w:date="2020-06-22T07:02:00Z">
              <w:rPr>
                <w:sz w:val="24"/>
                <w:szCs w:val="24"/>
                <w:lang w:val="en-US"/>
              </w:rPr>
            </w:rPrChange>
          </w:rPr>
          <w:t xml:space="preserve"> </w:t>
        </w:r>
      </w:ins>
      <w:ins w:id="115" w:author="Chen Liao" w:date="2020-06-21T19:07:00Z">
        <w:r w:rsidR="00675791" w:rsidRPr="00254232">
          <w:rPr>
            <w:rFonts w:ascii="Times New Roman" w:hAnsi="Times New Roman" w:cs="Times New Roman"/>
            <w:sz w:val="24"/>
            <w:szCs w:val="24"/>
            <w:lang w:val="en-US"/>
            <w:rPrChange w:id="116" w:author="Chen Liao" w:date="2020-06-22T07:02:00Z">
              <w:rPr>
                <w:sz w:val="24"/>
                <w:szCs w:val="24"/>
                <w:lang w:val="en-US"/>
              </w:rPr>
            </w:rPrChange>
          </w:rPr>
          <w:t xml:space="preserve">metabolites </w:t>
        </w:r>
      </w:ins>
      <w:ins w:id="117" w:author="Chen Liao" w:date="2020-06-21T19:27:00Z">
        <w:r w:rsidR="00680022" w:rsidRPr="00254232">
          <w:rPr>
            <w:rFonts w:ascii="Times New Roman" w:hAnsi="Times New Roman" w:cs="Times New Roman"/>
            <w:sz w:val="24"/>
            <w:szCs w:val="24"/>
            <w:lang w:val="en-US"/>
            <w:rPrChange w:id="118" w:author="Chen Liao" w:date="2020-06-22T07:02:00Z">
              <w:rPr>
                <w:sz w:val="24"/>
                <w:szCs w:val="24"/>
                <w:lang w:val="en-US"/>
              </w:rPr>
            </w:rPrChange>
          </w:rPr>
          <w:t xml:space="preserve">between </w:t>
        </w:r>
      </w:ins>
      <w:ins w:id="119" w:author="Chen Liao" w:date="2020-06-21T19:32:00Z">
        <w:r w:rsidR="00054590" w:rsidRPr="00254232">
          <w:rPr>
            <w:rFonts w:ascii="Times New Roman" w:hAnsi="Times New Roman" w:cs="Times New Roman"/>
            <w:sz w:val="24"/>
            <w:szCs w:val="24"/>
            <w:lang w:val="en-US"/>
            <w:rPrChange w:id="120" w:author="Chen Liao" w:date="2020-06-22T07:02:00Z">
              <w:rPr>
                <w:sz w:val="24"/>
                <w:szCs w:val="24"/>
                <w:lang w:val="en-US"/>
              </w:rPr>
            </w:rPrChange>
          </w:rPr>
          <w:t xml:space="preserve">rhamnolipid </w:t>
        </w:r>
      </w:ins>
      <w:ins w:id="121" w:author="Chen Liao" w:date="2020-06-21T19:27:00Z">
        <w:r w:rsidR="00AE100E" w:rsidRPr="00254232">
          <w:rPr>
            <w:rFonts w:ascii="Times New Roman" w:hAnsi="Times New Roman" w:cs="Times New Roman"/>
            <w:sz w:val="24"/>
            <w:szCs w:val="24"/>
            <w:lang w:val="en-US"/>
            <w:rPrChange w:id="122" w:author="Chen Liao" w:date="2020-06-22T07:02:00Z">
              <w:rPr>
                <w:sz w:val="24"/>
                <w:szCs w:val="24"/>
                <w:lang w:val="en-US"/>
              </w:rPr>
            </w:rPrChange>
          </w:rPr>
          <w:t xml:space="preserve">producing </w:t>
        </w:r>
        <w:r w:rsidR="00680022" w:rsidRPr="00254232">
          <w:rPr>
            <w:rFonts w:ascii="Times New Roman" w:hAnsi="Times New Roman" w:cs="Times New Roman"/>
            <w:sz w:val="24"/>
            <w:szCs w:val="24"/>
            <w:lang w:val="en-US"/>
            <w:rPrChange w:id="123" w:author="Chen Liao" w:date="2020-06-22T07:02:00Z">
              <w:rPr>
                <w:sz w:val="24"/>
                <w:szCs w:val="24"/>
                <w:lang w:val="en-US"/>
              </w:rPr>
            </w:rPrChange>
          </w:rPr>
          <w:t>and non</w:t>
        </w:r>
      </w:ins>
      <w:ins w:id="124" w:author="Chen Liao" w:date="2020-06-21T19:28:00Z">
        <w:r w:rsidR="00AE100E" w:rsidRPr="00254232">
          <w:rPr>
            <w:rFonts w:ascii="Times New Roman" w:hAnsi="Times New Roman" w:cs="Times New Roman"/>
            <w:sz w:val="24"/>
            <w:szCs w:val="24"/>
            <w:lang w:val="en-US"/>
            <w:rPrChange w:id="125" w:author="Chen Liao" w:date="2020-06-22T07:02:00Z">
              <w:rPr>
                <w:sz w:val="24"/>
                <w:szCs w:val="24"/>
                <w:lang w:val="en-US"/>
              </w:rPr>
            </w:rPrChange>
          </w:rPr>
          <w:t>-producing strains</w:t>
        </w:r>
      </w:ins>
      <w:ins w:id="126" w:author="Chen Liao" w:date="2020-06-21T19:27:00Z">
        <w:r w:rsidR="00680022" w:rsidRPr="00254232">
          <w:rPr>
            <w:rFonts w:ascii="Times New Roman" w:hAnsi="Times New Roman" w:cs="Times New Roman"/>
            <w:sz w:val="24"/>
            <w:szCs w:val="24"/>
            <w:lang w:val="en-US"/>
            <w:rPrChange w:id="127" w:author="Chen Liao" w:date="2020-06-22T07:02:00Z">
              <w:rPr>
                <w:sz w:val="24"/>
                <w:szCs w:val="24"/>
                <w:lang w:val="en-US"/>
              </w:rPr>
            </w:rPrChange>
          </w:rPr>
          <w:t xml:space="preserve"> </w:t>
        </w:r>
      </w:ins>
      <w:del w:id="128" w:author="Chen Liao" w:date="2020-06-21T17:15:00Z">
        <w:r w:rsidRPr="00254232" w:rsidDel="00877D95">
          <w:rPr>
            <w:rFonts w:ascii="Times New Roman" w:hAnsi="Times New Roman" w:cs="Times New Roman"/>
            <w:sz w:val="24"/>
            <w:szCs w:val="24"/>
            <w:lang w:val="en-US"/>
            <w:rPrChange w:id="129" w:author="Chen Liao" w:date="2020-06-22T07:02:00Z">
              <w:rPr>
                <w:sz w:val="24"/>
                <w:szCs w:val="24"/>
                <w:lang w:val="en-US"/>
              </w:rPr>
            </w:rPrChange>
          </w:rPr>
          <w:delText xml:space="preserve"> </w:delText>
        </w:r>
      </w:del>
      <w:del w:id="130" w:author="Chen Liao" w:date="2020-06-21T18:46:00Z">
        <w:r w:rsidRPr="00254232" w:rsidDel="00B31A8E">
          <w:rPr>
            <w:rFonts w:ascii="Times New Roman" w:hAnsi="Times New Roman" w:cs="Times New Roman"/>
            <w:sz w:val="24"/>
            <w:szCs w:val="24"/>
            <w:lang w:val="en-US"/>
            <w:rPrChange w:id="131" w:author="Chen Liao" w:date="2020-06-22T07:02:00Z">
              <w:rPr>
                <w:sz w:val="24"/>
                <w:szCs w:val="24"/>
                <w:lang w:val="en-US"/>
              </w:rPr>
            </w:rPrChange>
          </w:rPr>
          <w:delText xml:space="preserve">Metabolomics </w:delText>
        </w:r>
      </w:del>
      <w:del w:id="132" w:author="Chen Liao" w:date="2020-06-21T19:07:00Z">
        <w:r w:rsidRPr="00254232" w:rsidDel="00675791">
          <w:rPr>
            <w:rFonts w:ascii="Times New Roman" w:hAnsi="Times New Roman" w:cs="Times New Roman"/>
            <w:sz w:val="24"/>
            <w:szCs w:val="24"/>
            <w:lang w:val="en-US"/>
            <w:rPrChange w:id="133" w:author="Chen Liao" w:date="2020-06-22T07:02:00Z">
              <w:rPr>
                <w:sz w:val="24"/>
                <w:szCs w:val="24"/>
                <w:lang w:val="en-US"/>
              </w:rPr>
            </w:rPrChange>
          </w:rPr>
          <w:delText xml:space="preserve">signatures </w:delText>
        </w:r>
      </w:del>
      <w:del w:id="134" w:author="Chen Liao" w:date="2020-06-21T19:09:00Z">
        <w:r w:rsidRPr="00254232" w:rsidDel="00675791">
          <w:rPr>
            <w:rFonts w:ascii="Times New Roman" w:hAnsi="Times New Roman" w:cs="Times New Roman"/>
            <w:sz w:val="24"/>
            <w:szCs w:val="24"/>
            <w:lang w:val="en-US"/>
            <w:rPrChange w:id="135" w:author="Chen Liao" w:date="2020-06-22T07:02:00Z">
              <w:rPr>
                <w:sz w:val="24"/>
                <w:szCs w:val="24"/>
                <w:lang w:val="en-US"/>
              </w:rPr>
            </w:rPrChange>
          </w:rPr>
          <w:delText>suggest</w:delText>
        </w:r>
      </w:del>
      <w:ins w:id="136" w:author="Chen Liao" w:date="2020-06-21T19:22:00Z">
        <w:r w:rsidR="001D6287" w:rsidRPr="00254232">
          <w:rPr>
            <w:rFonts w:ascii="Times New Roman" w:hAnsi="Times New Roman" w:cs="Times New Roman"/>
            <w:sz w:val="24"/>
            <w:szCs w:val="24"/>
            <w:lang w:val="en-US"/>
            <w:rPrChange w:id="137" w:author="Chen Liao" w:date="2020-06-22T07:02:00Z">
              <w:rPr>
                <w:sz w:val="24"/>
                <w:szCs w:val="24"/>
                <w:lang w:val="en-US"/>
              </w:rPr>
            </w:rPrChange>
          </w:rPr>
          <w:t xml:space="preserve">suggest </w:t>
        </w:r>
      </w:ins>
      <w:ins w:id="138" w:author="Chen Liao" w:date="2020-06-21T19:12:00Z">
        <w:r w:rsidR="00675791" w:rsidRPr="00254232">
          <w:rPr>
            <w:rFonts w:ascii="Times New Roman" w:hAnsi="Times New Roman" w:cs="Times New Roman"/>
            <w:sz w:val="24"/>
            <w:szCs w:val="24"/>
            <w:lang w:val="en-US"/>
            <w:rPrChange w:id="139" w:author="Chen Liao" w:date="2020-06-22T07:02:00Z">
              <w:rPr>
                <w:sz w:val="24"/>
                <w:szCs w:val="24"/>
                <w:lang w:val="en-US"/>
              </w:rPr>
            </w:rPrChange>
          </w:rPr>
          <w:t xml:space="preserve">redox homeostasis as </w:t>
        </w:r>
      </w:ins>
      <w:ins w:id="140" w:author="Chen Liao" w:date="2020-06-21T19:09:00Z">
        <w:r w:rsidR="00675791" w:rsidRPr="00254232">
          <w:rPr>
            <w:rFonts w:ascii="Times New Roman" w:hAnsi="Times New Roman" w:cs="Times New Roman"/>
            <w:sz w:val="24"/>
            <w:szCs w:val="24"/>
            <w:lang w:val="en-US"/>
            <w:rPrChange w:id="141" w:author="Chen Liao" w:date="2020-06-22T07:02:00Z">
              <w:rPr>
                <w:sz w:val="24"/>
                <w:szCs w:val="24"/>
                <w:lang w:val="en-US"/>
              </w:rPr>
            </w:rPrChange>
          </w:rPr>
          <w:t xml:space="preserve">a more </w:t>
        </w:r>
      </w:ins>
      <w:ins w:id="142" w:author="Chen Liao" w:date="2020-06-21T18:46:00Z">
        <w:r w:rsidR="00B31A8E" w:rsidRPr="00254232">
          <w:rPr>
            <w:rFonts w:ascii="Times New Roman" w:hAnsi="Times New Roman" w:cs="Times New Roman"/>
            <w:sz w:val="24"/>
            <w:szCs w:val="24"/>
            <w:lang w:val="en-US"/>
            <w:rPrChange w:id="143" w:author="Chen Liao" w:date="2020-06-22T07:02:00Z">
              <w:rPr>
                <w:sz w:val="24"/>
                <w:szCs w:val="24"/>
                <w:lang w:val="en-US"/>
              </w:rPr>
            </w:rPrChange>
          </w:rPr>
          <w:t xml:space="preserve">fundamental </w:t>
        </w:r>
      </w:ins>
      <w:ins w:id="144" w:author="Chen Liao" w:date="2020-06-21T19:12:00Z">
        <w:r w:rsidR="00675791" w:rsidRPr="00254232">
          <w:rPr>
            <w:rFonts w:ascii="Times New Roman" w:hAnsi="Times New Roman" w:cs="Times New Roman"/>
            <w:sz w:val="24"/>
            <w:szCs w:val="24"/>
            <w:lang w:val="en-US"/>
            <w:rPrChange w:id="145" w:author="Chen Liao" w:date="2020-06-22T07:02:00Z">
              <w:rPr>
                <w:sz w:val="24"/>
                <w:szCs w:val="24"/>
                <w:lang w:val="en-US"/>
              </w:rPr>
            </w:rPrChange>
          </w:rPr>
          <w:t xml:space="preserve">metabolic </w:t>
        </w:r>
      </w:ins>
      <w:ins w:id="146" w:author="Chen Liao" w:date="2020-06-21T19:09:00Z">
        <w:r w:rsidR="00675791" w:rsidRPr="00254232">
          <w:rPr>
            <w:rFonts w:ascii="Times New Roman" w:hAnsi="Times New Roman" w:cs="Times New Roman"/>
            <w:sz w:val="24"/>
            <w:szCs w:val="24"/>
            <w:lang w:val="en-US"/>
            <w:rPrChange w:id="147" w:author="Chen Liao" w:date="2020-06-22T07:02:00Z">
              <w:rPr>
                <w:sz w:val="24"/>
                <w:szCs w:val="24"/>
                <w:lang w:val="en-US"/>
              </w:rPr>
            </w:rPrChange>
          </w:rPr>
          <w:t>constraint</w:t>
        </w:r>
      </w:ins>
      <w:ins w:id="148" w:author="Chen Liao" w:date="2020-06-21T19:27:00Z">
        <w:r w:rsidR="00680022" w:rsidRPr="00254232">
          <w:rPr>
            <w:rFonts w:ascii="Times New Roman" w:hAnsi="Times New Roman" w:cs="Times New Roman"/>
            <w:sz w:val="24"/>
            <w:szCs w:val="24"/>
            <w:lang w:val="en-US"/>
            <w:rPrChange w:id="149" w:author="Chen Liao" w:date="2020-06-22T07:02:00Z">
              <w:rPr>
                <w:sz w:val="24"/>
                <w:szCs w:val="24"/>
                <w:lang w:val="en-US"/>
              </w:rPr>
            </w:rPrChange>
          </w:rPr>
          <w:t xml:space="preserve">. </w:t>
        </w:r>
      </w:ins>
      <w:ins w:id="150" w:author="Chen Liao" w:date="2020-06-21T19:14:00Z">
        <w:r w:rsidR="00FC1B16" w:rsidRPr="00254232">
          <w:rPr>
            <w:rFonts w:ascii="Times New Roman" w:hAnsi="Times New Roman" w:cs="Times New Roman"/>
            <w:sz w:val="24"/>
            <w:szCs w:val="24"/>
            <w:lang w:val="en-US"/>
            <w:rPrChange w:id="151" w:author="Chen Liao" w:date="2020-06-22T07:02:00Z">
              <w:rPr>
                <w:sz w:val="24"/>
                <w:szCs w:val="24"/>
                <w:lang w:val="en-US"/>
              </w:rPr>
            </w:rPrChange>
          </w:rPr>
          <w:t xml:space="preserve">The increased oxidative stress in </w:t>
        </w:r>
      </w:ins>
      <w:ins w:id="152" w:author="Chen Liao" w:date="2020-06-21T19:16:00Z">
        <w:r w:rsidR="00FC1B16" w:rsidRPr="00254232">
          <w:rPr>
            <w:rFonts w:ascii="Times New Roman" w:hAnsi="Times New Roman" w:cs="Times New Roman"/>
            <w:sz w:val="24"/>
            <w:szCs w:val="24"/>
            <w:lang w:val="en-US"/>
            <w:rPrChange w:id="153" w:author="Chen Liao" w:date="2020-06-22T07:02:00Z">
              <w:rPr>
                <w:sz w:val="24"/>
                <w:szCs w:val="24"/>
                <w:lang w:val="en-US"/>
              </w:rPr>
            </w:rPrChange>
          </w:rPr>
          <w:t>non-</w:t>
        </w:r>
      </w:ins>
      <w:ins w:id="154" w:author="Chen Liao" w:date="2020-06-21T19:27:00Z">
        <w:r w:rsidR="00AE100E" w:rsidRPr="00254232">
          <w:rPr>
            <w:rFonts w:ascii="Times New Roman" w:hAnsi="Times New Roman" w:cs="Times New Roman"/>
            <w:sz w:val="24"/>
            <w:szCs w:val="24"/>
            <w:lang w:val="en-US"/>
            <w:rPrChange w:id="155" w:author="Chen Liao" w:date="2020-06-22T07:02:00Z">
              <w:rPr>
                <w:sz w:val="24"/>
                <w:szCs w:val="24"/>
                <w:lang w:val="en-US"/>
              </w:rPr>
            </w:rPrChange>
          </w:rPr>
          <w:t>producers</w:t>
        </w:r>
      </w:ins>
      <w:ins w:id="156" w:author="Chen Liao" w:date="2020-06-21T19:14:00Z">
        <w:r w:rsidR="00FC1B16" w:rsidRPr="00254232">
          <w:rPr>
            <w:rFonts w:ascii="Times New Roman" w:hAnsi="Times New Roman" w:cs="Times New Roman"/>
            <w:sz w:val="24"/>
            <w:szCs w:val="24"/>
            <w:lang w:val="en-US"/>
            <w:rPrChange w:id="157" w:author="Chen Liao" w:date="2020-06-22T07:02:00Z">
              <w:rPr>
                <w:sz w:val="24"/>
                <w:szCs w:val="24"/>
                <w:lang w:val="en-US"/>
              </w:rPr>
            </w:rPrChange>
          </w:rPr>
          <w:t xml:space="preserve"> </w:t>
        </w:r>
      </w:ins>
      <w:ins w:id="158" w:author="Chen Liao" w:date="2020-06-21T19:15:00Z">
        <w:r w:rsidR="00FC1B16" w:rsidRPr="00254232">
          <w:rPr>
            <w:rFonts w:ascii="Times New Roman" w:hAnsi="Times New Roman" w:cs="Times New Roman"/>
            <w:sz w:val="24"/>
            <w:szCs w:val="24"/>
            <w:lang w:val="en-US"/>
            <w:rPrChange w:id="159" w:author="Chen Liao" w:date="2020-06-22T07:02:00Z">
              <w:rPr>
                <w:sz w:val="24"/>
                <w:szCs w:val="24"/>
                <w:lang w:val="en-US"/>
              </w:rPr>
            </w:rPrChange>
          </w:rPr>
          <w:t>inhibit</w:t>
        </w:r>
      </w:ins>
      <w:ins w:id="160" w:author="Chen Liao" w:date="2020-06-21T19:17:00Z">
        <w:r w:rsidR="00FC1B16" w:rsidRPr="00254232">
          <w:rPr>
            <w:rFonts w:ascii="Times New Roman" w:hAnsi="Times New Roman" w:cs="Times New Roman"/>
            <w:sz w:val="24"/>
            <w:szCs w:val="24"/>
            <w:lang w:val="en-US"/>
            <w:rPrChange w:id="161" w:author="Chen Liao" w:date="2020-06-22T07:02:00Z">
              <w:rPr>
                <w:sz w:val="24"/>
                <w:szCs w:val="24"/>
                <w:lang w:val="en-US"/>
              </w:rPr>
            </w:rPrChange>
          </w:rPr>
          <w:t>ed</w:t>
        </w:r>
      </w:ins>
      <w:ins w:id="162" w:author="Chen Liao" w:date="2020-06-21T19:15:00Z">
        <w:r w:rsidR="00FC1B16" w:rsidRPr="00254232">
          <w:rPr>
            <w:rFonts w:ascii="Times New Roman" w:hAnsi="Times New Roman" w:cs="Times New Roman"/>
            <w:sz w:val="24"/>
            <w:szCs w:val="24"/>
            <w:lang w:val="en-US"/>
            <w:rPrChange w:id="163" w:author="Chen Liao" w:date="2020-06-22T07:02:00Z">
              <w:rPr>
                <w:sz w:val="24"/>
                <w:szCs w:val="24"/>
                <w:lang w:val="en-US"/>
              </w:rPr>
            </w:rPrChange>
          </w:rPr>
          <w:t xml:space="preserve"> Fe-S containing enzymes such as the succinate dehydrogenase</w:t>
        </w:r>
      </w:ins>
      <w:ins w:id="164" w:author="Chen Liao" w:date="2020-06-21T19:18:00Z">
        <w:r w:rsidR="00FC1B16" w:rsidRPr="00254232">
          <w:rPr>
            <w:rFonts w:ascii="Times New Roman" w:hAnsi="Times New Roman" w:cs="Times New Roman"/>
            <w:sz w:val="24"/>
            <w:szCs w:val="24"/>
            <w:lang w:val="en-US"/>
            <w:rPrChange w:id="165" w:author="Chen Liao" w:date="2020-06-22T07:02:00Z">
              <w:rPr>
                <w:sz w:val="24"/>
                <w:szCs w:val="24"/>
                <w:lang w:val="en-US"/>
              </w:rPr>
            </w:rPrChange>
          </w:rPr>
          <w:t xml:space="preserve"> and</w:t>
        </w:r>
      </w:ins>
      <w:ins w:id="166" w:author="Chen Liao" w:date="2020-06-21T19:17:00Z">
        <w:r w:rsidR="00FC1B16" w:rsidRPr="00254232">
          <w:rPr>
            <w:rFonts w:ascii="Times New Roman" w:hAnsi="Times New Roman" w:cs="Times New Roman"/>
            <w:sz w:val="24"/>
            <w:szCs w:val="24"/>
            <w:lang w:val="en-US"/>
            <w:rPrChange w:id="167" w:author="Chen Liao" w:date="2020-06-22T07:02:00Z">
              <w:rPr>
                <w:sz w:val="24"/>
                <w:szCs w:val="24"/>
                <w:lang w:val="en-US"/>
              </w:rPr>
            </w:rPrChange>
          </w:rPr>
          <w:t xml:space="preserve"> result</w:t>
        </w:r>
      </w:ins>
      <w:ins w:id="168" w:author="Chen Liao" w:date="2020-06-21T19:18:00Z">
        <w:r w:rsidR="00FC1B16" w:rsidRPr="00254232">
          <w:rPr>
            <w:rFonts w:ascii="Times New Roman" w:hAnsi="Times New Roman" w:cs="Times New Roman"/>
            <w:sz w:val="24"/>
            <w:szCs w:val="24"/>
            <w:lang w:val="en-US"/>
            <w:rPrChange w:id="169" w:author="Chen Liao" w:date="2020-06-22T07:02:00Z">
              <w:rPr>
                <w:sz w:val="24"/>
                <w:szCs w:val="24"/>
                <w:lang w:val="en-US"/>
              </w:rPr>
            </w:rPrChange>
          </w:rPr>
          <w:t>ed</w:t>
        </w:r>
      </w:ins>
      <w:ins w:id="170" w:author="Chen Liao" w:date="2020-06-21T19:17:00Z">
        <w:r w:rsidR="00FC1B16" w:rsidRPr="00254232">
          <w:rPr>
            <w:rFonts w:ascii="Times New Roman" w:hAnsi="Times New Roman" w:cs="Times New Roman"/>
            <w:sz w:val="24"/>
            <w:szCs w:val="24"/>
            <w:lang w:val="en-US"/>
            <w:rPrChange w:id="171" w:author="Chen Liao" w:date="2020-06-22T07:02:00Z">
              <w:rPr>
                <w:sz w:val="24"/>
                <w:szCs w:val="24"/>
                <w:lang w:val="en-US"/>
              </w:rPr>
            </w:rPrChange>
          </w:rPr>
          <w:t xml:space="preserve"> in </w:t>
        </w:r>
      </w:ins>
      <w:ins w:id="172" w:author="Chen Liao" w:date="2020-06-21T19:19:00Z">
        <w:r w:rsidR="00FC1B16" w:rsidRPr="00254232">
          <w:rPr>
            <w:rFonts w:ascii="Times New Roman" w:hAnsi="Times New Roman" w:cs="Times New Roman"/>
            <w:sz w:val="24"/>
            <w:szCs w:val="24"/>
            <w:lang w:val="en-US"/>
            <w:rPrChange w:id="173" w:author="Chen Liao" w:date="2020-06-22T07:02:00Z">
              <w:rPr>
                <w:sz w:val="24"/>
                <w:szCs w:val="24"/>
                <w:lang w:val="en-US"/>
              </w:rPr>
            </w:rPrChange>
          </w:rPr>
          <w:t xml:space="preserve">reduced </w:t>
        </w:r>
      </w:ins>
      <w:ins w:id="174" w:author="Chen Liao" w:date="2020-06-21T19:15:00Z">
        <w:r w:rsidR="00FC1B16" w:rsidRPr="00254232">
          <w:rPr>
            <w:rFonts w:ascii="Times New Roman" w:hAnsi="Times New Roman" w:cs="Times New Roman"/>
            <w:sz w:val="24"/>
            <w:szCs w:val="24"/>
            <w:lang w:val="en-US"/>
            <w:rPrChange w:id="175" w:author="Chen Liao" w:date="2020-06-22T07:02:00Z">
              <w:rPr>
                <w:sz w:val="24"/>
                <w:szCs w:val="24"/>
                <w:lang w:val="en-US"/>
              </w:rPr>
            </w:rPrChange>
          </w:rPr>
          <w:t>tricarboxylic acid (TCA) cycle</w:t>
        </w:r>
      </w:ins>
      <w:ins w:id="176" w:author="Chen Liao" w:date="2020-06-21T19:19:00Z">
        <w:r w:rsidR="00FC1B16" w:rsidRPr="00254232">
          <w:rPr>
            <w:rFonts w:ascii="Times New Roman" w:hAnsi="Times New Roman" w:cs="Times New Roman"/>
            <w:sz w:val="24"/>
            <w:szCs w:val="24"/>
            <w:lang w:val="en-US"/>
            <w:rPrChange w:id="177" w:author="Chen Liao" w:date="2020-06-22T07:02:00Z">
              <w:rPr>
                <w:sz w:val="24"/>
                <w:szCs w:val="24"/>
                <w:lang w:val="en-US"/>
              </w:rPr>
            </w:rPrChange>
          </w:rPr>
          <w:t xml:space="preserve"> activity</w:t>
        </w:r>
      </w:ins>
      <w:ins w:id="178" w:author="Chen Liao" w:date="2020-06-21T19:15:00Z">
        <w:r w:rsidR="00FC1B16" w:rsidRPr="00254232">
          <w:rPr>
            <w:rFonts w:ascii="Times New Roman" w:hAnsi="Times New Roman" w:cs="Times New Roman"/>
            <w:sz w:val="24"/>
            <w:szCs w:val="24"/>
            <w:lang w:val="en-US"/>
            <w:rPrChange w:id="179" w:author="Chen Liao" w:date="2020-06-22T07:02:00Z">
              <w:rPr>
                <w:sz w:val="24"/>
                <w:szCs w:val="24"/>
                <w:lang w:val="en-US"/>
              </w:rPr>
            </w:rPrChange>
          </w:rPr>
          <w:t xml:space="preserve"> </w:t>
        </w:r>
      </w:ins>
      <w:ins w:id="180" w:author="Chen Liao" w:date="2020-06-21T19:17:00Z">
        <w:r w:rsidR="00FC1B16" w:rsidRPr="00254232">
          <w:rPr>
            <w:rFonts w:ascii="Times New Roman" w:hAnsi="Times New Roman" w:cs="Times New Roman"/>
            <w:sz w:val="24"/>
            <w:szCs w:val="24"/>
            <w:lang w:val="en-US"/>
            <w:rPrChange w:id="181" w:author="Chen Liao" w:date="2020-06-22T07:02:00Z">
              <w:rPr>
                <w:sz w:val="24"/>
                <w:szCs w:val="24"/>
                <w:lang w:val="en-US"/>
              </w:rPr>
            </w:rPrChange>
          </w:rPr>
          <w:t>and slower growth rat</w:t>
        </w:r>
      </w:ins>
      <w:ins w:id="182" w:author="Chen Liao" w:date="2020-06-21T19:19:00Z">
        <w:r w:rsidR="00FC1B16" w:rsidRPr="00254232">
          <w:rPr>
            <w:rFonts w:ascii="Times New Roman" w:hAnsi="Times New Roman" w:cs="Times New Roman"/>
            <w:sz w:val="24"/>
            <w:szCs w:val="24"/>
            <w:lang w:val="en-US"/>
            <w:rPrChange w:id="183" w:author="Chen Liao" w:date="2020-06-22T07:02:00Z">
              <w:rPr>
                <w:sz w:val="24"/>
                <w:szCs w:val="24"/>
                <w:lang w:val="en-US"/>
              </w:rPr>
            </w:rPrChange>
          </w:rPr>
          <w:t>e</w:t>
        </w:r>
      </w:ins>
      <w:ins w:id="184" w:author="Chen Liao" w:date="2020-06-21T19:15:00Z">
        <w:r w:rsidR="00FC1B16" w:rsidRPr="00254232">
          <w:rPr>
            <w:rFonts w:ascii="Times New Roman" w:hAnsi="Times New Roman" w:cs="Times New Roman"/>
            <w:sz w:val="24"/>
            <w:szCs w:val="24"/>
            <w:lang w:val="en-US"/>
            <w:rPrChange w:id="185" w:author="Chen Liao" w:date="2020-06-22T07:02:00Z">
              <w:rPr>
                <w:sz w:val="24"/>
                <w:szCs w:val="24"/>
                <w:lang w:val="en-US"/>
              </w:rPr>
            </w:rPrChange>
          </w:rPr>
          <w:t>.</w:t>
        </w:r>
      </w:ins>
      <w:ins w:id="186" w:author="Chen Liao" w:date="2020-06-21T19:20:00Z">
        <w:r w:rsidR="006F328D" w:rsidRPr="00254232">
          <w:rPr>
            <w:rFonts w:ascii="Times New Roman" w:hAnsi="Times New Roman" w:cs="Times New Roman"/>
            <w:sz w:val="24"/>
            <w:szCs w:val="24"/>
            <w:lang w:val="en-US"/>
            <w:rPrChange w:id="187" w:author="Chen Liao" w:date="2020-06-22T07:02:00Z">
              <w:rPr>
                <w:sz w:val="24"/>
                <w:szCs w:val="24"/>
                <w:lang w:val="en-US"/>
              </w:rPr>
            </w:rPrChange>
          </w:rPr>
          <w:t xml:space="preserve"> </w:t>
        </w:r>
      </w:ins>
      <w:del w:id="188" w:author="Chen Liao" w:date="2020-06-21T18:50:00Z">
        <w:r w:rsidRPr="00254232" w:rsidDel="0073403C">
          <w:rPr>
            <w:rFonts w:ascii="Times New Roman" w:hAnsi="Times New Roman" w:cs="Times New Roman"/>
            <w:sz w:val="24"/>
            <w:szCs w:val="24"/>
            <w:lang w:val="en-US"/>
            <w:rPrChange w:id="189" w:author="Chen Liao" w:date="2020-06-22T07:02:00Z">
              <w:rPr>
                <w:sz w:val="24"/>
                <w:szCs w:val="24"/>
                <w:lang w:val="en-US"/>
              </w:rPr>
            </w:rPrChange>
          </w:rPr>
          <w:delText xml:space="preserve"> higher oxidative stress in rhamnolipid non-produces and t</w:delText>
        </w:r>
      </w:del>
      <w:del w:id="190" w:author="Chen Liao" w:date="2020-06-21T19:20:00Z">
        <w:r w:rsidRPr="00254232" w:rsidDel="006F328D">
          <w:rPr>
            <w:rFonts w:ascii="Times New Roman" w:hAnsi="Times New Roman" w:cs="Times New Roman"/>
            <w:sz w:val="24"/>
            <w:szCs w:val="24"/>
            <w:lang w:val="en-US"/>
            <w:rPrChange w:id="191" w:author="Chen Liao" w:date="2020-06-22T07:02:00Z">
              <w:rPr>
                <w:sz w:val="24"/>
                <w:szCs w:val="24"/>
                <w:lang w:val="en-US"/>
              </w:rPr>
            </w:rPrChange>
          </w:rPr>
          <w:delText>he oxidative inhibition of</w:delText>
        </w:r>
      </w:del>
      <w:del w:id="192" w:author="Chen Liao" w:date="2020-06-21T19:15:00Z">
        <w:r w:rsidRPr="00254232" w:rsidDel="00FC1B16">
          <w:rPr>
            <w:rFonts w:ascii="Times New Roman" w:hAnsi="Times New Roman" w:cs="Times New Roman"/>
            <w:sz w:val="24"/>
            <w:szCs w:val="24"/>
            <w:lang w:val="en-US"/>
            <w:rPrChange w:id="193" w:author="Chen Liao" w:date="2020-06-22T07:02:00Z">
              <w:rPr>
                <w:sz w:val="24"/>
                <w:szCs w:val="24"/>
                <w:lang w:val="en-US"/>
              </w:rPr>
            </w:rPrChange>
          </w:rPr>
          <w:delText xml:space="preserve"> Fe-S containing enzymes </w:delText>
        </w:r>
      </w:del>
      <w:del w:id="194" w:author="Chen Liao" w:date="2020-06-21T18:54:00Z">
        <w:r w:rsidRPr="00254232" w:rsidDel="0031555F">
          <w:rPr>
            <w:rFonts w:ascii="Times New Roman" w:hAnsi="Times New Roman" w:cs="Times New Roman"/>
            <w:sz w:val="24"/>
            <w:szCs w:val="24"/>
            <w:lang w:val="en-US"/>
            <w:rPrChange w:id="195" w:author="Chen Liao" w:date="2020-06-22T07:02:00Z">
              <w:rPr>
                <w:sz w:val="24"/>
                <w:szCs w:val="24"/>
                <w:lang w:val="en-US"/>
              </w:rPr>
            </w:rPrChange>
          </w:rPr>
          <w:delText xml:space="preserve">such </w:delText>
        </w:r>
      </w:del>
      <w:del w:id="196" w:author="Chen Liao" w:date="2020-06-21T18:53:00Z">
        <w:r w:rsidRPr="00254232" w:rsidDel="0031555F">
          <w:rPr>
            <w:rFonts w:ascii="Times New Roman" w:hAnsi="Times New Roman" w:cs="Times New Roman"/>
            <w:sz w:val="24"/>
            <w:szCs w:val="24"/>
            <w:lang w:val="en-US"/>
            <w:rPrChange w:id="197" w:author="Chen Liao" w:date="2020-06-22T07:02:00Z">
              <w:rPr>
                <w:sz w:val="24"/>
                <w:szCs w:val="24"/>
                <w:lang w:val="en-US"/>
              </w:rPr>
            </w:rPrChange>
          </w:rPr>
          <w:delText xml:space="preserve">as the succinate dehydrogenase </w:delText>
        </w:r>
      </w:del>
      <w:del w:id="198" w:author="Chen Liao" w:date="2020-06-21T18:54:00Z">
        <w:r w:rsidRPr="00254232" w:rsidDel="0031555F">
          <w:rPr>
            <w:rFonts w:ascii="Times New Roman" w:hAnsi="Times New Roman" w:cs="Times New Roman"/>
            <w:sz w:val="24"/>
            <w:szCs w:val="24"/>
            <w:lang w:val="en-US"/>
            <w:rPrChange w:id="199" w:author="Chen Liao" w:date="2020-06-22T07:02:00Z">
              <w:rPr>
                <w:sz w:val="24"/>
                <w:szCs w:val="24"/>
                <w:lang w:val="en-US"/>
              </w:rPr>
            </w:rPrChange>
          </w:rPr>
          <w:delText xml:space="preserve">has led to opposing responses in TCA cycle-derived metabolites </w:delText>
        </w:r>
      </w:del>
      <w:del w:id="200" w:author="Chen Liao" w:date="2020-06-21T19:15:00Z">
        <w:r w:rsidRPr="00254232" w:rsidDel="00FC1B16">
          <w:rPr>
            <w:rFonts w:ascii="Times New Roman" w:hAnsi="Times New Roman" w:cs="Times New Roman"/>
            <w:sz w:val="24"/>
            <w:szCs w:val="24"/>
            <w:lang w:val="en-US"/>
            <w:rPrChange w:id="201" w:author="Chen Liao" w:date="2020-06-22T07:02:00Z">
              <w:rPr>
                <w:sz w:val="24"/>
                <w:szCs w:val="24"/>
                <w:lang w:val="en-US"/>
              </w:rPr>
            </w:rPrChange>
          </w:rPr>
          <w:delText>with much higher succinate but lower fumarate.</w:delText>
        </w:r>
      </w:del>
      <w:del w:id="202" w:author="Chen Liao" w:date="2020-06-21T19:14:00Z">
        <w:r w:rsidRPr="00254232" w:rsidDel="00FC1B16">
          <w:rPr>
            <w:rFonts w:ascii="Times New Roman" w:hAnsi="Times New Roman" w:cs="Times New Roman"/>
            <w:sz w:val="24"/>
            <w:szCs w:val="24"/>
            <w:lang w:val="en-US"/>
            <w:rPrChange w:id="203" w:author="Chen Liao" w:date="2020-06-22T07:02:00Z">
              <w:rPr>
                <w:sz w:val="24"/>
                <w:szCs w:val="24"/>
                <w:lang w:val="en-US"/>
              </w:rPr>
            </w:rPrChange>
          </w:rPr>
          <w:delText xml:space="preserve"> </w:delText>
        </w:r>
      </w:del>
      <w:del w:id="204" w:author="Chen Liao" w:date="2020-06-21T18:50:00Z">
        <w:r w:rsidRPr="00254232" w:rsidDel="0073403C">
          <w:rPr>
            <w:rFonts w:ascii="Times New Roman" w:hAnsi="Times New Roman" w:cs="Times New Roman"/>
            <w:sz w:val="24"/>
            <w:szCs w:val="24"/>
            <w:lang w:val="en-US"/>
            <w:rPrChange w:id="205" w:author="Chen Liao" w:date="2020-06-22T07:02:00Z">
              <w:rPr>
                <w:sz w:val="24"/>
                <w:szCs w:val="24"/>
                <w:lang w:val="en-US"/>
              </w:rPr>
            </w:rPrChange>
          </w:rPr>
          <w:delText xml:space="preserve"> </w:delText>
        </w:r>
      </w:del>
      <w:del w:id="206" w:author="Chen Liao" w:date="2020-06-21T18:51:00Z">
        <w:r w:rsidRPr="00254232" w:rsidDel="0073403C">
          <w:rPr>
            <w:rFonts w:ascii="Times New Roman" w:hAnsi="Times New Roman" w:cs="Times New Roman"/>
            <w:sz w:val="24"/>
            <w:szCs w:val="24"/>
            <w:lang w:val="en-US"/>
            <w:rPrChange w:id="207" w:author="Chen Liao" w:date="2020-06-22T07:02:00Z">
              <w:rPr>
                <w:sz w:val="24"/>
                <w:szCs w:val="24"/>
                <w:lang w:val="en-US"/>
              </w:rPr>
            </w:rPrChange>
          </w:rPr>
          <w:delText xml:space="preserve">Consistent with the common observation that fast-growing bacteria enter overflow metabolism, </w:delText>
        </w:r>
      </w:del>
      <w:del w:id="208" w:author="Chen Liao" w:date="2020-06-21T18:55:00Z">
        <w:r w:rsidRPr="00254232" w:rsidDel="0031555F">
          <w:rPr>
            <w:rFonts w:ascii="Times New Roman" w:hAnsi="Times New Roman" w:cs="Times New Roman"/>
            <w:sz w:val="24"/>
            <w:szCs w:val="24"/>
            <w:lang w:val="en-US"/>
            <w:rPrChange w:id="209" w:author="Chen Liao" w:date="2020-06-22T07:02:00Z">
              <w:rPr>
                <w:sz w:val="24"/>
                <w:szCs w:val="24"/>
                <w:lang w:val="en-US"/>
              </w:rPr>
            </w:rPrChange>
          </w:rPr>
          <w:delText xml:space="preserve">rhamnolipid </w:delText>
        </w:r>
      </w:del>
      <w:del w:id="210" w:author="Chen Liao" w:date="2020-06-21T19:14:00Z">
        <w:r w:rsidRPr="00254232" w:rsidDel="00FC1B16">
          <w:rPr>
            <w:rFonts w:ascii="Times New Roman" w:hAnsi="Times New Roman" w:cs="Times New Roman"/>
            <w:sz w:val="24"/>
            <w:szCs w:val="24"/>
            <w:lang w:val="en-US"/>
            <w:rPrChange w:id="211" w:author="Chen Liao" w:date="2020-06-22T07:02:00Z">
              <w:rPr>
                <w:sz w:val="24"/>
                <w:szCs w:val="24"/>
                <w:lang w:val="en-US"/>
              </w:rPr>
            </w:rPrChange>
          </w:rPr>
          <w:delText xml:space="preserve">producers </w:delText>
        </w:r>
      </w:del>
      <w:del w:id="212" w:author="Chen Liao" w:date="2020-06-21T18:55:00Z">
        <w:r w:rsidRPr="00254232" w:rsidDel="0031555F">
          <w:rPr>
            <w:rFonts w:ascii="Times New Roman" w:hAnsi="Times New Roman" w:cs="Times New Roman"/>
            <w:sz w:val="24"/>
            <w:szCs w:val="24"/>
            <w:lang w:val="en-US"/>
            <w:rPrChange w:id="213" w:author="Chen Liao" w:date="2020-06-22T07:02:00Z">
              <w:rPr>
                <w:sz w:val="24"/>
                <w:szCs w:val="24"/>
                <w:lang w:val="en-US"/>
              </w:rPr>
            </w:rPrChange>
          </w:rPr>
          <w:delText xml:space="preserve">grew significantly faster than non-producers </w:delText>
        </w:r>
      </w:del>
      <w:del w:id="214" w:author="Chen Liao" w:date="2020-06-21T19:14:00Z">
        <w:r w:rsidRPr="00254232" w:rsidDel="00FC1B16">
          <w:rPr>
            <w:rFonts w:ascii="Times New Roman" w:hAnsi="Times New Roman" w:cs="Times New Roman"/>
            <w:sz w:val="24"/>
            <w:szCs w:val="24"/>
            <w:lang w:val="en-US"/>
            <w:rPrChange w:id="215" w:author="Chen Liao" w:date="2020-06-22T07:02:00Z">
              <w:rPr>
                <w:sz w:val="24"/>
                <w:szCs w:val="24"/>
                <w:lang w:val="en-US"/>
              </w:rPr>
            </w:rPrChange>
          </w:rPr>
          <w:delText>in the glycerol minimal medium</w:delText>
        </w:r>
      </w:del>
      <w:del w:id="216" w:author="Chen Liao" w:date="2020-06-21T18:55:00Z">
        <w:r w:rsidRPr="00254232" w:rsidDel="0031555F">
          <w:rPr>
            <w:rFonts w:ascii="Times New Roman" w:hAnsi="Times New Roman" w:cs="Times New Roman"/>
            <w:sz w:val="24"/>
            <w:szCs w:val="24"/>
            <w:lang w:val="en-US"/>
            <w:rPrChange w:id="217" w:author="Chen Liao" w:date="2020-06-22T07:02:00Z">
              <w:rPr>
                <w:sz w:val="24"/>
                <w:szCs w:val="24"/>
                <w:lang w:val="en-US"/>
              </w:rPr>
            </w:rPrChange>
          </w:rPr>
          <w:delText xml:space="preserve"> and could overcome oxidative stress better. </w:delText>
        </w:r>
      </w:del>
      <w:r w:rsidRPr="00254232">
        <w:rPr>
          <w:rFonts w:ascii="Times New Roman" w:hAnsi="Times New Roman" w:cs="Times New Roman"/>
          <w:sz w:val="24"/>
          <w:szCs w:val="24"/>
          <w:lang w:val="en-US"/>
          <w:rPrChange w:id="218" w:author="Chen Liao" w:date="2020-06-22T07:02:00Z">
            <w:rPr>
              <w:sz w:val="24"/>
              <w:szCs w:val="24"/>
              <w:lang w:val="en-US"/>
            </w:rPr>
          </w:rPrChange>
        </w:rPr>
        <w:t xml:space="preserve">Genome-scale model simulations and </w:t>
      </w:r>
      <w:ins w:id="219" w:author="Chen Liao" w:date="2020-06-21T19:21:00Z">
        <w:r w:rsidR="004E47BA" w:rsidRPr="00254232">
          <w:rPr>
            <w:rFonts w:ascii="Times New Roman" w:hAnsi="Times New Roman" w:cs="Times New Roman"/>
            <w:sz w:val="24"/>
            <w:szCs w:val="24"/>
            <w:lang w:val="en-US"/>
            <w:rPrChange w:id="220" w:author="Chen Liao" w:date="2020-06-22T07:02:00Z">
              <w:rPr>
                <w:sz w:val="24"/>
                <w:szCs w:val="24"/>
                <w:lang w:val="en-US"/>
              </w:rPr>
            </w:rPrChange>
          </w:rPr>
          <w:t>H</w:t>
        </w:r>
        <w:r w:rsidR="004E47BA" w:rsidRPr="00254232">
          <w:rPr>
            <w:rFonts w:ascii="Times New Roman" w:hAnsi="Times New Roman" w:cs="Times New Roman"/>
            <w:sz w:val="24"/>
            <w:szCs w:val="24"/>
            <w:vertAlign w:val="subscript"/>
            <w:lang w:val="en-US"/>
            <w:rPrChange w:id="221" w:author="Chen Liao" w:date="2020-06-22T07:02:00Z">
              <w:rPr>
                <w:sz w:val="24"/>
                <w:szCs w:val="24"/>
                <w:lang w:val="en-US"/>
              </w:rPr>
            </w:rPrChange>
          </w:rPr>
          <w:t>2</w:t>
        </w:r>
        <w:r w:rsidR="004E47BA" w:rsidRPr="00254232">
          <w:rPr>
            <w:rFonts w:ascii="Times New Roman" w:hAnsi="Times New Roman" w:cs="Times New Roman"/>
            <w:sz w:val="24"/>
            <w:szCs w:val="24"/>
            <w:lang w:val="en-US"/>
            <w:rPrChange w:id="222" w:author="Chen Liao" w:date="2020-06-22T07:02:00Z">
              <w:rPr>
                <w:sz w:val="24"/>
                <w:szCs w:val="24"/>
                <w:lang w:val="en-US"/>
              </w:rPr>
            </w:rPrChange>
          </w:rPr>
          <w:t>O</w:t>
        </w:r>
        <w:r w:rsidR="004E47BA" w:rsidRPr="00254232">
          <w:rPr>
            <w:rFonts w:ascii="Times New Roman" w:hAnsi="Times New Roman" w:cs="Times New Roman"/>
            <w:sz w:val="24"/>
            <w:szCs w:val="24"/>
            <w:vertAlign w:val="subscript"/>
            <w:lang w:val="en-US"/>
            <w:rPrChange w:id="223" w:author="Chen Liao" w:date="2020-06-22T07:02:00Z">
              <w:rPr>
                <w:sz w:val="24"/>
                <w:szCs w:val="24"/>
                <w:lang w:val="en-US"/>
              </w:rPr>
            </w:rPrChange>
          </w:rPr>
          <w:t>2</w:t>
        </w:r>
        <w:r w:rsidR="004E47BA" w:rsidRPr="00254232">
          <w:rPr>
            <w:rFonts w:ascii="Times New Roman" w:hAnsi="Times New Roman" w:cs="Times New Roman"/>
            <w:sz w:val="24"/>
            <w:szCs w:val="24"/>
            <w:lang w:val="en-US"/>
            <w:rPrChange w:id="224" w:author="Chen Liao" w:date="2020-06-22T07:02:00Z">
              <w:rPr>
                <w:sz w:val="24"/>
                <w:szCs w:val="24"/>
                <w:lang w:val="en-US"/>
              </w:rPr>
            </w:rPrChange>
          </w:rPr>
          <w:t xml:space="preserve"> detoxication</w:t>
        </w:r>
      </w:ins>
      <w:ins w:id="225" w:author="Chen Liao" w:date="2020-06-21T19:20:00Z">
        <w:r w:rsidR="004E47BA" w:rsidRPr="00254232">
          <w:rPr>
            <w:rFonts w:ascii="Times New Roman" w:hAnsi="Times New Roman" w:cs="Times New Roman"/>
            <w:sz w:val="24"/>
            <w:szCs w:val="24"/>
            <w:lang w:val="en-US"/>
            <w:rPrChange w:id="226" w:author="Chen Liao" w:date="2020-06-22T07:02:00Z">
              <w:rPr>
                <w:sz w:val="24"/>
                <w:szCs w:val="24"/>
                <w:lang w:val="en-US"/>
              </w:rPr>
            </w:rPrChange>
          </w:rPr>
          <w:t xml:space="preserve"> </w:t>
        </w:r>
      </w:ins>
      <w:del w:id="227" w:author="Chen Liao" w:date="2020-06-21T19:21:00Z">
        <w:r w:rsidRPr="00254232" w:rsidDel="004E47BA">
          <w:rPr>
            <w:rFonts w:ascii="Times New Roman" w:hAnsi="Times New Roman" w:cs="Times New Roman"/>
            <w:sz w:val="24"/>
            <w:szCs w:val="24"/>
            <w:lang w:val="en-US"/>
            <w:rPrChange w:id="228" w:author="Chen Liao" w:date="2020-06-22T07:02:00Z">
              <w:rPr>
                <w:sz w:val="24"/>
                <w:szCs w:val="24"/>
                <w:lang w:val="en-US"/>
              </w:rPr>
            </w:rPrChange>
          </w:rPr>
          <w:delText xml:space="preserve">validation </w:delText>
        </w:r>
      </w:del>
      <w:r w:rsidRPr="00254232">
        <w:rPr>
          <w:rFonts w:ascii="Times New Roman" w:hAnsi="Times New Roman" w:cs="Times New Roman"/>
          <w:sz w:val="24"/>
          <w:szCs w:val="24"/>
          <w:lang w:val="en-US"/>
          <w:rPrChange w:id="229" w:author="Chen Liao" w:date="2020-06-22T07:02:00Z">
            <w:rPr>
              <w:sz w:val="24"/>
              <w:szCs w:val="24"/>
              <w:lang w:val="en-US"/>
            </w:rPr>
          </w:rPrChange>
        </w:rPr>
        <w:t xml:space="preserve">experiments </w:t>
      </w:r>
      <w:del w:id="230" w:author="Chen Liao" w:date="2020-06-21T19:23:00Z">
        <w:r w:rsidRPr="00254232" w:rsidDel="00DD01CF">
          <w:rPr>
            <w:rFonts w:ascii="Times New Roman" w:hAnsi="Times New Roman" w:cs="Times New Roman"/>
            <w:sz w:val="24"/>
            <w:szCs w:val="24"/>
            <w:lang w:val="en-US"/>
            <w:rPrChange w:id="231" w:author="Chen Liao" w:date="2020-06-22T07:02:00Z">
              <w:rPr>
                <w:sz w:val="24"/>
                <w:szCs w:val="24"/>
                <w:lang w:val="en-US"/>
              </w:rPr>
            </w:rPrChange>
          </w:rPr>
          <w:delText xml:space="preserve">confirm </w:delText>
        </w:r>
      </w:del>
      <w:ins w:id="232" w:author="Chen Liao" w:date="2020-06-21T19:23:00Z">
        <w:r w:rsidR="00DD01CF" w:rsidRPr="00254232">
          <w:rPr>
            <w:rFonts w:ascii="Times New Roman" w:hAnsi="Times New Roman" w:cs="Times New Roman"/>
            <w:sz w:val="24"/>
            <w:szCs w:val="24"/>
            <w:lang w:val="en-US"/>
            <w:rPrChange w:id="233" w:author="Chen Liao" w:date="2020-06-22T07:02:00Z">
              <w:rPr>
                <w:sz w:val="24"/>
                <w:szCs w:val="24"/>
                <w:lang w:val="en-US"/>
              </w:rPr>
            </w:rPrChange>
          </w:rPr>
          <w:t xml:space="preserve">validate our theory on the </w:t>
        </w:r>
      </w:ins>
      <w:del w:id="234" w:author="Chen Liao" w:date="2020-06-21T19:23:00Z">
        <w:r w:rsidRPr="00254232" w:rsidDel="00DD01CF">
          <w:rPr>
            <w:rFonts w:ascii="Times New Roman" w:hAnsi="Times New Roman" w:cs="Times New Roman"/>
            <w:sz w:val="24"/>
            <w:szCs w:val="24"/>
            <w:lang w:val="en-US"/>
            <w:rPrChange w:id="235" w:author="Chen Liao" w:date="2020-06-22T07:02:00Z">
              <w:rPr>
                <w:sz w:val="24"/>
                <w:szCs w:val="24"/>
                <w:lang w:val="en-US"/>
              </w:rPr>
            </w:rPrChange>
          </w:rPr>
          <w:delText xml:space="preserve">the </w:delText>
        </w:r>
      </w:del>
      <w:r w:rsidRPr="00254232">
        <w:rPr>
          <w:rFonts w:ascii="Times New Roman" w:hAnsi="Times New Roman" w:cs="Times New Roman"/>
          <w:sz w:val="24"/>
          <w:szCs w:val="24"/>
          <w:lang w:val="en-US"/>
          <w:rPrChange w:id="236" w:author="Chen Liao" w:date="2020-06-22T07:02:00Z">
            <w:rPr>
              <w:sz w:val="24"/>
              <w:szCs w:val="24"/>
              <w:lang w:val="en-US"/>
            </w:rPr>
          </w:rPrChange>
        </w:rPr>
        <w:t>link</w:t>
      </w:r>
      <w:ins w:id="237" w:author="Chen Liao" w:date="2020-06-21T19:23:00Z">
        <w:r w:rsidR="00DD01CF" w:rsidRPr="00254232">
          <w:rPr>
            <w:rFonts w:ascii="Times New Roman" w:hAnsi="Times New Roman" w:cs="Times New Roman"/>
            <w:sz w:val="24"/>
            <w:szCs w:val="24"/>
            <w:lang w:val="en-US"/>
            <w:rPrChange w:id="238" w:author="Chen Liao" w:date="2020-06-22T07:02:00Z">
              <w:rPr>
                <w:sz w:val="24"/>
                <w:szCs w:val="24"/>
                <w:lang w:val="en-US"/>
              </w:rPr>
            </w:rPrChange>
          </w:rPr>
          <w:t>s</w:t>
        </w:r>
      </w:ins>
      <w:r w:rsidRPr="00254232">
        <w:rPr>
          <w:rFonts w:ascii="Times New Roman" w:hAnsi="Times New Roman" w:cs="Times New Roman"/>
          <w:sz w:val="24"/>
          <w:szCs w:val="24"/>
          <w:lang w:val="en-US"/>
          <w:rPrChange w:id="239" w:author="Chen Liao" w:date="2020-06-22T07:02:00Z">
            <w:rPr>
              <w:sz w:val="24"/>
              <w:szCs w:val="24"/>
              <w:lang w:val="en-US"/>
            </w:rPr>
          </w:rPrChange>
        </w:rPr>
        <w:t xml:space="preserve"> between </w:t>
      </w:r>
      <w:del w:id="240" w:author="Chen Liao" w:date="2020-06-21T19:21:00Z">
        <w:r w:rsidRPr="00254232" w:rsidDel="005A75E4">
          <w:rPr>
            <w:rFonts w:ascii="Times New Roman" w:hAnsi="Times New Roman" w:cs="Times New Roman"/>
            <w:sz w:val="24"/>
            <w:szCs w:val="24"/>
            <w:lang w:val="en-US"/>
            <w:rPrChange w:id="241" w:author="Chen Liao" w:date="2020-06-22T07:02:00Z">
              <w:rPr>
                <w:sz w:val="24"/>
                <w:szCs w:val="24"/>
                <w:lang w:val="en-US"/>
              </w:rPr>
            </w:rPrChange>
          </w:rPr>
          <w:delText xml:space="preserve">fast </w:delText>
        </w:r>
      </w:del>
      <w:r w:rsidRPr="00254232">
        <w:rPr>
          <w:rFonts w:ascii="Times New Roman" w:hAnsi="Times New Roman" w:cs="Times New Roman"/>
          <w:sz w:val="24"/>
          <w:szCs w:val="24"/>
          <w:lang w:val="en-US"/>
          <w:rPrChange w:id="242" w:author="Chen Liao" w:date="2020-06-22T07:02:00Z">
            <w:rPr>
              <w:sz w:val="24"/>
              <w:szCs w:val="24"/>
              <w:lang w:val="en-US"/>
            </w:rPr>
          </w:rPrChange>
        </w:rPr>
        <w:t>growth,</w:t>
      </w:r>
      <w:ins w:id="243" w:author="Chen Liao" w:date="2020-06-21T19:21:00Z">
        <w:r w:rsidR="005A75E4" w:rsidRPr="00254232">
          <w:rPr>
            <w:rFonts w:ascii="Times New Roman" w:hAnsi="Times New Roman" w:cs="Times New Roman"/>
            <w:sz w:val="24"/>
            <w:szCs w:val="24"/>
            <w:lang w:val="en-US"/>
            <w:rPrChange w:id="244" w:author="Chen Liao" w:date="2020-06-22T07:02:00Z">
              <w:rPr>
                <w:sz w:val="24"/>
                <w:szCs w:val="24"/>
                <w:lang w:val="en-US"/>
              </w:rPr>
            </w:rPrChange>
          </w:rPr>
          <w:t xml:space="preserve"> redox homeostasis</w:t>
        </w:r>
      </w:ins>
      <w:r w:rsidRPr="00254232">
        <w:rPr>
          <w:rFonts w:ascii="Times New Roman" w:hAnsi="Times New Roman" w:cs="Times New Roman"/>
          <w:sz w:val="24"/>
          <w:szCs w:val="24"/>
          <w:lang w:val="en-US"/>
          <w:rPrChange w:id="245" w:author="Chen Liao" w:date="2020-06-22T07:02:00Z">
            <w:rPr>
              <w:sz w:val="24"/>
              <w:szCs w:val="24"/>
              <w:lang w:val="en-US"/>
            </w:rPr>
          </w:rPrChange>
        </w:rPr>
        <w:t xml:space="preserve"> </w:t>
      </w:r>
      <w:del w:id="246" w:author="Chen Liao" w:date="2020-06-21T19:21:00Z">
        <w:r w:rsidRPr="00254232" w:rsidDel="005A75E4">
          <w:rPr>
            <w:rFonts w:ascii="Times New Roman" w:hAnsi="Times New Roman" w:cs="Times New Roman"/>
            <w:sz w:val="24"/>
            <w:szCs w:val="24"/>
            <w:lang w:val="en-US"/>
            <w:rPrChange w:id="247" w:author="Chen Liao" w:date="2020-06-22T07:02:00Z">
              <w:rPr>
                <w:sz w:val="24"/>
                <w:szCs w:val="24"/>
                <w:lang w:val="en-US"/>
              </w:rPr>
            </w:rPrChange>
          </w:rPr>
          <w:delText xml:space="preserve">oxidative stress </w:delText>
        </w:r>
      </w:del>
      <w:r w:rsidRPr="00254232">
        <w:rPr>
          <w:rFonts w:ascii="Times New Roman" w:hAnsi="Times New Roman" w:cs="Times New Roman"/>
          <w:sz w:val="24"/>
          <w:szCs w:val="24"/>
          <w:lang w:val="en-US"/>
          <w:rPrChange w:id="248" w:author="Chen Liao" w:date="2020-06-22T07:02:00Z">
            <w:rPr>
              <w:sz w:val="24"/>
              <w:szCs w:val="24"/>
              <w:lang w:val="en-US"/>
            </w:rPr>
          </w:rPrChange>
        </w:rPr>
        <w:t xml:space="preserve">and </w:t>
      </w:r>
      <w:ins w:id="249" w:author="Chen Liao" w:date="2020-06-21T18:55:00Z">
        <w:r w:rsidR="0031555F" w:rsidRPr="00254232">
          <w:rPr>
            <w:rFonts w:ascii="Times New Roman" w:hAnsi="Times New Roman" w:cs="Times New Roman"/>
            <w:sz w:val="24"/>
            <w:szCs w:val="24"/>
            <w:lang w:val="en-US"/>
            <w:rPrChange w:id="250" w:author="Chen Liao" w:date="2020-06-22T07:02:00Z">
              <w:rPr>
                <w:sz w:val="24"/>
                <w:szCs w:val="24"/>
                <w:lang w:val="en-US"/>
              </w:rPr>
            </w:rPrChange>
          </w:rPr>
          <w:t xml:space="preserve">carbon </w:t>
        </w:r>
      </w:ins>
      <w:r w:rsidRPr="00254232">
        <w:rPr>
          <w:rFonts w:ascii="Times New Roman" w:hAnsi="Times New Roman" w:cs="Times New Roman"/>
          <w:sz w:val="24"/>
          <w:szCs w:val="24"/>
          <w:lang w:val="en-US"/>
          <w:rPrChange w:id="251" w:author="Chen Liao" w:date="2020-06-22T07:02:00Z">
            <w:rPr>
              <w:sz w:val="24"/>
              <w:szCs w:val="24"/>
              <w:lang w:val="en-US"/>
            </w:rPr>
          </w:rPrChange>
        </w:rPr>
        <w:t>overflow</w:t>
      </w:r>
      <w:del w:id="252" w:author="Chen Liao" w:date="2020-06-21T18:55:00Z">
        <w:r w:rsidRPr="00254232" w:rsidDel="0031555F">
          <w:rPr>
            <w:rFonts w:ascii="Times New Roman" w:hAnsi="Times New Roman" w:cs="Times New Roman"/>
            <w:sz w:val="24"/>
            <w:szCs w:val="24"/>
            <w:lang w:val="en-US"/>
            <w:rPrChange w:id="253" w:author="Chen Liao" w:date="2020-06-22T07:02:00Z">
              <w:rPr>
                <w:sz w:val="24"/>
                <w:szCs w:val="24"/>
                <w:lang w:val="en-US"/>
              </w:rPr>
            </w:rPrChange>
          </w:rPr>
          <w:delText xml:space="preserve"> </w:delText>
        </w:r>
      </w:del>
      <w:ins w:id="254" w:author="Chen Liao" w:date="2020-06-21T18:56:00Z">
        <w:r w:rsidR="0031555F" w:rsidRPr="00254232">
          <w:rPr>
            <w:rFonts w:ascii="Times New Roman" w:hAnsi="Times New Roman" w:cs="Times New Roman"/>
            <w:sz w:val="24"/>
            <w:szCs w:val="24"/>
            <w:lang w:val="en-US"/>
            <w:rPrChange w:id="255" w:author="Chen Liao" w:date="2020-06-22T07:02:00Z">
              <w:rPr>
                <w:sz w:val="24"/>
                <w:szCs w:val="24"/>
                <w:lang w:val="en-US"/>
              </w:rPr>
            </w:rPrChange>
          </w:rPr>
          <w:t>.</w:t>
        </w:r>
      </w:ins>
      <w:del w:id="256" w:author="Chen Liao" w:date="2020-06-21T18:55:00Z">
        <w:r w:rsidRPr="00254232" w:rsidDel="0031555F">
          <w:rPr>
            <w:rFonts w:ascii="Times New Roman" w:hAnsi="Times New Roman" w:cs="Times New Roman"/>
            <w:sz w:val="24"/>
            <w:szCs w:val="24"/>
            <w:lang w:val="en-US"/>
            <w:rPrChange w:id="257" w:author="Chen Liao" w:date="2020-06-22T07:02:00Z">
              <w:rPr>
                <w:sz w:val="24"/>
                <w:szCs w:val="24"/>
                <w:lang w:val="en-US"/>
              </w:rPr>
            </w:rPrChange>
          </w:rPr>
          <w:delText>metabolism</w:delText>
        </w:r>
      </w:del>
      <w:del w:id="258" w:author="Chen Liao" w:date="2020-06-21T18:56:00Z">
        <w:r w:rsidRPr="00254232" w:rsidDel="0031555F">
          <w:rPr>
            <w:rFonts w:ascii="Times New Roman" w:hAnsi="Times New Roman" w:cs="Times New Roman"/>
            <w:sz w:val="24"/>
            <w:szCs w:val="24"/>
            <w:lang w:val="en-US"/>
            <w:rPrChange w:id="259" w:author="Chen Liao" w:date="2020-06-22T07:02:00Z">
              <w:rPr>
                <w:sz w:val="24"/>
                <w:szCs w:val="24"/>
                <w:lang w:val="en-US"/>
              </w:rPr>
            </w:rPrChange>
          </w:rPr>
          <w:delText>.</w:delText>
        </w:r>
      </w:del>
      <w:r w:rsidRPr="00254232">
        <w:rPr>
          <w:rFonts w:ascii="Times New Roman" w:hAnsi="Times New Roman" w:cs="Times New Roman"/>
          <w:sz w:val="24"/>
          <w:szCs w:val="24"/>
          <w:lang w:val="en-US"/>
          <w:rPrChange w:id="260" w:author="Chen Liao" w:date="2020-06-22T07:02:00Z">
            <w:rPr>
              <w:sz w:val="24"/>
              <w:szCs w:val="24"/>
              <w:lang w:val="en-US"/>
            </w:rPr>
          </w:rPrChange>
        </w:rPr>
        <w:t xml:space="preserve"> Although the ability to direct excess carbon </w:t>
      </w:r>
      <w:del w:id="261" w:author="Chen Liao" w:date="2020-06-21T18:56:00Z">
        <w:r w:rsidRPr="00254232" w:rsidDel="0031555F">
          <w:rPr>
            <w:rFonts w:ascii="Times New Roman" w:hAnsi="Times New Roman" w:cs="Times New Roman"/>
            <w:sz w:val="24"/>
            <w:szCs w:val="24"/>
            <w:lang w:val="en-US"/>
            <w:rPrChange w:id="262" w:author="Chen Liao" w:date="2020-06-22T07:02:00Z">
              <w:rPr>
                <w:sz w:val="24"/>
                <w:szCs w:val="24"/>
                <w:lang w:val="en-US"/>
              </w:rPr>
            </w:rPrChange>
          </w:rPr>
          <w:delText xml:space="preserve"> </w:delText>
        </w:r>
      </w:del>
      <w:r w:rsidRPr="00254232">
        <w:rPr>
          <w:rFonts w:ascii="Times New Roman" w:hAnsi="Times New Roman" w:cs="Times New Roman"/>
          <w:sz w:val="24"/>
          <w:szCs w:val="24"/>
          <w:lang w:val="en-US"/>
          <w:rPrChange w:id="263" w:author="Chen Liao" w:date="2020-06-22T07:02:00Z">
            <w:rPr>
              <w:sz w:val="24"/>
              <w:szCs w:val="24"/>
              <w:lang w:val="en-US"/>
            </w:rPr>
          </w:rPrChange>
        </w:rPr>
        <w:t>to the production of rhamnolipid</w:t>
      </w:r>
      <w:ins w:id="264" w:author="Chen Liao" w:date="2020-06-21T18:56:00Z">
        <w:r w:rsidR="0031555F" w:rsidRPr="00254232">
          <w:rPr>
            <w:rFonts w:ascii="Times New Roman" w:hAnsi="Times New Roman" w:cs="Times New Roman"/>
            <w:sz w:val="24"/>
            <w:szCs w:val="24"/>
            <w:lang w:val="en-US"/>
            <w:rPrChange w:id="265" w:author="Chen Liao" w:date="2020-06-22T07:02:00Z">
              <w:rPr>
                <w:sz w:val="24"/>
                <w:szCs w:val="24"/>
                <w:lang w:val="en-US"/>
              </w:rPr>
            </w:rPrChange>
          </w:rPr>
          <w:t>s</w:t>
        </w:r>
      </w:ins>
      <w:del w:id="266" w:author="Chen Liao" w:date="2020-06-21T18:56:00Z">
        <w:r w:rsidRPr="00254232" w:rsidDel="0031555F">
          <w:rPr>
            <w:rFonts w:ascii="Times New Roman" w:hAnsi="Times New Roman" w:cs="Times New Roman"/>
            <w:sz w:val="24"/>
            <w:szCs w:val="24"/>
            <w:lang w:val="en-US"/>
            <w:rPrChange w:id="267" w:author="Chen Liao" w:date="2020-06-22T07:02:00Z">
              <w:rPr>
                <w:sz w:val="24"/>
                <w:szCs w:val="24"/>
                <w:lang w:val="en-US"/>
              </w:rPr>
            </w:rPrChange>
          </w:rPr>
          <w:delText>s-</w:delText>
        </w:r>
      </w:del>
      <w:ins w:id="268" w:author="Chen Liao" w:date="2020-06-21T18:56:00Z">
        <w:r w:rsidR="0031555F" w:rsidRPr="00254232">
          <w:rPr>
            <w:rFonts w:ascii="Times New Roman" w:hAnsi="Times New Roman" w:cs="Times New Roman"/>
            <w:sz w:val="24"/>
            <w:szCs w:val="24"/>
            <w:lang w:val="en-US"/>
            <w:rPrChange w:id="269" w:author="Chen Liao" w:date="2020-06-22T07:02:00Z">
              <w:rPr>
                <w:sz w:val="24"/>
                <w:szCs w:val="24"/>
                <w:lang w:val="en-US"/>
              </w:rPr>
            </w:rPrChange>
          </w:rPr>
          <w:t xml:space="preserve"> </w:t>
        </w:r>
      </w:ins>
      <w:del w:id="270" w:author="Chen Liao" w:date="2020-06-21T18:56:00Z">
        <w:r w:rsidRPr="00254232" w:rsidDel="0031555F">
          <w:rPr>
            <w:rFonts w:ascii="Times New Roman" w:hAnsi="Times New Roman" w:cs="Times New Roman"/>
            <w:sz w:val="24"/>
            <w:szCs w:val="24"/>
            <w:lang w:val="en-US"/>
            <w:rPrChange w:id="271" w:author="Chen Liao" w:date="2020-06-22T07:02:00Z">
              <w:rPr>
                <w:sz w:val="24"/>
                <w:szCs w:val="24"/>
                <w:lang w:val="en-US"/>
              </w:rPr>
            </w:rPrChange>
          </w:rPr>
          <w:delText>-</w:delText>
        </w:r>
      </w:del>
      <w:r w:rsidRPr="00254232">
        <w:rPr>
          <w:rFonts w:ascii="Times New Roman" w:hAnsi="Times New Roman" w:cs="Times New Roman"/>
          <w:sz w:val="24"/>
          <w:szCs w:val="24"/>
          <w:lang w:val="en-US"/>
          <w:rPrChange w:id="272" w:author="Chen Liao" w:date="2020-06-22T07:02:00Z">
            <w:rPr>
              <w:sz w:val="24"/>
              <w:szCs w:val="24"/>
              <w:lang w:val="en-US"/>
            </w:rPr>
          </w:rPrChange>
        </w:rPr>
        <w:t xml:space="preserve">is metabolically constrained at the individual level, it may be key to the evolution of </w:t>
      </w:r>
      <w:r w:rsidRPr="00254232">
        <w:rPr>
          <w:rFonts w:ascii="Times New Roman" w:hAnsi="Times New Roman" w:cs="Times New Roman"/>
          <w:i/>
          <w:sz w:val="24"/>
          <w:szCs w:val="24"/>
          <w:lang w:val="en-US"/>
          <w:rPrChange w:id="273" w:author="Chen Liao" w:date="2020-06-22T07:02:00Z">
            <w:rPr>
              <w:i/>
              <w:sz w:val="24"/>
              <w:szCs w:val="24"/>
              <w:lang w:val="en-US"/>
            </w:rPr>
          </w:rPrChange>
        </w:rPr>
        <w:t>P. aeruginosa</w:t>
      </w:r>
      <w:r w:rsidRPr="00254232">
        <w:rPr>
          <w:rFonts w:ascii="Times New Roman" w:hAnsi="Times New Roman" w:cs="Times New Roman"/>
          <w:sz w:val="24"/>
          <w:szCs w:val="24"/>
          <w:lang w:val="en-US"/>
          <w:rPrChange w:id="274" w:author="Chen Liao" w:date="2020-06-22T07:02:00Z">
            <w:rPr>
              <w:sz w:val="24"/>
              <w:szCs w:val="24"/>
              <w:lang w:val="en-US"/>
            </w:rPr>
          </w:rPrChange>
        </w:rPr>
        <w:t xml:space="preserve"> swarming at the population level as rhamnolipids are</w:t>
      </w:r>
      <w:ins w:id="275" w:author="Chen Liao" w:date="2020-06-21T19:34:00Z">
        <w:r w:rsidR="000B088D" w:rsidRPr="00254232">
          <w:rPr>
            <w:rFonts w:ascii="Times New Roman" w:hAnsi="Times New Roman" w:cs="Times New Roman"/>
            <w:sz w:val="24"/>
            <w:szCs w:val="24"/>
            <w:lang w:val="en-US"/>
            <w:rPrChange w:id="276" w:author="Chen Liao" w:date="2020-06-22T07:02:00Z">
              <w:rPr>
                <w:sz w:val="24"/>
                <w:szCs w:val="24"/>
                <w:lang w:val="en-US"/>
              </w:rPr>
            </w:rPrChange>
          </w:rPr>
          <w:t xml:space="preserve"> </w:t>
        </w:r>
      </w:ins>
      <w:del w:id="277" w:author="Chen Liao" w:date="2020-06-21T19:34:00Z">
        <w:r w:rsidRPr="00254232" w:rsidDel="000B088D">
          <w:rPr>
            <w:rFonts w:ascii="Times New Roman" w:hAnsi="Times New Roman" w:cs="Times New Roman"/>
            <w:sz w:val="24"/>
            <w:szCs w:val="24"/>
            <w:lang w:val="en-US"/>
            <w:rPrChange w:id="278" w:author="Chen Liao" w:date="2020-06-22T07:02:00Z">
              <w:rPr>
                <w:sz w:val="24"/>
                <w:szCs w:val="24"/>
                <w:lang w:val="en-US"/>
              </w:rPr>
            </w:rPrChange>
          </w:rPr>
          <w:delText xml:space="preserve"> a </w:delText>
        </w:r>
      </w:del>
      <w:r w:rsidRPr="00254232">
        <w:rPr>
          <w:rFonts w:ascii="Times New Roman" w:hAnsi="Times New Roman" w:cs="Times New Roman"/>
          <w:sz w:val="24"/>
          <w:szCs w:val="24"/>
          <w:lang w:val="en-US"/>
          <w:rPrChange w:id="279" w:author="Chen Liao" w:date="2020-06-22T07:02:00Z">
            <w:rPr>
              <w:sz w:val="24"/>
              <w:szCs w:val="24"/>
              <w:lang w:val="en-US"/>
            </w:rPr>
          </w:rPrChange>
        </w:rPr>
        <w:t>public goods that help stabilize microbial cooperation.</w:t>
      </w:r>
      <w:ins w:id="280" w:author="Chen Liao" w:date="2020-06-21T18:56:00Z">
        <w:r w:rsidR="0031555F" w:rsidRPr="00254232">
          <w:rPr>
            <w:rFonts w:ascii="Times New Roman" w:hAnsi="Times New Roman" w:cs="Times New Roman"/>
            <w:sz w:val="24"/>
            <w:szCs w:val="24"/>
            <w:lang w:val="en-US"/>
            <w:rPrChange w:id="281" w:author="Chen Liao" w:date="2020-06-22T07:02:00Z">
              <w:rPr>
                <w:sz w:val="24"/>
                <w:szCs w:val="24"/>
                <w:lang w:val="en-US"/>
              </w:rPr>
            </w:rPrChange>
          </w:rPr>
          <w:t xml:space="preserve"> </w:t>
        </w:r>
      </w:ins>
      <w:ins w:id="282" w:author="Chen Liao" w:date="2020-06-21T18:58:00Z">
        <w:r w:rsidR="0031555F" w:rsidRPr="00254232">
          <w:rPr>
            <w:rFonts w:ascii="Times New Roman" w:hAnsi="Times New Roman" w:cs="Times New Roman"/>
            <w:sz w:val="24"/>
            <w:szCs w:val="24"/>
            <w:lang w:val="en-US"/>
            <w:rPrChange w:id="283" w:author="Chen Liao" w:date="2020-06-22T07:02:00Z">
              <w:rPr>
                <w:sz w:val="24"/>
                <w:szCs w:val="24"/>
                <w:lang w:val="en-US"/>
              </w:rPr>
            </w:rPrChange>
          </w:rPr>
          <w:t xml:space="preserve">Our </w:t>
        </w:r>
      </w:ins>
      <w:ins w:id="284" w:author="Chen Liao" w:date="2020-06-21T19:24:00Z">
        <w:r w:rsidR="00330FB0" w:rsidRPr="00254232">
          <w:rPr>
            <w:rFonts w:ascii="Times New Roman" w:hAnsi="Times New Roman" w:cs="Times New Roman"/>
            <w:sz w:val="24"/>
            <w:szCs w:val="24"/>
            <w:lang w:val="en-US"/>
            <w:rPrChange w:id="285" w:author="Chen Liao" w:date="2020-06-22T07:02:00Z">
              <w:rPr>
                <w:sz w:val="24"/>
                <w:szCs w:val="24"/>
                <w:lang w:val="en-US"/>
              </w:rPr>
            </w:rPrChange>
          </w:rPr>
          <w:t xml:space="preserve">study </w:t>
        </w:r>
      </w:ins>
      <w:ins w:id="286" w:author="Chen Liao" w:date="2020-06-21T19:23:00Z">
        <w:r w:rsidR="00A3544A" w:rsidRPr="00254232">
          <w:rPr>
            <w:rFonts w:ascii="Times New Roman" w:hAnsi="Times New Roman" w:cs="Times New Roman"/>
            <w:sz w:val="24"/>
            <w:szCs w:val="24"/>
            <w:lang w:val="en-US"/>
            <w:rPrChange w:id="287" w:author="Chen Liao" w:date="2020-06-22T07:02:00Z">
              <w:rPr>
                <w:sz w:val="24"/>
                <w:szCs w:val="24"/>
                <w:lang w:val="en-US"/>
              </w:rPr>
            </w:rPrChange>
          </w:rPr>
          <w:t xml:space="preserve">also </w:t>
        </w:r>
      </w:ins>
      <w:ins w:id="288" w:author="Chen Liao" w:date="2020-06-21T18:58:00Z">
        <w:r w:rsidR="0031555F" w:rsidRPr="00254232">
          <w:rPr>
            <w:rFonts w:ascii="Times New Roman" w:hAnsi="Times New Roman" w:cs="Times New Roman"/>
            <w:sz w:val="24"/>
            <w:szCs w:val="24"/>
            <w:lang w:val="en-US"/>
            <w:rPrChange w:id="289" w:author="Chen Liao" w:date="2020-06-22T07:02:00Z">
              <w:rPr>
                <w:sz w:val="24"/>
                <w:szCs w:val="24"/>
                <w:lang w:val="en-US"/>
              </w:rPr>
            </w:rPrChange>
          </w:rPr>
          <w:t xml:space="preserve">adds to the expanding literature </w:t>
        </w:r>
      </w:ins>
    </w:p>
    <w:p w14:paraId="6FF71726" w14:textId="49787007" w:rsidR="00655E4E" w:rsidRDefault="005959E3" w:rsidP="005959E3">
      <w:pPr>
        <w:spacing w:before="240" w:after="240"/>
        <w:jc w:val="both"/>
        <w:rPr>
          <w:ins w:id="290" w:author="Chen Liao" w:date="2020-06-22T16:38:00Z"/>
          <w:rFonts w:ascii="Times New Roman" w:hAnsi="Times New Roman" w:cs="Times New Roman"/>
          <w:sz w:val="24"/>
          <w:szCs w:val="24"/>
          <w:lang w:val="en-US"/>
        </w:rPr>
      </w:pPr>
      <w:ins w:id="291" w:author="Chen Liao" w:date="2020-06-21T19:23:00Z">
        <w:r w:rsidRPr="00254232">
          <w:rPr>
            <w:rFonts w:ascii="Times New Roman" w:hAnsi="Times New Roman" w:cs="Times New Roman"/>
            <w:sz w:val="24"/>
            <w:szCs w:val="24"/>
            <w:lang w:val="en-US"/>
            <w:rPrChange w:id="292" w:author="Chen Liao" w:date="2020-06-22T07:02:00Z">
              <w:rPr>
                <w:sz w:val="24"/>
                <w:szCs w:val="24"/>
                <w:lang w:val="en-US"/>
              </w:rPr>
            </w:rPrChange>
          </w:rPr>
          <w:t xml:space="preserve">on the </w:t>
        </w:r>
      </w:ins>
      <w:ins w:id="293" w:author="Chen Liao" w:date="2020-06-21T18:51:00Z">
        <w:r w:rsidR="0073403C" w:rsidRPr="00254232">
          <w:rPr>
            <w:rFonts w:ascii="Times New Roman" w:hAnsi="Times New Roman" w:cs="Times New Roman"/>
            <w:sz w:val="24"/>
            <w:szCs w:val="24"/>
            <w:lang w:val="en-US"/>
            <w:rPrChange w:id="294" w:author="Chen Liao" w:date="2020-06-22T07:02:00Z">
              <w:rPr>
                <w:sz w:val="24"/>
                <w:szCs w:val="24"/>
                <w:lang w:val="en-US"/>
              </w:rPr>
            </w:rPrChange>
          </w:rPr>
          <w:t>observation that fast-growing bacteria enter overflow metabolism,</w:t>
        </w:r>
      </w:ins>
    </w:p>
    <w:p w14:paraId="2081DBA5" w14:textId="77777777" w:rsidR="00231821" w:rsidRPr="00F079B1" w:rsidRDefault="00231821" w:rsidP="00231821">
      <w:pPr>
        <w:spacing w:before="240" w:after="240"/>
        <w:jc w:val="both"/>
        <w:rPr>
          <w:ins w:id="295" w:author="Chen Liao" w:date="2020-06-22T17:27:00Z"/>
          <w:rFonts w:ascii="Times New Roman" w:hAnsi="Times New Roman" w:cs="Times New Roman"/>
          <w:b/>
          <w:sz w:val="24"/>
          <w:szCs w:val="24"/>
          <w:lang w:val="en-US"/>
        </w:rPr>
      </w:pPr>
      <w:ins w:id="296" w:author="Chen Liao" w:date="2020-06-22T17:27:00Z">
        <w:r>
          <w:rPr>
            <w:rFonts w:ascii="Times New Roman" w:hAnsi="Times New Roman" w:cs="Times New Roman"/>
            <w:sz w:val="24"/>
            <w:szCs w:val="24"/>
            <w:lang w:val="en-US"/>
          </w:rPr>
          <w:t xml:space="preserve"># add rhamnolipids production are prudently controlled </w:t>
        </w:r>
      </w:ins>
    </w:p>
    <w:p w14:paraId="2C6E89F2" w14:textId="3CAD4142" w:rsidR="008D0977" w:rsidRDefault="008D0977" w:rsidP="005959E3">
      <w:pPr>
        <w:spacing w:before="240" w:after="240"/>
        <w:jc w:val="both"/>
        <w:rPr>
          <w:ins w:id="297" w:author="Chen Liao" w:date="2020-06-22T17:26:00Z"/>
          <w:rFonts w:ascii="Times New Roman" w:hAnsi="Times New Roman" w:cs="Times New Roman"/>
          <w:sz w:val="24"/>
          <w:szCs w:val="24"/>
          <w:lang w:val="en-US"/>
        </w:rPr>
      </w:pPr>
    </w:p>
    <w:p w14:paraId="5DAD671A" w14:textId="2417EB33" w:rsidR="00A20FEE" w:rsidRDefault="00A20FEE" w:rsidP="005959E3">
      <w:pPr>
        <w:spacing w:before="240" w:after="240"/>
        <w:jc w:val="both"/>
        <w:rPr>
          <w:ins w:id="298" w:author="Chen Liao" w:date="2020-06-22T16:38:00Z"/>
          <w:rFonts w:ascii="Times New Roman" w:hAnsi="Times New Roman" w:cs="Times New Roman"/>
          <w:sz w:val="24"/>
          <w:szCs w:val="24"/>
          <w:lang w:val="en-US"/>
        </w:rPr>
      </w:pPr>
      <w:ins w:id="299" w:author="Chen Liao" w:date="2020-06-22T17:26:00Z">
        <w:r>
          <w:rPr>
            <w:rFonts w:ascii="Times New Roman" w:hAnsi="Times New Roman" w:cs="Times New Roman"/>
            <w:b/>
            <w:sz w:val="28"/>
            <w:szCs w:val="28"/>
            <w:lang w:val="en-US"/>
          </w:rPr>
          <w:t>Significance statement</w:t>
        </w:r>
      </w:ins>
    </w:p>
    <w:p w14:paraId="79244FF7" w14:textId="0C512840" w:rsidR="008D0977" w:rsidRPr="00254232" w:rsidDel="00231821" w:rsidRDefault="008D0977" w:rsidP="005959E3">
      <w:pPr>
        <w:spacing w:before="240" w:after="240"/>
        <w:jc w:val="both"/>
        <w:rPr>
          <w:del w:id="300" w:author="Chen Liao" w:date="2020-06-22T17:27:00Z"/>
          <w:rFonts w:ascii="Times New Roman" w:hAnsi="Times New Roman" w:cs="Times New Roman"/>
          <w:b/>
          <w:sz w:val="24"/>
          <w:szCs w:val="24"/>
          <w:lang w:val="en-US"/>
          <w:rPrChange w:id="301" w:author="Chen Liao" w:date="2020-06-22T07:02:00Z">
            <w:rPr>
              <w:del w:id="302" w:author="Chen Liao" w:date="2020-06-22T17:27:00Z"/>
              <w:b/>
              <w:sz w:val="24"/>
              <w:szCs w:val="24"/>
              <w:lang w:val="en-US"/>
            </w:rPr>
          </w:rPrChange>
        </w:rPr>
      </w:pPr>
    </w:p>
    <w:p w14:paraId="64560D45" w14:textId="77777777" w:rsidR="00C03842" w:rsidRPr="00254232" w:rsidRDefault="00C03842">
      <w:pPr>
        <w:spacing w:before="240" w:after="240"/>
        <w:jc w:val="both"/>
        <w:rPr>
          <w:ins w:id="303" w:author="Chen Liao" w:date="2020-06-21T20:25:00Z"/>
          <w:rFonts w:ascii="Times New Roman" w:hAnsi="Times New Roman" w:cs="Times New Roman"/>
          <w:b/>
          <w:sz w:val="28"/>
          <w:szCs w:val="28"/>
          <w:lang w:val="en-US"/>
          <w:rPrChange w:id="304" w:author="Chen Liao" w:date="2020-06-22T07:02:00Z">
            <w:rPr>
              <w:ins w:id="305" w:author="Chen Liao" w:date="2020-06-21T20:25:00Z"/>
              <w:b/>
              <w:sz w:val="28"/>
              <w:szCs w:val="28"/>
              <w:lang w:val="en-US"/>
            </w:rPr>
          </w:rPrChange>
        </w:rPr>
      </w:pPr>
    </w:p>
    <w:p w14:paraId="753FF03B" w14:textId="5C131D40" w:rsidR="00655E4E" w:rsidRPr="00254232" w:rsidDel="00C03842" w:rsidRDefault="00D27EFC" w:rsidP="00155167">
      <w:pPr>
        <w:spacing w:before="240" w:after="240"/>
        <w:jc w:val="both"/>
        <w:rPr>
          <w:del w:id="306" w:author="Chen Liao" w:date="2020-06-21T18:58:00Z"/>
          <w:rFonts w:ascii="Times New Roman" w:hAnsi="Times New Roman" w:cs="Times New Roman"/>
          <w:sz w:val="28"/>
          <w:szCs w:val="28"/>
          <w:lang w:val="en-US"/>
          <w:rPrChange w:id="307" w:author="Chen Liao" w:date="2020-06-22T07:02:00Z">
            <w:rPr>
              <w:del w:id="308" w:author="Chen Liao" w:date="2020-06-21T18:58:00Z"/>
              <w:sz w:val="24"/>
              <w:szCs w:val="24"/>
              <w:lang w:val="en-US"/>
            </w:rPr>
          </w:rPrChange>
        </w:rPr>
      </w:pPr>
      <w:r w:rsidRPr="00254232">
        <w:rPr>
          <w:rFonts w:ascii="Times New Roman" w:hAnsi="Times New Roman" w:cs="Times New Roman"/>
          <w:b/>
          <w:sz w:val="28"/>
          <w:szCs w:val="28"/>
          <w:lang w:val="en-US"/>
          <w:rPrChange w:id="309" w:author="Chen Liao" w:date="2020-06-22T07:02:00Z">
            <w:rPr>
              <w:b/>
              <w:sz w:val="24"/>
              <w:szCs w:val="24"/>
              <w:lang w:val="en-US"/>
            </w:rPr>
          </w:rPrChange>
        </w:rPr>
        <w:t>Introduction</w:t>
      </w:r>
      <w:ins w:id="310" w:author="Chen Liao" w:date="2020-06-21T18:58:00Z">
        <w:r w:rsidR="00FF7A94" w:rsidRPr="00254232">
          <w:rPr>
            <w:rFonts w:ascii="Times New Roman" w:hAnsi="Times New Roman" w:cs="Times New Roman"/>
            <w:sz w:val="28"/>
            <w:szCs w:val="28"/>
            <w:lang w:val="en-US"/>
            <w:rPrChange w:id="311" w:author="Chen Liao" w:date="2020-06-22T07:02:00Z">
              <w:rPr>
                <w:sz w:val="24"/>
                <w:szCs w:val="24"/>
                <w:lang w:val="en-US"/>
              </w:rPr>
            </w:rPrChange>
          </w:rPr>
          <w:t xml:space="preserve"> </w:t>
        </w:r>
      </w:ins>
    </w:p>
    <w:p w14:paraId="07EA69AE" w14:textId="77777777" w:rsidR="00C03842" w:rsidRPr="00254232" w:rsidRDefault="00C03842">
      <w:pPr>
        <w:spacing w:before="240" w:after="240"/>
        <w:jc w:val="both"/>
        <w:rPr>
          <w:ins w:id="312" w:author="Chen Liao" w:date="2020-06-21T20:25:00Z"/>
          <w:rFonts w:ascii="Times New Roman" w:hAnsi="Times New Roman" w:cs="Times New Roman"/>
          <w:b/>
          <w:sz w:val="24"/>
          <w:szCs w:val="24"/>
          <w:lang w:val="en-US"/>
          <w:rPrChange w:id="313" w:author="Chen Liao" w:date="2020-06-22T07:02:00Z">
            <w:rPr>
              <w:ins w:id="314" w:author="Chen Liao" w:date="2020-06-21T20:25:00Z"/>
              <w:b/>
              <w:sz w:val="24"/>
              <w:szCs w:val="24"/>
              <w:lang w:val="en-US"/>
            </w:rPr>
          </w:rPrChange>
        </w:rPr>
      </w:pPr>
    </w:p>
    <w:p w14:paraId="2D7FD5F7" w14:textId="3A5FC6FD" w:rsidR="00155167" w:rsidRPr="00254232" w:rsidRDefault="00D27EFC" w:rsidP="00155167">
      <w:pPr>
        <w:spacing w:before="240" w:after="240"/>
        <w:jc w:val="both"/>
        <w:rPr>
          <w:ins w:id="315" w:author="Chen Liao" w:date="2020-06-21T11:57:00Z"/>
          <w:rFonts w:ascii="Times New Roman" w:hAnsi="Times New Roman" w:cs="Times New Roman"/>
          <w:sz w:val="24"/>
          <w:szCs w:val="24"/>
          <w:lang w:val="en-US"/>
          <w:rPrChange w:id="316" w:author="Chen Liao" w:date="2020-06-22T07:02:00Z">
            <w:rPr>
              <w:ins w:id="317" w:author="Chen Liao" w:date="2020-06-21T11:57:00Z"/>
              <w:sz w:val="24"/>
              <w:szCs w:val="24"/>
              <w:lang w:val="en-US"/>
            </w:rPr>
          </w:rPrChange>
        </w:rPr>
      </w:pPr>
      <w:r w:rsidRPr="00254232">
        <w:rPr>
          <w:rFonts w:ascii="Times New Roman" w:hAnsi="Times New Roman" w:cs="Times New Roman"/>
          <w:sz w:val="24"/>
          <w:szCs w:val="24"/>
          <w:lang w:val="en-US"/>
          <w:rPrChange w:id="318" w:author="Chen Liao" w:date="2020-06-22T07:02:00Z">
            <w:rPr>
              <w:sz w:val="24"/>
              <w:szCs w:val="24"/>
              <w:lang w:val="en-US"/>
            </w:rPr>
          </w:rPrChange>
        </w:rPr>
        <w:t xml:space="preserve">Swarming motility </w:t>
      </w:r>
      <w:ins w:id="319" w:author="Chen Liao" w:date="2020-06-19T23:27:00Z">
        <w:r w:rsidR="000C4FBF" w:rsidRPr="00254232">
          <w:rPr>
            <w:rFonts w:ascii="Times New Roman" w:hAnsi="Times New Roman" w:cs="Times New Roman"/>
            <w:sz w:val="24"/>
            <w:szCs w:val="24"/>
            <w:lang w:val="en-US"/>
            <w:rPrChange w:id="320" w:author="Chen Liao" w:date="2020-06-22T07:02:00Z">
              <w:rPr>
                <w:sz w:val="24"/>
                <w:szCs w:val="24"/>
                <w:lang w:val="en-US"/>
              </w:rPr>
            </w:rPrChange>
          </w:rPr>
          <w:t>is a fla</w:t>
        </w:r>
      </w:ins>
      <w:ins w:id="321" w:author="Chen Liao" w:date="2020-06-19T23:28:00Z">
        <w:r w:rsidR="000C4FBF" w:rsidRPr="00254232">
          <w:rPr>
            <w:rFonts w:ascii="Times New Roman" w:hAnsi="Times New Roman" w:cs="Times New Roman"/>
            <w:sz w:val="24"/>
            <w:szCs w:val="24"/>
            <w:lang w:val="en-US"/>
            <w:rPrChange w:id="322" w:author="Chen Liao" w:date="2020-06-22T07:02:00Z">
              <w:rPr>
                <w:sz w:val="24"/>
                <w:szCs w:val="24"/>
                <w:lang w:val="en-US"/>
              </w:rPr>
            </w:rPrChange>
          </w:rPr>
          <w:t>gella-driven movement of</w:t>
        </w:r>
      </w:ins>
      <w:del w:id="323" w:author="Chen Liao" w:date="2020-06-19T23:27:00Z">
        <w:r w:rsidRPr="00254232" w:rsidDel="000C4FBF">
          <w:rPr>
            <w:rFonts w:ascii="Times New Roman" w:hAnsi="Times New Roman" w:cs="Times New Roman"/>
            <w:sz w:val="24"/>
            <w:szCs w:val="24"/>
            <w:lang w:val="en-US"/>
            <w:rPrChange w:id="324" w:author="Chen Liao" w:date="2020-06-22T07:02:00Z">
              <w:rPr>
                <w:sz w:val="24"/>
                <w:szCs w:val="24"/>
                <w:lang w:val="en-US"/>
              </w:rPr>
            </w:rPrChange>
          </w:rPr>
          <w:delText>enables</w:delText>
        </w:r>
      </w:del>
      <w:r w:rsidRPr="00254232">
        <w:rPr>
          <w:rFonts w:ascii="Times New Roman" w:hAnsi="Times New Roman" w:cs="Times New Roman"/>
          <w:sz w:val="24"/>
          <w:szCs w:val="24"/>
          <w:lang w:val="en-US"/>
          <w:rPrChange w:id="325" w:author="Chen Liao" w:date="2020-06-22T07:02:00Z">
            <w:rPr>
              <w:sz w:val="24"/>
              <w:szCs w:val="24"/>
              <w:lang w:val="en-US"/>
            </w:rPr>
          </w:rPrChange>
        </w:rPr>
        <w:t xml:space="preserve"> millions of bacteria</w:t>
      </w:r>
      <w:ins w:id="326" w:author="Chen Liao" w:date="2020-06-19T23:28:00Z">
        <w:r w:rsidR="000C4FBF" w:rsidRPr="00254232">
          <w:rPr>
            <w:rFonts w:ascii="Times New Roman" w:hAnsi="Times New Roman" w:cs="Times New Roman"/>
            <w:sz w:val="24"/>
            <w:szCs w:val="24"/>
            <w:lang w:val="en-US"/>
            <w:rPrChange w:id="327" w:author="Chen Liao" w:date="2020-06-22T07:02:00Z">
              <w:rPr>
                <w:sz w:val="24"/>
                <w:szCs w:val="24"/>
                <w:lang w:val="en-US"/>
              </w:rPr>
            </w:rPrChange>
          </w:rPr>
          <w:t>l cells</w:t>
        </w:r>
      </w:ins>
      <w:r w:rsidRPr="00254232">
        <w:rPr>
          <w:rFonts w:ascii="Times New Roman" w:hAnsi="Times New Roman" w:cs="Times New Roman"/>
          <w:sz w:val="24"/>
          <w:szCs w:val="24"/>
          <w:lang w:val="en-US"/>
          <w:rPrChange w:id="328" w:author="Chen Liao" w:date="2020-06-22T07:02:00Z">
            <w:rPr>
              <w:sz w:val="24"/>
              <w:szCs w:val="24"/>
              <w:lang w:val="en-US"/>
            </w:rPr>
          </w:rPrChange>
        </w:rPr>
        <w:t xml:space="preserve"> to </w:t>
      </w:r>
      <w:del w:id="329" w:author="Chen Liao" w:date="2020-06-19T23:28:00Z">
        <w:r w:rsidRPr="00254232" w:rsidDel="000C4FBF">
          <w:rPr>
            <w:rFonts w:ascii="Times New Roman" w:hAnsi="Times New Roman" w:cs="Times New Roman"/>
            <w:sz w:val="24"/>
            <w:szCs w:val="24"/>
            <w:lang w:val="en-US"/>
            <w:rPrChange w:id="330" w:author="Chen Liao" w:date="2020-06-22T07:02:00Z">
              <w:rPr>
                <w:sz w:val="24"/>
                <w:szCs w:val="24"/>
                <w:lang w:val="en-US"/>
              </w:rPr>
            </w:rPrChange>
          </w:rPr>
          <w:delText xml:space="preserve">move </w:delText>
        </w:r>
      </w:del>
      <w:ins w:id="331" w:author="Chen Liao" w:date="2020-06-19T23:28:00Z">
        <w:r w:rsidR="000C4FBF" w:rsidRPr="00254232">
          <w:rPr>
            <w:rFonts w:ascii="Times New Roman" w:hAnsi="Times New Roman" w:cs="Times New Roman"/>
            <w:sz w:val="24"/>
            <w:szCs w:val="24"/>
            <w:lang w:val="en-US"/>
            <w:rPrChange w:id="332" w:author="Chen Liao" w:date="2020-06-22T07:02:00Z">
              <w:rPr>
                <w:sz w:val="24"/>
                <w:szCs w:val="24"/>
                <w:lang w:val="en-US"/>
              </w:rPr>
            </w:rPrChange>
          </w:rPr>
          <w:t xml:space="preserve">spread </w:t>
        </w:r>
      </w:ins>
      <w:r w:rsidRPr="00254232">
        <w:rPr>
          <w:rFonts w:ascii="Times New Roman" w:hAnsi="Times New Roman" w:cs="Times New Roman"/>
          <w:sz w:val="24"/>
          <w:szCs w:val="24"/>
          <w:lang w:val="en-US"/>
          <w:rPrChange w:id="333" w:author="Chen Liao" w:date="2020-06-22T07:02:00Z">
            <w:rPr>
              <w:sz w:val="24"/>
              <w:szCs w:val="24"/>
              <w:lang w:val="en-US"/>
            </w:rPr>
          </w:rPrChange>
        </w:rPr>
        <w:t xml:space="preserve">together over </w:t>
      </w:r>
      <w:ins w:id="334" w:author="Chen Liao" w:date="2020-06-19T23:06:00Z">
        <w:r w:rsidR="00B20DA0" w:rsidRPr="00254232">
          <w:rPr>
            <w:rFonts w:ascii="Times New Roman" w:hAnsi="Times New Roman" w:cs="Times New Roman"/>
            <w:sz w:val="24"/>
            <w:szCs w:val="24"/>
            <w:lang w:val="en-US"/>
            <w:rPrChange w:id="335" w:author="Chen Liao" w:date="2020-06-22T07:02:00Z">
              <w:rPr>
                <w:sz w:val="24"/>
                <w:szCs w:val="24"/>
                <w:lang w:val="en-US"/>
              </w:rPr>
            </w:rPrChange>
          </w:rPr>
          <w:t xml:space="preserve">solid or semi-solid </w:t>
        </w:r>
      </w:ins>
      <w:r w:rsidRPr="00254232">
        <w:rPr>
          <w:rFonts w:ascii="Times New Roman" w:hAnsi="Times New Roman" w:cs="Times New Roman"/>
          <w:sz w:val="24"/>
          <w:szCs w:val="24"/>
          <w:lang w:val="en-US"/>
          <w:rPrChange w:id="336" w:author="Chen Liao" w:date="2020-06-22T07:02:00Z">
            <w:rPr>
              <w:sz w:val="24"/>
              <w:szCs w:val="24"/>
              <w:lang w:val="en-US"/>
            </w:rPr>
          </w:rPrChange>
        </w:rPr>
        <w:t>surfaces, and travel centimeter-long distances in a few hours</w:t>
      </w:r>
      <w:ins w:id="337" w:author="Chen Liao" w:date="2020-06-19T23:08:00Z">
        <w:r w:rsidR="005217D3" w:rsidRPr="00254232">
          <w:rPr>
            <w:rFonts w:ascii="Times New Roman" w:hAnsi="Times New Roman" w:cs="Times New Roman"/>
            <w:sz w:val="24"/>
            <w:szCs w:val="24"/>
            <w:lang w:val="en-US"/>
            <w:rPrChange w:id="338" w:author="Chen Liao" w:date="2020-06-22T07:02:00Z">
              <w:rPr>
                <w:sz w:val="24"/>
                <w:szCs w:val="24"/>
                <w:lang w:val="en-US"/>
              </w:rPr>
            </w:rPrChange>
          </w:rPr>
          <w:t xml:space="preserve"> </w:t>
        </w:r>
      </w:ins>
      <w:r w:rsidR="005217D3" w:rsidRPr="00254232">
        <w:rPr>
          <w:rFonts w:ascii="Times New Roman" w:hAnsi="Times New Roman" w:cs="Times New Roman"/>
          <w:sz w:val="24"/>
          <w:szCs w:val="24"/>
          <w:lang w:val="en-US"/>
          <w:rPrChange w:id="339"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340" w:author="Chen Liao" w:date="2020-06-22T07:02:00Z">
            <w:rPr>
              <w:sz w:val="24"/>
              <w:szCs w:val="24"/>
              <w:lang w:val="en-US"/>
            </w:rPr>
          </w:rPrChange>
        </w:rPr>
        <w:instrText>ADDIN F1000_CSL_CITATION&lt;~#@#~&gt;[{"DOI":"10.1039/c3sm53127a","First":false,"Last":false,"PMCID":"PMC3955847","PMID":"24622509","abstract":"Pseudomonas aeruginosa is a monoflagellated bacterium that can use its single polar flagellum to swim through liquids and move collectively over semisolid surfaces, a behavior called swarming. Previous studies have shown that experimental evolution in swarming colonies leads to the selection of hyperswarming bacteria with multiple flagella. Here we show that the advantage of such hyperswarmer mutants cannot be explained simply by an increase in the raw swimming speed of individual bacteria in liquids. Cell tracking of time-lapse microscopy to quantify single-cell swimming patterns reveals that both wild-type and hyperswarmers alternate between forward and backward runs, rather than doing the run-and-tumble characteristic of enteric bacteria such as E. coli. High-throughput measurement of swimming speeds reveals that hyperswarmers do not swim faster than wild-type in liquid. Wild-type reverses swimming direction in sharp turns without a significant impact on its speed, whereas multiflagellated hyperswarmers tend to alternate fast and slow runs and have wider turning angles. Nonetheless, macroscopic measurement of swimming and swarming speed in colonies shows that hyperswarmers expand faster than wild-type on surfaces and through soft agar matrices. A mathematical model explains how wider turning angles lead to faster spreading when swimming through agar. Our study describes for the first time the swimming patterns in multiflagellated P. aeruginosa mutants and reveals that collective and individual motility in bacteria are not necessarily correlated. Understanding bacterial adaptations to surface motility, such as hyperswarming, requires a collective behavior approach. ","author":[{"family":"Deforet","given":"Maxime"},{"family":"van Ditmarsch","given":"Dave"},{"family":"Carmona-Fontaine","given":"Carlos"},{"family":"Xavier","given":"Joao B"}],"authorYearDisplayFormat":false,"citation-label":"4015322","container-title":"Soft matter","container-title-short":"Soft Matter","id":"4015322","invisible":false,"issue":"14","issued":{"date-parts":[["2014","4","14"]]},"journalAbbreviation":"Soft Matter","page":"2405-2413","suppress-author":false,"title":"Hyperswarming adaptations in a bacterium improve collective motility without enhancing single cell motility.","type":"article-journal","volume":"10"}]</w:instrText>
      </w:r>
      <w:r w:rsidR="005217D3" w:rsidRPr="00254232">
        <w:rPr>
          <w:rFonts w:ascii="Times New Roman" w:hAnsi="Times New Roman" w:cs="Times New Roman"/>
          <w:sz w:val="24"/>
          <w:szCs w:val="24"/>
          <w:lang w:val="en-US"/>
          <w:rPrChange w:id="341" w:author="Chen Liao" w:date="2020-06-22T07:02:00Z">
            <w:rPr>
              <w:sz w:val="24"/>
              <w:szCs w:val="24"/>
              <w:lang w:val="en-US"/>
            </w:rPr>
          </w:rPrChange>
        </w:rPr>
        <w:fldChar w:fldCharType="separate"/>
      </w:r>
      <w:r w:rsidR="007927E1" w:rsidRPr="007927E1">
        <w:rPr>
          <w:rFonts w:ascii="Times New Roman" w:hAnsi="Times New Roman" w:cs="Times New Roman"/>
          <w:noProof/>
          <w:sz w:val="24"/>
          <w:szCs w:val="24"/>
          <w:lang w:val="en-US"/>
        </w:rPr>
        <w:t>(Deforet et al. 2014)</w:t>
      </w:r>
      <w:r w:rsidR="005217D3" w:rsidRPr="00254232">
        <w:rPr>
          <w:rFonts w:ascii="Times New Roman" w:hAnsi="Times New Roman" w:cs="Times New Roman"/>
          <w:sz w:val="24"/>
          <w:szCs w:val="24"/>
          <w:lang w:val="en-US"/>
          <w:rPrChange w:id="342" w:author="Chen Liao" w:date="2020-06-22T07:02:00Z">
            <w:rPr>
              <w:sz w:val="24"/>
              <w:szCs w:val="24"/>
              <w:lang w:val="en-US"/>
            </w:rPr>
          </w:rPrChange>
        </w:rPr>
        <w:fldChar w:fldCharType="end"/>
      </w:r>
      <w:ins w:id="343" w:author="Chen Liao" w:date="2020-06-19T23:08:00Z">
        <w:r w:rsidR="005217D3" w:rsidRPr="00254232">
          <w:rPr>
            <w:rFonts w:ascii="Times New Roman" w:hAnsi="Times New Roman" w:cs="Times New Roman"/>
            <w:sz w:val="24"/>
            <w:szCs w:val="24"/>
            <w:lang w:val="en-US"/>
            <w:rPrChange w:id="344" w:author="Chen Liao" w:date="2020-06-22T07:02:00Z">
              <w:rPr>
                <w:sz w:val="24"/>
                <w:szCs w:val="24"/>
                <w:lang w:val="en-US"/>
              </w:rPr>
            </w:rPrChange>
          </w:rPr>
          <w:t xml:space="preserve">. </w:t>
        </w:r>
      </w:ins>
      <w:ins w:id="345" w:author="Chen Liao" w:date="2020-06-20T07:31:00Z">
        <w:r w:rsidR="000502C9" w:rsidRPr="00254232">
          <w:rPr>
            <w:rFonts w:ascii="Times New Roman" w:hAnsi="Times New Roman" w:cs="Times New Roman"/>
            <w:sz w:val="24"/>
            <w:szCs w:val="24"/>
            <w:lang w:val="en-US"/>
            <w:rPrChange w:id="346" w:author="Chen Liao" w:date="2020-06-22T07:02:00Z">
              <w:rPr>
                <w:sz w:val="24"/>
                <w:szCs w:val="24"/>
                <w:lang w:val="en-US"/>
              </w:rPr>
            </w:rPrChange>
          </w:rPr>
          <w:t>T</w:t>
        </w:r>
      </w:ins>
      <w:ins w:id="347" w:author="Chen Liao" w:date="2020-06-20T07:29:00Z">
        <w:r w:rsidR="000502C9" w:rsidRPr="00254232">
          <w:rPr>
            <w:rFonts w:ascii="Times New Roman" w:hAnsi="Times New Roman" w:cs="Times New Roman"/>
            <w:sz w:val="24"/>
            <w:szCs w:val="24"/>
            <w:lang w:val="en-US"/>
            <w:rPrChange w:id="348" w:author="Chen Liao" w:date="2020-06-22T07:02:00Z">
              <w:rPr>
                <w:sz w:val="24"/>
                <w:szCs w:val="24"/>
                <w:lang w:val="en-US"/>
              </w:rPr>
            </w:rPrChange>
          </w:rPr>
          <w:t xml:space="preserve">he </w:t>
        </w:r>
      </w:ins>
      <w:ins w:id="349" w:author="Chen Liao" w:date="2020-06-20T07:31:00Z">
        <w:r w:rsidR="000502C9" w:rsidRPr="00254232">
          <w:rPr>
            <w:rFonts w:ascii="Times New Roman" w:hAnsi="Times New Roman" w:cs="Times New Roman"/>
            <w:sz w:val="24"/>
            <w:szCs w:val="24"/>
            <w:lang w:val="en-US"/>
            <w:rPrChange w:id="350" w:author="Chen Liao" w:date="2020-06-22T07:02:00Z">
              <w:rPr>
                <w:sz w:val="24"/>
                <w:szCs w:val="24"/>
                <w:lang w:val="en-US"/>
              </w:rPr>
            </w:rPrChange>
          </w:rPr>
          <w:t>motility</w:t>
        </w:r>
      </w:ins>
      <w:ins w:id="351" w:author="Chen Liao" w:date="2020-06-20T07:30:00Z">
        <w:r w:rsidR="000502C9" w:rsidRPr="00254232">
          <w:rPr>
            <w:rFonts w:ascii="Times New Roman" w:hAnsi="Times New Roman" w:cs="Times New Roman"/>
            <w:sz w:val="24"/>
            <w:szCs w:val="24"/>
            <w:lang w:val="en-US"/>
            <w:rPrChange w:id="352" w:author="Chen Liao" w:date="2020-06-22T07:02:00Z">
              <w:rPr>
                <w:sz w:val="24"/>
                <w:szCs w:val="24"/>
                <w:lang w:val="en-US"/>
              </w:rPr>
            </w:rPrChange>
          </w:rPr>
          <w:t xml:space="preserve"> is narrowly conserved </w:t>
        </w:r>
      </w:ins>
      <w:ins w:id="353" w:author="Chen Liao" w:date="2020-06-20T07:32:00Z">
        <w:r w:rsidR="000502C9" w:rsidRPr="00254232">
          <w:rPr>
            <w:rFonts w:ascii="Times New Roman" w:hAnsi="Times New Roman" w:cs="Times New Roman"/>
            <w:sz w:val="24"/>
            <w:szCs w:val="24"/>
            <w:lang w:val="en-US"/>
            <w:rPrChange w:id="354" w:author="Chen Liao" w:date="2020-06-22T07:02:00Z">
              <w:rPr>
                <w:sz w:val="24"/>
                <w:szCs w:val="24"/>
                <w:lang w:val="en-US"/>
              </w:rPr>
            </w:rPrChange>
          </w:rPr>
          <w:t xml:space="preserve">within certain </w:t>
        </w:r>
      </w:ins>
      <w:ins w:id="355" w:author="Chen Liao" w:date="2020-06-20T07:42:00Z">
        <w:r w:rsidR="001F645F" w:rsidRPr="00254232">
          <w:rPr>
            <w:rFonts w:ascii="Times New Roman" w:hAnsi="Times New Roman" w:cs="Times New Roman"/>
            <w:sz w:val="24"/>
            <w:szCs w:val="24"/>
            <w:lang w:val="en-US"/>
            <w:rPrChange w:id="356" w:author="Chen Liao" w:date="2020-06-22T07:02:00Z">
              <w:rPr>
                <w:sz w:val="24"/>
                <w:szCs w:val="24"/>
                <w:lang w:val="en-US"/>
              </w:rPr>
            </w:rPrChange>
          </w:rPr>
          <w:t xml:space="preserve">bacterial </w:t>
        </w:r>
      </w:ins>
      <w:ins w:id="357" w:author="Chen Liao" w:date="2020-06-20T07:32:00Z">
        <w:r w:rsidR="000502C9" w:rsidRPr="00254232">
          <w:rPr>
            <w:rFonts w:ascii="Times New Roman" w:hAnsi="Times New Roman" w:cs="Times New Roman"/>
            <w:sz w:val="24"/>
            <w:szCs w:val="24"/>
            <w:lang w:val="en-US"/>
            <w:rPrChange w:id="358" w:author="Chen Liao" w:date="2020-06-22T07:02:00Z">
              <w:rPr>
                <w:sz w:val="24"/>
                <w:szCs w:val="24"/>
                <w:lang w:val="en-US"/>
              </w:rPr>
            </w:rPrChange>
          </w:rPr>
          <w:t>species that are typically in the phyla Alpha</w:t>
        </w:r>
      </w:ins>
      <w:ins w:id="359" w:author="Chen Liao" w:date="2020-06-20T07:53:00Z">
        <w:r w:rsidR="00BF5D4B" w:rsidRPr="00254232">
          <w:rPr>
            <w:rFonts w:ascii="Times New Roman" w:hAnsi="Times New Roman" w:cs="Times New Roman"/>
            <w:sz w:val="24"/>
            <w:szCs w:val="24"/>
            <w:lang w:val="en-US"/>
            <w:rPrChange w:id="360" w:author="Chen Liao" w:date="2020-06-22T07:02:00Z">
              <w:rPr>
                <w:sz w:val="24"/>
                <w:szCs w:val="24"/>
                <w:lang w:val="en-US"/>
              </w:rPr>
            </w:rPrChange>
          </w:rPr>
          <w:t>-</w:t>
        </w:r>
      </w:ins>
      <w:ins w:id="361" w:author="Chen Liao" w:date="2020-06-20T07:32:00Z">
        <w:r w:rsidR="000502C9" w:rsidRPr="00254232">
          <w:rPr>
            <w:rFonts w:ascii="Times New Roman" w:hAnsi="Times New Roman" w:cs="Times New Roman"/>
            <w:sz w:val="24"/>
            <w:szCs w:val="24"/>
            <w:lang w:val="en-US"/>
            <w:rPrChange w:id="362" w:author="Chen Liao" w:date="2020-06-22T07:02:00Z">
              <w:rPr>
                <w:sz w:val="24"/>
                <w:szCs w:val="24"/>
                <w:lang w:val="en-US"/>
              </w:rPr>
            </w:rPrChange>
          </w:rPr>
          <w:t>proteobacteria and Gamma</w:t>
        </w:r>
      </w:ins>
      <w:ins w:id="363" w:author="Chen Liao" w:date="2020-06-20T07:53:00Z">
        <w:r w:rsidR="00BF5D4B" w:rsidRPr="00254232">
          <w:rPr>
            <w:rFonts w:ascii="Times New Roman" w:hAnsi="Times New Roman" w:cs="Times New Roman"/>
            <w:sz w:val="24"/>
            <w:szCs w:val="24"/>
            <w:lang w:val="en-US"/>
            <w:rPrChange w:id="364" w:author="Chen Liao" w:date="2020-06-22T07:02:00Z">
              <w:rPr>
                <w:sz w:val="24"/>
                <w:szCs w:val="24"/>
                <w:lang w:val="en-US"/>
              </w:rPr>
            </w:rPrChange>
          </w:rPr>
          <w:t>-</w:t>
        </w:r>
      </w:ins>
      <w:ins w:id="365" w:author="Chen Liao" w:date="2020-06-20T07:32:00Z">
        <w:r w:rsidR="000502C9" w:rsidRPr="00254232">
          <w:rPr>
            <w:rFonts w:ascii="Times New Roman" w:hAnsi="Times New Roman" w:cs="Times New Roman"/>
            <w:sz w:val="24"/>
            <w:szCs w:val="24"/>
            <w:lang w:val="en-US"/>
            <w:rPrChange w:id="366" w:author="Chen Liao" w:date="2020-06-22T07:02:00Z">
              <w:rPr>
                <w:sz w:val="24"/>
                <w:szCs w:val="24"/>
                <w:lang w:val="en-US"/>
              </w:rPr>
            </w:rPrChange>
          </w:rPr>
          <w:t>proteobacteria</w:t>
        </w:r>
      </w:ins>
      <w:ins w:id="367" w:author="Chen Liao" w:date="2020-06-20T07:33:00Z">
        <w:r w:rsidR="000502C9" w:rsidRPr="00254232">
          <w:rPr>
            <w:rFonts w:ascii="Times New Roman" w:hAnsi="Times New Roman" w:cs="Times New Roman"/>
            <w:sz w:val="24"/>
            <w:szCs w:val="24"/>
            <w:lang w:val="en-US"/>
            <w:rPrChange w:id="368" w:author="Chen Liao" w:date="2020-06-22T07:02:00Z">
              <w:rPr>
                <w:sz w:val="24"/>
                <w:szCs w:val="24"/>
                <w:lang w:val="en-US"/>
              </w:rPr>
            </w:rPrChange>
          </w:rPr>
          <w:t xml:space="preserve"> </w:t>
        </w:r>
      </w:ins>
      <w:r w:rsidR="000502C9" w:rsidRPr="00254232">
        <w:rPr>
          <w:rFonts w:ascii="Times New Roman" w:hAnsi="Times New Roman" w:cs="Times New Roman"/>
          <w:sz w:val="24"/>
          <w:szCs w:val="24"/>
          <w:lang w:val="en-US"/>
          <w:rPrChange w:id="369"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370" w:author="Chen Liao" w:date="2020-06-22T07:02:00Z">
            <w:rPr>
              <w:sz w:val="24"/>
              <w:szCs w:val="24"/>
              <w:lang w:val="en-US"/>
            </w:rPr>
          </w:rPrChange>
        </w:rPr>
        <w:instrText>ADDIN F1000_CSL_CITATION&lt;~#@#~&gt;[{"DOI":"10.1038/nrmicro2405","First":false,"Last":false,"PMCID":"PMC3135019","PMID":"20694026","abstract":"How bacteria regulate, assemble and rotate flagella to swim in liquid media is reasonably well understood. Much less is known about how some bacteria use flagella to move over the tops of solid surfaces in a form of movement called swarming. The focus of bacteriology is changing from planktonic to surface environments, and so interest in swarming motility is on the rise. Here, I review the requirements that define swarming motility in diverse bacterial model systems, including an increase in the number of flagella per cell, the secretion of a surfactant to reduce surface tension and allow spreading, and movement in multicellular groups rather than as individuals.","author":[{"family":"Kearns","given":"Daniel B"}],"authorYearDisplayFormat":false,"citation-label":"1023874","container-title":"Nature Reviews. Microbiology","container-title-short":"Nat. Rev. Microbiol.","id":"1023874","invisible":false,"issue":"9","issued":{"date-parts":[["2010","9"]]},"journalAbbreviation":"Nat. Rev. Microbiol.","page":"634-644","suppress-author":false,"title":"A field guide to bacterial swarming motility.","type":"article-journal","volume":"8"}]</w:instrText>
      </w:r>
      <w:r w:rsidR="000502C9" w:rsidRPr="00254232">
        <w:rPr>
          <w:rFonts w:ascii="Times New Roman" w:hAnsi="Times New Roman" w:cs="Times New Roman"/>
          <w:sz w:val="24"/>
          <w:szCs w:val="24"/>
          <w:lang w:val="en-US"/>
          <w:rPrChange w:id="371" w:author="Chen Liao" w:date="2020-06-22T07:02:00Z">
            <w:rPr>
              <w:sz w:val="24"/>
              <w:szCs w:val="24"/>
              <w:lang w:val="en-US"/>
            </w:rPr>
          </w:rPrChange>
        </w:rPr>
        <w:fldChar w:fldCharType="separate"/>
      </w:r>
      <w:r w:rsidR="007927E1" w:rsidRPr="007927E1">
        <w:rPr>
          <w:rFonts w:ascii="Times New Roman" w:hAnsi="Times New Roman" w:cs="Times New Roman"/>
          <w:noProof/>
          <w:sz w:val="24"/>
          <w:szCs w:val="24"/>
          <w:lang w:val="en-US"/>
        </w:rPr>
        <w:t>(Kearns 2010)</w:t>
      </w:r>
      <w:r w:rsidR="000502C9" w:rsidRPr="00254232">
        <w:rPr>
          <w:rFonts w:ascii="Times New Roman" w:hAnsi="Times New Roman" w:cs="Times New Roman"/>
          <w:sz w:val="24"/>
          <w:szCs w:val="24"/>
          <w:lang w:val="en-US"/>
          <w:rPrChange w:id="372" w:author="Chen Liao" w:date="2020-06-22T07:02:00Z">
            <w:rPr>
              <w:sz w:val="24"/>
              <w:szCs w:val="24"/>
              <w:lang w:val="en-US"/>
            </w:rPr>
          </w:rPrChange>
        </w:rPr>
        <w:fldChar w:fldCharType="end"/>
      </w:r>
      <w:ins w:id="373" w:author="Chen Liao" w:date="2020-06-20T07:33:00Z">
        <w:r w:rsidR="000502C9" w:rsidRPr="00254232">
          <w:rPr>
            <w:rFonts w:ascii="Times New Roman" w:hAnsi="Times New Roman" w:cs="Times New Roman"/>
            <w:sz w:val="24"/>
            <w:szCs w:val="24"/>
            <w:lang w:val="en-US"/>
            <w:rPrChange w:id="374" w:author="Chen Liao" w:date="2020-06-22T07:02:00Z">
              <w:rPr>
                <w:sz w:val="24"/>
                <w:szCs w:val="24"/>
                <w:lang w:val="en-US"/>
              </w:rPr>
            </w:rPrChange>
          </w:rPr>
          <w:t>,</w:t>
        </w:r>
      </w:ins>
      <w:ins w:id="375" w:author="Chen Liao" w:date="2020-06-20T07:27:00Z">
        <w:r w:rsidR="009C57A8" w:rsidRPr="00254232">
          <w:rPr>
            <w:rFonts w:ascii="Times New Roman" w:hAnsi="Times New Roman" w:cs="Times New Roman"/>
            <w:sz w:val="24"/>
            <w:szCs w:val="24"/>
            <w:lang w:val="en-US"/>
            <w:rPrChange w:id="376" w:author="Chen Liao" w:date="2020-06-22T07:02:00Z">
              <w:rPr>
                <w:sz w:val="24"/>
                <w:szCs w:val="24"/>
                <w:lang w:val="en-US"/>
              </w:rPr>
            </w:rPrChange>
          </w:rPr>
          <w:t xml:space="preserve"> suggesting that swarming </w:t>
        </w:r>
      </w:ins>
      <w:ins w:id="377" w:author="Chen Liao" w:date="2020-06-20T07:51:00Z">
        <w:r w:rsidR="009127F7" w:rsidRPr="00254232">
          <w:rPr>
            <w:rFonts w:ascii="Times New Roman" w:hAnsi="Times New Roman" w:cs="Times New Roman"/>
            <w:sz w:val="24"/>
            <w:szCs w:val="24"/>
            <w:lang w:val="en-US"/>
            <w:rPrChange w:id="378" w:author="Chen Liao" w:date="2020-06-22T07:02:00Z">
              <w:rPr>
                <w:sz w:val="24"/>
                <w:szCs w:val="24"/>
                <w:lang w:val="en-US"/>
              </w:rPr>
            </w:rPrChange>
          </w:rPr>
          <w:t xml:space="preserve">is a complex phenotype that cannot be </w:t>
        </w:r>
      </w:ins>
      <w:ins w:id="379" w:author="Chen Liao" w:date="2020-06-20T11:15:00Z">
        <w:r w:rsidR="00155CC0" w:rsidRPr="00254232">
          <w:rPr>
            <w:rFonts w:ascii="Times New Roman" w:hAnsi="Times New Roman" w:cs="Times New Roman"/>
            <w:sz w:val="24"/>
            <w:szCs w:val="24"/>
            <w:lang w:val="en-US"/>
            <w:rPrChange w:id="380" w:author="Chen Liao" w:date="2020-06-22T07:02:00Z">
              <w:rPr>
                <w:sz w:val="24"/>
                <w:szCs w:val="24"/>
                <w:lang w:val="en-US"/>
              </w:rPr>
            </w:rPrChange>
          </w:rPr>
          <w:t xml:space="preserve">evolved by </w:t>
        </w:r>
        <w:r w:rsidR="002C52AE" w:rsidRPr="00254232">
          <w:rPr>
            <w:rFonts w:ascii="Times New Roman" w:hAnsi="Times New Roman" w:cs="Times New Roman"/>
            <w:sz w:val="24"/>
            <w:szCs w:val="24"/>
            <w:lang w:val="en-US"/>
            <w:rPrChange w:id="381" w:author="Chen Liao" w:date="2020-06-22T07:02:00Z">
              <w:rPr>
                <w:sz w:val="24"/>
                <w:szCs w:val="24"/>
                <w:lang w:val="en-US"/>
              </w:rPr>
            </w:rPrChange>
          </w:rPr>
          <w:t xml:space="preserve">simply </w:t>
        </w:r>
        <w:r w:rsidR="00155CC0" w:rsidRPr="00254232">
          <w:rPr>
            <w:rFonts w:ascii="Times New Roman" w:hAnsi="Times New Roman" w:cs="Times New Roman"/>
            <w:sz w:val="24"/>
            <w:szCs w:val="24"/>
            <w:lang w:val="en-US"/>
            <w:rPrChange w:id="382" w:author="Chen Liao" w:date="2020-06-22T07:02:00Z">
              <w:rPr>
                <w:sz w:val="24"/>
                <w:szCs w:val="24"/>
                <w:lang w:val="en-US"/>
              </w:rPr>
            </w:rPrChange>
          </w:rPr>
          <w:t>acquiring</w:t>
        </w:r>
      </w:ins>
      <w:ins w:id="383" w:author="Chen Liao" w:date="2020-06-20T07:52:00Z">
        <w:r w:rsidR="009A3184" w:rsidRPr="00254232">
          <w:rPr>
            <w:rFonts w:ascii="Times New Roman" w:hAnsi="Times New Roman" w:cs="Times New Roman"/>
            <w:sz w:val="24"/>
            <w:szCs w:val="24"/>
            <w:lang w:val="en-US"/>
            <w:rPrChange w:id="384" w:author="Chen Liao" w:date="2020-06-22T07:02:00Z">
              <w:rPr>
                <w:sz w:val="24"/>
                <w:szCs w:val="24"/>
                <w:lang w:val="en-US"/>
              </w:rPr>
            </w:rPrChange>
          </w:rPr>
          <w:t xml:space="preserve"> a few set o</w:t>
        </w:r>
      </w:ins>
      <w:ins w:id="385" w:author="Chen Liao" w:date="2020-06-20T07:53:00Z">
        <w:r w:rsidR="009A3184" w:rsidRPr="00254232">
          <w:rPr>
            <w:rFonts w:ascii="Times New Roman" w:hAnsi="Times New Roman" w:cs="Times New Roman"/>
            <w:sz w:val="24"/>
            <w:szCs w:val="24"/>
            <w:lang w:val="en-US"/>
            <w:rPrChange w:id="386" w:author="Chen Liao" w:date="2020-06-22T07:02:00Z">
              <w:rPr>
                <w:sz w:val="24"/>
                <w:szCs w:val="24"/>
                <w:lang w:val="en-US"/>
              </w:rPr>
            </w:rPrChange>
          </w:rPr>
          <w:t xml:space="preserve">f genes. </w:t>
        </w:r>
      </w:ins>
      <w:ins w:id="387" w:author="Chen Liao" w:date="2020-06-20T07:55:00Z">
        <w:r w:rsidR="00E55C52" w:rsidRPr="00254232">
          <w:rPr>
            <w:rFonts w:ascii="Times New Roman" w:hAnsi="Times New Roman" w:cs="Times New Roman"/>
            <w:sz w:val="24"/>
            <w:szCs w:val="24"/>
            <w:lang w:val="en-US"/>
            <w:rPrChange w:id="388" w:author="Chen Liao" w:date="2020-06-22T07:02:00Z">
              <w:rPr>
                <w:sz w:val="24"/>
                <w:szCs w:val="24"/>
                <w:lang w:val="en-US"/>
              </w:rPr>
            </w:rPrChange>
          </w:rPr>
          <w:t xml:space="preserve">The </w:t>
        </w:r>
      </w:ins>
      <w:ins w:id="389" w:author="Chen Liao" w:date="2020-06-20T07:57:00Z">
        <w:r w:rsidR="00630178" w:rsidRPr="00254232">
          <w:rPr>
            <w:rFonts w:ascii="Times New Roman" w:hAnsi="Times New Roman" w:cs="Times New Roman"/>
            <w:sz w:val="24"/>
            <w:szCs w:val="24"/>
            <w:lang w:val="en-US"/>
            <w:rPrChange w:id="390" w:author="Chen Liao" w:date="2020-06-22T07:02:00Z">
              <w:rPr>
                <w:sz w:val="24"/>
                <w:szCs w:val="24"/>
                <w:lang w:val="en-US"/>
              </w:rPr>
            </w:rPrChange>
          </w:rPr>
          <w:t xml:space="preserve">biological </w:t>
        </w:r>
      </w:ins>
      <w:ins w:id="391" w:author="Chen Liao" w:date="2020-06-20T07:55:00Z">
        <w:r w:rsidR="00E55C52" w:rsidRPr="00254232">
          <w:rPr>
            <w:rFonts w:ascii="Times New Roman" w:hAnsi="Times New Roman" w:cs="Times New Roman"/>
            <w:sz w:val="24"/>
            <w:szCs w:val="24"/>
            <w:lang w:val="en-US"/>
            <w:rPrChange w:id="392" w:author="Chen Liao" w:date="2020-06-22T07:02:00Z">
              <w:rPr>
                <w:sz w:val="24"/>
                <w:szCs w:val="24"/>
                <w:lang w:val="en-US"/>
              </w:rPr>
            </w:rPrChange>
          </w:rPr>
          <w:t>complexity</w:t>
        </w:r>
      </w:ins>
      <w:ins w:id="393" w:author="Chen Liao" w:date="2020-06-20T11:16:00Z">
        <w:r w:rsidR="002C52AE" w:rsidRPr="00254232">
          <w:rPr>
            <w:rFonts w:ascii="Times New Roman" w:hAnsi="Times New Roman" w:cs="Times New Roman"/>
            <w:sz w:val="24"/>
            <w:szCs w:val="24"/>
            <w:lang w:val="en-US"/>
            <w:rPrChange w:id="394" w:author="Chen Liao" w:date="2020-06-22T07:02:00Z">
              <w:rPr>
                <w:sz w:val="24"/>
                <w:szCs w:val="24"/>
                <w:lang w:val="en-US"/>
              </w:rPr>
            </w:rPrChange>
          </w:rPr>
          <w:t xml:space="preserve"> of swarming</w:t>
        </w:r>
      </w:ins>
      <w:ins w:id="395" w:author="Chen Liao" w:date="2020-06-20T07:55:00Z">
        <w:r w:rsidR="00E55C52" w:rsidRPr="00254232">
          <w:rPr>
            <w:rFonts w:ascii="Times New Roman" w:hAnsi="Times New Roman" w:cs="Times New Roman"/>
            <w:sz w:val="24"/>
            <w:szCs w:val="24"/>
            <w:lang w:val="en-US"/>
            <w:rPrChange w:id="396" w:author="Chen Liao" w:date="2020-06-22T07:02:00Z">
              <w:rPr>
                <w:sz w:val="24"/>
                <w:szCs w:val="24"/>
                <w:lang w:val="en-US"/>
              </w:rPr>
            </w:rPrChange>
          </w:rPr>
          <w:t xml:space="preserve"> is </w:t>
        </w:r>
      </w:ins>
      <w:ins w:id="397" w:author="Chen Liao" w:date="2020-06-21T16:25:00Z">
        <w:r w:rsidR="005321A3" w:rsidRPr="00254232">
          <w:rPr>
            <w:rFonts w:ascii="Times New Roman" w:hAnsi="Times New Roman" w:cs="Times New Roman"/>
            <w:sz w:val="24"/>
            <w:szCs w:val="24"/>
            <w:lang w:val="en-US"/>
            <w:rPrChange w:id="398" w:author="Chen Liao" w:date="2020-06-22T07:02:00Z">
              <w:rPr>
                <w:sz w:val="24"/>
                <w:szCs w:val="24"/>
                <w:lang w:val="en-US"/>
              </w:rPr>
            </w:rPrChange>
          </w:rPr>
          <w:t xml:space="preserve">also </w:t>
        </w:r>
      </w:ins>
      <w:ins w:id="399" w:author="Chen Liao" w:date="2020-06-20T07:56:00Z">
        <w:r w:rsidR="00E55C52" w:rsidRPr="00254232">
          <w:rPr>
            <w:rFonts w:ascii="Times New Roman" w:hAnsi="Times New Roman" w:cs="Times New Roman"/>
            <w:sz w:val="24"/>
            <w:szCs w:val="24"/>
            <w:lang w:val="en-US"/>
            <w:rPrChange w:id="400" w:author="Chen Liao" w:date="2020-06-22T07:02:00Z">
              <w:rPr>
                <w:sz w:val="24"/>
                <w:szCs w:val="24"/>
                <w:lang w:val="en-US"/>
              </w:rPr>
            </w:rPrChange>
          </w:rPr>
          <w:t xml:space="preserve">reflected in </w:t>
        </w:r>
      </w:ins>
      <w:ins w:id="401" w:author="Chen Liao" w:date="2020-06-20T11:20:00Z">
        <w:r w:rsidR="003B776A" w:rsidRPr="00254232">
          <w:rPr>
            <w:rFonts w:ascii="Times New Roman" w:hAnsi="Times New Roman" w:cs="Times New Roman"/>
            <w:sz w:val="24"/>
            <w:szCs w:val="24"/>
            <w:lang w:val="en-US"/>
            <w:rPrChange w:id="402" w:author="Chen Liao" w:date="2020-06-22T07:02:00Z">
              <w:rPr>
                <w:sz w:val="24"/>
                <w:szCs w:val="24"/>
                <w:lang w:val="en-US"/>
              </w:rPr>
            </w:rPrChange>
          </w:rPr>
          <w:t>the</w:t>
        </w:r>
      </w:ins>
      <w:ins w:id="403" w:author="Chen Liao" w:date="2020-06-20T07:57:00Z">
        <w:r w:rsidR="00630178" w:rsidRPr="00254232">
          <w:rPr>
            <w:rFonts w:ascii="Times New Roman" w:hAnsi="Times New Roman" w:cs="Times New Roman"/>
            <w:sz w:val="24"/>
            <w:szCs w:val="24"/>
            <w:lang w:val="en-US"/>
            <w:rPrChange w:id="404" w:author="Chen Liao" w:date="2020-06-22T07:02:00Z">
              <w:rPr>
                <w:sz w:val="24"/>
                <w:szCs w:val="24"/>
                <w:lang w:val="en-US"/>
              </w:rPr>
            </w:rPrChange>
          </w:rPr>
          <w:t xml:space="preserve"> </w:t>
        </w:r>
      </w:ins>
      <w:ins w:id="405" w:author="Chen Liao" w:date="2020-06-20T08:01:00Z">
        <w:r w:rsidR="00630178" w:rsidRPr="00254232">
          <w:rPr>
            <w:rFonts w:ascii="Times New Roman" w:hAnsi="Times New Roman" w:cs="Times New Roman"/>
            <w:sz w:val="24"/>
            <w:szCs w:val="24"/>
            <w:lang w:val="en-US"/>
            <w:rPrChange w:id="406" w:author="Chen Liao" w:date="2020-06-22T07:02:00Z">
              <w:rPr>
                <w:sz w:val="24"/>
                <w:szCs w:val="24"/>
                <w:lang w:val="en-US"/>
              </w:rPr>
            </w:rPrChange>
          </w:rPr>
          <w:t xml:space="preserve">multi-scale </w:t>
        </w:r>
      </w:ins>
      <w:ins w:id="407" w:author="Chen Liao" w:date="2020-06-20T11:20:00Z">
        <w:r w:rsidR="003B776A" w:rsidRPr="00254232">
          <w:rPr>
            <w:rFonts w:ascii="Times New Roman" w:hAnsi="Times New Roman" w:cs="Times New Roman"/>
            <w:sz w:val="24"/>
            <w:szCs w:val="24"/>
            <w:lang w:val="en-US"/>
            <w:rPrChange w:id="408" w:author="Chen Liao" w:date="2020-06-22T07:02:00Z">
              <w:rPr>
                <w:sz w:val="24"/>
                <w:szCs w:val="24"/>
                <w:lang w:val="en-US"/>
              </w:rPr>
            </w:rPrChange>
          </w:rPr>
          <w:t>nature of its</w:t>
        </w:r>
      </w:ins>
      <w:ins w:id="409" w:author="Chen Liao" w:date="2020-06-20T11:19:00Z">
        <w:r w:rsidR="002C52AE" w:rsidRPr="00254232">
          <w:rPr>
            <w:rFonts w:ascii="Times New Roman" w:hAnsi="Times New Roman" w:cs="Times New Roman"/>
            <w:sz w:val="24"/>
            <w:szCs w:val="24"/>
            <w:lang w:val="en-US"/>
            <w:rPrChange w:id="410" w:author="Chen Liao" w:date="2020-06-22T07:02:00Z">
              <w:rPr>
                <w:sz w:val="24"/>
                <w:szCs w:val="24"/>
                <w:lang w:val="en-US"/>
              </w:rPr>
            </w:rPrChange>
          </w:rPr>
          <w:t xml:space="preserve"> </w:t>
        </w:r>
      </w:ins>
      <w:ins w:id="411" w:author="Chen Liao" w:date="2020-06-20T13:37:00Z">
        <w:r w:rsidR="006C7668" w:rsidRPr="00254232">
          <w:rPr>
            <w:rFonts w:ascii="Times New Roman" w:hAnsi="Times New Roman" w:cs="Times New Roman"/>
            <w:sz w:val="24"/>
            <w:szCs w:val="24"/>
            <w:lang w:val="en-US"/>
            <w:rPrChange w:id="412" w:author="Chen Liao" w:date="2020-06-22T07:02:00Z">
              <w:rPr>
                <w:sz w:val="24"/>
                <w:szCs w:val="24"/>
                <w:lang w:val="en-US"/>
              </w:rPr>
            </w:rPrChange>
          </w:rPr>
          <w:t xml:space="preserve">underlying </w:t>
        </w:r>
      </w:ins>
      <w:ins w:id="413" w:author="Chen Liao" w:date="2020-06-20T11:19:00Z">
        <w:r w:rsidR="002C52AE" w:rsidRPr="00254232">
          <w:rPr>
            <w:rFonts w:ascii="Times New Roman" w:hAnsi="Times New Roman" w:cs="Times New Roman"/>
            <w:sz w:val="24"/>
            <w:szCs w:val="24"/>
            <w:lang w:val="en-US"/>
            <w:rPrChange w:id="414" w:author="Chen Liao" w:date="2020-06-22T07:02:00Z">
              <w:rPr>
                <w:sz w:val="24"/>
                <w:szCs w:val="24"/>
                <w:lang w:val="en-US"/>
              </w:rPr>
            </w:rPrChange>
          </w:rPr>
          <w:t>functiona</w:t>
        </w:r>
      </w:ins>
      <w:ins w:id="415" w:author="Chen Liao" w:date="2020-06-20T15:56:00Z">
        <w:r w:rsidR="009A1E0F" w:rsidRPr="00254232">
          <w:rPr>
            <w:rFonts w:ascii="Times New Roman" w:hAnsi="Times New Roman" w:cs="Times New Roman"/>
            <w:sz w:val="24"/>
            <w:szCs w:val="24"/>
            <w:lang w:val="en-US"/>
            <w:rPrChange w:id="416" w:author="Chen Liao" w:date="2020-06-22T07:02:00Z">
              <w:rPr>
                <w:sz w:val="24"/>
                <w:szCs w:val="24"/>
                <w:lang w:val="en-US"/>
              </w:rPr>
            </w:rPrChange>
          </w:rPr>
          <w:t>l requirements</w:t>
        </w:r>
      </w:ins>
      <w:ins w:id="417" w:author="Chen Liao" w:date="2020-06-20T08:42:00Z">
        <w:r w:rsidR="006B345C" w:rsidRPr="00254232">
          <w:rPr>
            <w:rFonts w:ascii="Times New Roman" w:hAnsi="Times New Roman" w:cs="Times New Roman"/>
            <w:sz w:val="24"/>
            <w:szCs w:val="24"/>
            <w:lang w:val="en-US"/>
            <w:rPrChange w:id="418" w:author="Chen Liao" w:date="2020-06-22T07:02:00Z">
              <w:rPr>
                <w:sz w:val="24"/>
                <w:szCs w:val="24"/>
                <w:lang w:val="en-US"/>
              </w:rPr>
            </w:rPrChange>
          </w:rPr>
          <w:t>,</w:t>
        </w:r>
      </w:ins>
      <w:ins w:id="419" w:author="Chen Liao" w:date="2020-06-20T08:02:00Z">
        <w:r w:rsidR="00630178" w:rsidRPr="00254232">
          <w:rPr>
            <w:rFonts w:ascii="Times New Roman" w:hAnsi="Times New Roman" w:cs="Times New Roman"/>
            <w:sz w:val="24"/>
            <w:szCs w:val="24"/>
            <w:lang w:val="en-US"/>
            <w:rPrChange w:id="420" w:author="Chen Liao" w:date="2020-06-22T07:02:00Z">
              <w:rPr>
                <w:sz w:val="24"/>
                <w:szCs w:val="24"/>
                <w:lang w:val="en-US"/>
              </w:rPr>
            </w:rPrChange>
          </w:rPr>
          <w:t xml:space="preserve"> </w:t>
        </w:r>
      </w:ins>
      <w:ins w:id="421" w:author="Chen Liao" w:date="2020-06-19T23:24:00Z">
        <w:r w:rsidR="000C4FBF" w:rsidRPr="00254232">
          <w:rPr>
            <w:rFonts w:ascii="Times New Roman" w:hAnsi="Times New Roman" w:cs="Times New Roman"/>
            <w:sz w:val="24"/>
            <w:szCs w:val="24"/>
            <w:lang w:val="en-US"/>
            <w:rPrChange w:id="422" w:author="Chen Liao" w:date="2020-06-22T07:02:00Z">
              <w:rPr>
                <w:sz w:val="24"/>
                <w:szCs w:val="24"/>
                <w:lang w:val="en-US"/>
              </w:rPr>
            </w:rPrChange>
          </w:rPr>
          <w:t>includ</w:t>
        </w:r>
      </w:ins>
      <w:ins w:id="423" w:author="Chen Liao" w:date="2020-06-20T08:42:00Z">
        <w:r w:rsidR="006B345C" w:rsidRPr="00254232">
          <w:rPr>
            <w:rFonts w:ascii="Times New Roman" w:hAnsi="Times New Roman" w:cs="Times New Roman"/>
            <w:sz w:val="24"/>
            <w:szCs w:val="24"/>
            <w:lang w:val="en-US"/>
            <w:rPrChange w:id="424" w:author="Chen Liao" w:date="2020-06-22T07:02:00Z">
              <w:rPr>
                <w:sz w:val="24"/>
                <w:szCs w:val="24"/>
                <w:lang w:val="en-US"/>
              </w:rPr>
            </w:rPrChange>
          </w:rPr>
          <w:t>ing</w:t>
        </w:r>
      </w:ins>
      <w:ins w:id="425" w:author="Chen Liao" w:date="2020-06-19T23:24:00Z">
        <w:r w:rsidR="000C4FBF" w:rsidRPr="00254232">
          <w:rPr>
            <w:rFonts w:ascii="Times New Roman" w:hAnsi="Times New Roman" w:cs="Times New Roman"/>
            <w:sz w:val="24"/>
            <w:szCs w:val="24"/>
            <w:lang w:val="en-US"/>
            <w:rPrChange w:id="426" w:author="Chen Liao" w:date="2020-06-22T07:02:00Z">
              <w:rPr>
                <w:sz w:val="24"/>
                <w:szCs w:val="24"/>
                <w:lang w:val="en-US"/>
              </w:rPr>
            </w:rPrChange>
          </w:rPr>
          <w:t xml:space="preserve"> flagellar </w:t>
        </w:r>
      </w:ins>
      <w:ins w:id="427" w:author="Chen Liao" w:date="2020-06-20T08:06:00Z">
        <w:r w:rsidR="000F4EF6" w:rsidRPr="00254232">
          <w:rPr>
            <w:rFonts w:ascii="Times New Roman" w:hAnsi="Times New Roman" w:cs="Times New Roman"/>
            <w:sz w:val="24"/>
            <w:szCs w:val="24"/>
            <w:lang w:val="en-US"/>
            <w:rPrChange w:id="428" w:author="Chen Liao" w:date="2020-06-22T07:02:00Z">
              <w:rPr>
                <w:sz w:val="24"/>
                <w:szCs w:val="24"/>
                <w:lang w:val="en-US"/>
              </w:rPr>
            </w:rPrChange>
          </w:rPr>
          <w:t xml:space="preserve">or pili </w:t>
        </w:r>
      </w:ins>
      <w:ins w:id="429" w:author="Chen Liao" w:date="2020-06-19T23:24:00Z">
        <w:r w:rsidR="000C4FBF" w:rsidRPr="00254232">
          <w:rPr>
            <w:rFonts w:ascii="Times New Roman" w:hAnsi="Times New Roman" w:cs="Times New Roman"/>
            <w:sz w:val="24"/>
            <w:szCs w:val="24"/>
            <w:lang w:val="en-US"/>
            <w:rPrChange w:id="430" w:author="Chen Liao" w:date="2020-06-22T07:02:00Z">
              <w:rPr>
                <w:sz w:val="24"/>
                <w:szCs w:val="24"/>
                <w:lang w:val="en-US"/>
              </w:rPr>
            </w:rPrChange>
          </w:rPr>
          <w:t>biosynthesis</w:t>
        </w:r>
      </w:ins>
      <w:ins w:id="431" w:author="Chen Liao" w:date="2020-06-19T23:33:00Z">
        <w:r w:rsidR="007138A4" w:rsidRPr="00254232">
          <w:rPr>
            <w:rFonts w:ascii="Times New Roman" w:hAnsi="Times New Roman" w:cs="Times New Roman"/>
            <w:sz w:val="24"/>
            <w:szCs w:val="24"/>
            <w:lang w:val="en-US"/>
            <w:rPrChange w:id="432" w:author="Chen Liao" w:date="2020-06-22T07:02:00Z">
              <w:rPr>
                <w:sz w:val="24"/>
                <w:szCs w:val="24"/>
                <w:lang w:val="en-US"/>
              </w:rPr>
            </w:rPrChange>
          </w:rPr>
          <w:t xml:space="preserve"> to </w:t>
        </w:r>
      </w:ins>
      <w:ins w:id="433" w:author="Chen Liao" w:date="2020-06-19T23:39:00Z">
        <w:r w:rsidR="007138A4" w:rsidRPr="00254232">
          <w:rPr>
            <w:rFonts w:ascii="Times New Roman" w:hAnsi="Times New Roman" w:cs="Times New Roman"/>
            <w:sz w:val="24"/>
            <w:szCs w:val="24"/>
            <w:lang w:val="en-US"/>
            <w:rPrChange w:id="434" w:author="Chen Liao" w:date="2020-06-22T07:02:00Z">
              <w:rPr>
                <w:sz w:val="24"/>
                <w:szCs w:val="24"/>
                <w:lang w:val="en-US"/>
              </w:rPr>
            </w:rPrChange>
          </w:rPr>
          <w:t>propel forward</w:t>
        </w:r>
      </w:ins>
      <w:ins w:id="435" w:author="Chen Liao" w:date="2020-06-19T23:24:00Z">
        <w:r w:rsidR="000C4FBF" w:rsidRPr="00254232">
          <w:rPr>
            <w:rFonts w:ascii="Times New Roman" w:hAnsi="Times New Roman" w:cs="Times New Roman"/>
            <w:sz w:val="24"/>
            <w:szCs w:val="24"/>
            <w:lang w:val="en-US"/>
            <w:rPrChange w:id="436" w:author="Chen Liao" w:date="2020-06-22T07:02:00Z">
              <w:rPr>
                <w:sz w:val="24"/>
                <w:szCs w:val="24"/>
                <w:lang w:val="en-US"/>
              </w:rPr>
            </w:rPrChange>
          </w:rPr>
          <w:t xml:space="preserve">, cell-cell interactions </w:t>
        </w:r>
      </w:ins>
      <w:ins w:id="437" w:author="Chen Liao" w:date="2020-06-19T23:33:00Z">
        <w:r w:rsidR="007138A4" w:rsidRPr="00254232">
          <w:rPr>
            <w:rFonts w:ascii="Times New Roman" w:hAnsi="Times New Roman" w:cs="Times New Roman"/>
            <w:sz w:val="24"/>
            <w:szCs w:val="24"/>
            <w:lang w:val="en-US"/>
            <w:rPrChange w:id="438" w:author="Chen Liao" w:date="2020-06-22T07:02:00Z">
              <w:rPr>
                <w:sz w:val="24"/>
                <w:szCs w:val="24"/>
                <w:lang w:val="en-US"/>
              </w:rPr>
            </w:rPrChange>
          </w:rPr>
          <w:t xml:space="preserve">to </w:t>
        </w:r>
      </w:ins>
      <w:ins w:id="439" w:author="Chen Liao" w:date="2020-06-20T08:06:00Z">
        <w:r w:rsidR="000F4EF6" w:rsidRPr="00254232">
          <w:rPr>
            <w:rFonts w:ascii="Times New Roman" w:hAnsi="Times New Roman" w:cs="Times New Roman"/>
            <w:sz w:val="24"/>
            <w:szCs w:val="24"/>
            <w:lang w:val="en-US"/>
            <w:rPrChange w:id="440" w:author="Chen Liao" w:date="2020-06-22T07:02:00Z">
              <w:rPr>
                <w:sz w:val="24"/>
                <w:szCs w:val="24"/>
                <w:lang w:val="en-US"/>
              </w:rPr>
            </w:rPrChange>
          </w:rPr>
          <w:t xml:space="preserve">maintain population </w:t>
        </w:r>
      </w:ins>
      <w:ins w:id="441" w:author="Chen Liao" w:date="2020-06-20T11:21:00Z">
        <w:r w:rsidR="009A369C" w:rsidRPr="00254232">
          <w:rPr>
            <w:rFonts w:ascii="Times New Roman" w:hAnsi="Times New Roman" w:cs="Times New Roman"/>
            <w:sz w:val="24"/>
            <w:szCs w:val="24"/>
            <w:lang w:val="en-US"/>
            <w:rPrChange w:id="442" w:author="Chen Liao" w:date="2020-06-22T07:02:00Z">
              <w:rPr>
                <w:sz w:val="24"/>
                <w:szCs w:val="24"/>
                <w:lang w:val="en-US"/>
              </w:rPr>
            </w:rPrChange>
          </w:rPr>
          <w:t xml:space="preserve">integrity during </w:t>
        </w:r>
      </w:ins>
      <w:ins w:id="443" w:author="Chen Liao" w:date="2020-06-19T23:40:00Z">
        <w:r w:rsidR="007138A4" w:rsidRPr="00254232">
          <w:rPr>
            <w:rFonts w:ascii="Times New Roman" w:hAnsi="Times New Roman" w:cs="Times New Roman"/>
            <w:sz w:val="24"/>
            <w:szCs w:val="24"/>
            <w:lang w:val="en-US"/>
            <w:rPrChange w:id="444" w:author="Chen Liao" w:date="2020-06-22T07:02:00Z">
              <w:rPr>
                <w:sz w:val="24"/>
                <w:szCs w:val="24"/>
                <w:lang w:val="en-US"/>
              </w:rPr>
            </w:rPrChange>
          </w:rPr>
          <w:t>migration</w:t>
        </w:r>
      </w:ins>
      <w:ins w:id="445" w:author="Chen Liao" w:date="2020-06-19T23:24:00Z">
        <w:r w:rsidR="000C4FBF" w:rsidRPr="00254232">
          <w:rPr>
            <w:rFonts w:ascii="Times New Roman" w:hAnsi="Times New Roman" w:cs="Times New Roman"/>
            <w:sz w:val="24"/>
            <w:szCs w:val="24"/>
            <w:lang w:val="en-US"/>
            <w:rPrChange w:id="446" w:author="Chen Liao" w:date="2020-06-22T07:02:00Z">
              <w:rPr>
                <w:sz w:val="24"/>
                <w:szCs w:val="24"/>
                <w:lang w:val="en-US"/>
              </w:rPr>
            </w:rPrChange>
          </w:rPr>
          <w:t xml:space="preserve">, and </w:t>
        </w:r>
      </w:ins>
      <w:ins w:id="447" w:author="Chen Liao" w:date="2020-06-20T08:07:00Z">
        <w:r w:rsidR="000F4EF6" w:rsidRPr="00254232">
          <w:rPr>
            <w:rFonts w:ascii="Times New Roman" w:hAnsi="Times New Roman" w:cs="Times New Roman"/>
            <w:sz w:val="24"/>
            <w:szCs w:val="24"/>
            <w:lang w:val="en-US"/>
            <w:rPrChange w:id="448" w:author="Chen Liao" w:date="2020-06-22T07:02:00Z">
              <w:rPr>
                <w:sz w:val="24"/>
                <w:szCs w:val="24"/>
                <w:lang w:val="en-US"/>
              </w:rPr>
            </w:rPrChange>
          </w:rPr>
          <w:t xml:space="preserve">collective </w:t>
        </w:r>
      </w:ins>
      <w:ins w:id="449" w:author="Chen Liao" w:date="2020-06-19T23:26:00Z">
        <w:r w:rsidR="000C4FBF" w:rsidRPr="00254232">
          <w:rPr>
            <w:rFonts w:ascii="Times New Roman" w:hAnsi="Times New Roman" w:cs="Times New Roman"/>
            <w:sz w:val="24"/>
            <w:szCs w:val="24"/>
            <w:lang w:val="en-US"/>
            <w:rPrChange w:id="450" w:author="Chen Liao" w:date="2020-06-22T07:02:00Z">
              <w:rPr>
                <w:sz w:val="24"/>
                <w:szCs w:val="24"/>
                <w:lang w:val="en-US"/>
              </w:rPr>
            </w:rPrChange>
          </w:rPr>
          <w:t>secretion of biosurfactant</w:t>
        </w:r>
      </w:ins>
      <w:ins w:id="451" w:author="Chen Liao" w:date="2020-06-19T23:28:00Z">
        <w:r w:rsidR="000C4FBF" w:rsidRPr="00254232">
          <w:rPr>
            <w:rFonts w:ascii="Times New Roman" w:hAnsi="Times New Roman" w:cs="Times New Roman"/>
            <w:sz w:val="24"/>
            <w:szCs w:val="24"/>
            <w:lang w:val="en-US"/>
            <w:rPrChange w:id="452" w:author="Chen Liao" w:date="2020-06-22T07:02:00Z">
              <w:rPr>
                <w:sz w:val="24"/>
                <w:szCs w:val="24"/>
                <w:lang w:val="en-US"/>
              </w:rPr>
            </w:rPrChange>
          </w:rPr>
          <w:t>s</w:t>
        </w:r>
      </w:ins>
      <w:ins w:id="453" w:author="Chen Liao" w:date="2020-06-19T23:29:00Z">
        <w:r w:rsidR="000C4FBF" w:rsidRPr="00254232">
          <w:rPr>
            <w:rFonts w:ascii="Times New Roman" w:hAnsi="Times New Roman" w:cs="Times New Roman"/>
            <w:sz w:val="24"/>
            <w:szCs w:val="24"/>
            <w:lang w:val="en-US"/>
            <w:rPrChange w:id="454" w:author="Chen Liao" w:date="2020-06-22T07:02:00Z">
              <w:rPr>
                <w:sz w:val="24"/>
                <w:szCs w:val="24"/>
                <w:lang w:val="en-US"/>
              </w:rPr>
            </w:rPrChange>
          </w:rPr>
          <w:t xml:space="preserve"> </w:t>
        </w:r>
      </w:ins>
      <w:ins w:id="455" w:author="Chen Liao" w:date="2020-06-19T23:33:00Z">
        <w:r w:rsidR="00E055C3" w:rsidRPr="00254232">
          <w:rPr>
            <w:rFonts w:ascii="Times New Roman" w:hAnsi="Times New Roman" w:cs="Times New Roman"/>
            <w:sz w:val="24"/>
            <w:szCs w:val="24"/>
            <w:lang w:val="en-US"/>
            <w:rPrChange w:id="456" w:author="Chen Liao" w:date="2020-06-22T07:02:00Z">
              <w:rPr>
                <w:sz w:val="24"/>
                <w:szCs w:val="24"/>
                <w:lang w:val="en-US"/>
              </w:rPr>
            </w:rPrChange>
          </w:rPr>
          <w:t xml:space="preserve">as wetting agents to </w:t>
        </w:r>
      </w:ins>
      <w:ins w:id="457" w:author="Chen Liao" w:date="2020-06-20T07:57:00Z">
        <w:r w:rsidR="00E55C52" w:rsidRPr="00254232">
          <w:rPr>
            <w:rFonts w:ascii="Times New Roman" w:hAnsi="Times New Roman" w:cs="Times New Roman"/>
            <w:sz w:val="24"/>
            <w:szCs w:val="24"/>
            <w:lang w:val="en-US"/>
            <w:rPrChange w:id="458" w:author="Chen Liao" w:date="2020-06-22T07:02:00Z">
              <w:rPr>
                <w:sz w:val="24"/>
                <w:szCs w:val="24"/>
                <w:lang w:val="en-US"/>
              </w:rPr>
            </w:rPrChange>
          </w:rPr>
          <w:t xml:space="preserve">lubricate the surface and </w:t>
        </w:r>
      </w:ins>
      <w:ins w:id="459" w:author="Chen Liao" w:date="2020-06-19T23:33:00Z">
        <w:r w:rsidR="00E055C3" w:rsidRPr="00254232">
          <w:rPr>
            <w:rFonts w:ascii="Times New Roman" w:hAnsi="Times New Roman" w:cs="Times New Roman"/>
            <w:sz w:val="24"/>
            <w:szCs w:val="24"/>
            <w:lang w:val="en-US"/>
            <w:rPrChange w:id="460" w:author="Chen Liao" w:date="2020-06-22T07:02:00Z">
              <w:rPr>
                <w:sz w:val="24"/>
                <w:szCs w:val="24"/>
                <w:lang w:val="en-US"/>
              </w:rPr>
            </w:rPrChange>
          </w:rPr>
          <w:t>lower surface tension</w:t>
        </w:r>
        <w:r w:rsidR="00836351" w:rsidRPr="00254232">
          <w:rPr>
            <w:rFonts w:ascii="Times New Roman" w:hAnsi="Times New Roman" w:cs="Times New Roman"/>
            <w:sz w:val="24"/>
            <w:szCs w:val="24"/>
            <w:lang w:val="en-US"/>
            <w:rPrChange w:id="461" w:author="Chen Liao" w:date="2020-06-22T07:02:00Z">
              <w:rPr>
                <w:sz w:val="24"/>
                <w:szCs w:val="24"/>
                <w:lang w:val="en-US"/>
              </w:rPr>
            </w:rPrChange>
          </w:rPr>
          <w:t xml:space="preserve"> </w:t>
        </w:r>
      </w:ins>
      <w:r w:rsidR="009C2FE5" w:rsidRPr="00254232">
        <w:rPr>
          <w:rFonts w:ascii="Times New Roman" w:hAnsi="Times New Roman" w:cs="Times New Roman"/>
          <w:sz w:val="24"/>
          <w:szCs w:val="24"/>
          <w:lang w:val="en-US"/>
          <w:rPrChange w:id="462"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463" w:author="Chen Liao" w:date="2020-06-22T07:02:00Z">
            <w:rPr>
              <w:sz w:val="24"/>
              <w:szCs w:val="24"/>
              <w:lang w:val="en-US"/>
            </w:rPr>
          </w:rPrChange>
        </w:rPr>
        <w:instrText>ADDIN F1000_CSL_CITATION&lt;~#@#~&gt;[{"DOI":"10.1038/nrmicro2405","First":false,"Last":false,"PMCID":"PMC3135019","PMID":"20694026","abstract":"How bacteria regulate, assemble and rotate flagella to swim in liquid media is reasonably well understood. Much less is known about how some bacteria use flagella to move over the tops of solid surfaces in a form of movement called swarming. The focus of bacteriology is changing from planktonic to surface environments, and so interest in swarming motility is on the rise. Here, I review the requirements that define swarming motility in diverse bacterial model systems, including an increase in the number of flagella per cell, the secretion of a surfactant to reduce surface tension and allow spreading, and movement in multicellular groups rather than as individuals.","author":[{"family":"Kearns","given":"Daniel B"}],"authorYearDisplayFormat":false,"citation-label":"1023874","container-title":"Nature Reviews. Microbiology","container-title-short":"Nat. Rev. Microbiol.","id":"1023874","invisible":false,"issue":"9","issued":{"date-parts":[["2010","9"]]},"journalAbbreviation":"Nat. Rev. Microbiol.","page":"634-644","suppress-author":false,"title":"A field guide to bacterial swarming motility.","type":"article-journal","volume":"8"}]</w:instrText>
      </w:r>
      <w:r w:rsidR="009C2FE5" w:rsidRPr="00254232">
        <w:rPr>
          <w:rFonts w:ascii="Times New Roman" w:hAnsi="Times New Roman" w:cs="Times New Roman"/>
          <w:sz w:val="24"/>
          <w:szCs w:val="24"/>
          <w:lang w:val="en-US"/>
          <w:rPrChange w:id="464" w:author="Chen Liao" w:date="2020-06-22T07:02:00Z">
            <w:rPr>
              <w:sz w:val="24"/>
              <w:szCs w:val="24"/>
              <w:lang w:val="en-US"/>
            </w:rPr>
          </w:rPrChange>
        </w:rPr>
        <w:fldChar w:fldCharType="separate"/>
      </w:r>
      <w:r w:rsidR="007927E1" w:rsidRPr="007927E1">
        <w:rPr>
          <w:rFonts w:ascii="Times New Roman" w:hAnsi="Times New Roman" w:cs="Times New Roman"/>
          <w:noProof/>
          <w:sz w:val="24"/>
          <w:szCs w:val="24"/>
          <w:lang w:val="en-US"/>
        </w:rPr>
        <w:t>(Kearns 2010)</w:t>
      </w:r>
      <w:r w:rsidR="009C2FE5" w:rsidRPr="00254232">
        <w:rPr>
          <w:rFonts w:ascii="Times New Roman" w:hAnsi="Times New Roman" w:cs="Times New Roman"/>
          <w:sz w:val="24"/>
          <w:szCs w:val="24"/>
          <w:lang w:val="en-US"/>
          <w:rPrChange w:id="465" w:author="Chen Liao" w:date="2020-06-22T07:02:00Z">
            <w:rPr>
              <w:sz w:val="24"/>
              <w:szCs w:val="24"/>
              <w:lang w:val="en-US"/>
            </w:rPr>
          </w:rPrChange>
        </w:rPr>
        <w:fldChar w:fldCharType="end"/>
      </w:r>
      <w:ins w:id="466" w:author="Chen Liao" w:date="2020-06-19T23:29:00Z">
        <w:r w:rsidR="000C4FBF" w:rsidRPr="00254232">
          <w:rPr>
            <w:rFonts w:ascii="Times New Roman" w:hAnsi="Times New Roman" w:cs="Times New Roman"/>
            <w:sz w:val="24"/>
            <w:szCs w:val="24"/>
            <w:lang w:val="en-US"/>
            <w:rPrChange w:id="467" w:author="Chen Liao" w:date="2020-06-22T07:02:00Z">
              <w:rPr>
                <w:sz w:val="24"/>
                <w:szCs w:val="24"/>
                <w:lang w:val="en-US"/>
              </w:rPr>
            </w:rPrChange>
          </w:rPr>
          <w:t xml:space="preserve">. </w:t>
        </w:r>
      </w:ins>
      <w:ins w:id="468" w:author="Chen Liao" w:date="2020-06-20T10:20:00Z">
        <w:r w:rsidR="00256AFB" w:rsidRPr="00254232">
          <w:rPr>
            <w:rFonts w:ascii="Times New Roman" w:hAnsi="Times New Roman" w:cs="Times New Roman"/>
            <w:sz w:val="24"/>
            <w:szCs w:val="24"/>
            <w:lang w:val="en-US"/>
            <w:rPrChange w:id="469" w:author="Chen Liao" w:date="2020-06-22T07:02:00Z">
              <w:rPr>
                <w:sz w:val="24"/>
                <w:szCs w:val="24"/>
                <w:lang w:val="en-US"/>
              </w:rPr>
            </w:rPrChange>
          </w:rPr>
          <w:t>Over the past two decades, c</w:t>
        </w:r>
      </w:ins>
      <w:ins w:id="470" w:author="Chen Liao" w:date="2020-06-20T10:19:00Z">
        <w:r w:rsidR="004E5A85" w:rsidRPr="00254232">
          <w:rPr>
            <w:rFonts w:ascii="Times New Roman" w:hAnsi="Times New Roman" w:cs="Times New Roman"/>
            <w:sz w:val="24"/>
            <w:szCs w:val="24"/>
            <w:lang w:val="en-US"/>
            <w:rPrChange w:id="471" w:author="Chen Liao" w:date="2020-06-22T07:02:00Z">
              <w:rPr>
                <w:sz w:val="24"/>
                <w:szCs w:val="24"/>
                <w:lang w:val="en-US"/>
              </w:rPr>
            </w:rPrChange>
          </w:rPr>
          <w:t>onsiderable progress has been ma</w:t>
        </w:r>
      </w:ins>
      <w:ins w:id="472" w:author="Chen Liao" w:date="2020-06-20T10:20:00Z">
        <w:r w:rsidR="004E5A85" w:rsidRPr="00254232">
          <w:rPr>
            <w:rFonts w:ascii="Times New Roman" w:hAnsi="Times New Roman" w:cs="Times New Roman"/>
            <w:sz w:val="24"/>
            <w:szCs w:val="24"/>
            <w:lang w:val="en-US"/>
            <w:rPrChange w:id="473" w:author="Chen Liao" w:date="2020-06-22T07:02:00Z">
              <w:rPr>
                <w:sz w:val="24"/>
                <w:szCs w:val="24"/>
                <w:lang w:val="en-US"/>
              </w:rPr>
            </w:rPrChange>
          </w:rPr>
          <w:t xml:space="preserve">de in understanding the </w:t>
        </w:r>
      </w:ins>
      <w:del w:id="474" w:author="Chen Liao" w:date="2020-06-20T08:56:00Z">
        <w:r w:rsidR="000F4EF6" w:rsidRPr="00254232" w:rsidDel="00997E9B">
          <w:rPr>
            <w:rFonts w:ascii="Times New Roman" w:hAnsi="Times New Roman" w:cs="Times New Roman"/>
            <w:sz w:val="24"/>
            <w:szCs w:val="24"/>
            <w:lang w:val="en-US"/>
            <w:rPrChange w:id="475" w:author="Chen Liao" w:date="2020-06-22T07:02:00Z">
              <w:rPr>
                <w:sz w:val="24"/>
                <w:szCs w:val="24"/>
                <w:lang w:val="en-US"/>
              </w:rPr>
            </w:rPrChange>
          </w:rPr>
          <w:fldChar w:fldCharType="begin"/>
        </w:r>
        <w:r w:rsidR="000F4EF6" w:rsidRPr="00254232" w:rsidDel="00997E9B">
          <w:rPr>
            <w:rFonts w:ascii="Times New Roman" w:hAnsi="Times New Roman" w:cs="Times New Roman"/>
            <w:sz w:val="24"/>
            <w:szCs w:val="24"/>
            <w:lang w:val="en-US"/>
            <w:rPrChange w:id="476" w:author="Chen Liao" w:date="2020-06-22T07:02:00Z">
              <w:rPr>
                <w:sz w:val="24"/>
                <w:szCs w:val="24"/>
                <w:lang w:val="en-US"/>
              </w:rPr>
            </w:rPrChange>
          </w:rPr>
          <w:delInstrText>ADDIN F1000_CSL_CITATION&lt;~#@#~&gt;[{"DOI":"10.1128/JB.01659-07","First":false,"Last":false,"PMCID":"PMC2293252","PMID":"18245294","abstract":"In addition to exhibiting swimming and twitching motility, Pseudomonas aeruginosa is able to swarm on semisolid (viscous) surfaces. Recent studies have indicated that swarming is a more complex type of motility influenced by a large number of different genes. To investigate the adaptation process involved in swarming motility, gene expression profiles were analyzed by performing microarrays on bacteria from the leading edge of a swarm zone compared to bacteria growing in identical medium under swimming conditions. Major shifts in gene expression patterns were observed under swarming conditions, including, among others, the overexpression of a large number of virulence-related genes such as those encoding the type III secretion system and its effectors, those encoding extracellular proteases, and those associated with iron transport. In addition, swarming cells exhibited adaptive antibiotic resistance against polymyxin B, gentamicin, and ciprofloxacin compared to what was seen for their planktonic (swimming) counterparts. By analyzing a large subset of up-regulated genes, we were able to show that two virulence genes, lasB and pvdQ, were required for swarming motility. These results clearly favored the conclusion that swarming of P. aeruginosa is a complex adaptation process in response to a viscous environment resulting in a substantial change in virulence gene expression and antibiotic resistance.","author":[{"family":"Overhage","given":"Joerg"},{"family":"Bains","given":"Manjeet"},{"family":"Brazas","given":"Michelle D"},{"family":"Hancock","given":"Robert E W"}],"authorYearDisplayFormat":false,"citation-label":"1023787","container-title":"Journal of Bacteriology","container-title-short":"J. Bacteriol.","id":"1023787","invisible":false,"issue":"8","issued":{"date-parts":[["2008","4"]]},"journalAbbreviation":"J. Bacteriol.","page":"2671-2679","suppress-author":false,"title":"Swarming of Pseudomonas aeruginosa is a complex adaptation leading to increased production of virulence factors and antibiotic resistance.","type":"article-journal","volume":"190"}]</w:delInstrText>
        </w:r>
        <w:r w:rsidR="000F4EF6" w:rsidRPr="00254232" w:rsidDel="00997E9B">
          <w:rPr>
            <w:rFonts w:ascii="Times New Roman" w:hAnsi="Times New Roman" w:cs="Times New Roman"/>
            <w:sz w:val="24"/>
            <w:szCs w:val="24"/>
            <w:lang w:val="en-US"/>
            <w:rPrChange w:id="477" w:author="Chen Liao" w:date="2020-06-22T07:02:00Z">
              <w:rPr>
                <w:sz w:val="24"/>
                <w:szCs w:val="24"/>
                <w:lang w:val="en-US"/>
              </w:rPr>
            </w:rPrChange>
          </w:rPr>
          <w:fldChar w:fldCharType="separate"/>
        </w:r>
        <w:r w:rsidR="000F4EF6" w:rsidRPr="00254232" w:rsidDel="00997E9B">
          <w:rPr>
            <w:rFonts w:ascii="Times New Roman" w:hAnsi="Times New Roman" w:cs="Times New Roman"/>
            <w:noProof/>
            <w:sz w:val="24"/>
            <w:szCs w:val="24"/>
            <w:lang w:val="en-US"/>
            <w:rPrChange w:id="478" w:author="Chen Liao" w:date="2020-06-22T07:02:00Z">
              <w:rPr>
                <w:noProof/>
                <w:sz w:val="24"/>
                <w:szCs w:val="24"/>
                <w:lang w:val="en-US"/>
              </w:rPr>
            </w:rPrChange>
          </w:rPr>
          <w:delText>(Overhage et al. 2008)</w:delText>
        </w:r>
        <w:r w:rsidR="000F4EF6" w:rsidRPr="00254232" w:rsidDel="00997E9B">
          <w:rPr>
            <w:rFonts w:ascii="Times New Roman" w:hAnsi="Times New Roman" w:cs="Times New Roman"/>
            <w:sz w:val="24"/>
            <w:szCs w:val="24"/>
            <w:lang w:val="en-US"/>
            <w:rPrChange w:id="479" w:author="Chen Liao" w:date="2020-06-22T07:02:00Z">
              <w:rPr>
                <w:sz w:val="24"/>
                <w:szCs w:val="24"/>
                <w:lang w:val="en-US"/>
              </w:rPr>
            </w:rPrChange>
          </w:rPr>
          <w:fldChar w:fldCharType="end"/>
        </w:r>
      </w:del>
      <w:del w:id="480" w:author="Chen Liao" w:date="2020-06-19T23:08:00Z">
        <w:r w:rsidRPr="00254232" w:rsidDel="005217D3">
          <w:rPr>
            <w:rFonts w:ascii="Times New Roman" w:hAnsi="Times New Roman" w:cs="Times New Roman"/>
            <w:sz w:val="24"/>
            <w:szCs w:val="24"/>
            <w:lang w:val="en-US"/>
            <w:rPrChange w:id="481" w:author="Chen Liao" w:date="2020-06-22T07:02:00Z">
              <w:rPr>
                <w:sz w:val="24"/>
                <w:szCs w:val="24"/>
                <w:lang w:val="en-US"/>
              </w:rPr>
            </w:rPrChange>
          </w:rPr>
          <w:delText xml:space="preserve"> </w:delText>
        </w:r>
        <w:r w:rsidRPr="00254232" w:rsidDel="005217D3">
          <w:rPr>
            <w:rFonts w:ascii="Times New Roman" w:hAnsi="Times New Roman" w:cs="Times New Roman"/>
            <w:sz w:val="24"/>
            <w:szCs w:val="24"/>
            <w:u w:val="single"/>
            <w:lang w:val="en-US"/>
            <w:rPrChange w:id="482" w:author="Chen Liao" w:date="2020-06-22T07:02:00Z">
              <w:rPr>
                <w:sz w:val="24"/>
                <w:szCs w:val="24"/>
                <w:u w:val="single"/>
                <w:lang w:val="en-US"/>
              </w:rPr>
            </w:rPrChange>
          </w:rPr>
          <w:delText>(Deforet et al. 2014)</w:delText>
        </w:r>
        <w:r w:rsidRPr="00254232" w:rsidDel="005217D3">
          <w:rPr>
            <w:rFonts w:ascii="Times New Roman" w:hAnsi="Times New Roman" w:cs="Times New Roman"/>
            <w:sz w:val="24"/>
            <w:szCs w:val="24"/>
            <w:lang w:val="en-US"/>
            <w:rPrChange w:id="483" w:author="Chen Liao" w:date="2020-06-22T07:02:00Z">
              <w:rPr>
                <w:sz w:val="24"/>
                <w:szCs w:val="24"/>
                <w:lang w:val="en-US"/>
              </w:rPr>
            </w:rPrChange>
          </w:rPr>
          <w:delText xml:space="preserve">. </w:delText>
        </w:r>
      </w:del>
      <w:del w:id="484" w:author="Chen Liao" w:date="2020-06-19T23:10:00Z">
        <w:r w:rsidRPr="00254232" w:rsidDel="006722D3">
          <w:rPr>
            <w:rFonts w:ascii="Times New Roman" w:hAnsi="Times New Roman" w:cs="Times New Roman"/>
            <w:sz w:val="24"/>
            <w:szCs w:val="24"/>
            <w:lang w:val="en-US"/>
            <w:rPrChange w:id="485" w:author="Chen Liao" w:date="2020-06-22T07:02:00Z">
              <w:rPr>
                <w:sz w:val="24"/>
                <w:szCs w:val="24"/>
                <w:lang w:val="en-US"/>
              </w:rPr>
            </w:rPrChange>
          </w:rPr>
          <w:delText>There are m</w:delText>
        </w:r>
      </w:del>
      <w:del w:id="486" w:author="Chen Liao" w:date="2020-06-20T07:27:00Z">
        <w:r w:rsidRPr="00254232" w:rsidDel="009C57A8">
          <w:rPr>
            <w:rFonts w:ascii="Times New Roman" w:hAnsi="Times New Roman" w:cs="Times New Roman"/>
            <w:sz w:val="24"/>
            <w:szCs w:val="24"/>
            <w:lang w:val="en-US"/>
            <w:rPrChange w:id="487" w:author="Chen Liao" w:date="2020-06-22T07:02:00Z">
              <w:rPr>
                <w:sz w:val="24"/>
                <w:szCs w:val="24"/>
                <w:lang w:val="en-US"/>
              </w:rPr>
            </w:rPrChange>
          </w:rPr>
          <w:delText xml:space="preserve">any species of bacteria able to swarm, but </w:delText>
        </w:r>
      </w:del>
      <w:del w:id="488" w:author="Chen Liao" w:date="2020-06-19T23:11:00Z">
        <w:r w:rsidRPr="00254232" w:rsidDel="00C332F1">
          <w:rPr>
            <w:rFonts w:ascii="Times New Roman" w:hAnsi="Times New Roman" w:cs="Times New Roman"/>
            <w:sz w:val="24"/>
            <w:szCs w:val="24"/>
            <w:lang w:val="en-US"/>
            <w:rPrChange w:id="489" w:author="Chen Liao" w:date="2020-06-22T07:02:00Z">
              <w:rPr>
                <w:sz w:val="24"/>
                <w:szCs w:val="24"/>
                <w:lang w:val="en-US"/>
              </w:rPr>
            </w:rPrChange>
          </w:rPr>
          <w:delText xml:space="preserve">species </w:delText>
        </w:r>
      </w:del>
      <w:del w:id="490" w:author="Chen Liao" w:date="2020-06-20T07:27:00Z">
        <w:r w:rsidRPr="00254232" w:rsidDel="009C57A8">
          <w:rPr>
            <w:rFonts w:ascii="Times New Roman" w:hAnsi="Times New Roman" w:cs="Times New Roman"/>
            <w:sz w:val="24"/>
            <w:szCs w:val="24"/>
            <w:lang w:val="en-US"/>
            <w:rPrChange w:id="491" w:author="Chen Liao" w:date="2020-06-22T07:02:00Z">
              <w:rPr>
                <w:sz w:val="24"/>
                <w:szCs w:val="24"/>
                <w:lang w:val="en-US"/>
              </w:rPr>
            </w:rPrChange>
          </w:rPr>
          <w:delText>employ different molecular mechanisms</w:delText>
        </w:r>
        <w:r w:rsidR="00236660" w:rsidRPr="00254232" w:rsidDel="009C57A8">
          <w:rPr>
            <w:rFonts w:ascii="Times New Roman" w:hAnsi="Times New Roman" w:cs="Times New Roman"/>
            <w:sz w:val="24"/>
            <w:szCs w:val="24"/>
            <w:lang w:val="en-US"/>
            <w:rPrChange w:id="492" w:author="Chen Liao" w:date="2020-06-22T07:02:00Z">
              <w:rPr>
                <w:sz w:val="24"/>
                <w:szCs w:val="24"/>
                <w:lang w:val="en-US"/>
              </w:rPr>
            </w:rPrChange>
          </w:rPr>
          <w:fldChar w:fldCharType="begin"/>
        </w:r>
        <w:r w:rsidR="00236660" w:rsidRPr="00254232" w:rsidDel="009C57A8">
          <w:rPr>
            <w:rFonts w:ascii="Times New Roman" w:hAnsi="Times New Roman" w:cs="Times New Roman"/>
            <w:sz w:val="24"/>
            <w:szCs w:val="24"/>
            <w:lang w:val="en-US"/>
            <w:rPrChange w:id="493" w:author="Chen Liao" w:date="2020-06-22T07:02:00Z">
              <w:rPr>
                <w:sz w:val="24"/>
                <w:szCs w:val="24"/>
                <w:lang w:val="en-US"/>
              </w:rPr>
            </w:rPrChange>
          </w:rPr>
          <w:delInstrText>ADDIN F1000_CSL_CITATION&lt;~#@#~&gt;[{"DOI":"10.1038/nrmicro2405","First":false,"Last":false,"PMCID":"PMC3135019","PMID":"20694026","abstract":"How bacteria regulate, assemble and rotate flagella to swim in liquid media is reasonably well understood. Much less is known about how some bacteria use flagella to move over the tops of solid surfaces in a form of movement called swarming. The focus of bacteriology is changing from planktonic to surface environments, and so interest in swarming motility is on the rise. Here, I review the requirements that define swarming motility in diverse bacterial model systems, including an increase in the number of flagella per cell, the secretion of a surfactant to reduce surface tension and allow spreading, and movement in multicellular groups rather than as individuals.","author":[{"family":"Kearns","given":"Daniel B"}],"authorYearDisplayFormat":false,"citation-label":"1023874","container-title":"Nature Reviews. Microbiology","container-title-short":"Nat. Rev. Microbiol.","id":"1023874","invisible":false,"issue":"9","issued":{"date-parts":[["2010","9"]]},"journalAbbreviation":"Nat. Rev. Microbiol.","page":"634-644","suppress-author":false,"title":"A field guide to bacterial swarming motility.","type":"article-journal","volume":"8"}]</w:delInstrText>
        </w:r>
        <w:r w:rsidR="00236660" w:rsidRPr="00254232" w:rsidDel="009C57A8">
          <w:rPr>
            <w:rFonts w:ascii="Times New Roman" w:hAnsi="Times New Roman" w:cs="Times New Roman"/>
            <w:sz w:val="24"/>
            <w:szCs w:val="24"/>
            <w:lang w:val="en-US"/>
            <w:rPrChange w:id="494" w:author="Chen Liao" w:date="2020-06-22T07:02:00Z">
              <w:rPr>
                <w:sz w:val="24"/>
                <w:szCs w:val="24"/>
                <w:lang w:val="en-US"/>
              </w:rPr>
            </w:rPrChange>
          </w:rPr>
          <w:fldChar w:fldCharType="separate"/>
        </w:r>
        <w:r w:rsidR="00962E2B" w:rsidRPr="00254232" w:rsidDel="009C57A8">
          <w:rPr>
            <w:rFonts w:ascii="Times New Roman" w:hAnsi="Times New Roman" w:cs="Times New Roman"/>
            <w:sz w:val="24"/>
            <w:szCs w:val="24"/>
            <w:lang w:val="en-US"/>
            <w:rPrChange w:id="495" w:author="Chen Liao" w:date="2020-06-22T07:02:00Z">
              <w:rPr>
                <w:sz w:val="24"/>
                <w:szCs w:val="24"/>
                <w:lang w:val="en-US"/>
              </w:rPr>
            </w:rPrChange>
          </w:rPr>
          <w:delText>(Kearns 2010)</w:delText>
        </w:r>
        <w:r w:rsidR="00236660" w:rsidRPr="00254232" w:rsidDel="009C57A8">
          <w:rPr>
            <w:rFonts w:ascii="Times New Roman" w:hAnsi="Times New Roman" w:cs="Times New Roman"/>
            <w:sz w:val="24"/>
            <w:szCs w:val="24"/>
            <w:lang w:val="en-US"/>
            <w:rPrChange w:id="496" w:author="Chen Liao" w:date="2020-06-22T07:02:00Z">
              <w:rPr>
                <w:sz w:val="24"/>
                <w:szCs w:val="24"/>
                <w:lang w:val="en-US"/>
              </w:rPr>
            </w:rPrChange>
          </w:rPr>
          <w:fldChar w:fldCharType="end"/>
        </w:r>
      </w:del>
      <w:del w:id="497" w:author="Chen Liao" w:date="2020-06-19T23:12:00Z">
        <w:r w:rsidRPr="00254232" w:rsidDel="00236660">
          <w:rPr>
            <w:rFonts w:ascii="Times New Roman" w:hAnsi="Times New Roman" w:cs="Times New Roman"/>
            <w:sz w:val="24"/>
            <w:szCs w:val="24"/>
            <w:lang w:val="en-US"/>
            <w:rPrChange w:id="498" w:author="Chen Liao" w:date="2020-06-22T07:02:00Z">
              <w:rPr>
                <w:sz w:val="24"/>
                <w:szCs w:val="24"/>
                <w:lang w:val="en-US"/>
              </w:rPr>
            </w:rPrChange>
          </w:rPr>
          <w:delText xml:space="preserve">  </w:delText>
        </w:r>
        <w:r w:rsidR="005E2EA7" w:rsidRPr="00254232" w:rsidDel="00236660">
          <w:rPr>
            <w:rFonts w:ascii="Times New Roman" w:hAnsi="Times New Roman" w:cs="Times New Roman"/>
            <w:lang w:val="en-US"/>
            <w:rPrChange w:id="499" w:author="Chen Liao" w:date="2020-06-22T07:02:00Z">
              <w:rPr>
                <w:lang w:val="en-US"/>
              </w:rPr>
            </w:rPrChange>
          </w:rPr>
          <w:fldChar w:fldCharType="begin"/>
        </w:r>
        <w:r w:rsidR="005E2EA7" w:rsidRPr="00254232" w:rsidDel="00236660">
          <w:rPr>
            <w:rFonts w:ascii="Times New Roman" w:hAnsi="Times New Roman" w:cs="Times New Roman"/>
            <w:lang w:val="en-US"/>
            <w:rPrChange w:id="500" w:author="Chen Liao" w:date="2020-06-22T07:02:00Z">
              <w:rPr>
                <w:lang w:val="en-US"/>
              </w:rPr>
            </w:rPrChange>
          </w:rPr>
          <w:delInstrText xml:space="preserve"> HYPERLINK "http://f1000.com/work/citation?ids=1023874&amp;pre=&amp;suf=&amp;sa=0" \h </w:delInstrText>
        </w:r>
        <w:r w:rsidR="005E2EA7" w:rsidRPr="00254232" w:rsidDel="00236660">
          <w:rPr>
            <w:rFonts w:ascii="Times New Roman" w:hAnsi="Times New Roman" w:cs="Times New Roman"/>
            <w:lang w:val="en-US"/>
            <w:rPrChange w:id="501" w:author="Chen Liao" w:date="2020-06-22T07:02:00Z">
              <w:rPr>
                <w:sz w:val="24"/>
                <w:szCs w:val="24"/>
                <w:u w:val="single"/>
                <w:lang w:val="en-US"/>
              </w:rPr>
            </w:rPrChange>
          </w:rPr>
          <w:fldChar w:fldCharType="separate"/>
        </w:r>
        <w:r w:rsidRPr="00254232" w:rsidDel="00236660">
          <w:rPr>
            <w:rFonts w:ascii="Times New Roman" w:hAnsi="Times New Roman" w:cs="Times New Roman"/>
            <w:sz w:val="24"/>
            <w:szCs w:val="24"/>
            <w:u w:val="single"/>
            <w:lang w:val="en-US"/>
            <w:rPrChange w:id="502" w:author="Chen Liao" w:date="2020-06-22T07:02:00Z">
              <w:rPr>
                <w:sz w:val="24"/>
                <w:szCs w:val="24"/>
                <w:u w:val="single"/>
                <w:lang w:val="en-US"/>
              </w:rPr>
            </w:rPrChange>
          </w:rPr>
          <w:delText>(Kearns 2010)</w:delText>
        </w:r>
        <w:r w:rsidR="005E2EA7" w:rsidRPr="00254232" w:rsidDel="00236660">
          <w:rPr>
            <w:rFonts w:ascii="Times New Roman" w:hAnsi="Times New Roman" w:cs="Times New Roman"/>
            <w:sz w:val="24"/>
            <w:szCs w:val="24"/>
            <w:u w:val="single"/>
            <w:lang w:val="en-US"/>
            <w:rPrChange w:id="503" w:author="Chen Liao" w:date="2020-06-22T07:02:00Z">
              <w:rPr>
                <w:sz w:val="24"/>
                <w:szCs w:val="24"/>
                <w:u w:val="single"/>
                <w:lang w:val="en-US"/>
              </w:rPr>
            </w:rPrChange>
          </w:rPr>
          <w:fldChar w:fldCharType="end"/>
        </w:r>
      </w:del>
      <w:del w:id="504" w:author="Chen Liao" w:date="2020-06-20T07:27:00Z">
        <w:r w:rsidRPr="00254232" w:rsidDel="009C57A8">
          <w:rPr>
            <w:rFonts w:ascii="Times New Roman" w:hAnsi="Times New Roman" w:cs="Times New Roman"/>
            <w:sz w:val="24"/>
            <w:szCs w:val="24"/>
            <w:lang w:val="en-US"/>
            <w:rPrChange w:id="505" w:author="Chen Liao" w:date="2020-06-22T07:02:00Z">
              <w:rPr>
                <w:sz w:val="24"/>
                <w:szCs w:val="24"/>
                <w:lang w:val="en-US"/>
              </w:rPr>
            </w:rPrChange>
          </w:rPr>
          <w:delText xml:space="preserve">, suggesting that swarming may have evolved independently several times across the bacterial kingdom. </w:delText>
        </w:r>
      </w:del>
      <w:del w:id="506" w:author="Chen Liao" w:date="2020-06-20T08:10:00Z">
        <w:r w:rsidRPr="00254232" w:rsidDel="000F4EF6">
          <w:rPr>
            <w:rFonts w:ascii="Times New Roman" w:hAnsi="Times New Roman" w:cs="Times New Roman"/>
            <w:sz w:val="24"/>
            <w:szCs w:val="24"/>
            <w:lang w:val="en-US"/>
            <w:rPrChange w:id="507" w:author="Chen Liao" w:date="2020-06-22T07:02:00Z">
              <w:rPr>
                <w:sz w:val="24"/>
                <w:szCs w:val="24"/>
                <w:lang w:val="en-US"/>
              </w:rPr>
            </w:rPrChange>
          </w:rPr>
          <w:delText xml:space="preserve">This collective mean of motility nonetheless seems to require both individual-level traits such as flagella or pili, and population-level traits such as the cooperative secretion of biosurfactants which—when produced collectively by millions of bacteria—can accumulate to large enough quantities that lubricate the surface and allow the population to spread </w:delText>
        </w:r>
        <w:r w:rsidR="005E2EA7" w:rsidRPr="00254232" w:rsidDel="000F4EF6">
          <w:rPr>
            <w:rFonts w:ascii="Times New Roman" w:hAnsi="Times New Roman" w:cs="Times New Roman"/>
            <w:lang w:val="en-US"/>
            <w:rPrChange w:id="508" w:author="Chen Liao" w:date="2020-06-22T07:02:00Z">
              <w:rPr>
                <w:lang w:val="en-US"/>
              </w:rPr>
            </w:rPrChange>
          </w:rPr>
          <w:fldChar w:fldCharType="begin"/>
        </w:r>
        <w:r w:rsidR="005E2EA7" w:rsidRPr="00254232" w:rsidDel="000F4EF6">
          <w:rPr>
            <w:rFonts w:ascii="Times New Roman" w:hAnsi="Times New Roman" w:cs="Times New Roman"/>
            <w:lang w:val="en-US"/>
            <w:rPrChange w:id="509" w:author="Chen Liao" w:date="2020-06-22T07:02:00Z">
              <w:rPr>
                <w:lang w:val="en-US"/>
              </w:rPr>
            </w:rPrChange>
          </w:rPr>
          <w:delInstrText xml:space="preserve"> HYPERLINK "http://sciwheel.com/work/citation?ids=1023787&amp;pre=&amp;suf=&amp;sa=0" \h </w:delInstrText>
        </w:r>
        <w:r w:rsidR="005E2EA7" w:rsidRPr="00254232" w:rsidDel="000F4EF6">
          <w:rPr>
            <w:rFonts w:ascii="Times New Roman" w:hAnsi="Times New Roman" w:cs="Times New Roman"/>
            <w:lang w:val="en-US"/>
            <w:rPrChange w:id="510" w:author="Chen Liao" w:date="2020-06-22T07:02:00Z">
              <w:rPr>
                <w:sz w:val="24"/>
                <w:szCs w:val="24"/>
                <w:u w:val="single"/>
                <w:lang w:val="en-US"/>
              </w:rPr>
            </w:rPrChange>
          </w:rPr>
          <w:fldChar w:fldCharType="separate"/>
        </w:r>
        <w:r w:rsidRPr="00254232" w:rsidDel="000F4EF6">
          <w:rPr>
            <w:rFonts w:ascii="Times New Roman" w:hAnsi="Times New Roman" w:cs="Times New Roman"/>
            <w:sz w:val="24"/>
            <w:szCs w:val="24"/>
            <w:u w:val="single"/>
            <w:lang w:val="en-US"/>
            <w:rPrChange w:id="511" w:author="Chen Liao" w:date="2020-06-22T07:02:00Z">
              <w:rPr>
                <w:sz w:val="24"/>
                <w:szCs w:val="24"/>
                <w:u w:val="single"/>
                <w:lang w:val="en-US"/>
              </w:rPr>
            </w:rPrChange>
          </w:rPr>
          <w:delText>(Overhage et al. 2008)</w:delText>
        </w:r>
        <w:r w:rsidR="005E2EA7" w:rsidRPr="00254232" w:rsidDel="000F4EF6">
          <w:rPr>
            <w:rFonts w:ascii="Times New Roman" w:hAnsi="Times New Roman" w:cs="Times New Roman"/>
            <w:sz w:val="24"/>
            <w:szCs w:val="24"/>
            <w:u w:val="single"/>
            <w:lang w:val="en-US"/>
            <w:rPrChange w:id="512" w:author="Chen Liao" w:date="2020-06-22T07:02:00Z">
              <w:rPr>
                <w:sz w:val="24"/>
                <w:szCs w:val="24"/>
                <w:u w:val="single"/>
                <w:lang w:val="en-US"/>
              </w:rPr>
            </w:rPrChange>
          </w:rPr>
          <w:fldChar w:fldCharType="end"/>
        </w:r>
      </w:del>
      <w:del w:id="513" w:author="Chen Liao" w:date="2020-06-20T08:56:00Z">
        <w:r w:rsidRPr="00254232" w:rsidDel="00997E9B">
          <w:rPr>
            <w:rFonts w:ascii="Times New Roman" w:hAnsi="Times New Roman" w:cs="Times New Roman"/>
            <w:sz w:val="24"/>
            <w:szCs w:val="24"/>
            <w:lang w:val="en-US"/>
            <w:rPrChange w:id="514" w:author="Chen Liao" w:date="2020-06-22T07:02:00Z">
              <w:rPr>
                <w:sz w:val="24"/>
                <w:szCs w:val="24"/>
                <w:lang w:val="en-US"/>
              </w:rPr>
            </w:rPrChange>
          </w:rPr>
          <w:delText xml:space="preserve">. </w:delText>
        </w:r>
      </w:del>
      <w:del w:id="515" w:author="Chen Liao" w:date="2020-06-20T10:09:00Z">
        <w:r w:rsidRPr="00254232" w:rsidDel="00973AA6">
          <w:rPr>
            <w:rFonts w:ascii="Times New Roman" w:hAnsi="Times New Roman" w:cs="Times New Roman"/>
            <w:sz w:val="24"/>
            <w:szCs w:val="24"/>
            <w:lang w:val="en-US"/>
            <w:rPrChange w:id="516" w:author="Chen Liao" w:date="2020-06-22T07:02:00Z">
              <w:rPr>
                <w:sz w:val="24"/>
                <w:szCs w:val="24"/>
                <w:lang w:val="en-US"/>
              </w:rPr>
            </w:rPrChange>
          </w:rPr>
          <w:delText>There are m</w:delText>
        </w:r>
      </w:del>
      <w:del w:id="517" w:author="Chen Liao" w:date="2020-06-20T10:20:00Z">
        <w:r w:rsidRPr="00254232" w:rsidDel="004E5A85">
          <w:rPr>
            <w:rFonts w:ascii="Times New Roman" w:hAnsi="Times New Roman" w:cs="Times New Roman"/>
            <w:sz w:val="24"/>
            <w:szCs w:val="24"/>
            <w:lang w:val="en-US"/>
            <w:rPrChange w:id="518" w:author="Chen Liao" w:date="2020-06-22T07:02:00Z">
              <w:rPr>
                <w:sz w:val="24"/>
                <w:szCs w:val="24"/>
                <w:lang w:val="en-US"/>
              </w:rPr>
            </w:rPrChange>
          </w:rPr>
          <w:delText xml:space="preserve">any genetic and </w:delText>
        </w:r>
      </w:del>
      <w:r w:rsidRPr="00254232">
        <w:rPr>
          <w:rFonts w:ascii="Times New Roman" w:hAnsi="Times New Roman" w:cs="Times New Roman"/>
          <w:sz w:val="24"/>
          <w:szCs w:val="24"/>
          <w:lang w:val="en-US"/>
          <w:rPrChange w:id="519" w:author="Chen Liao" w:date="2020-06-22T07:02:00Z">
            <w:rPr>
              <w:sz w:val="24"/>
              <w:szCs w:val="24"/>
              <w:lang w:val="en-US"/>
            </w:rPr>
          </w:rPrChange>
        </w:rPr>
        <w:t xml:space="preserve">molecular mechanisms </w:t>
      </w:r>
      <w:ins w:id="520" w:author="Chen Liao" w:date="2020-06-20T13:39:00Z">
        <w:r w:rsidR="00DB16A7" w:rsidRPr="00254232">
          <w:rPr>
            <w:rFonts w:ascii="Times New Roman" w:hAnsi="Times New Roman" w:cs="Times New Roman"/>
            <w:sz w:val="24"/>
            <w:szCs w:val="24"/>
            <w:lang w:val="en-US"/>
            <w:rPrChange w:id="521" w:author="Chen Liao" w:date="2020-06-22T07:02:00Z">
              <w:rPr>
                <w:sz w:val="24"/>
                <w:szCs w:val="24"/>
                <w:lang w:val="en-US"/>
              </w:rPr>
            </w:rPrChange>
          </w:rPr>
          <w:t>of</w:t>
        </w:r>
      </w:ins>
      <w:ins w:id="522" w:author="Chen Liao" w:date="2020-06-20T10:11:00Z">
        <w:r w:rsidR="004E5A85" w:rsidRPr="00254232">
          <w:rPr>
            <w:rFonts w:ascii="Times New Roman" w:hAnsi="Times New Roman" w:cs="Times New Roman"/>
            <w:sz w:val="24"/>
            <w:szCs w:val="24"/>
            <w:lang w:val="en-US"/>
            <w:rPrChange w:id="523" w:author="Chen Liao" w:date="2020-06-22T07:02:00Z">
              <w:rPr>
                <w:sz w:val="24"/>
                <w:szCs w:val="24"/>
                <w:lang w:val="en-US"/>
              </w:rPr>
            </w:rPrChange>
          </w:rPr>
          <w:t xml:space="preserve"> swarming motility </w:t>
        </w:r>
      </w:ins>
      <w:del w:id="524" w:author="Chen Liao" w:date="2020-06-20T10:11:00Z">
        <w:r w:rsidRPr="00254232" w:rsidDel="004E5A85">
          <w:rPr>
            <w:rFonts w:ascii="Times New Roman" w:hAnsi="Times New Roman" w:cs="Times New Roman"/>
            <w:sz w:val="24"/>
            <w:szCs w:val="24"/>
            <w:lang w:val="en-US"/>
            <w:rPrChange w:id="525" w:author="Chen Liao" w:date="2020-06-22T07:02:00Z">
              <w:rPr>
                <w:sz w:val="24"/>
                <w:szCs w:val="24"/>
                <w:lang w:val="en-US"/>
              </w:rPr>
            </w:rPrChange>
          </w:rPr>
          <w:delText xml:space="preserve">required for swarming relatively well studied </w:delText>
        </w:r>
      </w:del>
      <w:del w:id="526" w:author="Chen Liao" w:date="2020-06-20T10:13:00Z">
        <w:r w:rsidRPr="00254232" w:rsidDel="004E5A85">
          <w:rPr>
            <w:rFonts w:ascii="Times New Roman" w:hAnsi="Times New Roman" w:cs="Times New Roman"/>
            <w:sz w:val="24"/>
            <w:szCs w:val="24"/>
            <w:lang w:val="en-US"/>
            <w:rPrChange w:id="527" w:author="Chen Liao" w:date="2020-06-22T07:02:00Z">
              <w:rPr>
                <w:sz w:val="24"/>
                <w:szCs w:val="24"/>
                <w:lang w:val="en-US"/>
              </w:rPr>
            </w:rPrChange>
          </w:rPr>
          <w:delText>in</w:delText>
        </w:r>
      </w:del>
      <w:del w:id="528" w:author="Chen Liao" w:date="2020-06-20T10:20:00Z">
        <w:r w:rsidRPr="00254232" w:rsidDel="004E5A85">
          <w:rPr>
            <w:rFonts w:ascii="Times New Roman" w:hAnsi="Times New Roman" w:cs="Times New Roman"/>
            <w:sz w:val="24"/>
            <w:szCs w:val="24"/>
            <w:lang w:val="en-US"/>
            <w:rPrChange w:id="529" w:author="Chen Liao" w:date="2020-06-22T07:02:00Z">
              <w:rPr>
                <w:sz w:val="24"/>
                <w:szCs w:val="24"/>
                <w:lang w:val="en-US"/>
              </w:rPr>
            </w:rPrChange>
          </w:rPr>
          <w:delText xml:space="preserve"> different species</w:delText>
        </w:r>
      </w:del>
      <w:ins w:id="530" w:author="Chen Liao" w:date="2020-06-20T10:11:00Z">
        <w:r w:rsidR="004E5A85" w:rsidRPr="00254232">
          <w:rPr>
            <w:rFonts w:ascii="Times New Roman" w:hAnsi="Times New Roman" w:cs="Times New Roman"/>
            <w:sz w:val="24"/>
            <w:szCs w:val="24"/>
            <w:lang w:val="en-US"/>
            <w:rPrChange w:id="531" w:author="Chen Liao" w:date="2020-06-22T07:02:00Z">
              <w:rPr>
                <w:sz w:val="24"/>
                <w:szCs w:val="24"/>
                <w:lang w:val="en-US"/>
              </w:rPr>
            </w:rPrChange>
          </w:rPr>
          <w:t xml:space="preserve">through </w:t>
        </w:r>
      </w:ins>
      <w:ins w:id="532" w:author="Chen Liao" w:date="2020-06-20T10:13:00Z">
        <w:r w:rsidR="004E5A85" w:rsidRPr="00254232">
          <w:rPr>
            <w:rFonts w:ascii="Times New Roman" w:hAnsi="Times New Roman" w:cs="Times New Roman"/>
            <w:sz w:val="24"/>
            <w:szCs w:val="24"/>
            <w:lang w:val="en-US"/>
            <w:rPrChange w:id="533" w:author="Chen Liao" w:date="2020-06-22T07:02:00Z">
              <w:rPr>
                <w:sz w:val="24"/>
                <w:szCs w:val="24"/>
                <w:lang w:val="en-US"/>
              </w:rPr>
            </w:rPrChange>
          </w:rPr>
          <w:t xml:space="preserve">genetic </w:t>
        </w:r>
      </w:ins>
      <w:ins w:id="534" w:author="Chen Liao" w:date="2020-06-20T10:50:00Z">
        <w:r w:rsidR="00736033" w:rsidRPr="00254232">
          <w:rPr>
            <w:rFonts w:ascii="Times New Roman" w:hAnsi="Times New Roman" w:cs="Times New Roman"/>
            <w:sz w:val="24"/>
            <w:szCs w:val="24"/>
            <w:lang w:val="en-US"/>
            <w:rPrChange w:id="535" w:author="Chen Liao" w:date="2020-06-22T07:02:00Z">
              <w:rPr>
                <w:sz w:val="24"/>
                <w:szCs w:val="24"/>
                <w:lang w:val="en-US"/>
              </w:rPr>
            </w:rPrChange>
          </w:rPr>
          <w:t xml:space="preserve">(e.g., </w:t>
        </w:r>
        <w:r w:rsidR="00736033" w:rsidRPr="00254232">
          <w:rPr>
            <w:rFonts w:ascii="Times New Roman" w:hAnsi="Times New Roman" w:cs="Times New Roman"/>
            <w:sz w:val="24"/>
            <w:szCs w:val="24"/>
            <w:lang w:val="en-US"/>
            <w:rPrChange w:id="536" w:author="Chen Liao" w:date="2020-06-22T07:02:00Z">
              <w:rPr>
                <w:sz w:val="24"/>
                <w:szCs w:val="24"/>
                <w:lang w:val="en-US"/>
              </w:rPr>
            </w:rPrChange>
          </w:rPr>
          <w:lastRenderedPageBreak/>
          <w:t xml:space="preserve">knockouts, transgenesis) </w:t>
        </w:r>
      </w:ins>
      <w:ins w:id="537" w:author="Chen Liao" w:date="2020-06-20T11:03:00Z">
        <w:r w:rsidR="00E0608B" w:rsidRPr="00254232">
          <w:rPr>
            <w:rFonts w:ascii="Times New Roman" w:hAnsi="Times New Roman" w:cs="Times New Roman"/>
            <w:sz w:val="24"/>
            <w:szCs w:val="24"/>
            <w:lang w:val="en-US"/>
            <w:rPrChange w:id="538" w:author="Chen Liao" w:date="2020-06-22T07:02:00Z">
              <w:rPr>
                <w:sz w:val="24"/>
                <w:szCs w:val="24"/>
                <w:lang w:val="en-US"/>
              </w:rPr>
            </w:rPrChange>
          </w:rPr>
          <w:t>and</w:t>
        </w:r>
      </w:ins>
      <w:ins w:id="539" w:author="Chen Liao" w:date="2020-06-20T10:32:00Z">
        <w:r w:rsidR="00123D60" w:rsidRPr="00254232">
          <w:rPr>
            <w:rFonts w:ascii="Times New Roman" w:hAnsi="Times New Roman" w:cs="Times New Roman"/>
            <w:sz w:val="24"/>
            <w:szCs w:val="24"/>
            <w:lang w:val="en-US"/>
            <w:rPrChange w:id="540" w:author="Chen Liao" w:date="2020-06-22T07:02:00Z">
              <w:rPr>
                <w:sz w:val="24"/>
                <w:szCs w:val="24"/>
                <w:lang w:val="en-US"/>
              </w:rPr>
            </w:rPrChange>
          </w:rPr>
          <w:t xml:space="preserve"> environment</w:t>
        </w:r>
      </w:ins>
      <w:ins w:id="541" w:author="Chen Liao" w:date="2020-06-20T10:50:00Z">
        <w:r w:rsidR="00736033" w:rsidRPr="00254232">
          <w:rPr>
            <w:rFonts w:ascii="Times New Roman" w:hAnsi="Times New Roman" w:cs="Times New Roman"/>
            <w:sz w:val="24"/>
            <w:szCs w:val="24"/>
            <w:lang w:val="en-US"/>
            <w:rPrChange w:id="542" w:author="Chen Liao" w:date="2020-06-22T07:02:00Z">
              <w:rPr>
                <w:sz w:val="24"/>
                <w:szCs w:val="24"/>
                <w:lang w:val="en-US"/>
              </w:rPr>
            </w:rPrChange>
          </w:rPr>
          <w:t xml:space="preserve"> (e.g., </w:t>
        </w:r>
      </w:ins>
      <w:ins w:id="543" w:author="Chen Liao" w:date="2020-06-20T10:53:00Z">
        <w:r w:rsidR="009D56F4" w:rsidRPr="00254232">
          <w:rPr>
            <w:rFonts w:ascii="Times New Roman" w:hAnsi="Times New Roman" w:cs="Times New Roman"/>
            <w:sz w:val="24"/>
            <w:szCs w:val="24"/>
            <w:lang w:val="en-US"/>
            <w:rPrChange w:id="544" w:author="Chen Liao" w:date="2020-06-22T07:02:00Z">
              <w:rPr>
                <w:sz w:val="24"/>
                <w:szCs w:val="24"/>
                <w:lang w:val="en-US"/>
              </w:rPr>
            </w:rPrChange>
          </w:rPr>
          <w:t xml:space="preserve">nutrient composition and viscosity of culture </w:t>
        </w:r>
      </w:ins>
      <w:ins w:id="545" w:author="Chen Liao" w:date="2020-06-20T10:54:00Z">
        <w:r w:rsidR="009D56F4" w:rsidRPr="00254232">
          <w:rPr>
            <w:rFonts w:ascii="Times New Roman" w:hAnsi="Times New Roman" w:cs="Times New Roman"/>
            <w:sz w:val="24"/>
            <w:szCs w:val="24"/>
            <w:lang w:val="en-US"/>
            <w:rPrChange w:id="546" w:author="Chen Liao" w:date="2020-06-22T07:02:00Z">
              <w:rPr>
                <w:sz w:val="24"/>
                <w:szCs w:val="24"/>
                <w:lang w:val="en-US"/>
              </w:rPr>
            </w:rPrChange>
          </w:rPr>
          <w:t>medium</w:t>
        </w:r>
      </w:ins>
      <w:ins w:id="547" w:author="Chen Liao" w:date="2020-06-20T10:50:00Z">
        <w:r w:rsidR="00736033" w:rsidRPr="00254232">
          <w:rPr>
            <w:rFonts w:ascii="Times New Roman" w:hAnsi="Times New Roman" w:cs="Times New Roman"/>
            <w:sz w:val="24"/>
            <w:szCs w:val="24"/>
            <w:lang w:val="en-US"/>
            <w:rPrChange w:id="548" w:author="Chen Liao" w:date="2020-06-22T07:02:00Z">
              <w:rPr>
                <w:sz w:val="24"/>
                <w:szCs w:val="24"/>
                <w:lang w:val="en-US"/>
              </w:rPr>
            </w:rPrChange>
          </w:rPr>
          <w:t>)</w:t>
        </w:r>
      </w:ins>
      <w:ins w:id="549" w:author="Chen Liao" w:date="2020-06-20T10:32:00Z">
        <w:r w:rsidR="00123D60" w:rsidRPr="00254232">
          <w:rPr>
            <w:rFonts w:ascii="Times New Roman" w:hAnsi="Times New Roman" w:cs="Times New Roman"/>
            <w:sz w:val="24"/>
            <w:szCs w:val="24"/>
            <w:lang w:val="en-US"/>
            <w:rPrChange w:id="550" w:author="Chen Liao" w:date="2020-06-22T07:02:00Z">
              <w:rPr>
                <w:sz w:val="24"/>
                <w:szCs w:val="24"/>
                <w:lang w:val="en-US"/>
              </w:rPr>
            </w:rPrChange>
          </w:rPr>
          <w:t xml:space="preserve"> perturbations</w:t>
        </w:r>
      </w:ins>
      <w:ins w:id="551" w:author="Chen Liao" w:date="2020-06-20T10:13:00Z">
        <w:r w:rsidR="004E5A85" w:rsidRPr="00254232">
          <w:rPr>
            <w:rFonts w:ascii="Times New Roman" w:hAnsi="Times New Roman" w:cs="Times New Roman"/>
            <w:sz w:val="24"/>
            <w:szCs w:val="24"/>
            <w:lang w:val="en-US"/>
            <w:rPrChange w:id="552" w:author="Chen Liao" w:date="2020-06-22T07:02:00Z">
              <w:rPr>
                <w:sz w:val="24"/>
                <w:szCs w:val="24"/>
                <w:lang w:val="en-US"/>
              </w:rPr>
            </w:rPrChange>
          </w:rPr>
          <w:t xml:space="preserve"> </w:t>
        </w:r>
      </w:ins>
      <w:r w:rsidR="002F02B9" w:rsidRPr="00254232">
        <w:rPr>
          <w:rFonts w:ascii="Times New Roman" w:hAnsi="Times New Roman" w:cs="Times New Roman"/>
          <w:sz w:val="24"/>
          <w:szCs w:val="24"/>
          <w:lang w:val="en-US"/>
          <w:rPrChange w:id="553"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554" w:author="Chen Liao" w:date="2020-06-22T07:02:00Z">
            <w:rPr>
              <w:sz w:val="24"/>
              <w:szCs w:val="24"/>
              <w:lang w:val="en-US"/>
            </w:rPr>
          </w:rPrChange>
        </w:rPr>
        <w: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pili.","type":"article-journal","volume":"182"},{"DOI":"10.1128/AEM.02847-17","First":false,"Last":false,"PMCID":"PMC5861829","PMID":"29427430","abstract":"Pseudomonas aeruginosa exhibits flagellum-mediated swimming in liquid and swarming on hydrated surfaces under diverse nutrient conditions. Prior studies have implicated a phosphodiesterase, DipA, in regulating these flagellum-mediated motilities, but collectively, the necessity for DipA was unclear. In this study, we find that the medium composition conditionally constrains the influence of DipA on flagellar motility. We show that DipA exhibits more influence on minimal medium supplemented with glutamate or glucose, where flagellar motility was negated for the dipA mutant. Conversely, a dipA-deficient mutant exhibits flagellar motility when growing with LB Lennox broth and minimal medium supplemented with Casamino Acids. Swarming under these rich medium conditions occurs under elevated levels of c-di-GMP. We also demonstrate that the influence of DipA upon swimming often differs from that upon swarming, and we conclude that a direct comparison of the motility phenotypes is generally valid only when characterizing motility assay results from the same medium composition. Our results are consistent with the explanation that DipA is one of several phosphodiesterases responding to the nutrient environment sensed by P. aeruginosa On minimal medium with glutamate or glucose, DipA is dominant; however, on rich medium, the necessity of DipA is fully negated.IMPORTANCE Motile and ubiquitous bacteria such as Pseudomonas aeruginosa can quickly colonize surfaces and form biofilms in numerous environments such as water distribution systems, soil, and the human lung. To effectively disrupt bacterial colonization, it is imperative to understand how bacteria regulate motility in these different growth environments. Here, we show that the phosphodiesterase DipA is not required for flagellar motility under all nutrient conditions. Thus, the maintenance of intracellular c-di-GMP levels to promote flagellar motility or biofilm development must be conditionally regulated by differing phosphodiesterases in variation with select nutrient cues.&lt;br&gt;&lt;br&gt;Copyright © 2018 American Society for Microbiology.","author":[{"family":"Mattingly","given":"Anne E"},{"family":"Kamatkar","given":"Nachiket G"},{"family":"Borlee","given":"Bradley R"},{"family":"Shrout","given":"Joshua D"}],"authorYearDisplayFormat":false,"citation-label":"5116573","container-title":"Applied and Environmental Microbiology","container-title-short":"Appl. Environ. Microbiol.","id":"5116573","invisible":false,"issue":"7","issued":{"date-parts":[["2018","4","1"]]},"journalAbbreviation":"Appl. Environ. Microbiol.","suppress-author":false,"title":"Multiple Environmental Factors Influence the Importance of the Phosphodiesterase DipA upon &lt;i&gt;Pseudomonas aeruginosa&lt;/i&gt; Swarming.","type":"article-journal","volume":"84"}]</w:instrText>
      </w:r>
      <w:r w:rsidR="002F02B9" w:rsidRPr="00254232">
        <w:rPr>
          <w:rFonts w:ascii="Times New Roman" w:hAnsi="Times New Roman" w:cs="Times New Roman"/>
          <w:sz w:val="24"/>
          <w:szCs w:val="24"/>
          <w:lang w:val="en-US"/>
          <w:rPrChange w:id="555" w:author="Chen Liao" w:date="2020-06-22T07:02:00Z">
            <w:rPr>
              <w:sz w:val="24"/>
              <w:szCs w:val="24"/>
              <w:lang w:val="en-US"/>
            </w:rPr>
          </w:rPrChange>
        </w:rPr>
        <w:fldChar w:fldCharType="separate"/>
      </w:r>
      <w:r w:rsidR="007927E1" w:rsidRPr="007927E1">
        <w:rPr>
          <w:rFonts w:ascii="Times New Roman" w:hAnsi="Times New Roman" w:cs="Times New Roman"/>
          <w:noProof/>
          <w:sz w:val="24"/>
          <w:szCs w:val="24"/>
          <w:lang w:val="en-US"/>
        </w:rPr>
        <w:t>(Köhler et al. 2000; Mattingly et al. 2018)</w:t>
      </w:r>
      <w:r w:rsidR="002F02B9" w:rsidRPr="00254232">
        <w:rPr>
          <w:rFonts w:ascii="Times New Roman" w:hAnsi="Times New Roman" w:cs="Times New Roman"/>
          <w:sz w:val="24"/>
          <w:szCs w:val="24"/>
          <w:lang w:val="en-US"/>
          <w:rPrChange w:id="556" w:author="Chen Liao" w:date="2020-06-22T07:02:00Z">
            <w:rPr>
              <w:sz w:val="24"/>
              <w:szCs w:val="24"/>
              <w:lang w:val="en-US"/>
            </w:rPr>
          </w:rPrChange>
        </w:rPr>
        <w:fldChar w:fldCharType="end"/>
      </w:r>
      <w:ins w:id="557" w:author="Chen Liao" w:date="2020-06-21T19:38:00Z">
        <w:r w:rsidR="002F02B9" w:rsidRPr="00254232">
          <w:rPr>
            <w:rFonts w:ascii="Times New Roman" w:hAnsi="Times New Roman" w:cs="Times New Roman"/>
            <w:sz w:val="24"/>
            <w:szCs w:val="24"/>
            <w:lang w:val="en-US"/>
            <w:rPrChange w:id="558" w:author="Chen Liao" w:date="2020-06-22T07:02:00Z">
              <w:rPr>
                <w:sz w:val="24"/>
                <w:szCs w:val="24"/>
                <w:lang w:val="en-US"/>
              </w:rPr>
            </w:rPrChange>
          </w:rPr>
          <w:t xml:space="preserve"> </w:t>
        </w:r>
      </w:ins>
      <w:ins w:id="559" w:author="Chen Liao" w:date="2020-06-20T10:13:00Z">
        <w:r w:rsidR="004E5A85" w:rsidRPr="00254232">
          <w:rPr>
            <w:rFonts w:ascii="Times New Roman" w:hAnsi="Times New Roman" w:cs="Times New Roman"/>
            <w:sz w:val="24"/>
            <w:szCs w:val="24"/>
            <w:lang w:val="en-US"/>
            <w:rPrChange w:id="560" w:author="Chen Liao" w:date="2020-06-22T07:02:00Z">
              <w:rPr>
                <w:sz w:val="24"/>
                <w:szCs w:val="24"/>
                <w:lang w:val="en-US"/>
              </w:rPr>
            </w:rPrChange>
          </w:rPr>
          <w:t>a</w:t>
        </w:r>
      </w:ins>
      <w:ins w:id="561" w:author="Chen Liao" w:date="2020-06-20T11:03:00Z">
        <w:r w:rsidR="00E0608B" w:rsidRPr="00254232">
          <w:rPr>
            <w:rFonts w:ascii="Times New Roman" w:hAnsi="Times New Roman" w:cs="Times New Roman"/>
            <w:sz w:val="24"/>
            <w:szCs w:val="24"/>
            <w:lang w:val="en-US"/>
            <w:rPrChange w:id="562" w:author="Chen Liao" w:date="2020-06-22T07:02:00Z">
              <w:rPr>
                <w:sz w:val="24"/>
                <w:szCs w:val="24"/>
                <w:lang w:val="en-US"/>
              </w:rPr>
            </w:rPrChange>
          </w:rPr>
          <w:t>s well as</w:t>
        </w:r>
      </w:ins>
      <w:ins w:id="563" w:author="Chen Liao" w:date="2020-06-20T10:13:00Z">
        <w:r w:rsidR="004E5A85" w:rsidRPr="00254232">
          <w:rPr>
            <w:rFonts w:ascii="Times New Roman" w:hAnsi="Times New Roman" w:cs="Times New Roman"/>
            <w:sz w:val="24"/>
            <w:szCs w:val="24"/>
            <w:lang w:val="en-US"/>
            <w:rPrChange w:id="564" w:author="Chen Liao" w:date="2020-06-22T07:02:00Z">
              <w:rPr>
                <w:sz w:val="24"/>
                <w:szCs w:val="24"/>
                <w:lang w:val="en-US"/>
              </w:rPr>
            </w:rPrChange>
          </w:rPr>
          <w:t xml:space="preserve"> </w:t>
        </w:r>
      </w:ins>
      <w:ins w:id="565" w:author="Chen Liao" w:date="2020-06-20T10:11:00Z">
        <w:r w:rsidR="004E5A85" w:rsidRPr="00254232">
          <w:rPr>
            <w:rFonts w:ascii="Times New Roman" w:hAnsi="Times New Roman" w:cs="Times New Roman"/>
            <w:sz w:val="24"/>
            <w:szCs w:val="24"/>
            <w:lang w:val="en-US"/>
            <w:rPrChange w:id="566" w:author="Chen Liao" w:date="2020-06-22T07:02:00Z">
              <w:rPr>
                <w:sz w:val="24"/>
                <w:szCs w:val="24"/>
                <w:lang w:val="en-US"/>
              </w:rPr>
            </w:rPrChange>
          </w:rPr>
          <w:t xml:space="preserve">laboratory </w:t>
        </w:r>
      </w:ins>
      <w:ins w:id="567" w:author="Chen Liao" w:date="2020-06-20T10:13:00Z">
        <w:r w:rsidR="004E5A85" w:rsidRPr="00254232">
          <w:rPr>
            <w:rFonts w:ascii="Times New Roman" w:hAnsi="Times New Roman" w:cs="Times New Roman"/>
            <w:sz w:val="24"/>
            <w:szCs w:val="24"/>
            <w:lang w:val="en-US"/>
            <w:rPrChange w:id="568" w:author="Chen Liao" w:date="2020-06-22T07:02:00Z">
              <w:rPr>
                <w:sz w:val="24"/>
                <w:szCs w:val="24"/>
                <w:lang w:val="en-US"/>
              </w:rPr>
            </w:rPrChange>
          </w:rPr>
          <w:t>evolution</w:t>
        </w:r>
      </w:ins>
      <w:del w:id="569" w:author="Chen Liao" w:date="2020-06-20T10:14:00Z">
        <w:r w:rsidRPr="00254232" w:rsidDel="004E5A85">
          <w:rPr>
            <w:rFonts w:ascii="Times New Roman" w:hAnsi="Times New Roman" w:cs="Times New Roman"/>
            <w:sz w:val="24"/>
            <w:szCs w:val="24"/>
            <w:lang w:val="en-US"/>
            <w:rPrChange w:id="570" w:author="Chen Liao" w:date="2020-06-22T07:02:00Z">
              <w:rPr>
                <w:sz w:val="24"/>
                <w:szCs w:val="24"/>
                <w:lang w:val="en-US"/>
              </w:rPr>
            </w:rPrChange>
          </w:rPr>
          <w:delText>, but most studies tend to focus on a single strain of a single species and on how</w:delText>
        </w:r>
      </w:del>
      <w:del w:id="571" w:author="Chen Liao" w:date="2020-06-20T10:54:00Z">
        <w:r w:rsidRPr="00254232" w:rsidDel="009D56F4">
          <w:rPr>
            <w:rFonts w:ascii="Times New Roman" w:hAnsi="Times New Roman" w:cs="Times New Roman"/>
            <w:sz w:val="24"/>
            <w:szCs w:val="24"/>
            <w:lang w:val="en-US"/>
            <w:rPrChange w:id="572" w:author="Chen Liao" w:date="2020-06-22T07:02:00Z">
              <w:rPr>
                <w:sz w:val="24"/>
                <w:szCs w:val="24"/>
                <w:lang w:val="en-US"/>
              </w:rPr>
            </w:rPrChange>
          </w:rPr>
          <w:delText xml:space="preserve"> </w:delText>
        </w:r>
      </w:del>
      <w:ins w:id="573" w:author="Chen Liao" w:date="2020-06-20T10:37:00Z">
        <w:r w:rsidR="00123D60" w:rsidRPr="00254232">
          <w:rPr>
            <w:rFonts w:ascii="Times New Roman" w:hAnsi="Times New Roman" w:cs="Times New Roman"/>
            <w:sz w:val="24"/>
            <w:szCs w:val="24"/>
            <w:lang w:val="en-US"/>
            <w:rPrChange w:id="574" w:author="Chen Liao" w:date="2020-06-22T07:02:00Z">
              <w:rPr>
                <w:sz w:val="24"/>
                <w:szCs w:val="24"/>
                <w:lang w:val="en-US"/>
              </w:rPr>
            </w:rPrChange>
          </w:rPr>
          <w:t xml:space="preserve"> </w:t>
        </w:r>
      </w:ins>
      <w:r w:rsidR="00123D60" w:rsidRPr="00254232">
        <w:rPr>
          <w:rFonts w:ascii="Times New Roman" w:hAnsi="Times New Roman" w:cs="Times New Roman"/>
          <w:sz w:val="24"/>
          <w:szCs w:val="24"/>
          <w:lang w:val="en-US"/>
          <w:rPrChange w:id="575"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576" w:author="Chen Liao" w:date="2020-06-22T07:02:00Z">
            <w:rPr>
              <w:sz w:val="24"/>
              <w:szCs w:val="24"/>
              <w:lang w:val="en-US"/>
            </w:rPr>
          </w:rPrChange>
        </w:rPr>
        <w:instrText>ADDIN F1000_CSL_CITATION&lt;~#@#~&gt;[{"DOI":"10.1016/j.celrep.2013.07.026","First":false,"Last":false,"PMCID":"PMC3770465","PMID":"23954787","abstract":"Most bacteria in nature live in surface-associated communities rather than planktonic populations. Nonetheless, how surface-associated environments shape bacterial evolutionary adaptation remains poorly understood. Here, we show that subjecting Pseudomonas aeruginosa to repeated rounds of swarming, a collective form of surface migration, drives remarkable parallel evolution toward a hyperswarmer phenotype. In all independently evolved hyperswarmers, the reproducible hyperswarming phenotype is caused by parallel point mutations in a flagellar synthesis regulator, FleN, which locks the naturally monoflagellated bacteria in a multiflagellated state and confers a growth rate-independent advantage in swarming. Although hyperswarmers outcompete the ancestral strain in swarming competitions, they are strongly outcompeted in biofilm formation, which is an essential trait for P. aeruginosa in environmental and clinical settings. The finding that evolution in swarming colonies reliably produces evolution of poor biofilm formers supports the existence of an evolutionary trade-off between motility and biofilm formation. &lt;br&gt;&lt;br&gt;Copyright © 2013 The Authors. Published by Elsevier Inc. All rights reserved.","author":[{"family":"van Ditmarsch","given":"Dave"},{"family":"Boyle","given":"Kerry E"},{"family":"Sakhtah","given":"Hassan"},{"family":"Oyler","given":"Jennifer E"},{"family":"Nadell","given":"Carey D"},{"family":"Déziel","given":"Éric"},{"family":"Dietrich","given":"Lars E P"},{"family":"Xavier","given":"Joao B"}],"authorYearDisplayFormat":false,"citation-label":"4015320","container-title":"Cell reports","container-title-short":"Cell Rep.","id":"4015320","invisible":false,"issue":"4","issued":{"date-parts":[["2013","8","29"]]},"journalAbbreviation":"Cell Rep.","page":"697-708","suppress-author":false,"title":"Convergent evolution of hyperswarming leads to impaired biofilm formation in pathogenic bacteria.","type":"article-journal","volume":"4"}]</w:instrText>
      </w:r>
      <w:r w:rsidR="00123D60" w:rsidRPr="00254232">
        <w:rPr>
          <w:rFonts w:ascii="Times New Roman" w:hAnsi="Times New Roman" w:cs="Times New Roman"/>
          <w:sz w:val="24"/>
          <w:szCs w:val="24"/>
          <w:lang w:val="en-US"/>
          <w:rPrChange w:id="577" w:author="Chen Liao" w:date="2020-06-22T07:02:00Z">
            <w:rPr>
              <w:sz w:val="24"/>
              <w:szCs w:val="24"/>
              <w:lang w:val="en-US"/>
            </w:rPr>
          </w:rPrChange>
        </w:rPr>
        <w:fldChar w:fldCharType="separate"/>
      </w:r>
      <w:r w:rsidR="007927E1" w:rsidRPr="007927E1">
        <w:rPr>
          <w:rFonts w:ascii="Times New Roman" w:hAnsi="Times New Roman" w:cs="Times New Roman"/>
          <w:noProof/>
          <w:sz w:val="24"/>
          <w:szCs w:val="24"/>
          <w:lang w:val="en-US"/>
        </w:rPr>
        <w:t>(van Ditmarsch et al. 2013)</w:t>
      </w:r>
      <w:r w:rsidR="00123D60" w:rsidRPr="00254232">
        <w:rPr>
          <w:rFonts w:ascii="Times New Roman" w:hAnsi="Times New Roman" w:cs="Times New Roman"/>
          <w:sz w:val="24"/>
          <w:szCs w:val="24"/>
          <w:lang w:val="en-US"/>
          <w:rPrChange w:id="578" w:author="Chen Liao" w:date="2020-06-22T07:02:00Z">
            <w:rPr>
              <w:sz w:val="24"/>
              <w:szCs w:val="24"/>
              <w:lang w:val="en-US"/>
            </w:rPr>
          </w:rPrChange>
        </w:rPr>
        <w:fldChar w:fldCharType="end"/>
      </w:r>
      <w:ins w:id="579" w:author="Chen Liao" w:date="2020-06-20T10:56:00Z">
        <w:r w:rsidR="009D56F4" w:rsidRPr="00254232">
          <w:rPr>
            <w:rFonts w:ascii="Times New Roman" w:hAnsi="Times New Roman" w:cs="Times New Roman"/>
            <w:sz w:val="24"/>
            <w:szCs w:val="24"/>
            <w:lang w:val="en-US"/>
            <w:rPrChange w:id="580" w:author="Chen Liao" w:date="2020-06-22T07:02:00Z">
              <w:rPr>
                <w:sz w:val="24"/>
                <w:szCs w:val="24"/>
                <w:lang w:val="en-US"/>
              </w:rPr>
            </w:rPrChange>
          </w:rPr>
          <w:t xml:space="preserve">. </w:t>
        </w:r>
      </w:ins>
      <w:ins w:id="581" w:author="Chen Liao" w:date="2020-06-20T11:03:00Z">
        <w:r w:rsidR="00BD524B" w:rsidRPr="00254232">
          <w:rPr>
            <w:rFonts w:ascii="Times New Roman" w:hAnsi="Times New Roman" w:cs="Times New Roman"/>
            <w:sz w:val="24"/>
            <w:szCs w:val="24"/>
            <w:lang w:val="en-US"/>
            <w:rPrChange w:id="582" w:author="Chen Liao" w:date="2020-06-22T07:02:00Z">
              <w:rPr>
                <w:sz w:val="24"/>
                <w:szCs w:val="24"/>
                <w:lang w:val="en-US"/>
              </w:rPr>
            </w:rPrChange>
          </w:rPr>
          <w:t>Despite</w:t>
        </w:r>
      </w:ins>
      <w:ins w:id="583" w:author="Chen Liao" w:date="2020-06-20T15:57:00Z">
        <w:r w:rsidR="00C60C15" w:rsidRPr="00254232">
          <w:rPr>
            <w:rFonts w:ascii="Times New Roman" w:hAnsi="Times New Roman" w:cs="Times New Roman"/>
            <w:sz w:val="24"/>
            <w:szCs w:val="24"/>
            <w:lang w:val="en-US"/>
            <w:rPrChange w:id="584" w:author="Chen Liao" w:date="2020-06-22T07:02:00Z">
              <w:rPr>
                <w:sz w:val="24"/>
                <w:szCs w:val="24"/>
                <w:lang w:val="en-US"/>
              </w:rPr>
            </w:rPrChange>
          </w:rPr>
          <w:t xml:space="preserve"> </w:t>
        </w:r>
      </w:ins>
      <w:ins w:id="585" w:author="Chen Liao" w:date="2020-06-20T11:04:00Z">
        <w:r w:rsidR="00BD524B" w:rsidRPr="00254232">
          <w:rPr>
            <w:rFonts w:ascii="Times New Roman" w:hAnsi="Times New Roman" w:cs="Times New Roman"/>
            <w:sz w:val="24"/>
            <w:szCs w:val="24"/>
            <w:lang w:val="en-US"/>
            <w:rPrChange w:id="586" w:author="Chen Liao" w:date="2020-06-22T07:02:00Z">
              <w:rPr>
                <w:sz w:val="24"/>
                <w:szCs w:val="24"/>
                <w:lang w:val="en-US"/>
              </w:rPr>
            </w:rPrChange>
          </w:rPr>
          <w:t>invaluable insights, t</w:t>
        </w:r>
      </w:ins>
      <w:ins w:id="587" w:author="Chen Liao" w:date="2020-06-20T11:01:00Z">
        <w:r w:rsidR="00E0608B" w:rsidRPr="00254232">
          <w:rPr>
            <w:rFonts w:ascii="Times New Roman" w:hAnsi="Times New Roman" w:cs="Times New Roman"/>
            <w:sz w:val="24"/>
            <w:szCs w:val="24"/>
            <w:lang w:val="en-US"/>
            <w:rPrChange w:id="588" w:author="Chen Liao" w:date="2020-06-22T07:02:00Z">
              <w:rPr>
                <w:sz w:val="24"/>
                <w:szCs w:val="24"/>
                <w:lang w:val="en-US"/>
              </w:rPr>
            </w:rPrChange>
          </w:rPr>
          <w:t>hese studies</w:t>
        </w:r>
      </w:ins>
      <w:ins w:id="589" w:author="Chen Liao" w:date="2020-06-20T11:02:00Z">
        <w:r w:rsidR="00E0608B" w:rsidRPr="00254232">
          <w:rPr>
            <w:rFonts w:ascii="Times New Roman" w:hAnsi="Times New Roman" w:cs="Times New Roman"/>
            <w:sz w:val="24"/>
            <w:szCs w:val="24"/>
            <w:lang w:val="en-US"/>
            <w:rPrChange w:id="590" w:author="Chen Liao" w:date="2020-06-22T07:02:00Z">
              <w:rPr>
                <w:sz w:val="24"/>
                <w:szCs w:val="24"/>
                <w:lang w:val="en-US"/>
              </w:rPr>
            </w:rPrChange>
          </w:rPr>
          <w:t xml:space="preserve"> </w:t>
        </w:r>
      </w:ins>
      <w:ins w:id="591" w:author="Chen Liao" w:date="2020-06-20T11:04:00Z">
        <w:r w:rsidR="00BD524B" w:rsidRPr="00254232">
          <w:rPr>
            <w:rFonts w:ascii="Times New Roman" w:hAnsi="Times New Roman" w:cs="Times New Roman"/>
            <w:sz w:val="24"/>
            <w:szCs w:val="24"/>
            <w:lang w:val="en-US"/>
            <w:rPrChange w:id="592" w:author="Chen Liao" w:date="2020-06-22T07:02:00Z">
              <w:rPr>
                <w:sz w:val="24"/>
                <w:szCs w:val="24"/>
                <w:lang w:val="en-US"/>
              </w:rPr>
            </w:rPrChange>
          </w:rPr>
          <w:t>m</w:t>
        </w:r>
      </w:ins>
      <w:ins w:id="593" w:author="Chen Liao" w:date="2020-06-20T16:09:00Z">
        <w:r w:rsidR="00FC5E37" w:rsidRPr="00254232">
          <w:rPr>
            <w:rFonts w:ascii="Times New Roman" w:hAnsi="Times New Roman" w:cs="Times New Roman"/>
            <w:sz w:val="24"/>
            <w:szCs w:val="24"/>
            <w:lang w:val="en-US"/>
            <w:rPrChange w:id="594" w:author="Chen Liao" w:date="2020-06-22T07:02:00Z">
              <w:rPr>
                <w:sz w:val="24"/>
                <w:szCs w:val="24"/>
                <w:lang w:val="en-US"/>
              </w:rPr>
            </w:rPrChange>
          </w:rPr>
          <w:t>ainly</w:t>
        </w:r>
      </w:ins>
      <w:ins w:id="595" w:author="Chen Liao" w:date="2020-06-20T11:04:00Z">
        <w:r w:rsidR="00BD524B" w:rsidRPr="00254232">
          <w:rPr>
            <w:rFonts w:ascii="Times New Roman" w:hAnsi="Times New Roman" w:cs="Times New Roman"/>
            <w:sz w:val="24"/>
            <w:szCs w:val="24"/>
            <w:lang w:val="en-US"/>
            <w:rPrChange w:id="596" w:author="Chen Liao" w:date="2020-06-22T07:02:00Z">
              <w:rPr>
                <w:sz w:val="24"/>
                <w:szCs w:val="24"/>
                <w:lang w:val="en-US"/>
              </w:rPr>
            </w:rPrChange>
          </w:rPr>
          <w:t xml:space="preserve"> </w:t>
        </w:r>
      </w:ins>
      <w:ins w:id="597" w:author="Chen Liao" w:date="2020-06-20T11:02:00Z">
        <w:r w:rsidR="00E0608B" w:rsidRPr="00254232">
          <w:rPr>
            <w:rFonts w:ascii="Times New Roman" w:hAnsi="Times New Roman" w:cs="Times New Roman"/>
            <w:sz w:val="24"/>
            <w:szCs w:val="24"/>
            <w:lang w:val="en-US"/>
            <w:rPrChange w:id="598" w:author="Chen Liao" w:date="2020-06-22T07:02:00Z">
              <w:rPr>
                <w:sz w:val="24"/>
                <w:szCs w:val="24"/>
                <w:lang w:val="en-US"/>
              </w:rPr>
            </w:rPrChange>
          </w:rPr>
          <w:t xml:space="preserve">focused on </w:t>
        </w:r>
      </w:ins>
      <w:ins w:id="599" w:author="Chen Liao" w:date="2020-06-20T11:04:00Z">
        <w:r w:rsidR="00BD524B" w:rsidRPr="00254232">
          <w:rPr>
            <w:rFonts w:ascii="Times New Roman" w:hAnsi="Times New Roman" w:cs="Times New Roman"/>
            <w:sz w:val="24"/>
            <w:szCs w:val="24"/>
            <w:lang w:val="en-US"/>
            <w:rPrChange w:id="600" w:author="Chen Liao" w:date="2020-06-22T07:02:00Z">
              <w:rPr>
                <w:sz w:val="24"/>
                <w:szCs w:val="24"/>
                <w:lang w:val="en-US"/>
              </w:rPr>
            </w:rPrChange>
          </w:rPr>
          <w:t>single</w:t>
        </w:r>
      </w:ins>
      <w:ins w:id="601" w:author="Chen Liao" w:date="2020-06-20T11:05:00Z">
        <w:r w:rsidR="00BD524B" w:rsidRPr="00254232">
          <w:rPr>
            <w:rFonts w:ascii="Times New Roman" w:hAnsi="Times New Roman" w:cs="Times New Roman"/>
            <w:sz w:val="24"/>
            <w:szCs w:val="24"/>
            <w:lang w:val="en-US"/>
            <w:rPrChange w:id="602" w:author="Chen Liao" w:date="2020-06-22T07:02:00Z">
              <w:rPr>
                <w:sz w:val="24"/>
                <w:szCs w:val="24"/>
                <w:lang w:val="en-US"/>
              </w:rPr>
            </w:rPrChange>
          </w:rPr>
          <w:t xml:space="preserve"> genetic or</w:t>
        </w:r>
      </w:ins>
      <w:ins w:id="603" w:author="Chen Liao" w:date="2020-06-20T16:03:00Z">
        <w:r w:rsidR="00C94D14" w:rsidRPr="00254232">
          <w:rPr>
            <w:rFonts w:ascii="Times New Roman" w:hAnsi="Times New Roman" w:cs="Times New Roman"/>
            <w:sz w:val="24"/>
            <w:szCs w:val="24"/>
            <w:lang w:val="en-US"/>
            <w:rPrChange w:id="604" w:author="Chen Liao" w:date="2020-06-22T07:02:00Z">
              <w:rPr>
                <w:sz w:val="24"/>
                <w:szCs w:val="24"/>
                <w:lang w:val="en-US"/>
              </w:rPr>
            </w:rPrChange>
          </w:rPr>
          <w:t xml:space="preserve"> </w:t>
        </w:r>
      </w:ins>
      <w:ins w:id="605" w:author="Chen Liao" w:date="2020-06-20T11:05:00Z">
        <w:r w:rsidR="00BD524B" w:rsidRPr="00254232">
          <w:rPr>
            <w:rFonts w:ascii="Times New Roman" w:hAnsi="Times New Roman" w:cs="Times New Roman"/>
            <w:sz w:val="24"/>
            <w:szCs w:val="24"/>
            <w:lang w:val="en-US"/>
            <w:rPrChange w:id="606" w:author="Chen Liao" w:date="2020-06-22T07:02:00Z">
              <w:rPr>
                <w:sz w:val="24"/>
                <w:szCs w:val="24"/>
                <w:lang w:val="en-US"/>
              </w:rPr>
            </w:rPrChange>
          </w:rPr>
          <w:t>e</w:t>
        </w:r>
      </w:ins>
      <w:ins w:id="607" w:author="Chen Liao" w:date="2020-06-20T11:08:00Z">
        <w:r w:rsidR="00BD524B" w:rsidRPr="00254232">
          <w:rPr>
            <w:rFonts w:ascii="Times New Roman" w:hAnsi="Times New Roman" w:cs="Times New Roman"/>
            <w:sz w:val="24"/>
            <w:szCs w:val="24"/>
            <w:lang w:val="en-US"/>
            <w:rPrChange w:id="608" w:author="Chen Liao" w:date="2020-06-22T07:02:00Z">
              <w:rPr>
                <w:sz w:val="24"/>
                <w:szCs w:val="24"/>
                <w:lang w:val="en-US"/>
              </w:rPr>
            </w:rPrChange>
          </w:rPr>
          <w:t xml:space="preserve">nvironmental determinants </w:t>
        </w:r>
      </w:ins>
      <w:ins w:id="609" w:author="Chen Liao" w:date="2020-06-20T13:39:00Z">
        <w:r w:rsidR="00DB16A7" w:rsidRPr="00254232">
          <w:rPr>
            <w:rFonts w:ascii="Times New Roman" w:hAnsi="Times New Roman" w:cs="Times New Roman"/>
            <w:sz w:val="24"/>
            <w:szCs w:val="24"/>
            <w:lang w:val="en-US"/>
            <w:rPrChange w:id="610" w:author="Chen Liao" w:date="2020-06-22T07:02:00Z">
              <w:rPr>
                <w:sz w:val="24"/>
                <w:szCs w:val="24"/>
                <w:lang w:val="en-US"/>
              </w:rPr>
            </w:rPrChange>
          </w:rPr>
          <w:t>but</w:t>
        </w:r>
      </w:ins>
      <w:ins w:id="611" w:author="Chen Liao" w:date="2020-06-20T11:08:00Z">
        <w:r w:rsidR="00BD524B" w:rsidRPr="00254232">
          <w:rPr>
            <w:rFonts w:ascii="Times New Roman" w:hAnsi="Times New Roman" w:cs="Times New Roman"/>
            <w:sz w:val="24"/>
            <w:szCs w:val="24"/>
            <w:lang w:val="en-US"/>
            <w:rPrChange w:id="612" w:author="Chen Liao" w:date="2020-06-22T07:02:00Z">
              <w:rPr>
                <w:sz w:val="24"/>
                <w:szCs w:val="24"/>
                <w:lang w:val="en-US"/>
              </w:rPr>
            </w:rPrChange>
          </w:rPr>
          <w:t xml:space="preserve"> </w:t>
        </w:r>
      </w:ins>
      <w:ins w:id="613" w:author="Chen Liao" w:date="2020-06-20T11:10:00Z">
        <w:r w:rsidR="00BD524B" w:rsidRPr="00254232">
          <w:rPr>
            <w:rFonts w:ascii="Times New Roman" w:hAnsi="Times New Roman" w:cs="Times New Roman"/>
            <w:sz w:val="24"/>
            <w:szCs w:val="24"/>
            <w:lang w:val="en-US"/>
            <w:rPrChange w:id="614" w:author="Chen Liao" w:date="2020-06-22T07:02:00Z">
              <w:rPr>
                <w:sz w:val="24"/>
                <w:szCs w:val="24"/>
                <w:lang w:val="en-US"/>
              </w:rPr>
            </w:rPrChange>
          </w:rPr>
          <w:t xml:space="preserve">lack </w:t>
        </w:r>
      </w:ins>
      <w:ins w:id="615" w:author="Chen Liao" w:date="2020-06-20T11:13:00Z">
        <w:r w:rsidR="00BD524B" w:rsidRPr="00254232">
          <w:rPr>
            <w:rFonts w:ascii="Times New Roman" w:hAnsi="Times New Roman" w:cs="Times New Roman"/>
            <w:sz w:val="24"/>
            <w:szCs w:val="24"/>
            <w:lang w:val="en-US"/>
            <w:rPrChange w:id="616" w:author="Chen Liao" w:date="2020-06-22T07:02:00Z">
              <w:rPr>
                <w:sz w:val="24"/>
                <w:szCs w:val="24"/>
                <w:lang w:val="en-US"/>
              </w:rPr>
            </w:rPrChange>
          </w:rPr>
          <w:t xml:space="preserve">a </w:t>
        </w:r>
      </w:ins>
      <w:ins w:id="617" w:author="Chen Liao" w:date="2020-06-20T11:10:00Z">
        <w:r w:rsidR="00BD524B" w:rsidRPr="00254232">
          <w:rPr>
            <w:rFonts w:ascii="Times New Roman" w:hAnsi="Times New Roman" w:cs="Times New Roman"/>
            <w:sz w:val="24"/>
            <w:szCs w:val="24"/>
            <w:lang w:val="en-US"/>
            <w:rPrChange w:id="618" w:author="Chen Liao" w:date="2020-06-22T07:02:00Z">
              <w:rPr>
                <w:sz w:val="24"/>
                <w:szCs w:val="24"/>
                <w:lang w:val="en-US"/>
              </w:rPr>
            </w:rPrChange>
          </w:rPr>
          <w:t>system</w:t>
        </w:r>
      </w:ins>
      <w:ins w:id="619" w:author="Chen Liao" w:date="2020-06-20T11:13:00Z">
        <w:r w:rsidR="00BD524B" w:rsidRPr="00254232">
          <w:rPr>
            <w:rFonts w:ascii="Times New Roman" w:hAnsi="Times New Roman" w:cs="Times New Roman"/>
            <w:sz w:val="24"/>
            <w:szCs w:val="24"/>
            <w:lang w:val="en-US"/>
            <w:rPrChange w:id="620" w:author="Chen Liao" w:date="2020-06-22T07:02:00Z">
              <w:rPr>
                <w:sz w:val="24"/>
                <w:szCs w:val="24"/>
                <w:lang w:val="en-US"/>
              </w:rPr>
            </w:rPrChange>
          </w:rPr>
          <w:t>s</w:t>
        </w:r>
      </w:ins>
      <w:ins w:id="621" w:author="Chen Liao" w:date="2020-06-20T11:12:00Z">
        <w:r w:rsidR="00BD524B" w:rsidRPr="00254232">
          <w:rPr>
            <w:rFonts w:ascii="Times New Roman" w:hAnsi="Times New Roman" w:cs="Times New Roman"/>
            <w:sz w:val="24"/>
            <w:szCs w:val="24"/>
            <w:lang w:val="en-US"/>
            <w:rPrChange w:id="622" w:author="Chen Liao" w:date="2020-06-22T07:02:00Z">
              <w:rPr>
                <w:sz w:val="24"/>
                <w:szCs w:val="24"/>
                <w:lang w:val="en-US"/>
              </w:rPr>
            </w:rPrChange>
          </w:rPr>
          <w:t>-</w:t>
        </w:r>
      </w:ins>
      <w:ins w:id="623" w:author="Chen Liao" w:date="2020-06-20T15:54:00Z">
        <w:r w:rsidR="00D46C22" w:rsidRPr="00254232">
          <w:rPr>
            <w:rFonts w:ascii="Times New Roman" w:hAnsi="Times New Roman" w:cs="Times New Roman"/>
            <w:sz w:val="24"/>
            <w:szCs w:val="24"/>
            <w:lang w:val="en-US"/>
            <w:rPrChange w:id="624" w:author="Chen Liao" w:date="2020-06-22T07:02:00Z">
              <w:rPr>
                <w:sz w:val="24"/>
                <w:szCs w:val="24"/>
                <w:lang w:val="en-US"/>
              </w:rPr>
            </w:rPrChange>
          </w:rPr>
          <w:t xml:space="preserve">level </w:t>
        </w:r>
      </w:ins>
      <w:ins w:id="625" w:author="Chen Liao" w:date="2020-06-20T15:58:00Z">
        <w:r w:rsidR="00E85913" w:rsidRPr="00254232">
          <w:rPr>
            <w:rFonts w:ascii="Times New Roman" w:hAnsi="Times New Roman" w:cs="Times New Roman"/>
            <w:sz w:val="24"/>
            <w:szCs w:val="24"/>
            <w:lang w:val="en-US"/>
            <w:rPrChange w:id="626" w:author="Chen Liao" w:date="2020-06-22T07:02:00Z">
              <w:rPr>
                <w:sz w:val="24"/>
                <w:szCs w:val="24"/>
                <w:lang w:val="en-US"/>
              </w:rPr>
            </w:rPrChange>
          </w:rPr>
          <w:t>understanding</w:t>
        </w:r>
      </w:ins>
      <w:ins w:id="627" w:author="Chen Liao" w:date="2020-06-20T15:54:00Z">
        <w:r w:rsidR="00D46C22" w:rsidRPr="00254232">
          <w:rPr>
            <w:rFonts w:ascii="Times New Roman" w:hAnsi="Times New Roman" w:cs="Times New Roman"/>
            <w:sz w:val="24"/>
            <w:szCs w:val="24"/>
            <w:lang w:val="en-US"/>
            <w:rPrChange w:id="628" w:author="Chen Liao" w:date="2020-06-22T07:02:00Z">
              <w:rPr>
                <w:sz w:val="24"/>
                <w:szCs w:val="24"/>
                <w:lang w:val="en-US"/>
              </w:rPr>
            </w:rPrChange>
          </w:rPr>
          <w:t xml:space="preserve"> </w:t>
        </w:r>
      </w:ins>
      <w:ins w:id="629" w:author="Chen Liao" w:date="2020-06-20T11:10:00Z">
        <w:r w:rsidR="00BD524B" w:rsidRPr="00254232">
          <w:rPr>
            <w:rFonts w:ascii="Times New Roman" w:hAnsi="Times New Roman" w:cs="Times New Roman"/>
            <w:sz w:val="24"/>
            <w:szCs w:val="24"/>
            <w:lang w:val="en-US"/>
            <w:rPrChange w:id="630" w:author="Chen Liao" w:date="2020-06-22T07:02:00Z">
              <w:rPr>
                <w:sz w:val="24"/>
                <w:szCs w:val="24"/>
                <w:lang w:val="en-US"/>
              </w:rPr>
            </w:rPrChange>
          </w:rPr>
          <w:t>of</w:t>
        </w:r>
      </w:ins>
      <w:ins w:id="631" w:author="Chen Liao" w:date="2020-06-20T15:54:00Z">
        <w:r w:rsidR="00D46C22" w:rsidRPr="00254232">
          <w:rPr>
            <w:rFonts w:ascii="Times New Roman" w:hAnsi="Times New Roman" w:cs="Times New Roman"/>
            <w:sz w:val="24"/>
            <w:szCs w:val="24"/>
            <w:lang w:val="en-US"/>
            <w:rPrChange w:id="632" w:author="Chen Liao" w:date="2020-06-22T07:02:00Z">
              <w:rPr>
                <w:sz w:val="24"/>
                <w:szCs w:val="24"/>
                <w:lang w:val="en-US"/>
              </w:rPr>
            </w:rPrChange>
          </w:rPr>
          <w:t xml:space="preserve"> </w:t>
        </w:r>
      </w:ins>
      <w:ins w:id="633" w:author="Chen Liao" w:date="2020-06-20T15:58:00Z">
        <w:r w:rsidR="00E85913" w:rsidRPr="00254232">
          <w:rPr>
            <w:rFonts w:ascii="Times New Roman" w:hAnsi="Times New Roman" w:cs="Times New Roman"/>
            <w:sz w:val="24"/>
            <w:szCs w:val="24"/>
            <w:lang w:val="en-US"/>
            <w:rPrChange w:id="634" w:author="Chen Liao" w:date="2020-06-22T07:02:00Z">
              <w:rPr>
                <w:sz w:val="24"/>
                <w:szCs w:val="24"/>
                <w:lang w:val="en-US"/>
              </w:rPr>
            </w:rPrChange>
          </w:rPr>
          <w:t xml:space="preserve">the </w:t>
        </w:r>
      </w:ins>
      <w:ins w:id="635" w:author="Chen Liao" w:date="2020-06-20T11:13:00Z">
        <w:r w:rsidR="00BD524B" w:rsidRPr="00254232">
          <w:rPr>
            <w:rFonts w:ascii="Times New Roman" w:hAnsi="Times New Roman" w:cs="Times New Roman"/>
            <w:sz w:val="24"/>
            <w:szCs w:val="24"/>
            <w:lang w:val="en-US"/>
            <w:rPrChange w:id="636" w:author="Chen Liao" w:date="2020-06-22T07:02:00Z">
              <w:rPr>
                <w:sz w:val="24"/>
                <w:szCs w:val="24"/>
                <w:lang w:val="en-US"/>
              </w:rPr>
            </w:rPrChange>
          </w:rPr>
          <w:t xml:space="preserve">genetic </w:t>
        </w:r>
        <w:r w:rsidR="00E31076" w:rsidRPr="00254232">
          <w:rPr>
            <w:rFonts w:ascii="Times New Roman" w:hAnsi="Times New Roman" w:cs="Times New Roman"/>
            <w:sz w:val="24"/>
            <w:szCs w:val="24"/>
            <w:lang w:val="en-US"/>
            <w:rPrChange w:id="637" w:author="Chen Liao" w:date="2020-06-22T07:02:00Z">
              <w:rPr>
                <w:sz w:val="24"/>
                <w:szCs w:val="24"/>
                <w:lang w:val="en-US"/>
              </w:rPr>
            </w:rPrChange>
          </w:rPr>
          <w:t xml:space="preserve">and metabolic </w:t>
        </w:r>
        <w:r w:rsidR="00BD524B" w:rsidRPr="00254232">
          <w:rPr>
            <w:rFonts w:ascii="Times New Roman" w:hAnsi="Times New Roman" w:cs="Times New Roman"/>
            <w:sz w:val="24"/>
            <w:szCs w:val="24"/>
            <w:lang w:val="en-US"/>
            <w:rPrChange w:id="638" w:author="Chen Liao" w:date="2020-06-22T07:02:00Z">
              <w:rPr>
                <w:sz w:val="24"/>
                <w:szCs w:val="24"/>
                <w:lang w:val="en-US"/>
              </w:rPr>
            </w:rPrChange>
          </w:rPr>
          <w:t>influences on the swarming phenotype</w:t>
        </w:r>
      </w:ins>
      <w:ins w:id="639" w:author="Chen Liao" w:date="2020-06-21T19:44:00Z">
        <w:r w:rsidR="002E5277" w:rsidRPr="00254232">
          <w:rPr>
            <w:rFonts w:ascii="Times New Roman" w:hAnsi="Times New Roman" w:cs="Times New Roman"/>
            <w:sz w:val="24"/>
            <w:szCs w:val="24"/>
            <w:lang w:val="en-US"/>
            <w:rPrChange w:id="640" w:author="Chen Liao" w:date="2020-06-22T07:02:00Z">
              <w:rPr>
                <w:sz w:val="24"/>
                <w:szCs w:val="24"/>
                <w:lang w:val="en-US"/>
              </w:rPr>
            </w:rPrChange>
          </w:rPr>
          <w:t xml:space="preserve"> </w:t>
        </w:r>
      </w:ins>
      <w:r w:rsidR="002E5277" w:rsidRPr="00254232">
        <w:rPr>
          <w:rFonts w:ascii="Times New Roman" w:hAnsi="Times New Roman" w:cs="Times New Roman"/>
          <w:sz w:val="24"/>
          <w:szCs w:val="24"/>
          <w:lang w:val="en-US"/>
          <w:rPrChange w:id="641"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642" w:author="Chen Liao" w:date="2020-06-22T07:02:00Z">
            <w:rPr>
              <w:sz w:val="24"/>
              <w:szCs w:val="24"/>
              <w:lang w:val="en-US"/>
            </w:rPr>
          </w:rPrChange>
        </w:rPr>
        <w:instrText>ADDIN F1000_CSL_CITATION&lt;~#@#~&gt;[{"DOI":"10.1111/j.1365-2958.2004.04295.x","First":false,"Last":false,"PMID":"15491361","abstract":"Most current paradigms of microbial metabolism have been derived from studying cells grown under a variety of nutrient compositions in aqueous environments. With recent advances in genomics and experimental techniques, alternative forms of bacterial growth are increasingly being explored. When propagated on nutrient-rich semi-solid media, several species of bacteria undergo a morphological differentiation into swarmers that are capable of migrating on surfaces. Recent studies indicate that swarmer differentiation represents much more than a motility phenotype, as several clinically important attributes are also co-regulated. We demonstrate that migrating swarmer cells of Salmonella are metabolically differentiated compared to the vegetative swimmer cells grown in the same nutrient environment. Furthermore, once the cells have differentiated, the swarmers remain in this physiological state under conditions that do not promote the initial differentiation. The bacterium's capacity to override some of the classic paradigms of metabolic regulation established in aqueous environments represents a unique physiological response by the pathogen that may be advantageous in polymicrobial environments such as the host.","author":[{"family":"Kim","given":"Wook"},{"family":"Surette","given":"Michael G"}],"authorYearDisplayFormat":false,"citation-label":"1023789","container-title":"Molecular Microbiology","container-title-short":"Mol. Microbiol.","id":"1023789","invisible":false,"issue":"3","issued":{"date-parts":[["2004","11"]]},"journalAbbreviation":"Mol. Microbiol.","page":"702-714","suppress-author":false,"title":"Metabolic differentiation in actively swarming Salmonella.","type":"article-journal","volume":"54"},{"DOI":"10.1128/JB.01294-06","First":false,"Last":false,"PMCID":"PMC1797309","PMID":"17122336","abstract":"Escherichia coli K-12 has the ability to migrate on semisolid media by means of swarming motility. A systematic and comprehensive collection of gene-disrupted E. coli K-12 mutants (the Keio collection) was used to identify the genes involved in the swarming motility of this bacterium. Of the 3,985 nonessential gene mutants, 294 were found to exhibit a strongly repressed-swarming phenotype. Further, 216 of the 294 mutants displayed no significant defects in swimming motility; therefore, the 216 genes were considered to be specifically associated with the swarming phenotype. The swarming-associated genes were classified into various functional categories, indicating that swarming is a specialized form of motility that requires a wide variety of cellular activities. These genes include genes for tricarboxylic acid cycle and glucose metabolism, iron acquisition, chaperones and protein-folding catalysts, signal transduction, and biosynthesis of cell surface components, such as lipopolysaccharide, the enterobacterial common antigen, and type 1 fimbriae. Lipopolysaccharide and the enterobacterial common antigen may be important surface-acting components that contribute to the reduction of surface tension, thereby facilitating the swarm migration in the E. coli K-12 strain.","author":[{"family":"Inoue","given":"Tetsuyoshi"},{"family":"Shingaki","given":"Ryuji"},{"family":"Hirose","given":"Shotaro"},{"family":"Waki","given":"Kaori"},{"family":"Mori","given":"Hirotada"},{"family":"Fukui","given":"Kazuhiro"}],"authorYearDisplayFormat":false,"citation-label":"1023769","container-title":"Journal of Bacteriology","container-title-short":"J. Bacteriol.","id":"1023769","invisible":false,"issue":"3","issued":{"date-parts":[["2007","2"]]},"journalAbbreviation":"J. Bacteriol.","page":"950-957","suppress-author":false,"title":"Genome-wide screening of genes required for swarming motility in Escherichia coli K-12.","type":"article-journal","volume":"189"}]</w:instrText>
      </w:r>
      <w:r w:rsidR="002E5277" w:rsidRPr="00254232">
        <w:rPr>
          <w:rFonts w:ascii="Times New Roman" w:hAnsi="Times New Roman" w:cs="Times New Roman"/>
          <w:sz w:val="24"/>
          <w:szCs w:val="24"/>
          <w:lang w:val="en-US"/>
          <w:rPrChange w:id="643" w:author="Chen Liao" w:date="2020-06-22T07:02:00Z">
            <w:rPr>
              <w:sz w:val="24"/>
              <w:szCs w:val="24"/>
              <w:lang w:val="en-US"/>
            </w:rPr>
          </w:rPrChange>
        </w:rPr>
        <w:fldChar w:fldCharType="separate"/>
      </w:r>
      <w:r w:rsidR="007927E1" w:rsidRPr="007927E1">
        <w:rPr>
          <w:rFonts w:ascii="Times New Roman" w:hAnsi="Times New Roman" w:cs="Times New Roman"/>
          <w:noProof/>
          <w:sz w:val="24"/>
          <w:szCs w:val="24"/>
          <w:lang w:val="en-US"/>
        </w:rPr>
        <w:t>(Kim and Surette 2004; Inoue et al. 2007)</w:t>
      </w:r>
      <w:r w:rsidR="002E5277" w:rsidRPr="00254232">
        <w:rPr>
          <w:rFonts w:ascii="Times New Roman" w:hAnsi="Times New Roman" w:cs="Times New Roman"/>
          <w:sz w:val="24"/>
          <w:szCs w:val="24"/>
          <w:lang w:val="en-US"/>
          <w:rPrChange w:id="644" w:author="Chen Liao" w:date="2020-06-22T07:02:00Z">
            <w:rPr>
              <w:sz w:val="24"/>
              <w:szCs w:val="24"/>
              <w:lang w:val="en-US"/>
            </w:rPr>
          </w:rPrChange>
        </w:rPr>
        <w:fldChar w:fldCharType="end"/>
      </w:r>
      <w:ins w:id="645" w:author="Chen Liao" w:date="2020-06-21T11:56:00Z">
        <w:r w:rsidR="00F349BC" w:rsidRPr="00254232">
          <w:rPr>
            <w:rFonts w:ascii="Times New Roman" w:hAnsi="Times New Roman" w:cs="Times New Roman"/>
            <w:sz w:val="24"/>
            <w:szCs w:val="24"/>
            <w:lang w:val="en-US"/>
            <w:rPrChange w:id="646" w:author="Chen Liao" w:date="2020-06-22T07:02:00Z">
              <w:rPr>
                <w:sz w:val="24"/>
                <w:szCs w:val="24"/>
                <w:lang w:val="en-US"/>
              </w:rPr>
            </w:rPrChange>
          </w:rPr>
          <w:t xml:space="preserve">. Indeed, </w:t>
        </w:r>
      </w:ins>
      <w:ins w:id="647" w:author="Chen Liao" w:date="2020-06-21T12:03:00Z">
        <w:r w:rsidR="00155167" w:rsidRPr="00254232">
          <w:rPr>
            <w:rFonts w:ascii="Times New Roman" w:hAnsi="Times New Roman" w:cs="Times New Roman"/>
            <w:sz w:val="24"/>
            <w:szCs w:val="24"/>
            <w:lang w:val="en-US"/>
            <w:rPrChange w:id="648" w:author="Chen Liao" w:date="2020-06-22T07:02:00Z">
              <w:rPr>
                <w:sz w:val="24"/>
                <w:szCs w:val="24"/>
                <w:lang w:val="en-US"/>
              </w:rPr>
            </w:rPrChange>
          </w:rPr>
          <w:t xml:space="preserve">the molecular functions of </w:t>
        </w:r>
      </w:ins>
      <w:ins w:id="649" w:author="Chen Liao" w:date="2020-06-21T12:00:00Z">
        <w:r w:rsidR="00155167" w:rsidRPr="00254232">
          <w:rPr>
            <w:rFonts w:ascii="Times New Roman" w:hAnsi="Times New Roman" w:cs="Times New Roman"/>
            <w:sz w:val="24"/>
            <w:szCs w:val="24"/>
            <w:lang w:val="en-US"/>
            <w:rPrChange w:id="650" w:author="Chen Liao" w:date="2020-06-22T07:02:00Z">
              <w:rPr>
                <w:sz w:val="24"/>
                <w:szCs w:val="24"/>
                <w:lang w:val="en-US"/>
              </w:rPr>
            </w:rPrChange>
          </w:rPr>
          <w:t>hundreds of</w:t>
        </w:r>
      </w:ins>
      <w:ins w:id="651" w:author="Chen Liao" w:date="2020-06-21T11:56:00Z">
        <w:r w:rsidR="00F349BC" w:rsidRPr="00254232">
          <w:rPr>
            <w:rFonts w:ascii="Times New Roman" w:hAnsi="Times New Roman" w:cs="Times New Roman"/>
            <w:sz w:val="24"/>
            <w:szCs w:val="24"/>
            <w:lang w:val="en-US"/>
            <w:rPrChange w:id="652" w:author="Chen Liao" w:date="2020-06-22T07:02:00Z">
              <w:rPr>
                <w:sz w:val="24"/>
                <w:szCs w:val="24"/>
                <w:lang w:val="en-US"/>
              </w:rPr>
            </w:rPrChange>
          </w:rPr>
          <w:t xml:space="preserve"> </w:t>
        </w:r>
      </w:ins>
      <w:ins w:id="653" w:author="Chen Liao" w:date="2020-06-21T11:58:00Z">
        <w:r w:rsidR="00155167" w:rsidRPr="00254232">
          <w:rPr>
            <w:rFonts w:ascii="Times New Roman" w:hAnsi="Times New Roman" w:cs="Times New Roman"/>
            <w:sz w:val="24"/>
            <w:szCs w:val="24"/>
            <w:lang w:val="en-US"/>
            <w:rPrChange w:id="654" w:author="Chen Liao" w:date="2020-06-22T07:02:00Z">
              <w:rPr>
                <w:sz w:val="24"/>
                <w:szCs w:val="24"/>
                <w:lang w:val="en-US"/>
              </w:rPr>
            </w:rPrChange>
          </w:rPr>
          <w:t>swarming-associated genes</w:t>
        </w:r>
      </w:ins>
      <w:ins w:id="655" w:author="Chen Liao" w:date="2020-06-21T12:02:00Z">
        <w:r w:rsidR="00155167" w:rsidRPr="00254232">
          <w:rPr>
            <w:rFonts w:ascii="Times New Roman" w:hAnsi="Times New Roman" w:cs="Times New Roman"/>
            <w:sz w:val="24"/>
            <w:szCs w:val="24"/>
            <w:lang w:val="en-US"/>
            <w:rPrChange w:id="656" w:author="Chen Liao" w:date="2020-06-22T07:02:00Z">
              <w:rPr>
                <w:sz w:val="24"/>
                <w:szCs w:val="24"/>
                <w:lang w:val="en-US"/>
              </w:rPr>
            </w:rPrChange>
          </w:rPr>
          <w:t xml:space="preserve"> </w:t>
        </w:r>
      </w:ins>
      <w:ins w:id="657" w:author="Chen Liao" w:date="2020-06-21T12:08:00Z">
        <w:r w:rsidR="00B26783" w:rsidRPr="00254232">
          <w:rPr>
            <w:rFonts w:ascii="Times New Roman" w:hAnsi="Times New Roman" w:cs="Times New Roman"/>
            <w:sz w:val="24"/>
            <w:szCs w:val="24"/>
            <w:lang w:val="en-US"/>
            <w:rPrChange w:id="658" w:author="Chen Liao" w:date="2020-06-22T07:02:00Z">
              <w:rPr>
                <w:sz w:val="24"/>
                <w:szCs w:val="24"/>
                <w:lang w:val="en-US"/>
              </w:rPr>
            </w:rPrChange>
          </w:rPr>
          <w:t xml:space="preserve">span </w:t>
        </w:r>
      </w:ins>
      <w:ins w:id="659" w:author="Chen Liao" w:date="2020-06-21T12:03:00Z">
        <w:r w:rsidR="00155167" w:rsidRPr="00254232">
          <w:rPr>
            <w:rFonts w:ascii="Times New Roman" w:hAnsi="Times New Roman" w:cs="Times New Roman"/>
            <w:sz w:val="24"/>
            <w:szCs w:val="24"/>
            <w:lang w:val="en-US"/>
            <w:rPrChange w:id="660" w:author="Chen Liao" w:date="2020-06-22T07:02:00Z">
              <w:rPr>
                <w:sz w:val="24"/>
                <w:szCs w:val="24"/>
                <w:lang w:val="en-US"/>
              </w:rPr>
            </w:rPrChange>
          </w:rPr>
          <w:t xml:space="preserve">a wide range of cellular activities including tricarboxylic acid (TCA) cycle and stress response </w:t>
        </w:r>
      </w:ins>
      <w:del w:id="661" w:author="Chen Liao" w:date="2020-06-20T10:56:00Z">
        <w:r w:rsidRPr="00254232" w:rsidDel="009D56F4">
          <w:rPr>
            <w:rFonts w:ascii="Times New Roman" w:hAnsi="Times New Roman" w:cs="Times New Roman"/>
            <w:sz w:val="24"/>
            <w:szCs w:val="24"/>
            <w:lang w:val="en-US"/>
            <w:rPrChange w:id="662" w:author="Chen Liao" w:date="2020-06-22T07:02:00Z">
              <w:rPr>
                <w:sz w:val="24"/>
                <w:szCs w:val="24"/>
                <w:lang w:val="en-US"/>
              </w:rPr>
            </w:rPrChange>
          </w:rPr>
          <w:delText xml:space="preserve">the swarming phenotype changes after knocking out certain genes, changing nutrients available or changing the physical properties of the swarming surface </w:delText>
        </w:r>
        <w:r w:rsidR="005E2EA7" w:rsidRPr="00254232" w:rsidDel="009D56F4">
          <w:rPr>
            <w:rFonts w:ascii="Times New Roman" w:hAnsi="Times New Roman" w:cs="Times New Roman"/>
            <w:lang w:val="en-US"/>
            <w:rPrChange w:id="663" w:author="Chen Liao" w:date="2020-06-22T07:02:00Z">
              <w:rPr>
                <w:lang w:val="en-US"/>
              </w:rPr>
            </w:rPrChange>
          </w:rPr>
          <w:fldChar w:fldCharType="begin"/>
        </w:r>
        <w:r w:rsidR="005E2EA7" w:rsidRPr="00254232" w:rsidDel="009D56F4">
          <w:rPr>
            <w:rFonts w:ascii="Times New Roman" w:hAnsi="Times New Roman" w:cs="Times New Roman"/>
            <w:lang w:val="en-US"/>
            <w:rPrChange w:id="664" w:author="Chen Liao" w:date="2020-06-22T07:02:00Z">
              <w:rPr>
                <w:lang w:val="en-US"/>
              </w:rPr>
            </w:rPrChange>
          </w:rPr>
          <w:delInstrText xml:space="preserve"> HYPERLINK "http://sciwheel.com/work/citation?ids=1023878,1023789&amp;pre=&amp;pre=&amp;suf=&amp;suf=&amp;sa=0,0" \h </w:delInstrText>
        </w:r>
        <w:r w:rsidR="005E2EA7" w:rsidRPr="00254232" w:rsidDel="009D56F4">
          <w:rPr>
            <w:rFonts w:ascii="Times New Roman" w:hAnsi="Times New Roman" w:cs="Times New Roman"/>
            <w:lang w:val="en-US"/>
            <w:rPrChange w:id="665" w:author="Chen Liao" w:date="2020-06-22T07:02:00Z">
              <w:rPr>
                <w:sz w:val="24"/>
                <w:szCs w:val="24"/>
                <w:u w:val="single"/>
                <w:lang w:val="en-US"/>
              </w:rPr>
            </w:rPrChange>
          </w:rPr>
          <w:fldChar w:fldCharType="separate"/>
        </w:r>
        <w:r w:rsidRPr="00254232" w:rsidDel="009D56F4">
          <w:rPr>
            <w:rFonts w:ascii="Times New Roman" w:hAnsi="Times New Roman" w:cs="Times New Roman"/>
            <w:sz w:val="24"/>
            <w:szCs w:val="24"/>
            <w:u w:val="single"/>
            <w:lang w:val="en-US"/>
            <w:rPrChange w:id="666" w:author="Chen Liao" w:date="2020-06-22T07:02:00Z">
              <w:rPr>
                <w:sz w:val="24"/>
                <w:szCs w:val="24"/>
                <w:u w:val="single"/>
                <w:lang w:val="en-US"/>
              </w:rPr>
            </w:rPrChange>
          </w:rPr>
          <w:delText>(Wang et al. 2004; Kim and Surette 2004)</w:delText>
        </w:r>
        <w:r w:rsidR="005E2EA7" w:rsidRPr="00254232" w:rsidDel="009D56F4">
          <w:rPr>
            <w:rFonts w:ascii="Times New Roman" w:hAnsi="Times New Roman" w:cs="Times New Roman"/>
            <w:sz w:val="24"/>
            <w:szCs w:val="24"/>
            <w:u w:val="single"/>
            <w:lang w:val="en-US"/>
            <w:rPrChange w:id="667" w:author="Chen Liao" w:date="2020-06-22T07:02:00Z">
              <w:rPr>
                <w:sz w:val="24"/>
                <w:szCs w:val="24"/>
                <w:u w:val="single"/>
                <w:lang w:val="en-US"/>
              </w:rPr>
            </w:rPrChange>
          </w:rPr>
          <w:fldChar w:fldCharType="end"/>
        </w:r>
        <w:r w:rsidRPr="00254232" w:rsidDel="009D56F4">
          <w:rPr>
            <w:rFonts w:ascii="Times New Roman" w:hAnsi="Times New Roman" w:cs="Times New Roman"/>
            <w:sz w:val="24"/>
            <w:szCs w:val="24"/>
            <w:lang w:val="en-US"/>
            <w:rPrChange w:id="668" w:author="Chen Liao" w:date="2020-06-22T07:02:00Z">
              <w:rPr>
                <w:sz w:val="24"/>
                <w:szCs w:val="24"/>
                <w:lang w:val="en-US"/>
              </w:rPr>
            </w:rPrChange>
          </w:rPr>
          <w:delText xml:space="preserve">. </w:delText>
        </w:r>
      </w:del>
      <w:del w:id="669" w:author="Chen Liao" w:date="2020-06-21T00:10:00Z">
        <w:r w:rsidR="002E5F3C" w:rsidRPr="00254232" w:rsidDel="007F4E46">
          <w:rPr>
            <w:rFonts w:ascii="Times New Roman" w:hAnsi="Times New Roman" w:cs="Times New Roman"/>
            <w:sz w:val="24"/>
            <w:szCs w:val="24"/>
            <w:lang w:val="en-US"/>
            <w:rPrChange w:id="670" w:author="Chen Liao" w:date="2020-06-22T07:02:00Z">
              <w:rPr>
                <w:sz w:val="24"/>
                <w:szCs w:val="24"/>
                <w:lang w:val="en-US"/>
              </w:rPr>
            </w:rPrChange>
          </w:rPr>
          <w:fldChar w:fldCharType="begin"/>
        </w:r>
        <w:r w:rsidR="004C73E2" w:rsidRPr="00254232" w:rsidDel="007F4E46">
          <w:rPr>
            <w:rFonts w:ascii="Times New Roman" w:hAnsi="Times New Roman" w:cs="Times New Roman"/>
            <w:sz w:val="24"/>
            <w:szCs w:val="24"/>
            <w:lang w:val="en-US"/>
            <w:rPrChange w:id="671" w:author="Chen Liao" w:date="2020-06-22T07:02:00Z">
              <w:rPr>
                <w:sz w:val="24"/>
                <w:szCs w:val="24"/>
                <w:lang w:val="en-US"/>
              </w:rPr>
            </w:rPrChange>
          </w:rPr>
          <w:delInstrText>ADDIN F1000_CSL_CITATION&lt;~#@#~&gt;[{"DOI":"10.1111/j.1365-2958.2003.03977.x","First":false,"Last":false,"PMID":"15049819","abstract":"Swarming is a specialized form of surface motility displayed by several flagellated bacterial genera, which shares features with other surface phenomenon such as biofilm formation and host invasion. Swarmer cells are generally more flagellated and longer than vegetative cells of the same species propagated in liquid media, and move within an encasement of polysaccharide 'slime'. Signals and signalling pathways controlling swarm cell differentiation are largely unknown. In order to test whether there is a genetic programme specific to swarming, we have determined global gene expression profiles of Salmonella typhimurium over an 8 h time course during swarming, and compared the microarray data with a similar time course of growth in liquid media as well as on harder agar where the bacteria do not swarm. Our data show that bacteria growing on the surface of agar have a markedly different physiology from those in broth, as judged by differential regulation of nearly one-third of the functional genome. The large number of genes showing surface-specific upregulation included those for lipopolysaccharide synthesis, iron metabolism and type III secretion. Although swarming-specific induction of flagellar gene expression was not generally apparent, genes for iron metabolism were strongly induced specifically on swarm agar. Surface-dependent regulation of many virulence genes suggests that growth on an agar surface could serve as a model for gene expression during the initial stages of host infection. Based on cluster analysis of distinctive expression patterns, we report here the identification of putative new genes involved in motility and virulence.","author":[{"family":"Wang","given":"Qingfeng"},{"family":"Frye","given":"Jonathan G"},{"family":"McClelland","given":"Michael"},{"family":"Harshey","given":"Rasika M"}],"authorYearDisplayFormat":false,"citation-label":"1023878","container-title":"Molecular Microbiology","container-title-short":"Mol. Microbiol.","id":"1023878","invisible":false,"issue":"1","issued":{"date-parts":[["2004","4"]]},"journalAbbreviation":"Mol. Microbiol.","page":"169-187","suppress-author":false,"title":"Gene expression patterns during swarming in Salmonella typhimurium: genes specific to surface growth and putative new motility and pathogenicity genes.","type":"article-journal","volume":"52"},{"DOI":"10.1186/1471-2164-11-587","First":false,"Last":false,"PMCID":"PMC3091734","PMID":"20961425","abstract":"&lt;strong&gt;BACKGROUND:&lt;/strong&gt; The bacterium Pseudomonas aeruginosa is capable of three types of motilities: swimming, twitching and swarming. The latter is characterized by a fast and coordinated group movement over a semi-solid surface resulting from intercellular interactions and morphological differentiation. A striking feature of swarming motility is the complex fractal-like patterns displayed by migrating bacteria while they move away from their inoculation point. This type of group behaviour is still poorly understood and its characterization provides important information on bacterial structured communities such as biofilms. Using GeneChip® Affymetrix microarrays, we obtained the transcriptomic profiles of both bacterial populations located at the tip of migrating tendrils and swarm center of swarming colonies and compared these profiles to that of a bacterial control population grown on the same media but solidified to not allow swarming motility.&lt;br&gt;&lt;br&gt;&lt;strong&gt;RESULTS:&lt;/strong&gt; Microarray raw data were corrected for background noise with the RMA algorithm and quantile normalized. Differentially expressed genes between the three conditions were selected using a threshold of 1.5 log2-fold, which gave a total of 378 selected genes (6.3% of the predicted open reading frames of strain PA14). Major shifts in gene expression patterns are observed in each growth conditions, highlighting the presence of distinct bacterial subpopulations within a swarming colony (tendril tips vs. swarm center). Unexpectedly, microarrays expression data reveal that a minority of genes are up-regulated in tendril tip populations. Among them, we found energy metabolism, ribosomal protein and transport of small molecules related genes. On the other hand, many well-known virulence factors genes were globally repressed in tendril tip cells. Swarm center cells are distinct and appear to be under oxidative and copper stress responses.&lt;br&gt;&lt;br&gt;&lt;strong&gt;CONCLUSIONS:&lt;/strong&gt; Results reported in this study show that, as opposed to swarm center cells, tendril tip populations of a swarming colony displays general down-regulation of genes associated with virulence and up-regulation of genes involved in energy metabolism. These results allow us to propose a model where tendril tip cells function as «scouts» whose main purpose is to rapidly spread on uncolonized surfaces while swarm center population are in a state allowing a permanent settlement of the colonized area (biofilm-like).","author":[{"family":"Tremblay","given":"Julien"},{"family":"Déziel","given":"Eric"}],"authorYearDisplayFormat":false,"citation-label":"4586942","container-title":"BMC Genomics","container-title-short":"BMC Genomics","id":"4586942","invisible":false,"issued":{"date-parts":[["2010","10","20"]]},"journalAbbreviation":"BMC Genomics","page":"587","suppress-author":false,"title":"Gene expression in Pseudomonas aeruginosa swarming motility.","type":"article-journal","volume":"11"},{"DOI":"10.1111/j.1365-2958.2004.04295.x","First":false,"Last":false,"PMID":"15491361","abstract":"Most current paradigms of microbial metabolism have been derived from studying cells grown under a variety of nutrient compositions in aqueous environments. With recent advances in genomics and experimental techniques, alternative forms of bacterial growth are increasingly being explored. When propagated on nutrient-rich semi-solid media, several species of bacteria undergo a morphological differentiation into swarmers that are capable of migrating on surfaces. Recent studies indicate that swarmer differentiation represents much more than a motility phenotype, as several clinically important attributes are also co-regulated. We demonstrate that migrating swarmer cells of Salmonella are metabolically differentiated compared to the vegetative swimmer cells grown in the same nutrient environment. Furthermore, once the cells have differentiated, the swarmers remain in this physiological state under conditions that do not promote the initial differentiation. The bacterium's capacity to override some of the classic paradigms of metabolic regulation established in aqueous environments represents a unique physiological response by the pathogen that may be advantageous in polymicrobial environments such as the host.","author":[{"family":"Kim","given":"Wook"},{"family":"Surette","given":"Michael G"}],"authorYearDisplayFormat":false,"citation-label":"1023789","container-title":"Molecular Microbiology","container-title-short":"Mol. Microbiol.","id":"1023789","invisible":false,"issue":"3","issued":{"date-parts":[["2004","11"]]},"journalAbbreviation":"Mol. Microbiol.","page":"702-714","suppress-author":false,"title":"Metabolic differentiation in actively swarming Salmonella.","type":"article-journal","volume":"54"}]</w:delInstrText>
        </w:r>
        <w:r w:rsidR="002E5F3C" w:rsidRPr="00254232" w:rsidDel="007F4E46">
          <w:rPr>
            <w:rFonts w:ascii="Times New Roman" w:hAnsi="Times New Roman" w:cs="Times New Roman"/>
            <w:sz w:val="24"/>
            <w:szCs w:val="24"/>
            <w:lang w:val="en-US"/>
            <w:rPrChange w:id="672" w:author="Chen Liao" w:date="2020-06-22T07:02:00Z">
              <w:rPr>
                <w:sz w:val="24"/>
                <w:szCs w:val="24"/>
                <w:lang w:val="en-US"/>
              </w:rPr>
            </w:rPrChange>
          </w:rPr>
          <w:fldChar w:fldCharType="separate"/>
        </w:r>
        <w:r w:rsidR="00EF63E6" w:rsidRPr="00254232" w:rsidDel="007F4E46">
          <w:rPr>
            <w:rFonts w:ascii="Times New Roman" w:hAnsi="Times New Roman" w:cs="Times New Roman"/>
            <w:noProof/>
            <w:sz w:val="24"/>
            <w:szCs w:val="24"/>
            <w:lang w:val="en-US"/>
            <w:rPrChange w:id="673" w:author="Chen Liao" w:date="2020-06-22T07:02:00Z">
              <w:rPr>
                <w:noProof/>
                <w:sz w:val="24"/>
                <w:szCs w:val="24"/>
                <w:lang w:val="en-US"/>
              </w:rPr>
            </w:rPrChange>
          </w:rPr>
          <w:delText>(Wang et al. 2004; Tremblay and Déziel 2010; Kim and Surette 2004)</w:delText>
        </w:r>
        <w:r w:rsidR="002E5F3C" w:rsidRPr="00254232" w:rsidDel="007F4E46">
          <w:rPr>
            <w:rFonts w:ascii="Times New Roman" w:hAnsi="Times New Roman" w:cs="Times New Roman"/>
            <w:sz w:val="24"/>
            <w:szCs w:val="24"/>
            <w:lang w:val="en-US"/>
            <w:rPrChange w:id="674" w:author="Chen Liao" w:date="2020-06-22T07:02:00Z">
              <w:rPr>
                <w:sz w:val="24"/>
                <w:szCs w:val="24"/>
                <w:lang w:val="en-US"/>
              </w:rPr>
            </w:rPrChange>
          </w:rPr>
          <w:fldChar w:fldCharType="end"/>
        </w:r>
      </w:del>
      <w:del w:id="675" w:author="Chen Liao" w:date="2020-06-20T11:14:00Z">
        <w:r w:rsidRPr="00254232" w:rsidDel="002E54DA">
          <w:rPr>
            <w:rFonts w:ascii="Times New Roman" w:hAnsi="Times New Roman" w:cs="Times New Roman"/>
            <w:sz w:val="24"/>
            <w:szCs w:val="24"/>
            <w:lang w:val="en-US"/>
            <w:rPrChange w:id="676" w:author="Chen Liao" w:date="2020-06-22T07:02:00Z">
              <w:rPr>
                <w:sz w:val="24"/>
                <w:szCs w:val="24"/>
                <w:lang w:val="en-US"/>
              </w:rPr>
            </w:rPrChange>
          </w:rPr>
          <w:delText>Less attention has been paid to understand the</w:delText>
        </w:r>
      </w:del>
      <w:ins w:id="677" w:author="Chen Liao" w:date="2020-06-21T11:57:00Z">
        <w:r w:rsidR="00155167" w:rsidRPr="00254232">
          <w:rPr>
            <w:rFonts w:ascii="Times New Roman" w:hAnsi="Times New Roman" w:cs="Times New Roman"/>
            <w:sz w:val="24"/>
            <w:szCs w:val="24"/>
            <w:lang w:val="en-US"/>
            <w:rPrChange w:id="678"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679" w:author="Chen Liao" w:date="2020-06-22T07:02:00Z">
            <w:rPr>
              <w:sz w:val="24"/>
              <w:szCs w:val="24"/>
              <w:lang w:val="en-US"/>
            </w:rPr>
          </w:rPrChange>
        </w:rPr>
        <w:instrText>ADDIN F1000_CSL_CITATION&lt;~#@#~&gt;[{"DOI":"10.1128/JB.01294-06","First":false,"Last":false,"PMCID":"PMC1797309","PMID":"17122336","abstract":"Escherichia coli K-12 has the ability to migrate on semisolid media by means of swarming motility. A systematic and comprehensive collection of gene-disrupted E. coli K-12 mutants (the Keio collection) was used to identify the genes involved in the swarming motility of this bacterium. Of the 3,985 nonessential gene mutants, 294 were found to exhibit a strongly repressed-swarming phenotype. Further, 216 of the 294 mutants displayed no significant defects in swimming motility; therefore, the 216 genes were considered to be specifically associated with the swarming phenotype. The swarming-associated genes were classified into various functional categories, indicating that swarming is a specialized form of motility that requires a wide variety of cellular activities. These genes include genes for tricarboxylic acid cycle and glucose metabolism, iron acquisition, chaperones and protein-folding catalysts, signal transduction, and biosynthesis of cell surface components, such as lipopolysaccharide, the enterobacterial common antigen, and type 1 fimbriae. Lipopolysaccharide and the enterobacterial common antigen may be important surface-acting components that contribute to the reduction of surface tension, thereby facilitating the swarm migration in the E. coli K-12 strain.","author":[{"family":"Inoue","given":"Tetsuyoshi"},{"family":"Shingaki","given":"Ryuji"},{"family":"Hirose","given":"Shotaro"},{"family":"Waki","given":"Kaori"},{"family":"Mori","given":"Hirotada"},{"family":"Fukui","given":"Kazuhiro"}],"authorYearDisplayFormat":false,"citation-label":"1023769","container-title":"Journal of Bacteriology","container-title-short":"J. Bacteriol.","id":"1023769","invisible":false,"issue":"3","issued":{"date-parts":[["2007","2"]]},"journalAbbreviation":"J. Bacteriol.","page":"950-957","suppress-author":false,"title":"Genome-wide screening of genes required for swarming motility in Escherichia coli K-12.","type":"article-journal","volume":"189"},{"DOI":"10.1186/1471-2164-11-587","First":false,"Last":false,"PMCID":"PMC3091734","PMID":"20961425","abstract":"&lt;strong&gt;BACKGROUND:&lt;/strong&gt; The bacterium Pseudomonas aeruginosa is capable of three types of motilities: swimming, twitching and swarming. The latter is characterized by a fast and coordinated group movement over a semi-solid surface resulting from intercellular interactions and morphological differentiation. A striking feature of swarming motility is the complex fractal-like patterns displayed by migrating bacteria while they move away from their inoculation point. This type of group behaviour is still poorly understood and its characterization provides important information on bacterial structured communities such as biofilms. Using GeneChip® Affymetrix microarrays, we obtained the transcriptomic profiles of both bacterial populations located at the tip of migrating tendrils and swarm center of swarming colonies and compared these profiles to that of a bacterial control population grown on the same media but solidified to not allow swarming motility.&lt;br&gt;&lt;br&gt;&lt;strong&gt;RESULTS:&lt;/strong&gt; Microarray raw data were corrected for background noise with the RMA algorithm and quantile normalized. Differentially expressed genes between the three conditions were selected using a threshold of 1.5 log2-fold, which gave a total of 378 selected genes (6.3% of the predicted open reading frames of strain PA14). Major shifts in gene expression patterns are observed in each growth conditions, highlighting the presence of distinct bacterial subpopulations within a swarming colony (tendril tips vs. swarm center). Unexpectedly, microarrays expression data reveal that a minority of genes are up-regulated in tendril tip populations. Among them, we found energy metabolism, ribosomal protein and transport of small molecules related genes. On the other hand, many well-known virulence factors genes were globally repressed in tendril tip cells. Swarm center cells are distinct and appear to be under oxidative and copper stress responses.&lt;br&gt;&lt;br&gt;&lt;strong&gt;CONCLUSIONS:&lt;/strong&gt; Results reported in this study show that, as opposed to swarm center cells, tendril tip populations of a swarming colony displays general down-regulation of genes associated with virulence and up-regulation of genes involved in energy metabolism. These results allow us to propose a model where tendril tip cells function as «scouts» whose main purpose is to rapidly spread on uncolonized surfaces while swarm center population are in a state allowing a permanent settlement of the colonized area (biofilm-like).","author":[{"family":"Tremblay","given":"Julien"},{"family":"Déziel","given":"Eric"}],"authorYearDisplayFormat":false,"citation-label":"4586942","container-title":"BMC Genomics","container-title-short":"BMC Genomics","id":"4586942","invisible":false,"issued":{"date-parts":[["2010","10","20"]]},"journalAbbreviation":"BMC Genomics","page":"587","suppress-author":false,"title":"Gene expression in Pseudomonas aeruginosa swarming motility.","type":"article-journal","volume":"11"}]</w:instrText>
      </w:r>
      <w:ins w:id="680" w:author="Chen Liao" w:date="2020-06-21T11:57:00Z">
        <w:r w:rsidR="00155167" w:rsidRPr="00254232">
          <w:rPr>
            <w:rFonts w:ascii="Times New Roman" w:hAnsi="Times New Roman" w:cs="Times New Roman"/>
            <w:sz w:val="24"/>
            <w:szCs w:val="24"/>
            <w:lang w:val="en-US"/>
            <w:rPrChange w:id="681" w:author="Chen Liao" w:date="2020-06-22T07:02:00Z">
              <w:rPr>
                <w:sz w:val="24"/>
                <w:szCs w:val="24"/>
                <w:lang w:val="en-US"/>
              </w:rPr>
            </w:rPrChange>
          </w:rPr>
          <w:fldChar w:fldCharType="separate"/>
        </w:r>
      </w:ins>
      <w:r w:rsidR="007927E1" w:rsidRPr="007927E1">
        <w:rPr>
          <w:rFonts w:ascii="Times New Roman" w:hAnsi="Times New Roman" w:cs="Times New Roman"/>
          <w:noProof/>
          <w:sz w:val="24"/>
          <w:szCs w:val="24"/>
          <w:lang w:val="en-US"/>
        </w:rPr>
        <w:t>(Inoue et al. 2007; Tremblay and Déziel 2010)</w:t>
      </w:r>
      <w:ins w:id="682" w:author="Chen Liao" w:date="2020-06-21T11:57:00Z">
        <w:r w:rsidR="00155167" w:rsidRPr="00254232">
          <w:rPr>
            <w:rFonts w:ascii="Times New Roman" w:hAnsi="Times New Roman" w:cs="Times New Roman"/>
            <w:sz w:val="24"/>
            <w:szCs w:val="24"/>
            <w:lang w:val="en-US"/>
            <w:rPrChange w:id="683" w:author="Chen Liao" w:date="2020-06-22T07:02:00Z">
              <w:rPr>
                <w:sz w:val="24"/>
                <w:szCs w:val="24"/>
                <w:lang w:val="en-US"/>
              </w:rPr>
            </w:rPrChange>
          </w:rPr>
          <w:fldChar w:fldCharType="end"/>
        </w:r>
      </w:ins>
      <w:ins w:id="684" w:author="Chen Liao" w:date="2020-06-21T12:04:00Z">
        <w:r w:rsidR="00155167" w:rsidRPr="00254232">
          <w:rPr>
            <w:rFonts w:ascii="Times New Roman" w:hAnsi="Times New Roman" w:cs="Times New Roman"/>
            <w:sz w:val="24"/>
            <w:szCs w:val="24"/>
            <w:lang w:val="en-US"/>
            <w:rPrChange w:id="685" w:author="Chen Liao" w:date="2020-06-22T07:02:00Z">
              <w:rPr>
                <w:sz w:val="24"/>
                <w:szCs w:val="24"/>
                <w:lang w:val="en-US"/>
              </w:rPr>
            </w:rPrChange>
          </w:rPr>
          <w:t xml:space="preserve">, </w:t>
        </w:r>
      </w:ins>
      <w:ins w:id="686" w:author="Chen Liao" w:date="2020-06-21T16:26:00Z">
        <w:r w:rsidR="0080642F" w:rsidRPr="00254232">
          <w:rPr>
            <w:rFonts w:ascii="Times New Roman" w:hAnsi="Times New Roman" w:cs="Times New Roman"/>
            <w:sz w:val="24"/>
            <w:szCs w:val="24"/>
            <w:lang w:val="en-US"/>
            <w:rPrChange w:id="687" w:author="Chen Liao" w:date="2020-06-22T07:02:00Z">
              <w:rPr>
                <w:sz w:val="24"/>
                <w:szCs w:val="24"/>
                <w:lang w:val="en-US"/>
              </w:rPr>
            </w:rPrChange>
          </w:rPr>
          <w:t>indicating</w:t>
        </w:r>
      </w:ins>
      <w:ins w:id="688" w:author="Chen Liao" w:date="2020-06-21T12:04:00Z">
        <w:r w:rsidR="00155167" w:rsidRPr="00254232">
          <w:rPr>
            <w:rFonts w:ascii="Times New Roman" w:hAnsi="Times New Roman" w:cs="Times New Roman"/>
            <w:sz w:val="24"/>
            <w:szCs w:val="24"/>
            <w:lang w:val="en-US"/>
            <w:rPrChange w:id="689" w:author="Chen Liao" w:date="2020-06-22T07:02:00Z">
              <w:rPr>
                <w:sz w:val="24"/>
                <w:szCs w:val="24"/>
                <w:lang w:val="en-US"/>
              </w:rPr>
            </w:rPrChange>
          </w:rPr>
          <w:t xml:space="preserve"> that </w:t>
        </w:r>
      </w:ins>
      <w:ins w:id="690" w:author="Chen Liao" w:date="2020-06-21T11:59:00Z">
        <w:r w:rsidR="00155167" w:rsidRPr="00254232">
          <w:rPr>
            <w:rFonts w:ascii="Times New Roman" w:hAnsi="Times New Roman" w:cs="Times New Roman"/>
            <w:sz w:val="24"/>
            <w:szCs w:val="24"/>
            <w:lang w:val="en-US"/>
            <w:rPrChange w:id="691" w:author="Chen Liao" w:date="2020-06-22T07:02:00Z">
              <w:rPr>
                <w:sz w:val="24"/>
                <w:szCs w:val="24"/>
                <w:lang w:val="en-US"/>
              </w:rPr>
            </w:rPrChange>
          </w:rPr>
          <w:t>swarming is an emergent property that cannot be analyzed solely in terms of single genes or metabolic pathways.</w:t>
        </w:r>
      </w:ins>
    </w:p>
    <w:p w14:paraId="0C47A548" w14:textId="35F23F54" w:rsidR="00BB3581" w:rsidRPr="00254232" w:rsidRDefault="00BB3581">
      <w:pPr>
        <w:spacing w:before="240" w:after="240"/>
        <w:jc w:val="both"/>
        <w:rPr>
          <w:ins w:id="692" w:author="Chen Liao" w:date="2020-06-20T16:15:00Z"/>
          <w:rFonts w:ascii="Times New Roman" w:hAnsi="Times New Roman" w:cs="Times New Roman"/>
          <w:sz w:val="24"/>
          <w:szCs w:val="24"/>
          <w:lang w:val="en-US"/>
          <w:rPrChange w:id="693" w:author="Chen Liao" w:date="2020-06-22T07:02:00Z">
            <w:rPr>
              <w:ins w:id="694" w:author="Chen Liao" w:date="2020-06-20T16:15:00Z"/>
              <w:sz w:val="24"/>
              <w:szCs w:val="24"/>
              <w:lang w:val="en-US"/>
            </w:rPr>
          </w:rPrChange>
        </w:rPr>
      </w:pPr>
      <w:ins w:id="695" w:author="Chen Liao" w:date="2020-06-21T08:41:00Z">
        <w:r w:rsidRPr="00254232">
          <w:rPr>
            <w:rFonts w:ascii="Times New Roman" w:hAnsi="Times New Roman" w:cs="Times New Roman"/>
            <w:sz w:val="24"/>
            <w:szCs w:val="24"/>
            <w:lang w:val="en-US"/>
            <w:rPrChange w:id="696" w:author="Chen Liao" w:date="2020-06-22T07:02:00Z">
              <w:rPr>
                <w:sz w:val="24"/>
                <w:szCs w:val="24"/>
                <w:lang w:val="en-US"/>
              </w:rPr>
            </w:rPrChange>
          </w:rPr>
          <w:t xml:space="preserve">Swarming bacteria are often associated with pathogenesis by showing enhanced antibiotic resistance and virulence </w:t>
        </w:r>
        <w:r w:rsidRPr="00254232">
          <w:rPr>
            <w:rFonts w:ascii="Times New Roman" w:hAnsi="Times New Roman" w:cs="Times New Roman"/>
            <w:sz w:val="24"/>
            <w:szCs w:val="24"/>
            <w:lang w:val="en-US"/>
            <w:rPrChange w:id="697"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698" w:author="Chen Liao" w:date="2020-06-22T07:02:00Z">
            <w:rPr>
              <w:sz w:val="24"/>
              <w:szCs w:val="24"/>
              <w:lang w:val="en-US"/>
            </w:rPr>
          </w:rPrChange>
        </w:rPr>
        <w:instrText>ADDIN F1000_CSL_CITATION&lt;~#@#~&gt;[{"DOI":"10.1128/JB.01659-07","First":false,"Last":false,"PMCID":"PMC2293252","PMID":"18245294","abstract":"In addition to exhibiting swimming and twitching motility, Pseudomonas aeruginosa is able to swarm on semisolid (viscous) surfaces. Recent studies have indicated that swarming is a more complex type of motility influenced by a large number of different genes. To investigate the adaptation process involved in swarming motility, gene expression profiles were analyzed by performing microarrays on bacteria from the leading edge of a swarm zone compared to bacteria growing in identical medium under swimming conditions. Major shifts in gene expression patterns were observed under swarming conditions, including, among others, the overexpression of a large number of virulence-related genes such as those encoding the type III secretion system and its effectors, those encoding extracellular proteases, and those associated with iron transport. In addition, swarming cells exhibited adaptive antibiotic resistance against polymyxin B, gentamicin, and ciprofloxacin compared to what was seen for their planktonic (swimming) counterparts. By analyzing a large subset of up-regulated genes, we were able to show that two virulence genes, lasB and pvdQ, were required for swarming motility. These results clearly favored the conclusion that swarming of P. aeruginosa is a complex adaptation process in response to a viscous environment resulting in a substantial change in virulence gene expression and antibiotic resistance.","author":[{"family":"Overhage","given":"Joerg"},{"family":"Bains","given":"Manjeet"},{"family":"Brazas","given":"Michelle D"},{"family":"Hancock","given":"Robert E W"}],"authorYearDisplayFormat":false,"citation-label":"1023787","container-title":"Journal of Bacteriology","container-title-short":"J. Bacteriol.","id":"1023787","invisible":false,"issue":"8","issued":{"date-parts":[["2008","4"]]},"journalAbbreviation":"J. Bacteriol.","page":"2671-2679","suppress-author":false,"title":"Swarming of Pseudomonas aeruginosa is a complex adaptation leading to increased production of virulence factors and antibiotic resistance.","type":"article-journal","volume":"190"},{"DOI":"10.1038/nrmicro2405","First":false,"Last":false,"PMCID":"PMC3135019","PMID":"20694026","abstract":"How bacteria regulate, assemble and rotate flagella to swim in liquid media is reasonably well understood. Much less is known about how some bacteria use flagella to move over the tops of solid surfaces in a form of movement called swarming. The focus of bacteriology is changing from planktonic to surface environments, and so interest in swarming motility is on the rise. Here, I review the requirements that define swarming motility in diverse bacterial model systems, including an increase in the number of flagella per cell, the secretion of a surfactant to reduce surface tension and allow spreading, and movement in multicellular groups rather than as individuals.","author":[{"family":"Kearns","given":"Daniel B"}],"authorYearDisplayFormat":false,"citation-label":"1023874","container-title":"Nature Reviews. Microbiology","container-title-short":"Nat. Rev. Microbiol.","id":"1023874","invisible":false,"issue":"9","issued":{"date-parts":[["2010","9"]]},"journalAbbreviation":"Nat. Rev. Microbiol.","page":"634-644","suppress-author":false,"title":"A field guide to bacterial swarming motility.","type":"article-journal","volume":"8"},{"DOI":"10.1111/j.1365-2958.2003.03977.x","First":false,"Last":false,"PMID":"15049819","abstract":"Swarming is a specialized form of surface motility displayed by several flagellated bacterial genera, which shares features with other surface phenomenon such as biofilm formation and host invasion. Swarmer cells are generally more flagellated and longer than vegetative cells of the same species propagated in liquid media, and move within an encasement of polysaccharide 'slime'. Signals and signalling pathways controlling swarm cell differentiation are largely unknown. In order to test whether there is a genetic programme specific to swarming, we have determined global gene expression profiles of Salmonella typhimurium over an 8 h time course during swarming, and compared the microarray data with a similar time course of growth in liquid media as well as on harder agar where the bacteria do not swarm. Our data show that bacteria growing on the surface of agar have a markedly different physiology from those in broth, as judged by differential regulation of nearly one-third of the functional genome. The large number of genes showing surface-specific upregulation included those for lipopolysaccharide synthesis, iron metabolism and type III secretion. Although swarming-specific induction of flagellar gene expression was not generally apparent, genes for iron metabolism were strongly induced specifically on swarm agar. Surface-dependent regulation of many virulence genes suggests that growth on an agar surface could serve as a model for gene expression during the initial stages of host infection. Based on cluster analysis of distinctive expression patterns, we report here the identification of putative new genes involved in motility and virulence.","author":[{"family":"Wang","given":"Qingfeng"},{"family":"Frye","given":"Jonathan G"},{"family":"McClelland","given":"Michael"},{"family":"Harshey","given":"Rasika M"}],"authorYearDisplayFormat":false,"citation-label":"1023878","container-title":"Molecular Microbiology","container-title-short":"Mol. Microbiol.","id":"1023878","invisible":false,"issue":"1","issued":{"date-parts":[["2004","4"]]},"journalAbbreviation":"Mol. Microbiol.","page":"169-187","suppress-author":false,"title":"Gene expression patterns during swarming in Salmonella typhimurium: genes specific to surface growth and putative new motility and pathogenicity genes.","type":"article-journal","volume":"52"}]</w:instrText>
      </w:r>
      <w:ins w:id="699" w:author="Chen Liao" w:date="2020-06-21T08:41:00Z">
        <w:r w:rsidRPr="00254232">
          <w:rPr>
            <w:rFonts w:ascii="Times New Roman" w:hAnsi="Times New Roman" w:cs="Times New Roman"/>
            <w:sz w:val="24"/>
            <w:szCs w:val="24"/>
            <w:lang w:val="en-US"/>
            <w:rPrChange w:id="700" w:author="Chen Liao" w:date="2020-06-22T07:02:00Z">
              <w:rPr>
                <w:sz w:val="24"/>
                <w:szCs w:val="24"/>
                <w:lang w:val="en-US"/>
              </w:rPr>
            </w:rPrChange>
          </w:rPr>
          <w:fldChar w:fldCharType="separate"/>
        </w:r>
      </w:ins>
      <w:r w:rsidR="007927E1" w:rsidRPr="007927E1">
        <w:rPr>
          <w:rFonts w:ascii="Times New Roman" w:hAnsi="Times New Roman" w:cs="Times New Roman"/>
          <w:noProof/>
          <w:sz w:val="24"/>
          <w:szCs w:val="24"/>
          <w:lang w:val="en-US"/>
        </w:rPr>
        <w:t>(Overhage et al. 2008; Kearns 2010; Wang et al. 2004)</w:t>
      </w:r>
      <w:ins w:id="701" w:author="Chen Liao" w:date="2020-06-21T08:41:00Z">
        <w:r w:rsidRPr="00254232">
          <w:rPr>
            <w:rFonts w:ascii="Times New Roman" w:hAnsi="Times New Roman" w:cs="Times New Roman"/>
            <w:sz w:val="24"/>
            <w:szCs w:val="24"/>
            <w:lang w:val="en-US"/>
            <w:rPrChange w:id="702"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703" w:author="Chen Liao" w:date="2020-06-22T07:02:00Z">
              <w:rPr>
                <w:sz w:val="24"/>
                <w:szCs w:val="24"/>
                <w:lang w:val="en-US"/>
              </w:rPr>
            </w:rPrChange>
          </w:rPr>
          <w:t xml:space="preserve">. </w:t>
        </w:r>
        <w:r w:rsidRPr="00254232">
          <w:rPr>
            <w:rFonts w:ascii="Times New Roman" w:hAnsi="Times New Roman" w:cs="Times New Roman"/>
            <w:i/>
            <w:sz w:val="24"/>
            <w:szCs w:val="24"/>
            <w:lang w:val="en-US"/>
            <w:rPrChange w:id="704" w:author="Chen Liao" w:date="2020-06-22T07:02:00Z">
              <w:rPr>
                <w:i/>
                <w:sz w:val="24"/>
                <w:szCs w:val="24"/>
                <w:lang w:val="en-US"/>
              </w:rPr>
            </w:rPrChange>
          </w:rPr>
          <w:t>Pseudomonas aeruginosa</w:t>
        </w:r>
        <w:r w:rsidRPr="00254232">
          <w:rPr>
            <w:rFonts w:ascii="Times New Roman" w:hAnsi="Times New Roman" w:cs="Times New Roman"/>
            <w:sz w:val="24"/>
            <w:szCs w:val="24"/>
            <w:lang w:val="en-US"/>
            <w:rPrChange w:id="705" w:author="Chen Liao" w:date="2020-06-22T07:02:00Z">
              <w:rPr>
                <w:sz w:val="24"/>
                <w:szCs w:val="24"/>
                <w:lang w:val="en-US"/>
              </w:rPr>
            </w:rPrChange>
          </w:rPr>
          <w:t xml:space="preserve">—an opportunistic human pathogen and a major cause of hospital infections </w:t>
        </w:r>
        <w:r w:rsidRPr="00254232">
          <w:rPr>
            <w:rFonts w:ascii="Times New Roman" w:hAnsi="Times New Roman" w:cs="Times New Roman"/>
            <w:sz w:val="24"/>
            <w:szCs w:val="24"/>
            <w:lang w:val="en-US"/>
            <w:rPrChange w:id="706"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707" w:author="Chen Liao" w:date="2020-06-22T07:02:00Z">
            <w:rPr>
              <w:sz w:val="24"/>
              <w:szCs w:val="24"/>
              <w:lang w:val="en-US"/>
            </w:rPr>
          </w:rPrChange>
        </w:rPr>
        <w:instrText>ADDIN F1000_CSL_CITATION&lt;~#@#~&gt;[{"DOI":"10.1177/003335490712200205","First":false,"Last":false,"PMCID":"PMC1820440","PMID":"17357358","abstract":"&lt;strong&gt;OBJECTIVE:&lt;/strong&gt; The purpose of this study was to provide a national estimate of the number of healthcare-associated infections (HAI) and deaths in United States hospitals.&lt;br&gt;&lt;br&gt;&lt;strong&gt;METHODS:&lt;/strong&gt; No single source of nationally representative data on HAIs is currently available. The authors used a multi-step approach and three data sources. The main source of data was the National Nosocomial Infections Surveillance (NNIS) system, data from 1990-2002, conducted by the Centers for Disease Control and Prevention. Data from the National Hospital Discharge Survey (for 2002) and the American Hospital Association Survey (for 2000) were used to supplement NNIS data. The percentage of patients with an HAI whose death was determined to be caused or associated with the HAI from NNIS data was used to estimate the number of deaths.&lt;br&gt;&lt;br&gt;&lt;strong&gt;RESULTS:&lt;/strong&gt; In 2002, the estimated number of HAIs in U.S. hospitals, adjusted to include federal facilities, was approximately 1.7 million: 33,269 HAIs among newborns in high-risk nurseries, 19,059 among newborns in well-baby nurseries, 417,946 among adults and children in ICUs, and 1,266,851 among adults and children outside of ICUs. The estimated deaths associated with HAIs in U.S. hospitals were 98,987: of these, 35,967 were for pneumonia, 30,665 for bloodstream infections, 13,088 for urinary tract infections, 8,205 for surgical site infections, and 11,062 for infections of other sites.&lt;br&gt;&lt;br&gt;&lt;strong&gt;CONCLUSION:&lt;/strong&gt; HAIs in hospitals are a significant cause of morbidity and mortality in the United States. The method described for estimating the number of HAIs makes the best use of existing data at the national level.","author":[{"family":"Klevens","given":"R Monina"},{"family":"Edwards","given":"Jonathan R"},{"family":"Richards","given":"Chesley L"},{"family":"Horan","given":"Teresa C"},{"family":"Gaynes","given":"Robert P"},{"family":"Pollock","given":"Daniel A"},{"family":"Cardo","given":"Denise M"}],"authorYearDisplayFormat":false,"citation-label":"2806353","container-title":"Public health reports (Washington, D.C. : 1974)","container-title-short":"Public Health Rep.","id":"2806353","invisible":false,"issue":"2","issued":{"date-parts":[["2007","4"]]},"journalAbbreviation":"Public Health Rep.","page":"160-166","suppress-author":false,"title":"Estimating health care-associated infections and deaths in U.S. hospitals, 2002.","type":"article-journal","volume":"122"}]</w:instrText>
      </w:r>
      <w:ins w:id="708" w:author="Chen Liao" w:date="2020-06-21T08:41:00Z">
        <w:r w:rsidRPr="00254232">
          <w:rPr>
            <w:rFonts w:ascii="Times New Roman" w:hAnsi="Times New Roman" w:cs="Times New Roman"/>
            <w:sz w:val="24"/>
            <w:szCs w:val="24"/>
            <w:lang w:val="en-US"/>
            <w:rPrChange w:id="709" w:author="Chen Liao" w:date="2020-06-22T07:02:00Z">
              <w:rPr>
                <w:sz w:val="24"/>
                <w:szCs w:val="24"/>
                <w:lang w:val="en-US"/>
              </w:rPr>
            </w:rPrChange>
          </w:rPr>
          <w:fldChar w:fldCharType="separate"/>
        </w:r>
      </w:ins>
      <w:r w:rsidR="007927E1" w:rsidRPr="007927E1">
        <w:rPr>
          <w:rFonts w:ascii="Times New Roman" w:hAnsi="Times New Roman" w:cs="Times New Roman"/>
          <w:noProof/>
          <w:sz w:val="24"/>
          <w:szCs w:val="24"/>
          <w:lang w:val="en-US"/>
        </w:rPr>
        <w:t>(Klevens et al. 2007)</w:t>
      </w:r>
      <w:ins w:id="710" w:author="Chen Liao" w:date="2020-06-21T08:41:00Z">
        <w:r w:rsidRPr="00254232">
          <w:rPr>
            <w:rFonts w:ascii="Times New Roman" w:hAnsi="Times New Roman" w:cs="Times New Roman"/>
            <w:sz w:val="24"/>
            <w:szCs w:val="24"/>
            <w:lang w:val="en-US"/>
            <w:rPrChange w:id="711"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712" w:author="Chen Liao" w:date="2020-06-22T07:02:00Z">
              <w:rPr>
                <w:sz w:val="24"/>
                <w:szCs w:val="24"/>
                <w:lang w:val="en-US"/>
              </w:rPr>
            </w:rPrChange>
          </w:rPr>
          <w:t>—has remarkable swarming ability that produces long straight segments (tendrils) in its fractal-like swarming pattern.</w:t>
        </w:r>
      </w:ins>
      <w:ins w:id="713" w:author="Chen Liao" w:date="2020-06-21T08:54:00Z">
        <w:r w:rsidR="00016B28" w:rsidRPr="00254232">
          <w:rPr>
            <w:rFonts w:ascii="Times New Roman" w:hAnsi="Times New Roman" w:cs="Times New Roman"/>
            <w:sz w:val="24"/>
            <w:szCs w:val="24"/>
            <w:lang w:val="en-US"/>
            <w:rPrChange w:id="714" w:author="Chen Liao" w:date="2020-06-22T07:02:00Z">
              <w:rPr>
                <w:sz w:val="24"/>
                <w:szCs w:val="24"/>
                <w:lang w:val="en-US"/>
              </w:rPr>
            </w:rPrChange>
          </w:rPr>
          <w:t xml:space="preserve"> Similar to other </w:t>
        </w:r>
      </w:ins>
      <w:ins w:id="715" w:author="Chen Liao" w:date="2020-06-21T08:55:00Z">
        <w:r w:rsidR="00016B28" w:rsidRPr="00254232">
          <w:rPr>
            <w:rFonts w:ascii="Times New Roman" w:hAnsi="Times New Roman" w:cs="Times New Roman"/>
            <w:sz w:val="24"/>
            <w:szCs w:val="24"/>
            <w:lang w:val="en-US"/>
            <w:rPrChange w:id="716" w:author="Chen Liao" w:date="2020-06-22T07:02:00Z">
              <w:rPr>
                <w:sz w:val="24"/>
                <w:szCs w:val="24"/>
                <w:lang w:val="en-US"/>
              </w:rPr>
            </w:rPrChange>
          </w:rPr>
          <w:t>swarming species,</w:t>
        </w:r>
      </w:ins>
      <w:ins w:id="717" w:author="Chen Liao" w:date="2020-06-21T08:41:00Z">
        <w:r w:rsidRPr="00254232">
          <w:rPr>
            <w:rFonts w:ascii="Times New Roman" w:hAnsi="Times New Roman" w:cs="Times New Roman"/>
            <w:sz w:val="24"/>
            <w:szCs w:val="24"/>
            <w:lang w:val="en-US"/>
            <w:rPrChange w:id="718" w:author="Chen Liao" w:date="2020-06-22T07:02:00Z">
              <w:rPr>
                <w:sz w:val="24"/>
                <w:szCs w:val="24"/>
                <w:lang w:val="en-US"/>
              </w:rPr>
            </w:rPrChange>
          </w:rPr>
          <w:t xml:space="preserve"> </w:t>
        </w:r>
        <w:r w:rsidRPr="00254232">
          <w:rPr>
            <w:rFonts w:ascii="Times New Roman" w:hAnsi="Times New Roman" w:cs="Times New Roman"/>
            <w:i/>
            <w:sz w:val="24"/>
            <w:szCs w:val="24"/>
            <w:lang w:val="en-US"/>
            <w:rPrChange w:id="719" w:author="Chen Liao" w:date="2020-06-22T07:02:00Z">
              <w:rPr>
                <w:i/>
                <w:sz w:val="24"/>
                <w:szCs w:val="24"/>
                <w:lang w:val="en-US"/>
              </w:rPr>
            </w:rPrChange>
          </w:rPr>
          <w:t>P. aeruginosa</w:t>
        </w:r>
        <w:r w:rsidRPr="00254232">
          <w:rPr>
            <w:rFonts w:ascii="Times New Roman" w:hAnsi="Times New Roman" w:cs="Times New Roman"/>
            <w:sz w:val="24"/>
            <w:szCs w:val="24"/>
            <w:lang w:val="en-US"/>
            <w:rPrChange w:id="720" w:author="Chen Liao" w:date="2020-06-22T07:02:00Z">
              <w:rPr>
                <w:sz w:val="24"/>
                <w:szCs w:val="24"/>
                <w:lang w:val="en-US"/>
              </w:rPr>
            </w:rPrChange>
          </w:rPr>
          <w:t xml:space="preserve"> requires both flagella and pili to move, LasR-LasI and RhlR-RhlI quorum sensing systems to communicate </w:t>
        </w:r>
      </w:ins>
      <w:ins w:id="721" w:author="Chen Liao" w:date="2020-06-21T19:47:00Z">
        <w:r w:rsidR="00B9475E" w:rsidRPr="00254232">
          <w:rPr>
            <w:rFonts w:ascii="Times New Roman" w:hAnsi="Times New Roman" w:cs="Times New Roman"/>
            <w:sz w:val="24"/>
            <w:szCs w:val="24"/>
            <w:lang w:val="en-US"/>
            <w:rPrChange w:id="722" w:author="Chen Liao" w:date="2020-06-22T07:02:00Z">
              <w:rPr>
                <w:sz w:val="24"/>
                <w:szCs w:val="24"/>
                <w:lang w:val="en-US"/>
              </w:rPr>
            </w:rPrChange>
          </w:rPr>
          <w:t>within population</w:t>
        </w:r>
      </w:ins>
      <w:ins w:id="723" w:author="Chen Liao" w:date="2020-06-21T08:41:00Z">
        <w:r w:rsidRPr="00254232">
          <w:rPr>
            <w:rFonts w:ascii="Times New Roman" w:hAnsi="Times New Roman" w:cs="Times New Roman"/>
            <w:sz w:val="24"/>
            <w:szCs w:val="24"/>
            <w:lang w:val="en-US"/>
            <w:rPrChange w:id="724" w:author="Chen Liao" w:date="2020-06-22T07:02:00Z">
              <w:rPr>
                <w:sz w:val="24"/>
                <w:szCs w:val="24"/>
                <w:lang w:val="en-US"/>
              </w:rPr>
            </w:rPrChange>
          </w:rPr>
          <w:t>, and rhamnolipid</w:t>
        </w:r>
      </w:ins>
      <w:ins w:id="725" w:author="Chen Liao" w:date="2020-06-21T16:27:00Z">
        <w:r w:rsidR="002E0656" w:rsidRPr="00254232">
          <w:rPr>
            <w:rFonts w:ascii="Times New Roman" w:hAnsi="Times New Roman" w:cs="Times New Roman"/>
            <w:sz w:val="24"/>
            <w:szCs w:val="24"/>
            <w:lang w:val="en-US"/>
            <w:rPrChange w:id="726" w:author="Chen Liao" w:date="2020-06-22T07:02:00Z">
              <w:rPr>
                <w:sz w:val="24"/>
                <w:szCs w:val="24"/>
                <w:lang w:val="en-US"/>
              </w:rPr>
            </w:rPrChange>
          </w:rPr>
          <w:t xml:space="preserve"> production</w:t>
        </w:r>
      </w:ins>
      <w:ins w:id="727" w:author="Chen Liao" w:date="2020-06-21T08:41:00Z">
        <w:r w:rsidRPr="00254232">
          <w:rPr>
            <w:rFonts w:ascii="Times New Roman" w:hAnsi="Times New Roman" w:cs="Times New Roman"/>
            <w:sz w:val="24"/>
            <w:szCs w:val="24"/>
            <w:lang w:val="en-US"/>
            <w:rPrChange w:id="728" w:author="Chen Liao" w:date="2020-06-22T07:02:00Z">
              <w:rPr>
                <w:sz w:val="24"/>
                <w:szCs w:val="24"/>
                <w:lang w:val="en-US"/>
              </w:rPr>
            </w:rPrChange>
          </w:rPr>
          <w:t xml:space="preserve"> to lubricate the surface </w:t>
        </w:r>
        <w:r w:rsidRPr="00254232">
          <w:rPr>
            <w:rFonts w:ascii="Times New Roman" w:hAnsi="Times New Roman" w:cs="Times New Roman"/>
            <w:sz w:val="24"/>
            <w:szCs w:val="24"/>
            <w:lang w:val="en-US"/>
            <w:rPrChange w:id="729"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730" w:author="Chen Liao" w:date="2020-06-22T07:02:00Z">
            <w:rPr>
              <w:sz w:val="24"/>
              <w:szCs w:val="24"/>
              <w:lang w:val="en-US"/>
            </w:rPr>
          </w:rPrChange>
        </w:rPr>
        <w: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w:instrText>
      </w:r>
      <w:ins w:id="731" w:author="Chen Liao" w:date="2020-06-21T08:41:00Z">
        <w:r w:rsidRPr="00254232">
          <w:rPr>
            <w:rFonts w:ascii="Times New Roman" w:hAnsi="Times New Roman" w:cs="Times New Roman"/>
            <w:sz w:val="24"/>
            <w:szCs w:val="24"/>
            <w:lang w:val="en-US"/>
            <w:rPrChange w:id="732" w:author="Chen Liao" w:date="2020-06-22T07:02:00Z">
              <w:rPr>
                <w:sz w:val="24"/>
                <w:szCs w:val="24"/>
                <w:lang w:val="en-US"/>
              </w:rPr>
            </w:rPrChange>
          </w:rPr>
          <w:fldChar w:fldCharType="separate"/>
        </w:r>
      </w:ins>
      <w:r w:rsidR="007927E1" w:rsidRPr="007927E1">
        <w:rPr>
          <w:rFonts w:ascii="Times New Roman" w:hAnsi="Times New Roman" w:cs="Times New Roman"/>
          <w:noProof/>
          <w:sz w:val="24"/>
          <w:szCs w:val="24"/>
          <w:lang w:val="en-US"/>
        </w:rPr>
        <w:t>(Köhler et al. 2000)</w:t>
      </w:r>
      <w:ins w:id="733" w:author="Chen Liao" w:date="2020-06-21T08:41:00Z">
        <w:r w:rsidRPr="00254232">
          <w:rPr>
            <w:rFonts w:ascii="Times New Roman" w:hAnsi="Times New Roman" w:cs="Times New Roman"/>
            <w:sz w:val="24"/>
            <w:szCs w:val="24"/>
            <w:lang w:val="en-US"/>
            <w:rPrChange w:id="734"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735" w:author="Chen Liao" w:date="2020-06-22T07:02:00Z">
              <w:rPr>
                <w:sz w:val="24"/>
                <w:szCs w:val="24"/>
                <w:lang w:val="en-US"/>
              </w:rPr>
            </w:rPrChange>
          </w:rPr>
          <w:t xml:space="preserve">. Rhamnolipids are a mixture of </w:t>
        </w:r>
      </w:ins>
      <w:ins w:id="736" w:author="Chen Liao" w:date="2020-06-21T19:47:00Z">
        <w:r w:rsidR="004F276E" w:rsidRPr="00254232">
          <w:rPr>
            <w:rFonts w:ascii="Times New Roman" w:hAnsi="Times New Roman" w:cs="Times New Roman"/>
            <w:sz w:val="24"/>
            <w:szCs w:val="24"/>
            <w:lang w:val="en-US"/>
            <w:rPrChange w:id="737" w:author="Chen Liao" w:date="2020-06-22T07:02:00Z">
              <w:rPr>
                <w:sz w:val="24"/>
                <w:szCs w:val="24"/>
                <w:lang w:val="en-US"/>
              </w:rPr>
            </w:rPrChange>
          </w:rPr>
          <w:t>bio</w:t>
        </w:r>
      </w:ins>
      <w:ins w:id="738" w:author="Chen Liao" w:date="2020-06-21T08:41:00Z">
        <w:r w:rsidRPr="00254232">
          <w:rPr>
            <w:rFonts w:ascii="Times New Roman" w:hAnsi="Times New Roman" w:cs="Times New Roman"/>
            <w:sz w:val="24"/>
            <w:szCs w:val="24"/>
            <w:lang w:val="en-US"/>
            <w:rPrChange w:id="739" w:author="Chen Liao" w:date="2020-06-22T07:02:00Z">
              <w:rPr>
                <w:sz w:val="24"/>
                <w:szCs w:val="24"/>
                <w:lang w:val="en-US"/>
              </w:rPr>
            </w:rPrChange>
          </w:rPr>
          <w:t xml:space="preserve">surfactants that consist of 3-(3-hydroxyalkanoyloxy) alkanoic acids (HAAs), mono-rhamnolipids and di-rhamnolipids </w:t>
        </w:r>
        <w:r w:rsidRPr="00254232">
          <w:rPr>
            <w:rFonts w:ascii="Times New Roman" w:hAnsi="Times New Roman" w:cs="Times New Roman"/>
            <w:sz w:val="24"/>
            <w:szCs w:val="24"/>
            <w:lang w:val="en-US"/>
            <w:rPrChange w:id="740"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741" w:author="Chen Liao" w:date="2020-06-22T07:02:00Z">
            <w:rPr>
              <w:sz w:val="24"/>
              <w:szCs w:val="24"/>
              <w:lang w:val="en-US"/>
            </w:rPr>
          </w:rPrChange>
        </w:rPr>
        <w:instrText>ADDIN F1000_CSL_CITATION&lt;~#@#~&gt;[{"DOI":"10.1007/s00253-010-2498-2","First":false,"Last":false,"PMCID":"PMC2854365","PMID":"20336292","abstract":"Rhamnolipids are glycolipidic biosurfactants produced by various bacterial species. They were initially found as exoproducts of the opportunistic pathogen Pseudomonas aeruginosa and described as a mixture of four congeners: alpha-L-rhamnopyranosyl-alpha-L-rhamnopyranosyl-beta-hydroxydecanoyl-beta-hydroxydecanoate (Rha-Rha-C(10)-C(10)), alpha-L-rhamnopyranosyl-alpha-L-rhamnopyranosyl-beta-hydroxydecanoate (Rha-Rha-C(10)), as well as their mono-rhamnolipid congeners Rha-C(10)-C(10) and Rha-C(10). The development of more sensitive analytical techniques has lead to the further discovery of a wide diversity of rhamnolipid congeners and homologues (about 60) that are produced at different concentrations by various Pseudomonas species and by bacteria belonging to other families, classes, or even phyla. For example, various Burkholderia species have been shown to produce rhamnolipids that have longer alkyl chains than those produced by P. aeruginosa. In P. aeruginosa, three genes, carried on two distinct operons, code for the enzymes responsible for the final steps of rhamnolipid synthesis: one operon carries the rhlAB genes and the other rhlC. Genes highly similar to rhlA, rhlB, and rhlC have also been found in various Burkholderia species but grouped within one putative operon, and they have been shown to be required for rhamnolipid production as well. The exact physiological function of these secondary metabolites is still unclear. Most identified activities are derived from the surface activity, wetting ability, detergency, and other amphipathic-related properties of these molecules. Indeed, rhamnolipids promote the uptake and biodegradation of poorly soluble substrates, act as immune modulators and virulence factors, have antimicrobial activities, and are involved in surface motility and in bacterial biofilm development.","author":[{"family":"Abdel-Mawgoud","given":"Ahmad Mohammad"},{"family":"Lépine","given":"François"},{"family":"Déziel","given":"Eric"}],"authorYearDisplayFormat":false,"citation-label":"4586077","container-title":"Applied Microbiology and Biotechnology","container-title-short":"Appl. Microbiol. Biotechnol.","id":"4586077","invisible":false,"issue":"5","issued":{"date-parts":[["2010","5"]]},"journalAbbreviation":"Appl. Microbiol. Biotechnol.","page":"1323-1336","suppress-author":false,"title":"Rhamnolipids: diversity of structures, microbial origins and roles.","type":"article-journal","volume":"86"}]</w:instrText>
      </w:r>
      <w:ins w:id="742" w:author="Chen Liao" w:date="2020-06-21T08:41:00Z">
        <w:r w:rsidRPr="00254232">
          <w:rPr>
            <w:rFonts w:ascii="Times New Roman" w:hAnsi="Times New Roman" w:cs="Times New Roman"/>
            <w:sz w:val="24"/>
            <w:szCs w:val="24"/>
            <w:lang w:val="en-US"/>
            <w:rPrChange w:id="743" w:author="Chen Liao" w:date="2020-06-22T07:02:00Z">
              <w:rPr>
                <w:sz w:val="24"/>
                <w:szCs w:val="24"/>
                <w:lang w:val="en-US"/>
              </w:rPr>
            </w:rPrChange>
          </w:rPr>
          <w:fldChar w:fldCharType="separate"/>
        </w:r>
      </w:ins>
      <w:r w:rsidR="007927E1" w:rsidRPr="007927E1">
        <w:rPr>
          <w:rFonts w:ascii="Times New Roman" w:hAnsi="Times New Roman" w:cs="Times New Roman"/>
          <w:noProof/>
          <w:sz w:val="24"/>
          <w:szCs w:val="24"/>
          <w:lang w:val="en-US"/>
        </w:rPr>
        <w:t>(Abdel-Mawgoud et al. 2010)</w:t>
      </w:r>
      <w:ins w:id="744" w:author="Chen Liao" w:date="2020-06-21T08:41:00Z">
        <w:r w:rsidRPr="00254232">
          <w:rPr>
            <w:rFonts w:ascii="Times New Roman" w:hAnsi="Times New Roman" w:cs="Times New Roman"/>
            <w:sz w:val="24"/>
            <w:szCs w:val="24"/>
            <w:lang w:val="en-US"/>
            <w:rPrChange w:id="745"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746" w:author="Chen Liao" w:date="2020-06-22T07:02:00Z">
              <w:rPr>
                <w:sz w:val="24"/>
                <w:szCs w:val="24"/>
                <w:lang w:val="en-US"/>
              </w:rPr>
            </w:rPrChange>
          </w:rPr>
          <w:t xml:space="preserve">. RhlA is the only enzyme required to drive the conversion of fatty acid biosynthesis intermediates (β-hydroxyacyl-ACP) to HAA </w:t>
        </w:r>
        <w:r w:rsidRPr="00254232">
          <w:rPr>
            <w:rFonts w:ascii="Times New Roman" w:hAnsi="Times New Roman" w:cs="Times New Roman"/>
            <w:sz w:val="24"/>
            <w:szCs w:val="24"/>
            <w:lang w:val="en-US"/>
            <w:rPrChange w:id="747"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748" w:author="Chen Liao" w:date="2020-06-22T07:02:00Z">
            <w:rPr>
              <w:sz w:val="24"/>
              <w:szCs w:val="24"/>
              <w:lang w:val="en-US"/>
            </w:rPr>
          </w:rPrChange>
        </w:rPr>
        <w:instrText>ADDIN F1000_CSL_CITATION&lt;~#@#~&gt;[{"DOI":"10.1128/JB.00080-08","First":false,"Last":false,"PMCID":"PMC2347404","PMID":"18326581","abstract":"Pseudomonas aeruginosa secretes a rhamnolipid (RL) surfactant that functions in hydrophobic nutrient uptake, swarming motility, and pathogenesis. We show that RhlA supplies the acyl moieties for RL biosynthesis by competing with the enzymes of the type II fatty acid synthase (FASII) cycle for the beta-hydroxyacyl-acyl carrier protein (ACP) pathway intermediates. Purified RhlA forms one molecule of beta-hydroxydecanoyl-beta-hydroxydecanoate from two molecules of beta-hydroxydecanoyl-ACP and is the only enzyme required to generate the lipid component of RL. The acyl groups in RL are primarily beta-hydroxydecanoyl, and in vitro, RhlA has a greater affinity for 10-carbon substrates, illustrating that RhlA functions as a molecular ruler that selectively extracts 10-carbon intermediates from FASII. Eliminating either FabA or FabI activity in P. aeruginosa increases RL production, illustrating that slowing down FASII allows RhlA to more-effectively compete for beta-hydroxydecanoyl-ACP. In Escherichia coli, the rate of fatty acid synthesis increases 1.3-fold when RhlA is expressed, to ensure the continued formation of fatty acids destined for membrane phospholipid even though 24% of the carbon entering FASII is diverted to RL synthesis. Previous studies have placed a ketoreductase, called RhlG, before RhlA in the RL biosynthetic pathway; however, our experiments show that RhlG has no role in RL biosynthesis. We conclude that RhlA is necessary and sufficient to form the acyl moiety of RL and that the flux of carbon through FASII accelerates to support RL production and maintain a supply of acyl chains for phospholipid synthesis.","author":[{"family":"Zhu","given":"Kun"},{"family":"Rock","given":"Charles O"}],"authorYearDisplayFormat":false,"citation-label":"9124560","container-title":"Journal of Bacteriology","container-title-short":"J. Bacteriol.","id":"9124560","invisible":false,"issue":"9","issued":{"date-parts":[["2008","5"]]},"journalAbbreviation":"J. Bacteriol.","page":"3147-3154","suppress-author":false,"title":"RhlA converts beta-hydroxyacyl-acyl carrier protein intermediates in fatty acid synthesis to the beta-hydroxydecanoyl-beta-hydroxydecanoate component of rhamnolipids in &lt;i&gt;Pseudomonas aeruginosa.&lt;/i&gt;","type":"article-journal","volume":"190"}]</w:instrText>
      </w:r>
      <w:ins w:id="749" w:author="Chen Liao" w:date="2020-06-21T08:41:00Z">
        <w:r w:rsidRPr="00254232">
          <w:rPr>
            <w:rFonts w:ascii="Times New Roman" w:hAnsi="Times New Roman" w:cs="Times New Roman"/>
            <w:sz w:val="24"/>
            <w:szCs w:val="24"/>
            <w:lang w:val="en-US"/>
            <w:rPrChange w:id="750" w:author="Chen Liao" w:date="2020-06-22T07:02:00Z">
              <w:rPr>
                <w:sz w:val="24"/>
                <w:szCs w:val="24"/>
                <w:lang w:val="en-US"/>
              </w:rPr>
            </w:rPrChange>
          </w:rPr>
          <w:fldChar w:fldCharType="separate"/>
        </w:r>
      </w:ins>
      <w:r w:rsidR="007927E1" w:rsidRPr="007927E1">
        <w:rPr>
          <w:rFonts w:ascii="Times New Roman" w:hAnsi="Times New Roman" w:cs="Times New Roman"/>
          <w:noProof/>
          <w:sz w:val="24"/>
          <w:szCs w:val="24"/>
          <w:lang w:val="en-US"/>
        </w:rPr>
        <w:t>(Zhu and Rock 2008)</w:t>
      </w:r>
      <w:ins w:id="751" w:author="Chen Liao" w:date="2020-06-21T08:41:00Z">
        <w:r w:rsidRPr="00254232">
          <w:rPr>
            <w:rFonts w:ascii="Times New Roman" w:hAnsi="Times New Roman" w:cs="Times New Roman"/>
            <w:sz w:val="24"/>
            <w:szCs w:val="24"/>
            <w:lang w:val="en-US"/>
            <w:rPrChange w:id="752"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753" w:author="Chen Liao" w:date="2020-06-22T07:02:00Z">
              <w:rPr>
                <w:sz w:val="24"/>
                <w:szCs w:val="24"/>
                <w:lang w:val="en-US"/>
              </w:rPr>
            </w:rPrChange>
          </w:rPr>
          <w:t xml:space="preserve">, whereas RhlB and RhlC each </w:t>
        </w:r>
      </w:ins>
      <w:ins w:id="754" w:author="Chen Liao" w:date="2020-06-21T08:44:00Z">
        <w:r w:rsidR="00F370D2" w:rsidRPr="00254232">
          <w:rPr>
            <w:rFonts w:ascii="Times New Roman" w:hAnsi="Times New Roman" w:cs="Times New Roman"/>
            <w:sz w:val="24"/>
            <w:szCs w:val="24"/>
            <w:lang w:val="en-US"/>
            <w:rPrChange w:id="755" w:author="Chen Liao" w:date="2020-06-22T07:02:00Z">
              <w:rPr>
                <w:sz w:val="24"/>
                <w:szCs w:val="24"/>
                <w:lang w:val="en-US"/>
              </w:rPr>
            </w:rPrChange>
          </w:rPr>
          <w:t>conjugate</w:t>
        </w:r>
      </w:ins>
      <w:ins w:id="756" w:author="Chen Liao" w:date="2020-06-21T08:41:00Z">
        <w:r w:rsidRPr="00254232">
          <w:rPr>
            <w:rFonts w:ascii="Times New Roman" w:hAnsi="Times New Roman" w:cs="Times New Roman"/>
            <w:sz w:val="24"/>
            <w:szCs w:val="24"/>
            <w:lang w:val="en-US"/>
            <w:rPrChange w:id="757" w:author="Chen Liao" w:date="2020-06-22T07:02:00Z">
              <w:rPr>
                <w:sz w:val="24"/>
                <w:szCs w:val="24"/>
                <w:lang w:val="en-US"/>
              </w:rPr>
            </w:rPrChange>
          </w:rPr>
          <w:t xml:space="preserve">s one molecule of rhamnose to HAAs to </w:t>
        </w:r>
      </w:ins>
      <w:ins w:id="758" w:author="Chen Liao" w:date="2020-06-21T08:44:00Z">
        <w:r w:rsidR="00F370D2" w:rsidRPr="00254232">
          <w:rPr>
            <w:rFonts w:ascii="Times New Roman" w:hAnsi="Times New Roman" w:cs="Times New Roman"/>
            <w:sz w:val="24"/>
            <w:szCs w:val="24"/>
            <w:lang w:val="en-US"/>
            <w:rPrChange w:id="759" w:author="Chen Liao" w:date="2020-06-22T07:02:00Z">
              <w:rPr>
                <w:sz w:val="24"/>
                <w:szCs w:val="24"/>
                <w:lang w:val="en-US"/>
              </w:rPr>
            </w:rPrChange>
          </w:rPr>
          <w:t>produce</w:t>
        </w:r>
      </w:ins>
      <w:ins w:id="760" w:author="Chen Liao" w:date="2020-06-21T08:41:00Z">
        <w:r w:rsidRPr="00254232">
          <w:rPr>
            <w:rFonts w:ascii="Times New Roman" w:hAnsi="Times New Roman" w:cs="Times New Roman"/>
            <w:sz w:val="24"/>
            <w:szCs w:val="24"/>
            <w:lang w:val="en-US"/>
            <w:rPrChange w:id="761" w:author="Chen Liao" w:date="2020-06-22T07:02:00Z">
              <w:rPr>
                <w:sz w:val="24"/>
                <w:szCs w:val="24"/>
                <w:lang w:val="en-US"/>
              </w:rPr>
            </w:rPrChange>
          </w:rPr>
          <w:t xml:space="preserve"> mono-rhamnolipids and di-rhamnolipids in sequential steps </w:t>
        </w:r>
        <w:r w:rsidRPr="00254232">
          <w:rPr>
            <w:rFonts w:ascii="Times New Roman" w:hAnsi="Times New Roman" w:cs="Times New Roman"/>
            <w:sz w:val="24"/>
            <w:szCs w:val="24"/>
            <w:lang w:val="en-US"/>
            <w:rPrChange w:id="762"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763" w:author="Chen Liao" w:date="2020-06-22T07:02:00Z">
            <w:rPr>
              <w:sz w:val="24"/>
              <w:szCs w:val="24"/>
              <w:lang w:val="en-US"/>
            </w:rPr>
          </w:rPrChange>
        </w:rPr>
        <w:instrText>ADDIN F1000_CSL_CITATION&lt;~#@#~&gt;[{"DOI":"10.1186/s12934-017-0753-2","First":false,"Last":false,"PMCID":"PMC5544971","PMID":"28779757","abstract":"Rhamnolipids are a class of biosurfactants which contain rhamnose as the sugar moiety linked to β-hydroxylated fatty acid chains. Rhamnolipids can be widely applied in many industries including petroleum, food, agriculture and bioremediation etc. Pseudomonas aeruginosa is still the most competent producer of rhamnolipids, but its pathogenicity may cause safety and health concerns during large-scale production and applications. Therefore, extensive studies have been carried out to explore safe and economical methods to produce rhamnolipids. Various metabolic engineering efforts have also been applied to either P. aeruginosa for improving its rhamnolipid production and diminishing its pathogenicity, or to other non-pathogenic strains by introducing the key genes for safe production of rhamnolipids. The three key enzymes for rhamnolipid biosynthesis, RhlA, RhlB and RhlC, are found almost exclusively in Pseudomonas sp. and Burkholderia sp., but have been successfully expressed in several non-pathogenic host bacteria to produce rhamnolipids in large scales. The composition of mono- and di-rhamnolipids can also be modified through altering the expression levels of RhlB and RhlC. In addition, cell-free rhamnolipid synthesis by using the key enzymes and precursors from non-pathogenic sources is thought to not only eliminate pathogenic effects and simplify the downstream purification processes, but also to circumvent the complexity of quorum sensing system that regulates rhamnolipid biosynthesis. The pathogenicity of P. aeruginosa can also be reduced or eliminated through in vivo or in vitro enzymatic degradation of the toxins such as pyocyanin during rhamnolipid production. The rhamnolipid production cost can also be significantly reduced if rhamnolipid purification step can be bypassed, such as utilizing the fermentation broth or the rhamnolipid-producing strains directly in the industrial applications of rhamnolipids.","author":[{"family":"Chong","given":"Huiqing"},{"family":"Li","given":"Qingxin"}],"authorYearDisplayFormat":false,"citation-label":"5944617","container-title":"Microbial Cell Factories","container-title-short":"Microb. Cell Fact.","id":"5944617","invisible":false,"issue":"1","issued":{"date-parts":[["2017","8","5"]]},"journalAbbreviation":"Microb. Cell Fact.","page":"137","suppress-author":false,"title":"Microbial production of rhamnolipids: opportunities, challenges and strategies.","type":"article-journal","volume":"16"}]</w:instrText>
      </w:r>
      <w:ins w:id="764" w:author="Chen Liao" w:date="2020-06-21T08:41:00Z">
        <w:r w:rsidRPr="00254232">
          <w:rPr>
            <w:rFonts w:ascii="Times New Roman" w:hAnsi="Times New Roman" w:cs="Times New Roman"/>
            <w:sz w:val="24"/>
            <w:szCs w:val="24"/>
            <w:lang w:val="en-US"/>
            <w:rPrChange w:id="765" w:author="Chen Liao" w:date="2020-06-22T07:02:00Z">
              <w:rPr>
                <w:sz w:val="24"/>
                <w:szCs w:val="24"/>
                <w:lang w:val="en-US"/>
              </w:rPr>
            </w:rPrChange>
          </w:rPr>
          <w:fldChar w:fldCharType="separate"/>
        </w:r>
      </w:ins>
      <w:r w:rsidR="007927E1" w:rsidRPr="007927E1">
        <w:rPr>
          <w:rFonts w:ascii="Times New Roman" w:hAnsi="Times New Roman" w:cs="Times New Roman"/>
          <w:noProof/>
          <w:sz w:val="24"/>
          <w:szCs w:val="24"/>
          <w:lang w:val="en-US"/>
        </w:rPr>
        <w:t>(Chong and Li 2017)</w:t>
      </w:r>
      <w:ins w:id="766" w:author="Chen Liao" w:date="2020-06-21T08:41:00Z">
        <w:r w:rsidRPr="00254232">
          <w:rPr>
            <w:rFonts w:ascii="Times New Roman" w:hAnsi="Times New Roman" w:cs="Times New Roman"/>
            <w:sz w:val="24"/>
            <w:szCs w:val="24"/>
            <w:lang w:val="en-US"/>
            <w:rPrChange w:id="767"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768" w:author="Chen Liao" w:date="2020-06-22T07:02:00Z">
              <w:rPr>
                <w:sz w:val="24"/>
                <w:szCs w:val="24"/>
                <w:lang w:val="en-US"/>
              </w:rPr>
            </w:rPrChange>
          </w:rPr>
          <w:t xml:space="preserve">. The genes encoding RhlA and RhlB are located in the same operon </w:t>
        </w:r>
        <w:r w:rsidRPr="00254232">
          <w:rPr>
            <w:rFonts w:ascii="Times New Roman" w:hAnsi="Times New Roman" w:cs="Times New Roman"/>
            <w:i/>
            <w:sz w:val="24"/>
            <w:szCs w:val="24"/>
            <w:lang w:val="en-US"/>
            <w:rPrChange w:id="769" w:author="Chen Liao" w:date="2020-06-22T07:02:00Z">
              <w:rPr>
                <w:i/>
                <w:sz w:val="24"/>
                <w:szCs w:val="24"/>
                <w:lang w:val="en-US"/>
              </w:rPr>
            </w:rPrChange>
          </w:rPr>
          <w:t>rhlAB</w:t>
        </w:r>
        <w:r w:rsidRPr="00254232">
          <w:rPr>
            <w:rFonts w:ascii="Times New Roman" w:hAnsi="Times New Roman" w:cs="Times New Roman"/>
            <w:sz w:val="24"/>
            <w:szCs w:val="24"/>
            <w:lang w:val="en-US"/>
            <w:rPrChange w:id="770" w:author="Chen Liao" w:date="2020-06-22T07:02:00Z">
              <w:rPr>
                <w:sz w:val="24"/>
                <w:szCs w:val="24"/>
                <w:lang w:val="en-US"/>
              </w:rPr>
            </w:rPrChange>
          </w:rPr>
          <w:t xml:space="preserve">, which is regulated by the quorum-sensing cascade headed by LasR-LasI and followed by RhlR-RhlI </w:t>
        </w:r>
        <w:r w:rsidRPr="00254232">
          <w:rPr>
            <w:rFonts w:ascii="Times New Roman" w:hAnsi="Times New Roman" w:cs="Times New Roman"/>
            <w:sz w:val="24"/>
            <w:szCs w:val="24"/>
            <w:lang w:val="en-US"/>
            <w:rPrChange w:id="771"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772" w:author="Chen Liao" w:date="2020-06-22T07:02:00Z">
            <w:rPr>
              <w:sz w:val="24"/>
              <w:szCs w:val="24"/>
              <w:lang w:val="en-US"/>
            </w:rPr>
          </w:rPrChange>
        </w:rPr>
        <w:instrText>ADDIN F1000_CSL_CITATION&lt;~#@#~&gt;[{"DOI":"10.1128/jb.185.20.5976-5983.2003","First":false,"Last":false,"PMCID":"PMC225020","PMID":"14526008","abstract":"Pseudomonas aeruginosa contains two transcription regulators (LasR and RhlR) that, when complexed with their specific autoinducers (3-oxo-dodecanoyl-homoserine lactone and butanoyl-homoserine lactone, respectively) activate transcription of different virulence-associated traits. We studied the RhlR-dependent transcriptional regulation of the rhlAB operon encoding rhamnosyltransferase 1, an enzyme involved in the synthesis of the surfactant monorhamnolipid, and showed that RhlR binds to a specific sequence in the rhlAB regulatory region, both in the presence and in the absence of its autoinducer. Our data suggest that in the former case it activates transcription, whereas in the latter it acts as a transcriptional repressor of this promoter. RhlR seems to repress the transcription of other quorum-sensing-regulated genes; thus, RhlR repressor activity might be of importance in the finely regulated expression of P. aeruginosa virulence-associated traits.","author":[{"family":"Medina","given":"Gerardo"},{"family":"Juárez","given":"Katy"},{"family":"Valderrama","given":"Brenda"},{"family":"Soberón-Chávez","given":"Gloria"}],"authorYearDisplayFormat":false,"citation-label":"7116696","container-title":"Journal of Bacteriology","container-title-short":"J. Bacteriol.","id":"7116696","invisible":false,"issue":"20","issued":{"date-parts":[["2003","10"]]},"journalAbbreviation":"J. Bacteriol.","page":"5976-5983","suppress-author":false,"title":"Mechanism of Pseudomonas aeruginosa RhlR transcriptional regulation of the rhlAB promoter.","type":"article-journal","volume":"185"}]</w:instrText>
      </w:r>
      <w:ins w:id="773" w:author="Chen Liao" w:date="2020-06-21T08:41:00Z">
        <w:r w:rsidRPr="00254232">
          <w:rPr>
            <w:rFonts w:ascii="Times New Roman" w:hAnsi="Times New Roman" w:cs="Times New Roman"/>
            <w:sz w:val="24"/>
            <w:szCs w:val="24"/>
            <w:lang w:val="en-US"/>
            <w:rPrChange w:id="774" w:author="Chen Liao" w:date="2020-06-22T07:02:00Z">
              <w:rPr>
                <w:sz w:val="24"/>
                <w:szCs w:val="24"/>
                <w:lang w:val="en-US"/>
              </w:rPr>
            </w:rPrChange>
          </w:rPr>
          <w:fldChar w:fldCharType="separate"/>
        </w:r>
      </w:ins>
      <w:r w:rsidR="007927E1" w:rsidRPr="007927E1">
        <w:rPr>
          <w:rFonts w:ascii="Times New Roman" w:hAnsi="Times New Roman" w:cs="Times New Roman"/>
          <w:noProof/>
          <w:sz w:val="24"/>
          <w:szCs w:val="24"/>
          <w:lang w:val="en-US"/>
        </w:rPr>
        <w:t>(Medina et al. 2003)</w:t>
      </w:r>
      <w:ins w:id="775" w:author="Chen Liao" w:date="2020-06-21T08:41:00Z">
        <w:r w:rsidRPr="00254232">
          <w:rPr>
            <w:rFonts w:ascii="Times New Roman" w:hAnsi="Times New Roman" w:cs="Times New Roman"/>
            <w:sz w:val="24"/>
            <w:szCs w:val="24"/>
            <w:lang w:val="en-US"/>
            <w:rPrChange w:id="776"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777" w:author="Chen Liao" w:date="2020-06-22T07:02:00Z">
              <w:rPr>
                <w:sz w:val="24"/>
                <w:szCs w:val="24"/>
                <w:lang w:val="en-US"/>
              </w:rPr>
            </w:rPrChange>
          </w:rPr>
          <w:t xml:space="preserve">. Other than quorum-sensing signals, </w:t>
        </w:r>
        <w:r w:rsidRPr="00254232">
          <w:rPr>
            <w:rFonts w:ascii="Times New Roman" w:hAnsi="Times New Roman" w:cs="Times New Roman"/>
            <w:i/>
            <w:iCs/>
            <w:sz w:val="24"/>
            <w:szCs w:val="24"/>
            <w:lang w:val="en-US"/>
            <w:rPrChange w:id="778" w:author="Chen Liao" w:date="2020-06-22T07:02:00Z">
              <w:rPr>
                <w:sz w:val="24"/>
                <w:szCs w:val="24"/>
                <w:lang w:val="en-US"/>
              </w:rPr>
            </w:rPrChange>
          </w:rPr>
          <w:t xml:space="preserve">rhlAB </w:t>
        </w:r>
        <w:r w:rsidRPr="00254232">
          <w:rPr>
            <w:rFonts w:ascii="Times New Roman" w:hAnsi="Times New Roman" w:cs="Times New Roman"/>
            <w:sz w:val="24"/>
            <w:szCs w:val="24"/>
            <w:lang w:val="en-US"/>
            <w:rPrChange w:id="779" w:author="Chen Liao" w:date="2020-06-22T07:02:00Z">
              <w:rPr>
                <w:sz w:val="24"/>
                <w:szCs w:val="24"/>
                <w:lang w:val="en-US"/>
              </w:rPr>
            </w:rPrChange>
          </w:rPr>
          <w:t xml:space="preserve">expression is also controlled by metabolic signals such as the presence of excess carbon in relative to metabolic capacity </w:t>
        </w:r>
        <w:r w:rsidRPr="00254232">
          <w:rPr>
            <w:rFonts w:ascii="Times New Roman" w:hAnsi="Times New Roman" w:cs="Times New Roman"/>
            <w:sz w:val="24"/>
            <w:szCs w:val="24"/>
            <w:lang w:val="en-US"/>
            <w:rPrChange w:id="780"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781" w:author="Chen Liao" w:date="2020-06-22T07:02:00Z">
            <w:rPr>
              <w:sz w:val="24"/>
              <w:szCs w:val="24"/>
              <w:lang w:val="en-US"/>
            </w:rPr>
          </w:rPrChange>
        </w:rPr>
        <w: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trait.","type":"article-journal","volume":"11"},{"DOI":"10.1128/JB.01223-13","First":false,"Last":false,"PMCID":"PMC3957720","PMID":"24375105","abstract":"Many bacteria possess cell density-dependent quorum-sensing (QS) systems that often regulate cooperative secretions involved in host-microbe or microbe-microbe interactions. These secretions, or \"public goods,\" are frequently coregulated by stress and starvation responses. Here we provide a physiological rationale for such regulatory complexity in the opportunistic pathogen Pseudomonas aeruginosa. Using minimal-medium batch and chemostat cultures, we comprehensively characterized specific growth rate-limiting macronutrients as key triggers for the expression of extracellular enzymes and metabolites directly controlled by the las and rhl QS systems. Expression was unrelated to cell density, depended on the secreted product's elemental composition, and was induced only when the limiting nutrient was not also a building block of the product; rhl-dependent products showed the strongest response, caused by the largely las-independent induction of the regulator RhlR and its cognate signal. In agreement with the prominent role of the rhl system, slow growth inverted the las-to-rhl signal ratio, previously considered a characteristic distinguishing between planktonic and biofilm lifestyles. Our results highlight a supply-driven, metabolically prudent regulation of public goods that minimizes production costs and thereby helps stabilize cooperative behavior. Such regulation would be beneficial for QS-dependent public goods that act broadly and nonspecifically, and whose need cannot always be accurately assessed by the producing cell. Clear differences in the capacities of the las and rhl systems to integrate starvation signals help explain the existence of multiple QS systems in one cell. ","author":[{"family":"Mellbye","given":"Brett"},{"family":"Schuster","given":"Martin"}],"authorYearDisplayFormat":false,"citation-label":"5886926","container-title":"Journal of Bacteriology","container-title-short":"J. Bacteriol.","id":"5886926","invisible":false,"issue":"6","issued":{"date-parts":[["2014","3"]]},"journalAbbreviation":"J. Bacteriol.","page":"1155-1164","suppress-author":false,"title":"Physiological framework for the regulation of quorum sensing-dependent public goods in Pseudomonas aeruginosa.","type":"article-journal","volume":"196"}]</w:instrText>
      </w:r>
      <w:ins w:id="782" w:author="Chen Liao" w:date="2020-06-21T08:41:00Z">
        <w:r w:rsidRPr="00254232">
          <w:rPr>
            <w:rFonts w:ascii="Times New Roman" w:hAnsi="Times New Roman" w:cs="Times New Roman"/>
            <w:sz w:val="24"/>
            <w:szCs w:val="24"/>
            <w:lang w:val="en-US"/>
            <w:rPrChange w:id="783" w:author="Chen Liao" w:date="2020-06-22T07:02:00Z">
              <w:rPr>
                <w:sz w:val="24"/>
                <w:szCs w:val="24"/>
                <w:lang w:val="en-US"/>
              </w:rPr>
            </w:rPrChange>
          </w:rPr>
          <w:fldChar w:fldCharType="separate"/>
        </w:r>
      </w:ins>
      <w:r w:rsidR="007927E1" w:rsidRPr="007927E1">
        <w:rPr>
          <w:rFonts w:ascii="Times New Roman" w:hAnsi="Times New Roman" w:cs="Times New Roman"/>
          <w:noProof/>
          <w:sz w:val="24"/>
          <w:szCs w:val="24"/>
          <w:lang w:val="en-US"/>
        </w:rPr>
        <w:t>(Xavier et al. 2011; Boyle et al. 2015; Mellbye and Schuster 2014)</w:t>
      </w:r>
      <w:ins w:id="784" w:author="Chen Liao" w:date="2020-06-21T08:41:00Z">
        <w:r w:rsidRPr="00254232">
          <w:rPr>
            <w:rFonts w:ascii="Times New Roman" w:hAnsi="Times New Roman" w:cs="Times New Roman"/>
            <w:sz w:val="24"/>
            <w:szCs w:val="24"/>
            <w:lang w:val="en-US"/>
            <w:rPrChange w:id="785"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786" w:author="Chen Liao" w:date="2020-06-22T07:02:00Z">
              <w:rPr>
                <w:sz w:val="24"/>
                <w:szCs w:val="24"/>
                <w:lang w:val="en-US"/>
              </w:rPr>
            </w:rPrChange>
          </w:rPr>
          <w:t>.</w:t>
        </w:r>
      </w:ins>
      <w:ins w:id="787" w:author="Chen Liao" w:date="2020-06-21T08:56:00Z">
        <w:r w:rsidR="00647753" w:rsidRPr="00254232">
          <w:rPr>
            <w:rFonts w:ascii="Times New Roman" w:hAnsi="Times New Roman" w:cs="Times New Roman"/>
            <w:sz w:val="24"/>
            <w:szCs w:val="24"/>
            <w:lang w:val="en-US"/>
            <w:rPrChange w:id="788" w:author="Chen Liao" w:date="2020-06-22T07:02:00Z">
              <w:rPr>
                <w:sz w:val="24"/>
                <w:szCs w:val="24"/>
                <w:lang w:val="en-US"/>
              </w:rPr>
            </w:rPrChange>
          </w:rPr>
          <w:t xml:space="preserve"> </w:t>
        </w:r>
      </w:ins>
      <w:ins w:id="789" w:author="Chen Liao" w:date="2020-06-21T08:41:00Z">
        <w:r w:rsidRPr="00254232">
          <w:rPr>
            <w:rFonts w:ascii="Times New Roman" w:hAnsi="Times New Roman" w:cs="Times New Roman"/>
            <w:sz w:val="24"/>
            <w:szCs w:val="24"/>
            <w:lang w:val="en-US"/>
            <w:rPrChange w:id="790" w:author="Chen Liao" w:date="2020-06-22T07:02:00Z">
              <w:rPr>
                <w:sz w:val="24"/>
                <w:szCs w:val="24"/>
                <w:lang w:val="en-US"/>
              </w:rPr>
            </w:rPrChange>
          </w:rPr>
          <w:t>The combination of quorum-sensing and metabolic signals prevent evolutionary exploitation of non-</w:t>
        </w:r>
      </w:ins>
      <w:ins w:id="791" w:author="Chen Liao" w:date="2020-06-21T09:14:00Z">
        <w:r w:rsidR="00D606EE" w:rsidRPr="00254232">
          <w:rPr>
            <w:rFonts w:ascii="Times New Roman" w:hAnsi="Times New Roman" w:cs="Times New Roman"/>
            <w:sz w:val="24"/>
            <w:szCs w:val="24"/>
            <w:lang w:val="en-US"/>
            <w:rPrChange w:id="792" w:author="Chen Liao" w:date="2020-06-22T07:02:00Z">
              <w:rPr>
                <w:sz w:val="24"/>
                <w:szCs w:val="24"/>
                <w:lang w:val="en-US"/>
              </w:rPr>
            </w:rPrChange>
          </w:rPr>
          <w:t>cooperative</w:t>
        </w:r>
      </w:ins>
      <w:ins w:id="793" w:author="Chen Liao" w:date="2020-06-21T08:41:00Z">
        <w:r w:rsidRPr="00254232">
          <w:rPr>
            <w:rFonts w:ascii="Times New Roman" w:hAnsi="Times New Roman" w:cs="Times New Roman"/>
            <w:sz w:val="24"/>
            <w:szCs w:val="24"/>
            <w:lang w:val="en-US"/>
            <w:rPrChange w:id="794" w:author="Chen Liao" w:date="2020-06-22T07:02:00Z">
              <w:rPr>
                <w:sz w:val="24"/>
                <w:szCs w:val="24"/>
                <w:lang w:val="en-US"/>
              </w:rPr>
            </w:rPrChange>
          </w:rPr>
          <w:t xml:space="preserve"> cheaters (e.g., an Δ</w:t>
        </w:r>
        <w:r w:rsidRPr="00254232">
          <w:rPr>
            <w:rFonts w:ascii="Times New Roman" w:hAnsi="Times New Roman" w:cs="Times New Roman"/>
            <w:i/>
            <w:sz w:val="24"/>
            <w:szCs w:val="24"/>
            <w:lang w:val="en-US"/>
            <w:rPrChange w:id="795" w:author="Chen Liao" w:date="2020-06-22T07:02:00Z">
              <w:rPr>
                <w:i/>
                <w:sz w:val="24"/>
                <w:szCs w:val="24"/>
                <w:lang w:val="en-US"/>
              </w:rPr>
            </w:rPrChange>
          </w:rPr>
          <w:t>rhlA</w:t>
        </w:r>
        <w:r w:rsidRPr="00254232">
          <w:rPr>
            <w:rFonts w:ascii="Times New Roman" w:hAnsi="Times New Roman" w:cs="Times New Roman"/>
            <w:sz w:val="24"/>
            <w:szCs w:val="24"/>
            <w:lang w:val="en-US"/>
            <w:rPrChange w:id="796" w:author="Chen Liao" w:date="2020-06-22T07:02:00Z">
              <w:rPr>
                <w:sz w:val="24"/>
                <w:szCs w:val="24"/>
                <w:lang w:val="en-US"/>
              </w:rPr>
            </w:rPrChange>
          </w:rPr>
          <w:t xml:space="preserve"> mutant) by </w:t>
        </w:r>
      </w:ins>
      <w:ins w:id="797" w:author="Chen Liao" w:date="2020-06-21T16:29:00Z">
        <w:r w:rsidR="004D787D" w:rsidRPr="00254232">
          <w:rPr>
            <w:rFonts w:ascii="Times New Roman" w:hAnsi="Times New Roman" w:cs="Times New Roman"/>
            <w:sz w:val="24"/>
            <w:szCs w:val="24"/>
            <w:lang w:val="en-US"/>
            <w:rPrChange w:id="798" w:author="Chen Liao" w:date="2020-06-22T07:02:00Z">
              <w:rPr>
                <w:sz w:val="24"/>
                <w:szCs w:val="24"/>
                <w:lang w:val="en-US"/>
              </w:rPr>
            </w:rPrChange>
          </w:rPr>
          <w:t xml:space="preserve">prudently </w:t>
        </w:r>
      </w:ins>
      <w:ins w:id="799" w:author="Chen Liao" w:date="2020-06-21T08:41:00Z">
        <w:r w:rsidRPr="00254232">
          <w:rPr>
            <w:rFonts w:ascii="Times New Roman" w:hAnsi="Times New Roman" w:cs="Times New Roman"/>
            <w:sz w:val="24"/>
            <w:szCs w:val="24"/>
            <w:lang w:val="en-US"/>
            <w:rPrChange w:id="800" w:author="Chen Liao" w:date="2020-06-22T07:02:00Z">
              <w:rPr>
                <w:sz w:val="24"/>
                <w:szCs w:val="24"/>
                <w:lang w:val="en-US"/>
              </w:rPr>
            </w:rPrChange>
          </w:rPr>
          <w:t xml:space="preserve">ensuring that </w:t>
        </w:r>
      </w:ins>
      <w:ins w:id="801" w:author="Chen Liao" w:date="2020-06-21T09:15:00Z">
        <w:r w:rsidR="005F3315" w:rsidRPr="00254232">
          <w:rPr>
            <w:rFonts w:ascii="Times New Roman" w:hAnsi="Times New Roman" w:cs="Times New Roman"/>
            <w:sz w:val="24"/>
            <w:szCs w:val="24"/>
            <w:lang w:val="en-US"/>
            <w:rPrChange w:id="802" w:author="Chen Liao" w:date="2020-06-22T07:02:00Z">
              <w:rPr>
                <w:sz w:val="24"/>
                <w:szCs w:val="24"/>
                <w:lang w:val="en-US"/>
              </w:rPr>
            </w:rPrChange>
          </w:rPr>
          <w:t>massiv</w:t>
        </w:r>
      </w:ins>
      <w:ins w:id="803" w:author="Chen Liao" w:date="2020-06-21T09:16:00Z">
        <w:r w:rsidR="005F3315" w:rsidRPr="00254232">
          <w:rPr>
            <w:rFonts w:ascii="Times New Roman" w:hAnsi="Times New Roman" w:cs="Times New Roman"/>
            <w:sz w:val="24"/>
            <w:szCs w:val="24"/>
            <w:lang w:val="en-US"/>
            <w:rPrChange w:id="804" w:author="Chen Liao" w:date="2020-06-22T07:02:00Z">
              <w:rPr>
                <w:sz w:val="24"/>
                <w:szCs w:val="24"/>
                <w:lang w:val="en-US"/>
              </w:rPr>
            </w:rPrChange>
          </w:rPr>
          <w:t xml:space="preserve">e </w:t>
        </w:r>
      </w:ins>
      <w:ins w:id="805" w:author="Chen Liao" w:date="2020-06-21T08:41:00Z">
        <w:r w:rsidRPr="00254232">
          <w:rPr>
            <w:rFonts w:ascii="Times New Roman" w:hAnsi="Times New Roman" w:cs="Times New Roman"/>
            <w:sz w:val="24"/>
            <w:szCs w:val="24"/>
            <w:lang w:val="en-US"/>
            <w:rPrChange w:id="806" w:author="Chen Liao" w:date="2020-06-22T07:02:00Z">
              <w:rPr>
                <w:sz w:val="24"/>
                <w:szCs w:val="24"/>
                <w:lang w:val="en-US"/>
              </w:rPr>
            </w:rPrChange>
          </w:rPr>
          <w:t xml:space="preserve">rhamnolipids are </w:t>
        </w:r>
      </w:ins>
      <w:ins w:id="807" w:author="Chen Liao" w:date="2020-06-21T16:29:00Z">
        <w:r w:rsidR="004D787D" w:rsidRPr="00254232">
          <w:rPr>
            <w:rFonts w:ascii="Times New Roman" w:hAnsi="Times New Roman" w:cs="Times New Roman"/>
            <w:sz w:val="24"/>
            <w:szCs w:val="24"/>
            <w:lang w:val="en-US"/>
            <w:rPrChange w:id="808" w:author="Chen Liao" w:date="2020-06-22T07:02:00Z">
              <w:rPr>
                <w:sz w:val="24"/>
                <w:szCs w:val="24"/>
                <w:lang w:val="en-US"/>
              </w:rPr>
            </w:rPrChange>
          </w:rPr>
          <w:t>only</w:t>
        </w:r>
      </w:ins>
      <w:ins w:id="809" w:author="Chen Liao" w:date="2020-06-21T12:14:00Z">
        <w:r w:rsidR="00C15C8E" w:rsidRPr="00254232">
          <w:rPr>
            <w:rFonts w:ascii="Times New Roman" w:hAnsi="Times New Roman" w:cs="Times New Roman"/>
            <w:sz w:val="24"/>
            <w:szCs w:val="24"/>
            <w:lang w:val="en-US"/>
            <w:rPrChange w:id="810" w:author="Chen Liao" w:date="2020-06-22T07:02:00Z">
              <w:rPr>
                <w:sz w:val="24"/>
                <w:szCs w:val="24"/>
                <w:lang w:val="en-US"/>
              </w:rPr>
            </w:rPrChange>
          </w:rPr>
          <w:t xml:space="preserve"> </w:t>
        </w:r>
      </w:ins>
      <w:ins w:id="811" w:author="Chen Liao" w:date="2020-06-21T08:41:00Z">
        <w:r w:rsidRPr="00254232">
          <w:rPr>
            <w:rFonts w:ascii="Times New Roman" w:hAnsi="Times New Roman" w:cs="Times New Roman"/>
            <w:sz w:val="24"/>
            <w:szCs w:val="24"/>
            <w:lang w:val="en-US"/>
            <w:rPrChange w:id="812" w:author="Chen Liao" w:date="2020-06-22T07:02:00Z">
              <w:rPr>
                <w:sz w:val="24"/>
                <w:szCs w:val="24"/>
                <w:lang w:val="en-US"/>
              </w:rPr>
            </w:rPrChange>
          </w:rPr>
          <w:t xml:space="preserve">produced </w:t>
        </w:r>
      </w:ins>
      <w:ins w:id="813" w:author="Chen Liao" w:date="2020-06-21T09:14:00Z">
        <w:r w:rsidR="00CF10DE" w:rsidRPr="00254232">
          <w:rPr>
            <w:rFonts w:ascii="Times New Roman" w:hAnsi="Times New Roman" w:cs="Times New Roman"/>
            <w:sz w:val="24"/>
            <w:szCs w:val="24"/>
            <w:lang w:val="en-US"/>
            <w:rPrChange w:id="814" w:author="Chen Liao" w:date="2020-06-22T07:02:00Z">
              <w:rPr>
                <w:sz w:val="24"/>
                <w:szCs w:val="24"/>
                <w:lang w:val="en-US"/>
              </w:rPr>
            </w:rPrChange>
          </w:rPr>
          <w:t xml:space="preserve">at the right timing </w:t>
        </w:r>
      </w:ins>
      <w:ins w:id="815" w:author="Chen Liao" w:date="2020-06-21T08:41:00Z">
        <w:r w:rsidRPr="00254232">
          <w:rPr>
            <w:rFonts w:ascii="Times New Roman" w:hAnsi="Times New Roman" w:cs="Times New Roman"/>
            <w:sz w:val="24"/>
            <w:szCs w:val="24"/>
            <w:lang w:val="en-US"/>
            <w:rPrChange w:id="816" w:author="Chen Liao" w:date="2020-06-22T07:02:00Z">
              <w:rPr>
                <w:sz w:val="24"/>
                <w:szCs w:val="24"/>
                <w:lang w:val="en-US"/>
              </w:rPr>
            </w:rPrChange>
          </w:rPr>
          <w:t xml:space="preserve">when </w:t>
        </w:r>
      </w:ins>
      <w:ins w:id="817" w:author="Chen Liao" w:date="2020-06-21T09:16:00Z">
        <w:r w:rsidR="00B75462" w:rsidRPr="00254232">
          <w:rPr>
            <w:rFonts w:ascii="Times New Roman" w:hAnsi="Times New Roman" w:cs="Times New Roman"/>
            <w:sz w:val="24"/>
            <w:szCs w:val="24"/>
            <w:lang w:val="en-US"/>
            <w:rPrChange w:id="818" w:author="Chen Liao" w:date="2020-06-22T07:02:00Z">
              <w:rPr>
                <w:sz w:val="24"/>
                <w:szCs w:val="24"/>
                <w:lang w:val="en-US"/>
              </w:rPr>
            </w:rPrChange>
          </w:rPr>
          <w:t>the production</w:t>
        </w:r>
      </w:ins>
      <w:ins w:id="819" w:author="Chen Liao" w:date="2020-06-21T08:41:00Z">
        <w:r w:rsidRPr="00254232">
          <w:rPr>
            <w:rFonts w:ascii="Times New Roman" w:hAnsi="Times New Roman" w:cs="Times New Roman"/>
            <w:sz w:val="24"/>
            <w:szCs w:val="24"/>
            <w:lang w:val="en-US"/>
            <w:rPrChange w:id="820" w:author="Chen Liao" w:date="2020-06-22T07:02:00Z">
              <w:rPr>
                <w:sz w:val="24"/>
                <w:szCs w:val="24"/>
                <w:lang w:val="en-US"/>
              </w:rPr>
            </w:rPrChange>
          </w:rPr>
          <w:t xml:space="preserve"> benefits outweigh its cost</w:t>
        </w:r>
      </w:ins>
      <w:ins w:id="821" w:author="Chen Liao" w:date="2020-06-21T09:15:00Z">
        <w:r w:rsidR="005F3315" w:rsidRPr="00254232">
          <w:rPr>
            <w:rFonts w:ascii="Times New Roman" w:hAnsi="Times New Roman" w:cs="Times New Roman"/>
            <w:sz w:val="24"/>
            <w:szCs w:val="24"/>
            <w:lang w:val="en-US"/>
            <w:rPrChange w:id="822" w:author="Chen Liao" w:date="2020-06-22T07:02:00Z">
              <w:rPr>
                <w:sz w:val="24"/>
                <w:szCs w:val="24"/>
                <w:lang w:val="en-US"/>
              </w:rPr>
            </w:rPrChange>
          </w:rPr>
          <w:t>s, which would otherwise slows down growth and</w:t>
        </w:r>
      </w:ins>
      <w:ins w:id="823" w:author="Chen Liao" w:date="2020-06-21T09:16:00Z">
        <w:r w:rsidR="00B75462" w:rsidRPr="00254232">
          <w:rPr>
            <w:rFonts w:ascii="Times New Roman" w:hAnsi="Times New Roman" w:cs="Times New Roman"/>
            <w:sz w:val="24"/>
            <w:szCs w:val="24"/>
            <w:lang w:val="en-US"/>
            <w:rPrChange w:id="824" w:author="Chen Liao" w:date="2020-06-22T07:02:00Z">
              <w:rPr>
                <w:sz w:val="24"/>
                <w:szCs w:val="24"/>
                <w:lang w:val="en-US"/>
              </w:rPr>
            </w:rPrChange>
          </w:rPr>
          <w:t xml:space="preserve"> makes the cooperative trait susceptible to cheating</w:t>
        </w:r>
      </w:ins>
      <w:ins w:id="825" w:author="Chen Liao" w:date="2020-06-21T09:17:00Z">
        <w:r w:rsidR="00082230" w:rsidRPr="00254232">
          <w:rPr>
            <w:rFonts w:ascii="Times New Roman" w:hAnsi="Times New Roman" w:cs="Times New Roman"/>
            <w:sz w:val="24"/>
            <w:szCs w:val="24"/>
            <w:lang w:val="en-US"/>
            <w:rPrChange w:id="826" w:author="Chen Liao" w:date="2020-06-22T07:02:00Z">
              <w:rPr>
                <w:sz w:val="24"/>
                <w:szCs w:val="24"/>
                <w:lang w:val="en-US"/>
              </w:rPr>
            </w:rPrChange>
          </w:rPr>
          <w:t xml:space="preserve"> </w:t>
        </w:r>
      </w:ins>
      <w:r w:rsidR="00082230" w:rsidRPr="00254232">
        <w:rPr>
          <w:rFonts w:ascii="Times New Roman" w:hAnsi="Times New Roman" w:cs="Times New Roman"/>
          <w:sz w:val="24"/>
          <w:szCs w:val="24"/>
          <w:lang w:val="en-US"/>
          <w:rPrChange w:id="827"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828" w:author="Chen Liao" w:date="2020-06-22T07:02:00Z">
            <w:rPr>
              <w:sz w:val="24"/>
              <w:szCs w:val="24"/>
              <w:lang w:val="en-US"/>
            </w:rPr>
          </w:rPrChange>
        </w:rPr>
        <w: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w:instrText>
      </w:r>
      <w:r w:rsidR="00082230" w:rsidRPr="00254232">
        <w:rPr>
          <w:rFonts w:ascii="Times New Roman" w:hAnsi="Times New Roman" w:cs="Times New Roman"/>
          <w:sz w:val="24"/>
          <w:szCs w:val="24"/>
          <w:lang w:val="en-US"/>
          <w:rPrChange w:id="829" w:author="Chen Liao" w:date="2020-06-22T07:02:00Z">
            <w:rPr>
              <w:sz w:val="24"/>
              <w:szCs w:val="24"/>
              <w:lang w:val="en-US"/>
            </w:rPr>
          </w:rPrChange>
        </w:rPr>
        <w:fldChar w:fldCharType="separate"/>
      </w:r>
      <w:r w:rsidR="007927E1" w:rsidRPr="007927E1">
        <w:rPr>
          <w:rFonts w:ascii="Times New Roman" w:hAnsi="Times New Roman" w:cs="Times New Roman"/>
          <w:noProof/>
          <w:sz w:val="24"/>
          <w:szCs w:val="24"/>
          <w:lang w:val="en-US"/>
        </w:rPr>
        <w:t>(Xavier et al. 2011)</w:t>
      </w:r>
      <w:r w:rsidR="00082230" w:rsidRPr="00254232">
        <w:rPr>
          <w:rFonts w:ascii="Times New Roman" w:hAnsi="Times New Roman" w:cs="Times New Roman"/>
          <w:sz w:val="24"/>
          <w:szCs w:val="24"/>
          <w:lang w:val="en-US"/>
          <w:rPrChange w:id="830" w:author="Chen Liao" w:date="2020-06-22T07:02:00Z">
            <w:rPr>
              <w:sz w:val="24"/>
              <w:szCs w:val="24"/>
              <w:lang w:val="en-US"/>
            </w:rPr>
          </w:rPrChange>
        </w:rPr>
        <w:fldChar w:fldCharType="end"/>
      </w:r>
      <w:ins w:id="831" w:author="Chen Liao" w:date="2020-06-21T08:41:00Z">
        <w:r w:rsidRPr="00254232">
          <w:rPr>
            <w:rFonts w:ascii="Times New Roman" w:hAnsi="Times New Roman" w:cs="Times New Roman"/>
            <w:sz w:val="24"/>
            <w:szCs w:val="24"/>
            <w:lang w:val="en-US"/>
            <w:rPrChange w:id="832" w:author="Chen Liao" w:date="2020-06-22T07:02:00Z">
              <w:rPr>
                <w:sz w:val="24"/>
                <w:szCs w:val="24"/>
                <w:lang w:val="en-US"/>
              </w:rPr>
            </w:rPrChange>
          </w:rPr>
          <w:t>.</w:t>
        </w:r>
      </w:ins>
    </w:p>
    <w:p w14:paraId="30F00923" w14:textId="2BAA2024" w:rsidR="00655E4E" w:rsidRPr="00254232" w:rsidDel="004C73E2" w:rsidRDefault="00831EAB">
      <w:pPr>
        <w:spacing w:before="240" w:after="240"/>
        <w:jc w:val="both"/>
        <w:rPr>
          <w:del w:id="833" w:author="Chen Liao" w:date="2020-06-20T16:18:00Z"/>
          <w:rFonts w:ascii="Times New Roman" w:hAnsi="Times New Roman" w:cs="Times New Roman"/>
          <w:sz w:val="24"/>
          <w:szCs w:val="24"/>
          <w:lang w:val="en-US"/>
          <w:rPrChange w:id="834" w:author="Chen Liao" w:date="2020-06-22T07:02:00Z">
            <w:rPr>
              <w:del w:id="835" w:author="Chen Liao" w:date="2020-06-20T16:18:00Z"/>
              <w:sz w:val="24"/>
              <w:szCs w:val="24"/>
              <w:lang w:val="en-US"/>
            </w:rPr>
          </w:rPrChange>
        </w:rPr>
      </w:pPr>
      <w:ins w:id="836" w:author="Chen Liao" w:date="2020-06-21T12:14:00Z">
        <w:r w:rsidRPr="00254232">
          <w:rPr>
            <w:rFonts w:ascii="Times New Roman" w:hAnsi="Times New Roman" w:cs="Times New Roman"/>
            <w:sz w:val="24"/>
            <w:szCs w:val="24"/>
            <w:lang w:val="en-US"/>
            <w:rPrChange w:id="837" w:author="Chen Liao" w:date="2020-06-22T07:02:00Z">
              <w:rPr>
                <w:sz w:val="24"/>
                <w:szCs w:val="24"/>
                <w:lang w:val="en-US"/>
              </w:rPr>
            </w:rPrChange>
          </w:rPr>
          <w:t xml:space="preserve">The metabolic prudence described above </w:t>
        </w:r>
      </w:ins>
      <w:ins w:id="838" w:author="Chen Liao" w:date="2020-06-21T12:15:00Z">
        <w:r w:rsidRPr="00254232">
          <w:rPr>
            <w:rFonts w:ascii="Times New Roman" w:hAnsi="Times New Roman" w:cs="Times New Roman"/>
            <w:sz w:val="24"/>
            <w:szCs w:val="24"/>
            <w:lang w:val="en-US"/>
            <w:rPrChange w:id="839" w:author="Chen Liao" w:date="2020-06-22T07:02:00Z">
              <w:rPr>
                <w:sz w:val="24"/>
                <w:szCs w:val="24"/>
                <w:lang w:val="en-US"/>
              </w:rPr>
            </w:rPrChange>
          </w:rPr>
          <w:t xml:space="preserve">imposes </w:t>
        </w:r>
      </w:ins>
      <w:ins w:id="840" w:author="Chen Liao" w:date="2020-06-21T12:17:00Z">
        <w:r w:rsidR="0063636A" w:rsidRPr="00254232">
          <w:rPr>
            <w:rFonts w:ascii="Times New Roman" w:hAnsi="Times New Roman" w:cs="Times New Roman"/>
            <w:sz w:val="24"/>
            <w:szCs w:val="24"/>
            <w:lang w:val="en-US"/>
            <w:rPrChange w:id="841" w:author="Chen Liao" w:date="2020-06-22T07:02:00Z">
              <w:rPr>
                <w:sz w:val="24"/>
                <w:szCs w:val="24"/>
                <w:lang w:val="en-US"/>
              </w:rPr>
            </w:rPrChange>
          </w:rPr>
          <w:t xml:space="preserve">one </w:t>
        </w:r>
      </w:ins>
      <w:ins w:id="842" w:author="Chen Liao" w:date="2020-06-21T12:15:00Z">
        <w:r w:rsidRPr="00254232">
          <w:rPr>
            <w:rFonts w:ascii="Times New Roman" w:hAnsi="Times New Roman" w:cs="Times New Roman"/>
            <w:sz w:val="24"/>
            <w:szCs w:val="24"/>
            <w:lang w:val="en-US"/>
            <w:rPrChange w:id="843" w:author="Chen Liao" w:date="2020-06-22T07:02:00Z">
              <w:rPr>
                <w:sz w:val="24"/>
                <w:szCs w:val="24"/>
                <w:lang w:val="en-US"/>
              </w:rPr>
            </w:rPrChange>
          </w:rPr>
          <w:t>metabolic constraint on swarming. However,</w:t>
        </w:r>
      </w:ins>
      <w:ins w:id="844" w:author="Chen Liao" w:date="2020-06-21T12:14:00Z">
        <w:r w:rsidRPr="00254232">
          <w:rPr>
            <w:rFonts w:ascii="Times New Roman" w:hAnsi="Times New Roman" w:cs="Times New Roman"/>
            <w:sz w:val="24"/>
            <w:szCs w:val="24"/>
            <w:lang w:val="en-US"/>
            <w:rPrChange w:id="845" w:author="Chen Liao" w:date="2020-06-22T07:02:00Z">
              <w:rPr>
                <w:sz w:val="24"/>
                <w:szCs w:val="24"/>
                <w:lang w:val="en-US"/>
              </w:rPr>
            </w:rPrChange>
          </w:rPr>
          <w:t xml:space="preserve"> </w:t>
        </w:r>
      </w:ins>
      <w:ins w:id="846" w:author="Chen Liao" w:date="2020-06-21T12:15:00Z">
        <w:r w:rsidRPr="00254232">
          <w:rPr>
            <w:rFonts w:ascii="Times New Roman" w:hAnsi="Times New Roman" w:cs="Times New Roman"/>
            <w:sz w:val="24"/>
            <w:szCs w:val="24"/>
            <w:lang w:val="en-US"/>
            <w:rPrChange w:id="847" w:author="Chen Liao" w:date="2020-06-22T07:02:00Z">
              <w:rPr>
                <w:sz w:val="24"/>
                <w:szCs w:val="24"/>
                <w:lang w:val="en-US"/>
              </w:rPr>
            </w:rPrChange>
          </w:rPr>
          <w:t xml:space="preserve">it </w:t>
        </w:r>
      </w:ins>
      <w:ins w:id="848" w:author="Chen Liao" w:date="2020-06-21T12:10:00Z">
        <w:r w:rsidR="00027F39" w:rsidRPr="00254232">
          <w:rPr>
            <w:rFonts w:ascii="Times New Roman" w:hAnsi="Times New Roman" w:cs="Times New Roman"/>
            <w:sz w:val="24"/>
            <w:szCs w:val="24"/>
            <w:lang w:val="en-US"/>
            <w:rPrChange w:id="849" w:author="Chen Liao" w:date="2020-06-22T07:02:00Z">
              <w:rPr>
                <w:sz w:val="24"/>
                <w:szCs w:val="24"/>
                <w:lang w:val="en-US"/>
              </w:rPr>
            </w:rPrChange>
          </w:rPr>
          <w:t xml:space="preserve">remains generally unclear how cell metabolism </w:t>
        </w:r>
      </w:ins>
      <w:ins w:id="850" w:author="Chen Liao" w:date="2020-06-21T12:16:00Z">
        <w:r w:rsidR="00B76B05" w:rsidRPr="00254232">
          <w:rPr>
            <w:rFonts w:ascii="Times New Roman" w:hAnsi="Times New Roman" w:cs="Times New Roman"/>
            <w:sz w:val="24"/>
            <w:szCs w:val="24"/>
            <w:lang w:val="en-US"/>
            <w:rPrChange w:id="851" w:author="Chen Liao" w:date="2020-06-22T07:02:00Z">
              <w:rPr>
                <w:sz w:val="24"/>
                <w:szCs w:val="24"/>
                <w:lang w:val="en-US"/>
              </w:rPr>
            </w:rPrChange>
          </w:rPr>
          <w:t xml:space="preserve">informs the decision of swarming and what are other constraints that </w:t>
        </w:r>
      </w:ins>
      <w:ins w:id="852" w:author="Chen Liao" w:date="2020-06-21T12:17:00Z">
        <w:r w:rsidR="0063636A" w:rsidRPr="00254232">
          <w:rPr>
            <w:rFonts w:ascii="Times New Roman" w:hAnsi="Times New Roman" w:cs="Times New Roman"/>
            <w:sz w:val="24"/>
            <w:szCs w:val="24"/>
            <w:lang w:val="en-US"/>
            <w:rPrChange w:id="853" w:author="Chen Liao" w:date="2020-06-22T07:02:00Z">
              <w:rPr>
                <w:sz w:val="24"/>
                <w:szCs w:val="24"/>
                <w:lang w:val="en-US"/>
              </w:rPr>
            </w:rPrChange>
          </w:rPr>
          <w:t xml:space="preserve">prevent swarming when violated. </w:t>
        </w:r>
      </w:ins>
      <w:ins w:id="854" w:author="Chen Liao" w:date="2020-06-21T12:20:00Z">
        <w:r w:rsidR="00086CBD" w:rsidRPr="00254232">
          <w:rPr>
            <w:rFonts w:ascii="Times New Roman" w:hAnsi="Times New Roman" w:cs="Times New Roman"/>
            <w:sz w:val="24"/>
            <w:szCs w:val="24"/>
            <w:lang w:val="en-US"/>
            <w:rPrChange w:id="855" w:author="Chen Liao" w:date="2020-06-22T07:02:00Z">
              <w:rPr>
                <w:sz w:val="24"/>
                <w:szCs w:val="24"/>
                <w:lang w:val="en-US"/>
              </w:rPr>
            </w:rPrChange>
          </w:rPr>
          <w:t>Since metabolism is the currency of all physiological processes that support life</w:t>
        </w:r>
      </w:ins>
      <w:ins w:id="856" w:author="Chen Liao" w:date="2020-06-21T16:30:00Z">
        <w:r w:rsidR="002B283F" w:rsidRPr="00254232">
          <w:rPr>
            <w:rFonts w:ascii="Times New Roman" w:hAnsi="Times New Roman" w:cs="Times New Roman"/>
            <w:sz w:val="24"/>
            <w:szCs w:val="24"/>
            <w:lang w:val="en-US"/>
            <w:rPrChange w:id="857" w:author="Chen Liao" w:date="2020-06-22T07:02:00Z">
              <w:rPr>
                <w:sz w:val="24"/>
                <w:szCs w:val="24"/>
                <w:lang w:val="en-US"/>
              </w:rPr>
            </w:rPrChange>
          </w:rPr>
          <w:t xml:space="preserve"> </w:t>
        </w:r>
      </w:ins>
      <w:r w:rsidR="0065538C" w:rsidRPr="00254232">
        <w:rPr>
          <w:rFonts w:ascii="Times New Roman" w:hAnsi="Times New Roman" w:cs="Times New Roman"/>
          <w:sz w:val="24"/>
          <w:szCs w:val="24"/>
          <w:u w:val="single"/>
          <w:lang w:val="en-US"/>
          <w:rPrChange w:id="858" w:author="Chen Liao" w:date="2020-06-22T07:02:00Z">
            <w:rPr>
              <w:sz w:val="24"/>
              <w:szCs w:val="24"/>
              <w:u w:val="single"/>
              <w:lang w:val="en-US"/>
            </w:rPr>
          </w:rPrChange>
        </w:rPr>
        <w:fldChar w:fldCharType="begin"/>
      </w:r>
      <w:r w:rsidR="0075784B" w:rsidRPr="00254232">
        <w:rPr>
          <w:rFonts w:ascii="Times New Roman" w:hAnsi="Times New Roman" w:cs="Times New Roman"/>
          <w:sz w:val="24"/>
          <w:szCs w:val="24"/>
          <w:u w:val="single"/>
          <w:lang w:val="en-US"/>
          <w:rPrChange w:id="859" w:author="Chen Liao" w:date="2020-06-22T07:02:00Z">
            <w:rPr>
              <w:sz w:val="24"/>
              <w:szCs w:val="24"/>
              <w:u w:val="single"/>
              <w:lang w:val="en-US"/>
            </w:rPr>
          </w:rPrChange>
        </w:rPr>
        <w:instrText>ADDIN F1000_CSL_CITATION&lt;~#@#~&gt;[{"DOI":"10.1073/pnas.0404922101","First":false,"Last":false,"PMCID":"PMC516543","PMID":"15340153","abstract":"We analyze the stoichiometry, energetics, and reaction concentration dependence of the reductive tricarboxylic acid (rTCA) cycle as a universal and possibly primordial metabolic core. The rTCA reaction sequence is a network-autocatalytic cycle along the relaxation pathway for redox couples in nonequilibrium reducing environments, which provides starting organic compounds for the synthesis of all major classes of biomolecules. The concentration dependence of its reactions suggests it as a precellular bulk process. We propose that rTCA is statistically favored among competing redox relaxation pathways under early-earth conditions and that this feature drove its emergence and also accounts for its evolutionary robustness and universality. The ability to enhance the rate of core reactions creates an energetic basis for selection of subsequent layers of biological complexity.","author":[{"family":"Smith","given":"Eric"},{"family":"Morowitz","given":"Harold J"}],"authorYearDisplayFormat":false,"citation-label":"459191","container-title":"Proceedings of the National Academy of Sciences of the United States of America","container-title-short":"Proc Natl Acad Sci USA","id":"459191","invisible":false,"issue":"36","issued":{"date-parts":[["2004","9","7"]]},"journalAbbreviation":"Proc Natl Acad Sci USA","page":"13168-13173","suppress-author":false,"title":"Universality in intermediary metabolism.","type":"article-journal","volume":"101"}]</w:instrText>
      </w:r>
      <w:r w:rsidR="0065538C" w:rsidRPr="00254232">
        <w:rPr>
          <w:rFonts w:ascii="Times New Roman" w:hAnsi="Times New Roman" w:cs="Times New Roman"/>
          <w:sz w:val="24"/>
          <w:szCs w:val="24"/>
          <w:u w:val="single"/>
          <w:lang w:val="en-US"/>
          <w:rPrChange w:id="860" w:author="Chen Liao" w:date="2020-06-22T07:02:00Z">
            <w:rPr>
              <w:sz w:val="24"/>
              <w:szCs w:val="24"/>
              <w:u w:val="single"/>
              <w:lang w:val="en-US"/>
            </w:rPr>
          </w:rPrChange>
        </w:rPr>
        <w:fldChar w:fldCharType="separate"/>
      </w:r>
      <w:r w:rsidR="007927E1" w:rsidRPr="007927E1">
        <w:rPr>
          <w:rFonts w:ascii="Times New Roman" w:hAnsi="Times New Roman" w:cs="Times New Roman"/>
          <w:noProof/>
          <w:sz w:val="24"/>
          <w:szCs w:val="24"/>
          <w:lang w:val="en-US"/>
        </w:rPr>
        <w:t>(Smith and Morowitz 2004)</w:t>
      </w:r>
      <w:r w:rsidR="0065538C" w:rsidRPr="00254232">
        <w:rPr>
          <w:rFonts w:ascii="Times New Roman" w:hAnsi="Times New Roman" w:cs="Times New Roman"/>
          <w:sz w:val="24"/>
          <w:szCs w:val="24"/>
          <w:u w:val="single"/>
          <w:lang w:val="en-US"/>
          <w:rPrChange w:id="861" w:author="Chen Liao" w:date="2020-06-22T07:02:00Z">
            <w:rPr>
              <w:sz w:val="24"/>
              <w:szCs w:val="24"/>
              <w:u w:val="single"/>
              <w:lang w:val="en-US"/>
            </w:rPr>
          </w:rPrChange>
        </w:rPr>
        <w:fldChar w:fldCharType="end"/>
      </w:r>
      <w:ins w:id="862" w:author="Chen Liao" w:date="2020-06-21T12:20:00Z">
        <w:r w:rsidR="00086CBD" w:rsidRPr="00254232">
          <w:rPr>
            <w:rFonts w:ascii="Times New Roman" w:hAnsi="Times New Roman" w:cs="Times New Roman"/>
            <w:sz w:val="24"/>
            <w:szCs w:val="24"/>
            <w:lang w:val="en-US"/>
            <w:rPrChange w:id="863" w:author="Chen Liao" w:date="2020-06-22T07:02:00Z">
              <w:rPr>
                <w:sz w:val="24"/>
                <w:szCs w:val="24"/>
                <w:lang w:val="en-US"/>
              </w:rPr>
            </w:rPrChange>
          </w:rPr>
          <w:t xml:space="preserve"> and a major determinant of </w:t>
        </w:r>
      </w:ins>
      <w:ins w:id="864" w:author="Chen Liao" w:date="2020-06-21T12:28:00Z">
        <w:r w:rsidR="0065538C" w:rsidRPr="00254232">
          <w:rPr>
            <w:rFonts w:ascii="Times New Roman" w:hAnsi="Times New Roman" w:cs="Times New Roman"/>
            <w:sz w:val="24"/>
            <w:szCs w:val="24"/>
            <w:lang w:val="en-US"/>
            <w:rPrChange w:id="865" w:author="Chen Liao" w:date="2020-06-22T07:02:00Z">
              <w:rPr>
                <w:sz w:val="24"/>
                <w:szCs w:val="24"/>
                <w:lang w:val="en-US"/>
              </w:rPr>
            </w:rPrChange>
          </w:rPr>
          <w:t xml:space="preserve">social </w:t>
        </w:r>
      </w:ins>
      <w:ins w:id="866" w:author="Chen Liao" w:date="2020-06-21T12:20:00Z">
        <w:r w:rsidR="00086CBD" w:rsidRPr="00254232">
          <w:rPr>
            <w:rFonts w:ascii="Times New Roman" w:hAnsi="Times New Roman" w:cs="Times New Roman"/>
            <w:sz w:val="24"/>
            <w:szCs w:val="24"/>
            <w:lang w:val="en-US"/>
            <w:rPrChange w:id="867" w:author="Chen Liao" w:date="2020-06-22T07:02:00Z">
              <w:rPr>
                <w:sz w:val="24"/>
                <w:szCs w:val="24"/>
                <w:lang w:val="en-US"/>
              </w:rPr>
            </w:rPrChange>
          </w:rPr>
          <w:t>behavior</w:t>
        </w:r>
      </w:ins>
      <w:ins w:id="868" w:author="Chen Liao" w:date="2020-06-21T12:36:00Z">
        <w:r w:rsidR="0065538C" w:rsidRPr="00254232">
          <w:rPr>
            <w:rFonts w:ascii="Times New Roman" w:hAnsi="Times New Roman" w:cs="Times New Roman"/>
            <w:sz w:val="24"/>
            <w:szCs w:val="24"/>
            <w:lang w:val="en-US"/>
            <w:rPrChange w:id="869" w:author="Chen Liao" w:date="2020-06-22T07:02:00Z">
              <w:rPr>
                <w:sz w:val="24"/>
                <w:szCs w:val="24"/>
                <w:lang w:val="en-US"/>
              </w:rPr>
            </w:rPrChange>
          </w:rPr>
          <w:t xml:space="preserve"> such as swarming</w:t>
        </w:r>
      </w:ins>
      <w:ins w:id="870" w:author="Chen Liao" w:date="2020-06-21T12:29:00Z">
        <w:r w:rsidR="0065538C" w:rsidRPr="00254232">
          <w:rPr>
            <w:rFonts w:ascii="Times New Roman" w:hAnsi="Times New Roman" w:cs="Times New Roman"/>
            <w:sz w:val="24"/>
            <w:szCs w:val="24"/>
            <w:lang w:val="en-US"/>
            <w:rPrChange w:id="871" w:author="Chen Liao" w:date="2020-06-22T07:02:00Z">
              <w:rPr>
                <w:sz w:val="24"/>
                <w:szCs w:val="24"/>
                <w:u w:val="single"/>
                <w:lang w:val="en-US"/>
              </w:rPr>
            </w:rPrChange>
          </w:rPr>
          <w:t xml:space="preserve"> </w:t>
        </w:r>
      </w:ins>
      <w:r w:rsidR="0065538C" w:rsidRPr="00254232">
        <w:rPr>
          <w:rFonts w:ascii="Times New Roman" w:hAnsi="Times New Roman" w:cs="Times New Roman"/>
          <w:sz w:val="24"/>
          <w:szCs w:val="24"/>
          <w:lang w:val="en-US"/>
          <w:rPrChange w:id="872" w:author="Chen Liao" w:date="2020-06-22T07:02:00Z">
            <w:rPr>
              <w:sz w:val="24"/>
              <w:szCs w:val="24"/>
              <w:u w:val="single"/>
              <w:lang w:val="en-US"/>
            </w:rPr>
          </w:rPrChange>
        </w:rPr>
        <w:fldChar w:fldCharType="begin"/>
      </w:r>
      <w:r w:rsidR="0075784B" w:rsidRPr="00254232">
        <w:rPr>
          <w:rFonts w:ascii="Times New Roman" w:hAnsi="Times New Roman" w:cs="Times New Roman"/>
          <w:sz w:val="24"/>
          <w:szCs w:val="24"/>
          <w:lang w:val="en-US"/>
          <w:rPrChange w:id="873" w:author="Chen Liao" w:date="2020-06-22T07:02:00Z">
            <w:rPr>
              <w:sz w:val="24"/>
              <w:szCs w:val="24"/>
              <w:lang w:val="en-US"/>
            </w:rPr>
          </w:rPrChange>
        </w:rPr>
        <w:instrText>ADDIN F1000_CSL_CITATION&lt;~#@#~&gt;[{"DOI":"10.1016/j.tree.2010.08.003","First":false,"Last":false,"PMID":"20832898","abstract":"Consistent individual differences (CIDs) in behavior are a widespread phenomenon in animals, but the proximate reasons for them are unresolved. We discuss evidence for the hypothesis that CIDs in energy metabolism, as reflected by resting metabolic rate (RMR), promote CIDs in behavior patterns that either provide net energy (e.g. foraging activity), and/or consume energy (e.g. courtship activity). In doing so, we provide a framework for linking together RMR, behavior, and life-history productivity. Empirical studies suggest that RMR is (a) related to the capacity to generate energy, (b) repeatable, and (c) correlated with behavioral output (e.g. aggressiveness) and productivity (e.g. growth). We conclude by discussing future research directions to clarify linkages between behavior and energy metabolism in this emerging research area.&lt;br&gt;&lt;br&gt;Copyright © 2010 Elsevier Ltd. All rights reserved.","author":[{"family":"Biro","given":"Peter A"},{"family":"Stamps","given":"Judy A"}],"authorYearDisplayFormat":false,"citation-label":"735973","container-title":"Trends in Ecology &amp; Evolution","container-title-short":"Trends Ecol Evol (Amst)","id":"735973","invisible":false,"issue":"11","issued":{"date-parts":[["2010","11"]]},"journalAbbreviation":"Trends Ecol Evol (Amst)","page":"653-659","suppress-author":false,"title":"Do consistent individual differences in metabolic rate promote consistent individual differences in behavior?","type":"article-journal","volume":"25"}]</w:instrText>
      </w:r>
      <w:r w:rsidR="0065538C" w:rsidRPr="00254232">
        <w:rPr>
          <w:rFonts w:ascii="Times New Roman" w:hAnsi="Times New Roman" w:cs="Times New Roman"/>
          <w:sz w:val="24"/>
          <w:szCs w:val="24"/>
          <w:lang w:val="en-US"/>
          <w:rPrChange w:id="874" w:author="Chen Liao" w:date="2020-06-22T07:02:00Z">
            <w:rPr>
              <w:sz w:val="24"/>
              <w:szCs w:val="24"/>
              <w:u w:val="single"/>
              <w:lang w:val="en-US"/>
            </w:rPr>
          </w:rPrChange>
        </w:rPr>
        <w:fldChar w:fldCharType="separate"/>
      </w:r>
      <w:r w:rsidR="007927E1" w:rsidRPr="007927E1">
        <w:rPr>
          <w:rFonts w:ascii="Times New Roman" w:hAnsi="Times New Roman" w:cs="Times New Roman"/>
          <w:noProof/>
          <w:sz w:val="24"/>
          <w:szCs w:val="24"/>
          <w:lang w:val="en-US"/>
        </w:rPr>
        <w:t>(Biro and Stamps 2010)</w:t>
      </w:r>
      <w:r w:rsidR="0065538C" w:rsidRPr="00254232">
        <w:rPr>
          <w:rFonts w:ascii="Times New Roman" w:hAnsi="Times New Roman" w:cs="Times New Roman"/>
          <w:sz w:val="24"/>
          <w:szCs w:val="24"/>
          <w:lang w:val="en-US"/>
          <w:rPrChange w:id="875" w:author="Chen Liao" w:date="2020-06-22T07:02:00Z">
            <w:rPr>
              <w:sz w:val="24"/>
              <w:szCs w:val="24"/>
              <w:u w:val="single"/>
              <w:lang w:val="en-US"/>
            </w:rPr>
          </w:rPrChange>
        </w:rPr>
        <w:fldChar w:fldCharType="end"/>
      </w:r>
      <w:ins w:id="876" w:author="Chen Liao" w:date="2020-06-21T12:30:00Z">
        <w:r w:rsidR="0065538C" w:rsidRPr="00254232">
          <w:rPr>
            <w:rFonts w:ascii="Times New Roman" w:hAnsi="Times New Roman" w:cs="Times New Roman"/>
            <w:sz w:val="24"/>
            <w:szCs w:val="24"/>
            <w:lang w:val="en-US"/>
            <w:rPrChange w:id="877" w:author="Chen Liao" w:date="2020-06-22T07:02:00Z">
              <w:rPr>
                <w:sz w:val="24"/>
                <w:szCs w:val="24"/>
                <w:u w:val="single"/>
                <w:lang w:val="en-US"/>
              </w:rPr>
            </w:rPrChange>
          </w:rPr>
          <w:t xml:space="preserve">, searching for </w:t>
        </w:r>
      </w:ins>
      <w:ins w:id="878" w:author="Chen Liao" w:date="2020-06-21T19:50:00Z">
        <w:r w:rsidR="00A93C4F" w:rsidRPr="00254232">
          <w:rPr>
            <w:rFonts w:ascii="Times New Roman" w:hAnsi="Times New Roman" w:cs="Times New Roman"/>
            <w:sz w:val="24"/>
            <w:szCs w:val="24"/>
            <w:lang w:val="en-US"/>
            <w:rPrChange w:id="879" w:author="Chen Liao" w:date="2020-06-22T07:02:00Z">
              <w:rPr>
                <w:sz w:val="24"/>
                <w:szCs w:val="24"/>
                <w:lang w:val="en-US"/>
              </w:rPr>
            </w:rPrChange>
          </w:rPr>
          <w:t xml:space="preserve">other </w:t>
        </w:r>
      </w:ins>
      <w:ins w:id="880" w:author="Chen Liao" w:date="2020-06-21T12:32:00Z">
        <w:r w:rsidR="0065538C" w:rsidRPr="00254232">
          <w:rPr>
            <w:rFonts w:ascii="Times New Roman" w:hAnsi="Times New Roman" w:cs="Times New Roman"/>
            <w:sz w:val="24"/>
            <w:szCs w:val="24"/>
            <w:lang w:val="en-US"/>
            <w:rPrChange w:id="881" w:author="Chen Liao" w:date="2020-06-22T07:02:00Z">
              <w:rPr>
                <w:sz w:val="24"/>
                <w:szCs w:val="24"/>
                <w:u w:val="single"/>
                <w:lang w:val="en-US"/>
              </w:rPr>
            </w:rPrChange>
          </w:rPr>
          <w:t xml:space="preserve">metabolic constraints can </w:t>
        </w:r>
      </w:ins>
      <w:ins w:id="882" w:author="Chen Liao" w:date="2020-06-21T12:34:00Z">
        <w:r w:rsidR="0065538C" w:rsidRPr="00254232">
          <w:rPr>
            <w:rFonts w:ascii="Times New Roman" w:hAnsi="Times New Roman" w:cs="Times New Roman"/>
            <w:sz w:val="24"/>
            <w:szCs w:val="24"/>
            <w:lang w:val="en-US"/>
            <w:rPrChange w:id="883" w:author="Chen Liao" w:date="2020-06-22T07:02:00Z">
              <w:rPr>
                <w:sz w:val="24"/>
                <w:szCs w:val="24"/>
                <w:u w:val="single"/>
                <w:lang w:val="en-US"/>
              </w:rPr>
            </w:rPrChange>
          </w:rPr>
          <w:t xml:space="preserve">help </w:t>
        </w:r>
      </w:ins>
      <w:ins w:id="884" w:author="Chen Liao" w:date="2020-06-21T12:32:00Z">
        <w:r w:rsidR="0065538C" w:rsidRPr="00254232">
          <w:rPr>
            <w:rFonts w:ascii="Times New Roman" w:hAnsi="Times New Roman" w:cs="Times New Roman"/>
            <w:sz w:val="24"/>
            <w:szCs w:val="24"/>
            <w:lang w:val="en-US"/>
            <w:rPrChange w:id="885" w:author="Chen Liao" w:date="2020-06-22T07:02:00Z">
              <w:rPr>
                <w:sz w:val="24"/>
                <w:szCs w:val="24"/>
                <w:u w:val="single"/>
                <w:lang w:val="en-US"/>
              </w:rPr>
            </w:rPrChange>
          </w:rPr>
          <w:t xml:space="preserve">elucidate </w:t>
        </w:r>
      </w:ins>
      <w:ins w:id="886" w:author="Chen Liao" w:date="2020-06-21T12:33:00Z">
        <w:r w:rsidR="0065538C" w:rsidRPr="00254232">
          <w:rPr>
            <w:rFonts w:ascii="Times New Roman" w:hAnsi="Times New Roman" w:cs="Times New Roman"/>
            <w:sz w:val="24"/>
            <w:szCs w:val="24"/>
            <w:lang w:val="en-US"/>
            <w:rPrChange w:id="887" w:author="Chen Liao" w:date="2020-06-22T07:02:00Z">
              <w:rPr>
                <w:sz w:val="24"/>
                <w:szCs w:val="24"/>
                <w:u w:val="single"/>
                <w:lang w:val="en-US"/>
              </w:rPr>
            </w:rPrChange>
          </w:rPr>
          <w:t>the principles of so</w:t>
        </w:r>
      </w:ins>
      <w:ins w:id="888" w:author="Chen Liao" w:date="2020-06-21T12:34:00Z">
        <w:r w:rsidR="0065538C" w:rsidRPr="00254232">
          <w:rPr>
            <w:rFonts w:ascii="Times New Roman" w:hAnsi="Times New Roman" w:cs="Times New Roman"/>
            <w:sz w:val="24"/>
            <w:szCs w:val="24"/>
            <w:lang w:val="en-US"/>
            <w:rPrChange w:id="889" w:author="Chen Liao" w:date="2020-06-22T07:02:00Z">
              <w:rPr>
                <w:sz w:val="24"/>
                <w:szCs w:val="24"/>
                <w:u w:val="single"/>
                <w:lang w:val="en-US"/>
              </w:rPr>
            </w:rPrChange>
          </w:rPr>
          <w:t>cial behavior evolution</w:t>
        </w:r>
      </w:ins>
      <w:ins w:id="890" w:author="Chen Liao" w:date="2020-06-21T12:40:00Z">
        <w:r w:rsidR="00D71F99" w:rsidRPr="00254232">
          <w:rPr>
            <w:rFonts w:ascii="Times New Roman" w:hAnsi="Times New Roman" w:cs="Times New Roman"/>
            <w:sz w:val="24"/>
            <w:szCs w:val="24"/>
            <w:lang w:val="en-US"/>
            <w:rPrChange w:id="891" w:author="Chen Liao" w:date="2020-06-22T07:02:00Z">
              <w:rPr>
                <w:sz w:val="24"/>
                <w:szCs w:val="24"/>
                <w:u w:val="single"/>
                <w:lang w:val="en-US"/>
              </w:rPr>
            </w:rPrChange>
          </w:rPr>
          <w:t xml:space="preserve"> </w:t>
        </w:r>
      </w:ins>
      <w:ins w:id="892" w:author="Chen Liao" w:date="2020-06-21T12:41:00Z">
        <w:r w:rsidR="00D71F99" w:rsidRPr="00254232">
          <w:rPr>
            <w:rFonts w:ascii="Times New Roman" w:hAnsi="Times New Roman" w:cs="Times New Roman"/>
            <w:sz w:val="24"/>
            <w:szCs w:val="24"/>
            <w:lang w:val="en-US"/>
            <w:rPrChange w:id="893" w:author="Chen Liao" w:date="2020-06-22T07:02:00Z">
              <w:rPr>
                <w:sz w:val="24"/>
                <w:szCs w:val="24"/>
                <w:u w:val="single"/>
                <w:lang w:val="en-US"/>
              </w:rPr>
            </w:rPrChange>
          </w:rPr>
          <w:t xml:space="preserve">by </w:t>
        </w:r>
      </w:ins>
      <w:ins w:id="894" w:author="Chen Liao" w:date="2020-06-21T12:40:00Z">
        <w:r w:rsidR="00D71F99" w:rsidRPr="00254232">
          <w:rPr>
            <w:rFonts w:ascii="Times New Roman" w:hAnsi="Times New Roman" w:cs="Times New Roman"/>
            <w:sz w:val="24"/>
            <w:szCs w:val="24"/>
            <w:lang w:val="en-US"/>
            <w:rPrChange w:id="895" w:author="Chen Liao" w:date="2020-06-22T07:02:00Z">
              <w:rPr>
                <w:sz w:val="24"/>
                <w:szCs w:val="24"/>
                <w:u w:val="single"/>
                <w:lang w:val="en-US"/>
              </w:rPr>
            </w:rPrChange>
          </w:rPr>
          <w:t>natural selection</w:t>
        </w:r>
      </w:ins>
      <w:ins w:id="896" w:author="Chen Liao" w:date="2020-06-21T12:41:00Z">
        <w:r w:rsidR="00D71F99" w:rsidRPr="00254232">
          <w:rPr>
            <w:rFonts w:ascii="Times New Roman" w:hAnsi="Times New Roman" w:cs="Times New Roman"/>
            <w:sz w:val="24"/>
            <w:szCs w:val="24"/>
            <w:lang w:val="en-US"/>
            <w:rPrChange w:id="897" w:author="Chen Liao" w:date="2020-06-22T07:02:00Z">
              <w:rPr>
                <w:sz w:val="24"/>
                <w:szCs w:val="24"/>
                <w:u w:val="single"/>
                <w:lang w:val="en-US"/>
              </w:rPr>
            </w:rPrChange>
          </w:rPr>
          <w:t xml:space="preserve"> and </w:t>
        </w:r>
      </w:ins>
      <w:ins w:id="898" w:author="Chen Liao" w:date="2020-06-21T12:36:00Z">
        <w:r w:rsidR="0065538C" w:rsidRPr="00254232">
          <w:rPr>
            <w:rFonts w:ascii="Times New Roman" w:hAnsi="Times New Roman" w:cs="Times New Roman"/>
            <w:sz w:val="24"/>
            <w:szCs w:val="24"/>
            <w:lang w:val="en-US"/>
            <w:rPrChange w:id="899" w:author="Chen Liao" w:date="2020-06-22T07:02:00Z">
              <w:rPr>
                <w:sz w:val="24"/>
                <w:szCs w:val="24"/>
                <w:u w:val="single"/>
                <w:lang w:val="en-US"/>
              </w:rPr>
            </w:rPrChange>
          </w:rPr>
          <w:t xml:space="preserve">uncover </w:t>
        </w:r>
      </w:ins>
      <w:ins w:id="900" w:author="Chen Liao" w:date="2020-06-21T12:39:00Z">
        <w:r w:rsidR="0065538C" w:rsidRPr="00254232">
          <w:rPr>
            <w:rFonts w:ascii="Times New Roman" w:hAnsi="Times New Roman" w:cs="Times New Roman"/>
            <w:sz w:val="24"/>
            <w:szCs w:val="24"/>
            <w:lang w:val="en-US"/>
            <w:rPrChange w:id="901" w:author="Chen Liao" w:date="2020-06-22T07:02:00Z">
              <w:rPr>
                <w:sz w:val="24"/>
                <w:szCs w:val="24"/>
                <w:u w:val="single"/>
                <w:lang w:val="en-US"/>
              </w:rPr>
            </w:rPrChange>
          </w:rPr>
          <w:t xml:space="preserve">the links between individual-level processes and </w:t>
        </w:r>
      </w:ins>
      <w:ins w:id="902" w:author="Chen Liao" w:date="2020-06-21T12:40:00Z">
        <w:r w:rsidR="00D71F99" w:rsidRPr="00254232">
          <w:rPr>
            <w:rFonts w:ascii="Times New Roman" w:hAnsi="Times New Roman" w:cs="Times New Roman"/>
            <w:sz w:val="24"/>
            <w:szCs w:val="24"/>
            <w:lang w:val="en-US"/>
            <w:rPrChange w:id="903" w:author="Chen Liao" w:date="2020-06-22T07:02:00Z">
              <w:rPr>
                <w:sz w:val="24"/>
                <w:szCs w:val="24"/>
                <w:u w:val="single"/>
                <w:lang w:val="en-US"/>
              </w:rPr>
            </w:rPrChange>
          </w:rPr>
          <w:t>population-level fitness</w:t>
        </w:r>
      </w:ins>
      <w:ins w:id="904" w:author="Chen Liao" w:date="2020-06-21T12:41:00Z">
        <w:r w:rsidR="00404117" w:rsidRPr="00254232">
          <w:rPr>
            <w:rFonts w:ascii="Times New Roman" w:hAnsi="Times New Roman" w:cs="Times New Roman"/>
            <w:sz w:val="24"/>
            <w:szCs w:val="24"/>
            <w:lang w:val="en-US"/>
            <w:rPrChange w:id="905" w:author="Chen Liao" w:date="2020-06-22T07:02:00Z">
              <w:rPr>
                <w:sz w:val="24"/>
                <w:szCs w:val="24"/>
                <w:u w:val="single"/>
                <w:lang w:val="en-US"/>
              </w:rPr>
            </w:rPrChange>
          </w:rPr>
          <w:t xml:space="preserve">. </w:t>
        </w:r>
      </w:ins>
      <w:ins w:id="906" w:author="Chen Liao" w:date="2020-06-21T12:45:00Z">
        <w:r w:rsidR="00760878" w:rsidRPr="00254232">
          <w:rPr>
            <w:rFonts w:ascii="Times New Roman" w:hAnsi="Times New Roman" w:cs="Times New Roman"/>
            <w:sz w:val="24"/>
            <w:szCs w:val="24"/>
            <w:lang w:val="en-US"/>
            <w:rPrChange w:id="907" w:author="Chen Liao" w:date="2020-06-22T07:02:00Z">
              <w:rPr>
                <w:sz w:val="24"/>
                <w:szCs w:val="24"/>
                <w:u w:val="single"/>
                <w:lang w:val="en-US"/>
              </w:rPr>
            </w:rPrChange>
          </w:rPr>
          <w:t>De</w:t>
        </w:r>
      </w:ins>
      <w:del w:id="908" w:author="Chen Liao" w:date="2020-06-20T16:18:00Z">
        <w:r w:rsidR="00D27EFC" w:rsidRPr="00254232" w:rsidDel="004C73E2">
          <w:rPr>
            <w:rFonts w:ascii="Times New Roman" w:hAnsi="Times New Roman" w:cs="Times New Roman"/>
            <w:sz w:val="24"/>
            <w:szCs w:val="24"/>
            <w:lang w:val="en-US"/>
            <w:rPrChange w:id="909" w:author="Chen Liao" w:date="2020-06-22T07:02:00Z">
              <w:rPr>
                <w:sz w:val="24"/>
                <w:szCs w:val="24"/>
                <w:lang w:val="en-US"/>
              </w:rPr>
            </w:rPrChange>
          </w:rPr>
          <w:delText xml:space="preserve"> evolution of swarming across strains of the same species. </w:delText>
        </w:r>
      </w:del>
    </w:p>
    <w:p w14:paraId="2F1EDAEA" w14:textId="6554F047" w:rsidR="00684214" w:rsidRPr="00254232" w:rsidDel="00DE2A20" w:rsidRDefault="00D27EFC" w:rsidP="00760878">
      <w:pPr>
        <w:spacing w:before="240" w:after="240"/>
        <w:jc w:val="both"/>
        <w:rPr>
          <w:del w:id="910" w:author="Chen Liao" w:date="2020-06-21T00:20:00Z"/>
          <w:rFonts w:ascii="Times New Roman" w:hAnsi="Times New Roman" w:cs="Times New Roman"/>
          <w:sz w:val="24"/>
          <w:szCs w:val="24"/>
          <w:lang w:val="en-US"/>
          <w:rPrChange w:id="911" w:author="Chen Liao" w:date="2020-06-22T07:02:00Z">
            <w:rPr>
              <w:del w:id="912" w:author="Chen Liao" w:date="2020-06-21T00:20:00Z"/>
              <w:sz w:val="24"/>
              <w:szCs w:val="24"/>
              <w:lang w:val="en-US"/>
            </w:rPr>
          </w:rPrChange>
        </w:rPr>
      </w:pPr>
      <w:del w:id="913" w:author="Chen Liao" w:date="2020-06-20T23:42:00Z">
        <w:r w:rsidRPr="00254232" w:rsidDel="00FA619F">
          <w:rPr>
            <w:rFonts w:ascii="Times New Roman" w:hAnsi="Times New Roman" w:cs="Times New Roman"/>
            <w:i/>
            <w:sz w:val="24"/>
            <w:szCs w:val="24"/>
            <w:lang w:val="en-US"/>
            <w:rPrChange w:id="914" w:author="Chen Liao" w:date="2020-06-22T07:02:00Z">
              <w:rPr>
                <w:i/>
                <w:sz w:val="24"/>
                <w:szCs w:val="24"/>
                <w:lang w:val="en-US"/>
              </w:rPr>
            </w:rPrChange>
          </w:rPr>
          <w:delText>Pseudomonas aeruginosa</w:delText>
        </w:r>
        <w:r w:rsidRPr="00254232" w:rsidDel="00FA619F">
          <w:rPr>
            <w:rFonts w:ascii="Times New Roman" w:hAnsi="Times New Roman" w:cs="Times New Roman"/>
            <w:sz w:val="24"/>
            <w:szCs w:val="24"/>
            <w:lang w:val="en-US"/>
            <w:rPrChange w:id="915" w:author="Chen Liao" w:date="2020-06-22T07:02:00Z">
              <w:rPr>
                <w:sz w:val="24"/>
                <w:szCs w:val="24"/>
                <w:lang w:val="en-US"/>
              </w:rPr>
            </w:rPrChange>
          </w:rPr>
          <w:delText>—an opportunistic human pathogen and a major cause of hospital infections</w:delText>
        </w:r>
      </w:del>
      <w:del w:id="916" w:author="Chen Liao" w:date="2020-06-20T07:25:00Z">
        <w:r w:rsidRPr="00254232" w:rsidDel="00962E2B">
          <w:rPr>
            <w:rFonts w:ascii="Times New Roman" w:hAnsi="Times New Roman" w:cs="Times New Roman"/>
            <w:sz w:val="24"/>
            <w:szCs w:val="24"/>
            <w:lang w:val="en-US"/>
            <w:rPrChange w:id="917" w:author="Chen Liao" w:date="2020-06-22T07:02:00Z">
              <w:rPr>
                <w:sz w:val="24"/>
                <w:szCs w:val="24"/>
                <w:lang w:val="en-US"/>
              </w:rPr>
            </w:rPrChange>
          </w:rPr>
          <w:delText xml:space="preserve"> </w:delText>
        </w:r>
        <w:r w:rsidR="005E2EA7" w:rsidRPr="00254232" w:rsidDel="00962E2B">
          <w:rPr>
            <w:rFonts w:ascii="Times New Roman" w:hAnsi="Times New Roman" w:cs="Times New Roman"/>
            <w:lang w:val="en-US"/>
            <w:rPrChange w:id="918" w:author="Chen Liao" w:date="2020-06-22T07:02:00Z">
              <w:rPr>
                <w:lang w:val="en-US"/>
              </w:rPr>
            </w:rPrChange>
          </w:rPr>
          <w:fldChar w:fldCharType="begin"/>
        </w:r>
        <w:r w:rsidR="005E2EA7" w:rsidRPr="00254232" w:rsidDel="00962E2B">
          <w:rPr>
            <w:rFonts w:ascii="Times New Roman" w:hAnsi="Times New Roman" w:cs="Times New Roman"/>
            <w:lang w:val="en-US"/>
            <w:rPrChange w:id="919" w:author="Chen Liao" w:date="2020-06-22T07:02:00Z">
              <w:rPr>
                <w:lang w:val="en-US"/>
              </w:rPr>
            </w:rPrChange>
          </w:rPr>
          <w:delInstrText xml:space="preserve"> HYPERLINK "http://f1000.com/work/citation?ids=2806353&amp;pre=&amp;suf=&amp;sa=0" \h </w:delInstrText>
        </w:r>
        <w:r w:rsidR="005E2EA7" w:rsidRPr="00254232" w:rsidDel="00962E2B">
          <w:rPr>
            <w:rFonts w:ascii="Times New Roman" w:hAnsi="Times New Roman" w:cs="Times New Roman"/>
            <w:lang w:val="en-US"/>
            <w:rPrChange w:id="920" w:author="Chen Liao" w:date="2020-06-22T07:02:00Z">
              <w:rPr>
                <w:sz w:val="24"/>
                <w:szCs w:val="24"/>
                <w:lang w:val="en-US"/>
              </w:rPr>
            </w:rPrChange>
          </w:rPr>
          <w:fldChar w:fldCharType="separate"/>
        </w:r>
        <w:r w:rsidRPr="00254232" w:rsidDel="00962E2B">
          <w:rPr>
            <w:rFonts w:ascii="Times New Roman" w:hAnsi="Times New Roman" w:cs="Times New Roman"/>
            <w:sz w:val="24"/>
            <w:szCs w:val="24"/>
            <w:lang w:val="en-US"/>
            <w:rPrChange w:id="921" w:author="Chen Liao" w:date="2020-06-22T07:02:00Z">
              <w:rPr>
                <w:sz w:val="24"/>
                <w:szCs w:val="24"/>
                <w:lang w:val="en-US"/>
              </w:rPr>
            </w:rPrChange>
          </w:rPr>
          <w:delText>(Klevens et al. 2007)</w:delText>
        </w:r>
        <w:r w:rsidR="005E2EA7" w:rsidRPr="00254232" w:rsidDel="00962E2B">
          <w:rPr>
            <w:rFonts w:ascii="Times New Roman" w:hAnsi="Times New Roman" w:cs="Times New Roman"/>
            <w:sz w:val="24"/>
            <w:szCs w:val="24"/>
            <w:lang w:val="en-US"/>
            <w:rPrChange w:id="922" w:author="Chen Liao" w:date="2020-06-22T07:02:00Z">
              <w:rPr>
                <w:sz w:val="24"/>
                <w:szCs w:val="24"/>
                <w:lang w:val="en-US"/>
              </w:rPr>
            </w:rPrChange>
          </w:rPr>
          <w:fldChar w:fldCharType="end"/>
        </w:r>
      </w:del>
      <w:del w:id="923" w:author="Chen Liao" w:date="2020-06-20T23:42:00Z">
        <w:r w:rsidR="00962E2B" w:rsidRPr="00254232" w:rsidDel="00FA619F">
          <w:rPr>
            <w:rFonts w:ascii="Times New Roman" w:hAnsi="Times New Roman" w:cs="Times New Roman"/>
            <w:sz w:val="24"/>
            <w:szCs w:val="24"/>
            <w:lang w:val="en-US"/>
            <w:rPrChange w:id="924" w:author="Chen Liao" w:date="2020-06-22T07:02:00Z">
              <w:rPr>
                <w:sz w:val="24"/>
                <w:szCs w:val="24"/>
                <w:lang w:val="en-US"/>
              </w:rPr>
            </w:rPrChange>
          </w:rPr>
          <w:fldChar w:fldCharType="begin"/>
        </w:r>
        <w:r w:rsidR="00962E2B" w:rsidRPr="00254232" w:rsidDel="00FA619F">
          <w:rPr>
            <w:rFonts w:ascii="Times New Roman" w:hAnsi="Times New Roman" w:cs="Times New Roman"/>
            <w:sz w:val="24"/>
            <w:szCs w:val="24"/>
            <w:lang w:val="en-US"/>
            <w:rPrChange w:id="925" w:author="Chen Liao" w:date="2020-06-22T07:02:00Z">
              <w:rPr>
                <w:sz w:val="24"/>
                <w:szCs w:val="24"/>
                <w:lang w:val="en-US"/>
              </w:rPr>
            </w:rPrChange>
          </w:rPr>
          <w:delInstrText>ADDIN F1000_CSL_CITATION&lt;~#@#~&gt;[{"DOI":"10.1177/003335490712200205","First":false,"Last":false,"PMCID":"PMC1820440","PMID":"17357358","abstract":"&lt;strong&gt;OBJECTIVE:&lt;/strong&gt; The purpose of this study was to provide a national estimate of the number of healthcare-associated infections (HAI) and deaths in United States hospitals.&lt;br&gt;&lt;br&gt;&lt;strong&gt;METHODS:&lt;/strong&gt; No single source of nationally representative data on HAIs is currently available. The authors used a multi-step approach and three data sources. The main source of data was the National Nosocomial Infections Surveillance (NNIS) system, data from 1990-2002, conducted by the Centers for Disease Control and Prevention. Data from the National Hospital Discharge Survey (for 2002) and the American Hospital Association Survey (for 2000) were used to supplement NNIS data. The percentage of patients with an HAI whose death was determined to be caused or associated with the HAI from NNIS data was used to estimate the number of deaths.&lt;br&gt;&lt;br&gt;&lt;strong&gt;RESULTS:&lt;/strong&gt; In 2002, the estimated number of HAIs in U.S. hospitals, adjusted to include federal facilities, was approximately 1.7 million: 33,269 HAIs among newborns in high-risk nurseries, 19,059 among newborns in well-baby nurseries, 417,946 among adults and children in ICUs, and 1,266,851 among adults and children outside of ICUs. The estimated deaths associated with HAIs in U.S. hospitals were 98,987: of these, 35,967 were for pneumonia, 30,665 for bloodstream infections, 13,088 for urinary tract infections, 8,205 for surgical site infections, and 11,062 for infections of other sites.&lt;br&gt;&lt;br&gt;&lt;strong&gt;CONCLUSION:&lt;/strong&gt; HAIs in hospitals are a significant cause of morbidity and mortality in the United States. The method described for estimating the number of HAIs makes the best use of existing data at the national level.","author":[{"family":"Klevens","given":"R Monina"},{"family":"Edwards","given":"Jonathan R"},{"family":"Richards","given":"Chesley L"},{"family":"Horan","given":"Teresa C"},{"family":"Gaynes","given":"Robert P"},{"family":"Pollock","given":"Daniel A"},{"family":"Cardo","given":"Denise M"}],"authorYearDisplayFormat":false,"citation-label":"2806353","container-title":"Public health reports (Washington, D.C. : 1974)","container-title-short":"Public Health Rep.","id":"2806353","invisible":false,"issue":"2","issued":{"date-parts":[["2007","4"]]},"journalAbbreviation":"Public Health Rep.","page":"160-166","suppress-author":false,"title":"Estimating health care-associated infections and deaths in U.S. hospitals, 2002.","type":"article-journal","volume":"122"}]</w:delInstrText>
        </w:r>
        <w:r w:rsidR="00962E2B" w:rsidRPr="00254232" w:rsidDel="00FA619F">
          <w:rPr>
            <w:rFonts w:ascii="Times New Roman" w:hAnsi="Times New Roman" w:cs="Times New Roman"/>
            <w:sz w:val="24"/>
            <w:szCs w:val="24"/>
            <w:lang w:val="en-US"/>
            <w:rPrChange w:id="926" w:author="Chen Liao" w:date="2020-06-22T07:02:00Z">
              <w:rPr>
                <w:sz w:val="24"/>
                <w:szCs w:val="24"/>
                <w:lang w:val="en-US"/>
              </w:rPr>
            </w:rPrChange>
          </w:rPr>
          <w:fldChar w:fldCharType="separate"/>
        </w:r>
        <w:r w:rsidR="006D184D" w:rsidRPr="00254232" w:rsidDel="00FA619F">
          <w:rPr>
            <w:rFonts w:ascii="Times New Roman" w:hAnsi="Times New Roman" w:cs="Times New Roman"/>
            <w:noProof/>
            <w:sz w:val="24"/>
            <w:szCs w:val="24"/>
            <w:lang w:val="en-US"/>
            <w:rPrChange w:id="927" w:author="Chen Liao" w:date="2020-06-22T07:02:00Z">
              <w:rPr>
                <w:noProof/>
                <w:sz w:val="24"/>
                <w:szCs w:val="24"/>
                <w:lang w:val="en-US"/>
              </w:rPr>
            </w:rPrChange>
          </w:rPr>
          <w:delText>(Klevens et al. 2007)</w:delText>
        </w:r>
        <w:r w:rsidR="00962E2B" w:rsidRPr="00254232" w:rsidDel="00FA619F">
          <w:rPr>
            <w:rFonts w:ascii="Times New Roman" w:hAnsi="Times New Roman" w:cs="Times New Roman"/>
            <w:sz w:val="24"/>
            <w:szCs w:val="24"/>
            <w:lang w:val="en-US"/>
            <w:rPrChange w:id="928" w:author="Chen Liao" w:date="2020-06-22T07:02:00Z">
              <w:rPr>
                <w:sz w:val="24"/>
                <w:szCs w:val="24"/>
                <w:lang w:val="en-US"/>
              </w:rPr>
            </w:rPrChange>
          </w:rPr>
          <w:fldChar w:fldCharType="end"/>
        </w:r>
      </w:del>
      <w:del w:id="929" w:author="Chen Liao" w:date="2020-06-20T16:25:00Z">
        <w:r w:rsidRPr="00254232" w:rsidDel="003C4DDE">
          <w:rPr>
            <w:rFonts w:ascii="Times New Roman" w:hAnsi="Times New Roman" w:cs="Times New Roman"/>
            <w:sz w:val="24"/>
            <w:szCs w:val="24"/>
            <w:lang w:val="en-US"/>
            <w:rPrChange w:id="930" w:author="Chen Liao" w:date="2020-06-22T07:02:00Z">
              <w:rPr>
                <w:sz w:val="24"/>
                <w:szCs w:val="24"/>
                <w:lang w:val="en-US"/>
              </w:rPr>
            </w:rPrChange>
          </w:rPr>
          <w:delText>—</w:delText>
        </w:r>
      </w:del>
      <w:del w:id="931" w:author="Chen Liao" w:date="2020-06-20T23:42:00Z">
        <w:r w:rsidRPr="00254232" w:rsidDel="00FA619F">
          <w:rPr>
            <w:rFonts w:ascii="Times New Roman" w:hAnsi="Times New Roman" w:cs="Times New Roman"/>
            <w:sz w:val="24"/>
            <w:szCs w:val="24"/>
            <w:lang w:val="en-US"/>
            <w:rPrChange w:id="932" w:author="Chen Liao" w:date="2020-06-22T07:02:00Z">
              <w:rPr>
                <w:sz w:val="24"/>
                <w:szCs w:val="24"/>
                <w:lang w:val="en-US"/>
              </w:rPr>
            </w:rPrChange>
          </w:rPr>
          <w:delText xml:space="preserve">has </w:delText>
        </w:r>
      </w:del>
      <w:del w:id="933" w:author="Chen Liao" w:date="2020-06-20T17:50:00Z">
        <w:r w:rsidRPr="00254232" w:rsidDel="00605684">
          <w:rPr>
            <w:rFonts w:ascii="Times New Roman" w:hAnsi="Times New Roman" w:cs="Times New Roman"/>
            <w:sz w:val="24"/>
            <w:szCs w:val="24"/>
            <w:lang w:val="en-US"/>
            <w:rPrChange w:id="934" w:author="Chen Liao" w:date="2020-06-22T07:02:00Z">
              <w:rPr>
                <w:sz w:val="24"/>
                <w:szCs w:val="24"/>
                <w:lang w:val="en-US"/>
              </w:rPr>
            </w:rPrChange>
          </w:rPr>
          <w:delText xml:space="preserve">a </w:delText>
        </w:r>
      </w:del>
      <w:del w:id="935" w:author="Chen Liao" w:date="2020-06-20T23:42:00Z">
        <w:r w:rsidRPr="00254232" w:rsidDel="00FA619F">
          <w:rPr>
            <w:rFonts w:ascii="Times New Roman" w:hAnsi="Times New Roman" w:cs="Times New Roman"/>
            <w:sz w:val="24"/>
            <w:szCs w:val="24"/>
            <w:lang w:val="en-US"/>
            <w:rPrChange w:id="936" w:author="Chen Liao" w:date="2020-06-22T07:02:00Z">
              <w:rPr>
                <w:sz w:val="24"/>
                <w:szCs w:val="24"/>
                <w:lang w:val="en-US"/>
              </w:rPr>
            </w:rPrChange>
          </w:rPr>
          <w:delText xml:space="preserve">remarkable swarming </w:delText>
        </w:r>
      </w:del>
      <w:del w:id="937" w:author="Chen Liao" w:date="2020-06-20T16:26:00Z">
        <w:r w:rsidRPr="00254232" w:rsidDel="003C4DDE">
          <w:rPr>
            <w:rFonts w:ascii="Times New Roman" w:hAnsi="Times New Roman" w:cs="Times New Roman"/>
            <w:sz w:val="24"/>
            <w:szCs w:val="24"/>
            <w:lang w:val="en-US"/>
            <w:rPrChange w:id="938" w:author="Chen Liao" w:date="2020-06-22T07:02:00Z">
              <w:rPr>
                <w:sz w:val="24"/>
                <w:szCs w:val="24"/>
                <w:lang w:val="en-US"/>
              </w:rPr>
            </w:rPrChange>
          </w:rPr>
          <w:delText>behavior that is deemed important for fitness in the wild and its virulence in clinical settings</w:delText>
        </w:r>
      </w:del>
      <w:del w:id="939" w:author="Chen Liao" w:date="2020-06-20T16:23:00Z">
        <w:r w:rsidRPr="00254232" w:rsidDel="003C4DDE">
          <w:rPr>
            <w:rFonts w:ascii="Times New Roman" w:hAnsi="Times New Roman" w:cs="Times New Roman"/>
            <w:sz w:val="24"/>
            <w:szCs w:val="24"/>
            <w:lang w:val="en-US"/>
            <w:rPrChange w:id="940" w:author="Chen Liao" w:date="2020-06-22T07:02:00Z">
              <w:rPr>
                <w:sz w:val="24"/>
                <w:szCs w:val="24"/>
                <w:lang w:val="en-US"/>
              </w:rPr>
            </w:rPrChange>
          </w:rPr>
          <w:delText xml:space="preserve"> </w:delText>
        </w:r>
        <w:r w:rsidR="005E2EA7" w:rsidRPr="00254232" w:rsidDel="003C4DDE">
          <w:rPr>
            <w:rFonts w:ascii="Times New Roman" w:hAnsi="Times New Roman" w:cs="Times New Roman"/>
            <w:lang w:val="en-US"/>
            <w:rPrChange w:id="941" w:author="Chen Liao" w:date="2020-06-22T07:02:00Z">
              <w:rPr>
                <w:lang w:val="en-US"/>
              </w:rPr>
            </w:rPrChange>
          </w:rPr>
          <w:fldChar w:fldCharType="begin"/>
        </w:r>
        <w:r w:rsidR="005E2EA7" w:rsidRPr="00254232" w:rsidDel="003C4DDE">
          <w:rPr>
            <w:rFonts w:ascii="Times New Roman" w:hAnsi="Times New Roman" w:cs="Times New Roman"/>
            <w:lang w:val="en-US"/>
            <w:rPrChange w:id="942" w:author="Chen Liao" w:date="2020-06-22T07:02:00Z">
              <w:rPr>
                <w:lang w:val="en-US"/>
              </w:rPr>
            </w:rPrChange>
          </w:rPr>
          <w:delInstrText xml:space="preserve"> HYPERLINK "http://sciwheel.com/work/citation?ids=1023787&amp;pre=&amp;suf=&amp;sa=0" \h </w:delInstrText>
        </w:r>
        <w:r w:rsidR="005E2EA7" w:rsidRPr="00254232" w:rsidDel="003C4DDE">
          <w:rPr>
            <w:rFonts w:ascii="Times New Roman" w:hAnsi="Times New Roman" w:cs="Times New Roman"/>
            <w:lang w:val="en-US"/>
            <w:rPrChange w:id="943" w:author="Chen Liao" w:date="2020-06-22T07:02:00Z">
              <w:rPr>
                <w:sz w:val="24"/>
                <w:szCs w:val="24"/>
                <w:u w:val="single"/>
                <w:lang w:val="en-US"/>
              </w:rPr>
            </w:rPrChange>
          </w:rPr>
          <w:fldChar w:fldCharType="separate"/>
        </w:r>
        <w:r w:rsidRPr="00254232" w:rsidDel="003C4DDE">
          <w:rPr>
            <w:rFonts w:ascii="Times New Roman" w:hAnsi="Times New Roman" w:cs="Times New Roman"/>
            <w:sz w:val="24"/>
            <w:szCs w:val="24"/>
            <w:lang w:val="en-US"/>
            <w:rPrChange w:id="944" w:author="Chen Liao" w:date="2020-06-22T07:02:00Z">
              <w:rPr>
                <w:sz w:val="24"/>
                <w:szCs w:val="24"/>
                <w:u w:val="single"/>
                <w:lang w:val="en-US"/>
              </w:rPr>
            </w:rPrChange>
          </w:rPr>
          <w:delText>(Overhage et al. 2008)</w:delText>
        </w:r>
        <w:r w:rsidR="005E2EA7" w:rsidRPr="00254232" w:rsidDel="003C4DDE">
          <w:rPr>
            <w:rFonts w:ascii="Times New Roman" w:hAnsi="Times New Roman" w:cs="Times New Roman"/>
            <w:sz w:val="24"/>
            <w:szCs w:val="24"/>
            <w:lang w:val="en-US"/>
            <w:rPrChange w:id="945" w:author="Chen Liao" w:date="2020-06-22T07:02:00Z">
              <w:rPr>
                <w:sz w:val="24"/>
                <w:szCs w:val="24"/>
                <w:u w:val="single"/>
                <w:lang w:val="en-US"/>
              </w:rPr>
            </w:rPrChange>
          </w:rPr>
          <w:fldChar w:fldCharType="end"/>
        </w:r>
      </w:del>
      <w:del w:id="946" w:author="Chen Liao" w:date="2020-06-20T16:26:00Z">
        <w:r w:rsidRPr="00254232" w:rsidDel="003C4DDE">
          <w:rPr>
            <w:rFonts w:ascii="Times New Roman" w:hAnsi="Times New Roman" w:cs="Times New Roman"/>
            <w:sz w:val="24"/>
            <w:szCs w:val="24"/>
            <w:lang w:val="en-US"/>
            <w:rPrChange w:id="947" w:author="Chen Liao" w:date="2020-06-22T07:02:00Z">
              <w:rPr>
                <w:sz w:val="24"/>
                <w:szCs w:val="24"/>
                <w:lang w:val="en-US"/>
              </w:rPr>
            </w:rPrChange>
          </w:rPr>
          <w:delText>.</w:delText>
        </w:r>
        <w:r w:rsidRPr="00254232" w:rsidDel="001F21DE">
          <w:rPr>
            <w:rFonts w:ascii="Times New Roman" w:hAnsi="Times New Roman" w:cs="Times New Roman"/>
            <w:sz w:val="24"/>
            <w:szCs w:val="24"/>
            <w:lang w:val="en-US"/>
            <w:rPrChange w:id="948" w:author="Chen Liao" w:date="2020-06-22T07:02:00Z">
              <w:rPr>
                <w:sz w:val="24"/>
                <w:szCs w:val="24"/>
                <w:lang w:val="en-US"/>
              </w:rPr>
            </w:rPrChange>
          </w:rPr>
          <w:delText xml:space="preserve"> </w:delText>
        </w:r>
      </w:del>
      <w:del w:id="949" w:author="Chen Liao" w:date="2020-06-20T23:42:00Z">
        <w:r w:rsidRPr="00254232" w:rsidDel="00FA619F">
          <w:rPr>
            <w:rFonts w:ascii="Times New Roman" w:hAnsi="Times New Roman" w:cs="Times New Roman"/>
            <w:i/>
            <w:sz w:val="24"/>
            <w:szCs w:val="24"/>
            <w:lang w:val="en-US"/>
            <w:rPrChange w:id="950" w:author="Chen Liao" w:date="2020-06-22T07:02:00Z">
              <w:rPr>
                <w:i/>
                <w:sz w:val="24"/>
                <w:szCs w:val="24"/>
                <w:lang w:val="en-US"/>
              </w:rPr>
            </w:rPrChange>
          </w:rPr>
          <w:delText>P. aeruginosa</w:delText>
        </w:r>
        <w:r w:rsidRPr="00254232" w:rsidDel="00FA619F">
          <w:rPr>
            <w:rFonts w:ascii="Times New Roman" w:hAnsi="Times New Roman" w:cs="Times New Roman"/>
            <w:sz w:val="24"/>
            <w:szCs w:val="24"/>
            <w:lang w:val="en-US"/>
            <w:rPrChange w:id="951" w:author="Chen Liao" w:date="2020-06-22T07:02:00Z">
              <w:rPr>
                <w:sz w:val="24"/>
                <w:szCs w:val="24"/>
                <w:lang w:val="en-US"/>
              </w:rPr>
            </w:rPrChange>
          </w:rPr>
          <w:delText xml:space="preserve"> swarming </w:delText>
        </w:r>
      </w:del>
      <w:del w:id="952" w:author="Chen Liao" w:date="2020-06-20T16:35:00Z">
        <w:r w:rsidRPr="00254232" w:rsidDel="009D39A6">
          <w:rPr>
            <w:rFonts w:ascii="Times New Roman" w:hAnsi="Times New Roman" w:cs="Times New Roman"/>
            <w:sz w:val="24"/>
            <w:szCs w:val="24"/>
            <w:lang w:val="en-US"/>
            <w:rPrChange w:id="953" w:author="Chen Liao" w:date="2020-06-22T07:02:00Z">
              <w:rPr>
                <w:sz w:val="24"/>
                <w:szCs w:val="24"/>
                <w:lang w:val="en-US"/>
              </w:rPr>
            </w:rPrChange>
          </w:rPr>
          <w:delText xml:space="preserve">relies </w:delText>
        </w:r>
      </w:del>
      <w:del w:id="954" w:author="Chen Liao" w:date="2020-06-20T16:36:00Z">
        <w:r w:rsidRPr="00254232" w:rsidDel="009D39A6">
          <w:rPr>
            <w:rFonts w:ascii="Times New Roman" w:hAnsi="Times New Roman" w:cs="Times New Roman"/>
            <w:sz w:val="24"/>
            <w:szCs w:val="24"/>
            <w:lang w:val="en-US"/>
            <w:rPrChange w:id="955" w:author="Chen Liao" w:date="2020-06-22T07:02:00Z">
              <w:rPr>
                <w:sz w:val="24"/>
                <w:szCs w:val="24"/>
                <w:lang w:val="en-US"/>
              </w:rPr>
            </w:rPrChange>
          </w:rPr>
          <w:delText xml:space="preserve">on its </w:delText>
        </w:r>
      </w:del>
      <w:del w:id="956" w:author="Chen Liao" w:date="2020-06-20T23:42:00Z">
        <w:r w:rsidRPr="00254232" w:rsidDel="00FA619F">
          <w:rPr>
            <w:rFonts w:ascii="Times New Roman" w:hAnsi="Times New Roman" w:cs="Times New Roman"/>
            <w:sz w:val="24"/>
            <w:szCs w:val="24"/>
            <w:lang w:val="en-US"/>
            <w:rPrChange w:id="957" w:author="Chen Liao" w:date="2020-06-22T07:02:00Z">
              <w:rPr>
                <w:sz w:val="24"/>
                <w:szCs w:val="24"/>
                <w:lang w:val="en-US"/>
              </w:rPr>
            </w:rPrChange>
          </w:rPr>
          <w:delText xml:space="preserve">flagella </w:delText>
        </w:r>
      </w:del>
      <w:del w:id="958" w:author="Chen Liao" w:date="2020-06-20T16:36:00Z">
        <w:r w:rsidRPr="00254232" w:rsidDel="009D39A6">
          <w:rPr>
            <w:rFonts w:ascii="Times New Roman" w:hAnsi="Times New Roman" w:cs="Times New Roman"/>
            <w:sz w:val="24"/>
            <w:szCs w:val="24"/>
            <w:lang w:val="en-US"/>
            <w:rPrChange w:id="959" w:author="Chen Liao" w:date="2020-06-22T07:02:00Z">
              <w:rPr>
                <w:sz w:val="24"/>
                <w:szCs w:val="24"/>
                <w:lang w:val="en-US"/>
              </w:rPr>
            </w:rPrChange>
          </w:rPr>
          <w:delText xml:space="preserve">to swarm </w:delText>
        </w:r>
      </w:del>
      <w:del w:id="960" w:author="Chen Liao" w:date="2020-06-20T16:38:00Z">
        <w:r w:rsidR="005E2EA7" w:rsidRPr="00254232" w:rsidDel="009D39A6">
          <w:rPr>
            <w:rFonts w:ascii="Times New Roman" w:hAnsi="Times New Roman" w:cs="Times New Roman"/>
            <w:lang w:val="en-US"/>
            <w:rPrChange w:id="961" w:author="Chen Liao" w:date="2020-06-22T07:02:00Z">
              <w:rPr>
                <w:lang w:val="en-US"/>
              </w:rPr>
            </w:rPrChange>
          </w:rPr>
          <w:fldChar w:fldCharType="begin"/>
        </w:r>
        <w:r w:rsidR="005E2EA7" w:rsidRPr="00254232" w:rsidDel="009D39A6">
          <w:rPr>
            <w:rFonts w:ascii="Times New Roman" w:hAnsi="Times New Roman" w:cs="Times New Roman"/>
            <w:lang w:val="en-US"/>
            <w:rPrChange w:id="962" w:author="Chen Liao" w:date="2020-06-22T07:02:00Z">
              <w:rPr>
                <w:lang w:val="en-US"/>
              </w:rPr>
            </w:rPrChange>
          </w:rPr>
          <w:delInstrText xml:space="preserve"> HYPERLINK "http://sciwheel.com/work/citation?ids=905394&amp;pre=&amp;suf=&amp;sa=0" \h </w:delInstrText>
        </w:r>
        <w:r w:rsidR="005E2EA7" w:rsidRPr="00254232" w:rsidDel="009D39A6">
          <w:rPr>
            <w:rFonts w:ascii="Times New Roman" w:hAnsi="Times New Roman" w:cs="Times New Roman"/>
            <w:lang w:val="en-US"/>
            <w:rPrChange w:id="963" w:author="Chen Liao" w:date="2020-06-22T07:02:00Z">
              <w:rPr>
                <w:sz w:val="24"/>
                <w:szCs w:val="24"/>
                <w:u w:val="single"/>
                <w:lang w:val="en-US"/>
              </w:rPr>
            </w:rPrChange>
          </w:rPr>
          <w:fldChar w:fldCharType="separate"/>
        </w:r>
        <w:r w:rsidRPr="00254232" w:rsidDel="009D39A6">
          <w:rPr>
            <w:rFonts w:ascii="Times New Roman" w:hAnsi="Times New Roman" w:cs="Times New Roman"/>
            <w:sz w:val="24"/>
            <w:szCs w:val="24"/>
            <w:lang w:val="en-US"/>
            <w:rPrChange w:id="964" w:author="Chen Liao" w:date="2020-06-22T07:02:00Z">
              <w:rPr>
                <w:sz w:val="24"/>
                <w:szCs w:val="24"/>
                <w:u w:val="single"/>
                <w:lang w:val="en-US"/>
              </w:rPr>
            </w:rPrChange>
          </w:rPr>
          <w:delText>(Köhler et al. 2000)</w:delText>
        </w:r>
        <w:r w:rsidR="005E2EA7" w:rsidRPr="00254232" w:rsidDel="009D39A6">
          <w:rPr>
            <w:rFonts w:ascii="Times New Roman" w:hAnsi="Times New Roman" w:cs="Times New Roman"/>
            <w:sz w:val="24"/>
            <w:szCs w:val="24"/>
            <w:lang w:val="en-US"/>
            <w:rPrChange w:id="965" w:author="Chen Liao" w:date="2020-06-22T07:02:00Z">
              <w:rPr>
                <w:sz w:val="24"/>
                <w:szCs w:val="24"/>
                <w:u w:val="single"/>
                <w:lang w:val="en-US"/>
              </w:rPr>
            </w:rPrChange>
          </w:rPr>
          <w:fldChar w:fldCharType="end"/>
        </w:r>
        <w:r w:rsidRPr="00254232" w:rsidDel="009D39A6">
          <w:rPr>
            <w:rFonts w:ascii="Times New Roman" w:hAnsi="Times New Roman" w:cs="Times New Roman"/>
            <w:sz w:val="24"/>
            <w:szCs w:val="24"/>
            <w:lang w:val="en-US"/>
            <w:rPrChange w:id="966" w:author="Chen Liao" w:date="2020-06-22T07:02:00Z">
              <w:rPr>
                <w:sz w:val="24"/>
                <w:szCs w:val="24"/>
                <w:lang w:val="en-US"/>
              </w:rPr>
            </w:rPrChange>
          </w:rPr>
          <w:delText xml:space="preserve"> and on the </w:delText>
        </w:r>
      </w:del>
      <w:del w:id="967" w:author="Chen Liao" w:date="2020-06-20T16:48:00Z">
        <w:r w:rsidRPr="00254232" w:rsidDel="009966DE">
          <w:rPr>
            <w:rFonts w:ascii="Times New Roman" w:hAnsi="Times New Roman" w:cs="Times New Roman"/>
            <w:sz w:val="24"/>
            <w:szCs w:val="24"/>
            <w:lang w:val="en-US"/>
            <w:rPrChange w:id="968" w:author="Chen Liao" w:date="2020-06-22T07:02:00Z">
              <w:rPr>
                <w:sz w:val="24"/>
                <w:szCs w:val="24"/>
                <w:lang w:val="en-US"/>
              </w:rPr>
            </w:rPrChange>
          </w:rPr>
          <w:delText>cooperative secretion of</w:delText>
        </w:r>
      </w:del>
      <w:del w:id="969" w:author="Chen Liao" w:date="2020-06-20T23:42:00Z">
        <w:r w:rsidRPr="00254232" w:rsidDel="00FA619F">
          <w:rPr>
            <w:rFonts w:ascii="Times New Roman" w:hAnsi="Times New Roman" w:cs="Times New Roman"/>
            <w:sz w:val="24"/>
            <w:szCs w:val="24"/>
            <w:lang w:val="en-US"/>
            <w:rPrChange w:id="970" w:author="Chen Liao" w:date="2020-06-22T07:02:00Z">
              <w:rPr>
                <w:sz w:val="24"/>
                <w:szCs w:val="24"/>
                <w:lang w:val="en-US"/>
              </w:rPr>
            </w:rPrChange>
          </w:rPr>
          <w:delText xml:space="preserve"> </w:delText>
        </w:r>
        <w:r w:rsidR="009D39A6" w:rsidRPr="00254232" w:rsidDel="00FA619F">
          <w:rPr>
            <w:rFonts w:ascii="Times New Roman" w:hAnsi="Times New Roman" w:cs="Times New Roman"/>
            <w:sz w:val="24"/>
            <w:szCs w:val="24"/>
            <w:lang w:val="en-US"/>
            <w:rPrChange w:id="971" w:author="Chen Liao" w:date="2020-06-22T07:02:00Z">
              <w:rPr>
                <w:sz w:val="24"/>
                <w:szCs w:val="24"/>
                <w:lang w:val="en-US"/>
              </w:rPr>
            </w:rPrChange>
          </w:rPr>
          <w:fldChar w:fldCharType="begin"/>
        </w:r>
        <w:r w:rsidR="009D39A6" w:rsidRPr="00254232" w:rsidDel="00FA619F">
          <w:rPr>
            <w:rFonts w:ascii="Times New Roman" w:hAnsi="Times New Roman" w:cs="Times New Roman"/>
            <w:sz w:val="24"/>
            <w:szCs w:val="24"/>
            <w:lang w:val="en-US"/>
            <w:rPrChange w:id="972" w:author="Chen Liao" w:date="2020-06-22T07:02:00Z">
              <w:rPr>
                <w:sz w:val="24"/>
                <w:szCs w:val="24"/>
                <w:lang w:val="en-US"/>
              </w:rPr>
            </w:rPrChange>
          </w:rPr>
          <w:del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w:delInstrText>
        </w:r>
        <w:r w:rsidR="009D39A6" w:rsidRPr="00254232" w:rsidDel="00FA619F">
          <w:rPr>
            <w:rFonts w:ascii="Times New Roman" w:hAnsi="Times New Roman" w:cs="Times New Roman"/>
            <w:sz w:val="24"/>
            <w:szCs w:val="24"/>
            <w:lang w:val="en-US"/>
            <w:rPrChange w:id="973" w:author="Chen Liao" w:date="2020-06-22T07:02:00Z">
              <w:rPr>
                <w:sz w:val="24"/>
                <w:szCs w:val="24"/>
                <w:lang w:val="en-US"/>
              </w:rPr>
            </w:rPrChange>
          </w:rPr>
          <w:fldChar w:fldCharType="separate"/>
        </w:r>
        <w:r w:rsidR="006D184D" w:rsidRPr="00254232" w:rsidDel="00FA619F">
          <w:rPr>
            <w:rFonts w:ascii="Times New Roman" w:hAnsi="Times New Roman" w:cs="Times New Roman"/>
            <w:noProof/>
            <w:sz w:val="24"/>
            <w:szCs w:val="24"/>
            <w:lang w:val="en-US"/>
            <w:rPrChange w:id="974" w:author="Chen Liao" w:date="2020-06-22T07:02:00Z">
              <w:rPr>
                <w:noProof/>
                <w:sz w:val="24"/>
                <w:szCs w:val="24"/>
                <w:lang w:val="en-US"/>
              </w:rPr>
            </w:rPrChange>
          </w:rPr>
          <w:delText>(Köhler et al. 2000)</w:delText>
        </w:r>
        <w:r w:rsidR="009D39A6" w:rsidRPr="00254232" w:rsidDel="00FA619F">
          <w:rPr>
            <w:rFonts w:ascii="Times New Roman" w:hAnsi="Times New Roman" w:cs="Times New Roman"/>
            <w:sz w:val="24"/>
            <w:szCs w:val="24"/>
            <w:lang w:val="en-US"/>
            <w:rPrChange w:id="975" w:author="Chen Liao" w:date="2020-06-22T07:02:00Z">
              <w:rPr>
                <w:sz w:val="24"/>
                <w:szCs w:val="24"/>
                <w:lang w:val="en-US"/>
              </w:rPr>
            </w:rPrChange>
          </w:rPr>
          <w:fldChar w:fldCharType="end"/>
        </w:r>
        <w:r w:rsidRPr="00254232" w:rsidDel="00FA619F">
          <w:rPr>
            <w:rFonts w:ascii="Times New Roman" w:hAnsi="Times New Roman" w:cs="Times New Roman"/>
            <w:sz w:val="24"/>
            <w:szCs w:val="24"/>
            <w:lang w:val="en-US"/>
            <w:rPrChange w:id="976" w:author="Chen Liao" w:date="2020-06-22T07:02:00Z">
              <w:rPr>
                <w:sz w:val="24"/>
                <w:szCs w:val="24"/>
                <w:lang w:val="en-US"/>
              </w:rPr>
            </w:rPrChange>
          </w:rPr>
          <w:delText>a mixture of surfactants that consist of three substances: 3-(3-hydroxyalkanoyloxy) alkanoic acids (HAAs), mono-rhamnolipids and di-rhamnolipids</w:delText>
        </w:r>
      </w:del>
      <w:del w:id="977" w:author="Chen Liao" w:date="2020-06-20T17:55:00Z">
        <w:r w:rsidR="005E361C" w:rsidRPr="00254232" w:rsidDel="005E361C">
          <w:rPr>
            <w:rFonts w:ascii="Times New Roman" w:hAnsi="Times New Roman" w:cs="Times New Roman"/>
            <w:sz w:val="24"/>
            <w:szCs w:val="24"/>
            <w:lang w:val="en-US"/>
            <w:rPrChange w:id="978" w:author="Chen Liao" w:date="2020-06-22T07:02:00Z">
              <w:rPr>
                <w:sz w:val="24"/>
                <w:szCs w:val="24"/>
                <w:lang w:val="en-US"/>
              </w:rPr>
            </w:rPrChange>
          </w:rPr>
          <w:fldChar w:fldCharType="begin"/>
        </w:r>
        <w:r w:rsidR="005E361C" w:rsidRPr="00254232" w:rsidDel="005E361C">
          <w:rPr>
            <w:rFonts w:ascii="Times New Roman" w:hAnsi="Times New Roman" w:cs="Times New Roman"/>
            <w:sz w:val="24"/>
            <w:szCs w:val="24"/>
            <w:lang w:val="en-US"/>
            <w:rPrChange w:id="979" w:author="Chen Liao" w:date="2020-06-22T07:02:00Z">
              <w:rPr>
                <w:sz w:val="24"/>
                <w:szCs w:val="24"/>
                <w:lang w:val="en-US"/>
              </w:rPr>
            </w:rPrChange>
          </w:rPr>
          <w:delInstrText>ADDIN F1000_CSL_CITATION&lt;~#@#~&gt;[{"First":false,"Last":false,"abstract":"Rhamnolipids are glycolipidic biosurfactants produced by various bacterial species. They were initially found as exoproducts of the opportunistic pathogen Pseudomonas aeruginosa and described as a mixture of four congeners: α-L-rhamnopyranosyl-α-L-rhamnopyranosyl-β-hydroxydecanoyl-β-hydroxydecanoate (Rha-Rha-C 10-C 10), α-L-rhamnopyranosyl-α-L-rhamnopyranosyl-β-hydroxydecanoate (Rha-Rha-C 10), as well as their mono-rhamnolipid congeners Rha-C 10-C 10 and Rha-C 10. The development of more sensitive analytical …","author":[{"family":"Abdel","given":"A M"}],"authorYearDisplayFormat":false,"citation-label":"9124517","container-title":"Mawgoud","container-title-short":"Mawgoud","id":"9124517","invisible":false,"issued":{"date-parts":[[]]},"journalAbbreviation":"Mawgoud","suppress-author":false,"title":"Rhamnolipids: diversity of structures, microbial origins and roles","type":"article-journal"}]</w:delInstrText>
        </w:r>
        <w:r w:rsidR="005E361C" w:rsidRPr="00254232" w:rsidDel="005E361C">
          <w:rPr>
            <w:rFonts w:ascii="Times New Roman" w:hAnsi="Times New Roman" w:cs="Times New Roman"/>
            <w:sz w:val="24"/>
            <w:szCs w:val="24"/>
            <w:lang w:val="en-US"/>
            <w:rPrChange w:id="980" w:author="Chen Liao" w:date="2020-06-22T07:02:00Z">
              <w:rPr>
                <w:sz w:val="24"/>
                <w:szCs w:val="24"/>
                <w:lang w:val="en-US"/>
              </w:rPr>
            </w:rPrChange>
          </w:rPr>
          <w:fldChar w:fldCharType="separate"/>
        </w:r>
        <w:r w:rsidR="005E361C" w:rsidRPr="00254232" w:rsidDel="005E361C">
          <w:rPr>
            <w:rFonts w:ascii="Times New Roman" w:hAnsi="Times New Roman" w:cs="Times New Roman"/>
            <w:noProof/>
            <w:sz w:val="24"/>
            <w:szCs w:val="24"/>
            <w:lang w:val="en-US"/>
            <w:rPrChange w:id="981" w:author="Chen Liao" w:date="2020-06-22T07:02:00Z">
              <w:rPr>
                <w:noProof/>
                <w:sz w:val="24"/>
                <w:szCs w:val="24"/>
                <w:lang w:val="en-US"/>
              </w:rPr>
            </w:rPrChange>
          </w:rPr>
          <w:delText>(Abdel n.d.)</w:delText>
        </w:r>
        <w:r w:rsidR="005E361C" w:rsidRPr="00254232" w:rsidDel="005E361C">
          <w:rPr>
            <w:rFonts w:ascii="Times New Roman" w:hAnsi="Times New Roman" w:cs="Times New Roman"/>
            <w:sz w:val="24"/>
            <w:szCs w:val="24"/>
            <w:lang w:val="en-US"/>
            <w:rPrChange w:id="982" w:author="Chen Liao" w:date="2020-06-22T07:02:00Z">
              <w:rPr>
                <w:sz w:val="24"/>
                <w:szCs w:val="24"/>
                <w:lang w:val="en-US"/>
              </w:rPr>
            </w:rPrChange>
          </w:rPr>
          <w:fldChar w:fldCharType="end"/>
        </w:r>
      </w:del>
      <w:del w:id="983" w:author="Chen Liao" w:date="2020-06-20T23:42:00Z">
        <w:r w:rsidR="005E361C" w:rsidRPr="00254232" w:rsidDel="00FA619F">
          <w:rPr>
            <w:rFonts w:ascii="Times New Roman" w:hAnsi="Times New Roman" w:cs="Times New Roman"/>
            <w:sz w:val="24"/>
            <w:szCs w:val="24"/>
            <w:lang w:val="en-US"/>
            <w:rPrChange w:id="984" w:author="Chen Liao" w:date="2020-06-22T07:02:00Z">
              <w:rPr>
                <w:sz w:val="24"/>
                <w:szCs w:val="24"/>
                <w:lang w:val="en-US"/>
              </w:rPr>
            </w:rPrChange>
          </w:rPr>
          <w:fldChar w:fldCharType="begin"/>
        </w:r>
        <w:r w:rsidR="005E361C" w:rsidRPr="00254232" w:rsidDel="00FA619F">
          <w:rPr>
            <w:rFonts w:ascii="Times New Roman" w:hAnsi="Times New Roman" w:cs="Times New Roman"/>
            <w:sz w:val="24"/>
            <w:szCs w:val="24"/>
            <w:lang w:val="en-US"/>
            <w:rPrChange w:id="985" w:author="Chen Liao" w:date="2020-06-22T07:02:00Z">
              <w:rPr>
                <w:sz w:val="24"/>
                <w:szCs w:val="24"/>
                <w:lang w:val="en-US"/>
              </w:rPr>
            </w:rPrChange>
          </w:rPr>
          <w:delInstrText>ADDIN F1000_CSL_CITATION&lt;~#@#~&gt;[{"DOI":"10.1007/s00253-010-2498-2","First":false,"Last":false,"PMCID":"PMC2854365","PMID":"20336292","abstract":"Rhamnolipids are glycolipidic biosurfactants produced by various bacterial species. They were initially found as exoproducts of the opportunistic pathogen Pseudomonas aeruginosa and described as a mixture of four congeners: alpha-L-rhamnopyranosyl-alpha-L-rhamnopyranosyl-beta-hydroxydecanoyl-beta-hydroxydecanoate (Rha-Rha-C(10)-C(10)), alpha-L-rhamnopyranosyl-alpha-L-rhamnopyranosyl-beta-hydroxydecanoate (Rha-Rha-C(10)), as well as their mono-rhamnolipid congeners Rha-C(10)-C(10) and Rha-C(10). The development of more sensitive analytical techniques has lead to the further discovery of a wide diversity of rhamnolipid congeners and homologues (about 60) that are produced at different concentrations by various Pseudomonas species and by bacteria belonging to other families, classes, or even phyla. For example, various Burkholderia species have been shown to produce rhamnolipids that have longer alkyl chains than those produced by P. aeruginosa. In P. aeruginosa, three genes, carried on two distinct operons, code for the enzymes responsible for the final steps of rhamnolipid synthesis: one operon carries the rhlAB genes and the other rhlC. Genes highly similar to rhlA, rhlB, and rhlC have also been found in various Burkholderia species but grouped within one putative operon, and they have been shown to be required for rhamnolipid production as well. The exact physiological function of these secondary metabolites is still unclear. Most identified activities are derived from the surface activity, wetting ability, detergency, and other amphipathic-related properties of these molecules. Indeed, rhamnolipids promote the uptake and biodegradation of poorly soluble substrates, act as immune modulators and virulence factors, have antimicrobial activities, and are involved in surface motility and in bacterial biofilm development.","author":[{"family":"Abdel-Mawgoud","given":"Ahmad Mohammad"},{"family":"Lépine","given":"François"},{"family":"Déziel","given":"Eric"}],"authorYearDisplayFormat":false,"citation-label":"4586077","container-title":"Applied Microbiology and Biotechnology","container-title-short":"Appl. Microbiol. Biotechnol.","id":"4586077","invisible":false,"issue":"5","issued":{"date-parts":[["2010","5"]]},"journalAbbreviation":"Appl. Microbiol. Biotechnol.","page":"1323-1336","suppress-author":false,"title":"Rhamnolipids: diversity of structures, microbial origins and roles.","type":"article-journal","volume":"86"}]</w:delInstrText>
        </w:r>
        <w:r w:rsidR="005E361C" w:rsidRPr="00254232" w:rsidDel="00FA619F">
          <w:rPr>
            <w:rFonts w:ascii="Times New Roman" w:hAnsi="Times New Roman" w:cs="Times New Roman"/>
            <w:sz w:val="24"/>
            <w:szCs w:val="24"/>
            <w:lang w:val="en-US"/>
            <w:rPrChange w:id="986" w:author="Chen Liao" w:date="2020-06-22T07:02:00Z">
              <w:rPr>
                <w:sz w:val="24"/>
                <w:szCs w:val="24"/>
                <w:lang w:val="en-US"/>
              </w:rPr>
            </w:rPrChange>
          </w:rPr>
          <w:fldChar w:fldCharType="separate"/>
        </w:r>
        <w:r w:rsidR="006D184D" w:rsidRPr="00254232" w:rsidDel="00FA619F">
          <w:rPr>
            <w:rFonts w:ascii="Times New Roman" w:hAnsi="Times New Roman" w:cs="Times New Roman"/>
            <w:noProof/>
            <w:sz w:val="24"/>
            <w:szCs w:val="24"/>
            <w:lang w:val="en-US"/>
            <w:rPrChange w:id="987" w:author="Chen Liao" w:date="2020-06-22T07:02:00Z">
              <w:rPr>
                <w:noProof/>
                <w:sz w:val="24"/>
                <w:szCs w:val="24"/>
                <w:lang w:val="en-US"/>
              </w:rPr>
            </w:rPrChange>
          </w:rPr>
          <w:delText>(Abdel-Mawgoud et al. 2010)</w:delText>
        </w:r>
        <w:r w:rsidR="005E361C" w:rsidRPr="00254232" w:rsidDel="00FA619F">
          <w:rPr>
            <w:rFonts w:ascii="Times New Roman" w:hAnsi="Times New Roman" w:cs="Times New Roman"/>
            <w:sz w:val="24"/>
            <w:szCs w:val="24"/>
            <w:lang w:val="en-US"/>
            <w:rPrChange w:id="988" w:author="Chen Liao" w:date="2020-06-22T07:02:00Z">
              <w:rPr>
                <w:sz w:val="24"/>
                <w:szCs w:val="24"/>
                <w:lang w:val="en-US"/>
              </w:rPr>
            </w:rPrChange>
          </w:rPr>
          <w:fldChar w:fldCharType="end"/>
        </w:r>
      </w:del>
      <w:del w:id="989" w:author="Chen Liao" w:date="2020-06-20T17:55:00Z">
        <w:r w:rsidRPr="00254232" w:rsidDel="005E361C">
          <w:rPr>
            <w:rFonts w:ascii="Times New Roman" w:hAnsi="Times New Roman" w:cs="Times New Roman"/>
            <w:sz w:val="24"/>
            <w:szCs w:val="24"/>
            <w:lang w:val="en-US"/>
            <w:rPrChange w:id="990" w:author="Chen Liao" w:date="2020-06-22T07:02:00Z">
              <w:rPr>
                <w:sz w:val="24"/>
                <w:szCs w:val="24"/>
                <w:lang w:val="en-US"/>
              </w:rPr>
            </w:rPrChange>
          </w:rPr>
          <w:delText xml:space="preserve"> </w:delText>
        </w:r>
        <w:r w:rsidR="005E2EA7" w:rsidRPr="00254232" w:rsidDel="005E361C">
          <w:rPr>
            <w:rFonts w:ascii="Times New Roman" w:hAnsi="Times New Roman" w:cs="Times New Roman"/>
            <w:lang w:val="en-US"/>
            <w:rPrChange w:id="991" w:author="Chen Liao" w:date="2020-06-22T07:02:00Z">
              <w:rPr>
                <w:lang w:val="en-US"/>
              </w:rPr>
            </w:rPrChange>
          </w:rPr>
          <w:fldChar w:fldCharType="begin"/>
        </w:r>
        <w:r w:rsidR="005E2EA7" w:rsidRPr="00254232" w:rsidDel="005E361C">
          <w:rPr>
            <w:rFonts w:ascii="Times New Roman" w:hAnsi="Times New Roman" w:cs="Times New Roman"/>
            <w:lang w:val="en-US"/>
            <w:rPrChange w:id="992" w:author="Chen Liao" w:date="2020-06-22T07:02:00Z">
              <w:rPr>
                <w:lang w:val="en-US"/>
              </w:rPr>
            </w:rPrChange>
          </w:rPr>
          <w:delInstrText xml:space="preserve"> HYPERLINK "http://f1000.com/work/citation?ids=4586754&amp;pre=&amp;suf=&amp;sa=0" \h </w:delInstrText>
        </w:r>
        <w:r w:rsidR="005E2EA7" w:rsidRPr="00254232" w:rsidDel="005E361C">
          <w:rPr>
            <w:rFonts w:ascii="Times New Roman" w:hAnsi="Times New Roman" w:cs="Times New Roman"/>
            <w:lang w:val="en-US"/>
            <w:rPrChange w:id="993" w:author="Chen Liao" w:date="2020-06-22T07:02:00Z">
              <w:rPr>
                <w:sz w:val="24"/>
                <w:szCs w:val="24"/>
                <w:lang w:val="en-US"/>
              </w:rPr>
            </w:rPrChange>
          </w:rPr>
          <w:fldChar w:fldCharType="separate"/>
        </w:r>
        <w:r w:rsidRPr="00254232" w:rsidDel="005E361C">
          <w:rPr>
            <w:rFonts w:ascii="Times New Roman" w:hAnsi="Times New Roman" w:cs="Times New Roman"/>
            <w:sz w:val="24"/>
            <w:szCs w:val="24"/>
            <w:lang w:val="en-US"/>
            <w:rPrChange w:id="994" w:author="Chen Liao" w:date="2020-06-22T07:02:00Z">
              <w:rPr>
                <w:sz w:val="24"/>
                <w:szCs w:val="24"/>
                <w:lang w:val="en-US"/>
              </w:rPr>
            </w:rPrChange>
          </w:rPr>
          <w:delText>(Déziel et al. 2003)</w:delText>
        </w:r>
        <w:r w:rsidR="005E2EA7" w:rsidRPr="00254232" w:rsidDel="005E361C">
          <w:rPr>
            <w:rFonts w:ascii="Times New Roman" w:hAnsi="Times New Roman" w:cs="Times New Roman"/>
            <w:sz w:val="24"/>
            <w:szCs w:val="24"/>
            <w:lang w:val="en-US"/>
            <w:rPrChange w:id="995" w:author="Chen Liao" w:date="2020-06-22T07:02:00Z">
              <w:rPr>
                <w:sz w:val="24"/>
                <w:szCs w:val="24"/>
                <w:lang w:val="en-US"/>
              </w:rPr>
            </w:rPrChange>
          </w:rPr>
          <w:fldChar w:fldCharType="end"/>
        </w:r>
      </w:del>
      <w:del w:id="996" w:author="Chen Liao" w:date="2020-06-20T23:42:00Z">
        <w:r w:rsidRPr="00254232" w:rsidDel="00FA619F">
          <w:rPr>
            <w:rFonts w:ascii="Times New Roman" w:hAnsi="Times New Roman" w:cs="Times New Roman"/>
            <w:sz w:val="24"/>
            <w:szCs w:val="24"/>
            <w:lang w:val="en-US"/>
            <w:rPrChange w:id="997" w:author="Chen Liao" w:date="2020-06-22T07:02:00Z">
              <w:rPr>
                <w:sz w:val="24"/>
                <w:szCs w:val="24"/>
                <w:lang w:val="en-US"/>
              </w:rPr>
            </w:rPrChange>
          </w:rPr>
          <w:delText>.</w:delText>
        </w:r>
        <w:r w:rsidR="00DE54CC" w:rsidRPr="00254232" w:rsidDel="00FA619F">
          <w:rPr>
            <w:rFonts w:ascii="Times New Roman" w:hAnsi="Times New Roman" w:cs="Times New Roman"/>
            <w:sz w:val="24"/>
            <w:szCs w:val="24"/>
            <w:lang w:val="en-US"/>
            <w:rPrChange w:id="998" w:author="Chen Liao" w:date="2020-06-22T07:02:00Z">
              <w:rPr>
                <w:sz w:val="24"/>
                <w:szCs w:val="24"/>
                <w:lang w:val="en-US"/>
              </w:rPr>
            </w:rPrChange>
          </w:rPr>
          <w:fldChar w:fldCharType="begin"/>
        </w:r>
        <w:r w:rsidR="00DE54CC" w:rsidRPr="00254232" w:rsidDel="00FA619F">
          <w:rPr>
            <w:rFonts w:ascii="Times New Roman" w:hAnsi="Times New Roman" w:cs="Times New Roman"/>
            <w:sz w:val="24"/>
            <w:szCs w:val="24"/>
            <w:lang w:val="en-US"/>
            <w:rPrChange w:id="999" w:author="Chen Liao" w:date="2020-06-22T07:02:00Z">
              <w:rPr>
                <w:sz w:val="24"/>
                <w:szCs w:val="24"/>
                <w:lang w:val="en-US"/>
              </w:rPr>
            </w:rPrChange>
          </w:rPr>
          <w:delInstrText>ADDIN F1000_CSL_CITATION&lt;~#@#~&gt;[{"First":false,"Last":false,"abstract":"Pseudomonas aeruginosa secretes a rhamnolipid (RL) surfactant that functions in hydrophobic nutrient uptake, swarming motility, and pathogenesis. We show that RhlA supplies the acyl moieties for RL biosynthesis by competing with the enzymes of the type II fatty acid synthase (FASII) cycle for the β-hydroxyacyl-acyl carrier protein (ACP) pathway intermediates. Purified RhlA forms one molecule of β-hydroxydecanoyl-β-hydroxydecanoate from two molecules of β-hydroxydecanoyl-ACP and is the only enzyme required to generate …","author":[{"family":"Zhu","given":"K"},{"family":"Rock","given":"C O"}],"authorYearDisplayFormat":false,"citation-label":"9124560","container-title":"Journal of bacteriology","container-title-short":"Journal of bacteriology","id":"9124560","invisible":false,"issued":{"date-parts":[["2008"]]},"journalAbbreviation":"Journal of bacteriology","suppress-author":false,"title":"RhlA converts β-hydroxyacyl-acyl carrier protein intermediates in fatty acid synthesis to the β-hydroxydecanoyl-β-hydroxydecanoate component of rhamnolipids in …","type":"article-journal"}]</w:delInstrText>
        </w:r>
        <w:r w:rsidR="00DE54CC" w:rsidRPr="00254232" w:rsidDel="00FA619F">
          <w:rPr>
            <w:rFonts w:ascii="Times New Roman" w:hAnsi="Times New Roman" w:cs="Times New Roman"/>
            <w:sz w:val="24"/>
            <w:szCs w:val="24"/>
            <w:lang w:val="en-US"/>
            <w:rPrChange w:id="1000" w:author="Chen Liao" w:date="2020-06-22T07:02:00Z">
              <w:rPr>
                <w:sz w:val="24"/>
                <w:szCs w:val="24"/>
                <w:lang w:val="en-US"/>
              </w:rPr>
            </w:rPrChange>
          </w:rPr>
          <w:fldChar w:fldCharType="separate"/>
        </w:r>
        <w:r w:rsidR="006D184D" w:rsidRPr="00254232" w:rsidDel="00FA619F">
          <w:rPr>
            <w:rFonts w:ascii="Times New Roman" w:hAnsi="Times New Roman" w:cs="Times New Roman"/>
            <w:noProof/>
            <w:sz w:val="24"/>
            <w:szCs w:val="24"/>
            <w:lang w:val="en-US"/>
            <w:rPrChange w:id="1001" w:author="Chen Liao" w:date="2020-06-22T07:02:00Z">
              <w:rPr>
                <w:noProof/>
                <w:sz w:val="24"/>
                <w:szCs w:val="24"/>
                <w:lang w:val="en-US"/>
              </w:rPr>
            </w:rPrChange>
          </w:rPr>
          <w:delText>(Zhu and Rock 2008)</w:delText>
        </w:r>
        <w:r w:rsidR="00DE54CC" w:rsidRPr="00254232" w:rsidDel="00FA619F">
          <w:rPr>
            <w:rFonts w:ascii="Times New Roman" w:hAnsi="Times New Roman" w:cs="Times New Roman"/>
            <w:sz w:val="24"/>
            <w:szCs w:val="24"/>
            <w:lang w:val="en-US"/>
            <w:rPrChange w:id="1002" w:author="Chen Liao" w:date="2020-06-22T07:02:00Z">
              <w:rPr>
                <w:sz w:val="24"/>
                <w:szCs w:val="24"/>
                <w:lang w:val="en-US"/>
              </w:rPr>
            </w:rPrChange>
          </w:rPr>
          <w:fldChar w:fldCharType="end"/>
        </w:r>
      </w:del>
      <w:del w:id="1003" w:author="Chen Liao" w:date="2020-06-20T18:35:00Z">
        <w:r w:rsidRPr="00254232" w:rsidDel="00DE54CC">
          <w:rPr>
            <w:rFonts w:ascii="Times New Roman" w:hAnsi="Times New Roman" w:cs="Times New Roman"/>
            <w:sz w:val="24"/>
            <w:szCs w:val="24"/>
            <w:lang w:val="en-US"/>
            <w:rPrChange w:id="1004" w:author="Chen Liao" w:date="2020-06-22T07:02:00Z">
              <w:rPr>
                <w:sz w:val="24"/>
                <w:szCs w:val="24"/>
                <w:lang w:val="en-US"/>
              </w:rPr>
            </w:rPrChange>
          </w:rPr>
          <w:delText xml:space="preserve"> </w:delText>
        </w:r>
      </w:del>
      <w:del w:id="1005" w:author="Chen Liao" w:date="2020-06-20T18:37:00Z">
        <w:r w:rsidRPr="00254232" w:rsidDel="00DE54CC">
          <w:rPr>
            <w:rFonts w:ascii="Times New Roman" w:hAnsi="Times New Roman" w:cs="Times New Roman"/>
            <w:sz w:val="24"/>
            <w:szCs w:val="24"/>
            <w:lang w:val="en-US"/>
            <w:rPrChange w:id="1006" w:author="Chen Liao" w:date="2020-06-22T07:02:00Z">
              <w:rPr>
                <w:sz w:val="24"/>
                <w:szCs w:val="24"/>
                <w:lang w:val="en-US"/>
              </w:rPr>
            </w:rPrChange>
          </w:rPr>
          <w:delText xml:space="preserve">The synthesis of HAAs is catalyzed by the enzyme RhlA </w:delText>
        </w:r>
      </w:del>
      <w:del w:id="1007" w:author="Chen Liao" w:date="2020-06-20T17:58:00Z">
        <w:r w:rsidRPr="00254232" w:rsidDel="006A2A68">
          <w:rPr>
            <w:rFonts w:ascii="Times New Roman" w:hAnsi="Times New Roman" w:cs="Times New Roman"/>
            <w:sz w:val="24"/>
            <w:szCs w:val="24"/>
            <w:lang w:val="en-US"/>
            <w:rPrChange w:id="1008" w:author="Chen Liao" w:date="2020-06-22T07:02:00Z">
              <w:rPr>
                <w:sz w:val="24"/>
                <w:szCs w:val="24"/>
                <w:lang w:val="en-US"/>
              </w:rPr>
            </w:rPrChange>
          </w:rPr>
          <w:delText xml:space="preserve"> </w:delText>
        </w:r>
      </w:del>
      <w:del w:id="1009" w:author="Chen Liao" w:date="2020-06-20T18:37:00Z">
        <w:r w:rsidRPr="00254232" w:rsidDel="00DE54CC">
          <w:rPr>
            <w:rFonts w:ascii="Times New Roman" w:hAnsi="Times New Roman" w:cs="Times New Roman"/>
            <w:sz w:val="24"/>
            <w:szCs w:val="24"/>
            <w:lang w:val="en-US"/>
            <w:rPrChange w:id="1010" w:author="Chen Liao" w:date="2020-06-22T07:02:00Z">
              <w:rPr>
                <w:sz w:val="24"/>
                <w:szCs w:val="24"/>
                <w:lang w:val="en-US"/>
              </w:rPr>
            </w:rPrChange>
          </w:rPr>
          <w:delText xml:space="preserve">which directs carbon-rich metabolites away from fatty acid synthesis and into rhamnolipid synthesis </w:delText>
        </w:r>
        <w:r w:rsidR="005E2EA7" w:rsidRPr="00254232" w:rsidDel="00DE54CC">
          <w:rPr>
            <w:rFonts w:ascii="Times New Roman" w:hAnsi="Times New Roman" w:cs="Times New Roman"/>
            <w:lang w:val="en-US"/>
            <w:rPrChange w:id="1011" w:author="Chen Liao" w:date="2020-06-22T07:02:00Z">
              <w:rPr>
                <w:lang w:val="en-US"/>
              </w:rPr>
            </w:rPrChange>
          </w:rPr>
          <w:fldChar w:fldCharType="begin"/>
        </w:r>
        <w:r w:rsidR="005E2EA7" w:rsidRPr="00254232" w:rsidDel="00DE54CC">
          <w:rPr>
            <w:rFonts w:ascii="Times New Roman" w:hAnsi="Times New Roman" w:cs="Times New Roman"/>
            <w:lang w:val="en-US"/>
            <w:rPrChange w:id="1012" w:author="Chen Liao" w:date="2020-06-22T07:02:00Z">
              <w:rPr>
                <w:lang w:val="en-US"/>
              </w:rPr>
            </w:rPrChange>
          </w:rPr>
          <w:delInstrText xml:space="preserve"> HYPERLINK "http://f1000.com/work/citation?ids=909972&amp;pre=&amp;suf=&amp;sa=0" \h </w:delInstrText>
        </w:r>
        <w:r w:rsidR="005E2EA7" w:rsidRPr="00254232" w:rsidDel="00DE54CC">
          <w:rPr>
            <w:rFonts w:ascii="Times New Roman" w:hAnsi="Times New Roman" w:cs="Times New Roman"/>
            <w:lang w:val="en-US"/>
            <w:rPrChange w:id="1013" w:author="Chen Liao" w:date="2020-06-22T07:02:00Z">
              <w:rPr>
                <w:sz w:val="24"/>
                <w:szCs w:val="24"/>
                <w:lang w:val="en-US"/>
              </w:rPr>
            </w:rPrChange>
          </w:rPr>
          <w:fldChar w:fldCharType="separate"/>
        </w:r>
        <w:r w:rsidRPr="00254232" w:rsidDel="00DE54CC">
          <w:rPr>
            <w:rFonts w:ascii="Times New Roman" w:hAnsi="Times New Roman" w:cs="Times New Roman"/>
            <w:sz w:val="24"/>
            <w:szCs w:val="24"/>
            <w:lang w:val="en-US"/>
            <w:rPrChange w:id="1014" w:author="Chen Liao" w:date="2020-06-22T07:02:00Z">
              <w:rPr>
                <w:sz w:val="24"/>
                <w:szCs w:val="24"/>
                <w:lang w:val="en-US"/>
              </w:rPr>
            </w:rPrChange>
          </w:rPr>
          <w:delText>(Zhu and Rock 2008)</w:delText>
        </w:r>
        <w:r w:rsidR="005E2EA7" w:rsidRPr="00254232" w:rsidDel="00DE54CC">
          <w:rPr>
            <w:rFonts w:ascii="Times New Roman" w:hAnsi="Times New Roman" w:cs="Times New Roman"/>
            <w:sz w:val="24"/>
            <w:szCs w:val="24"/>
            <w:lang w:val="en-US"/>
            <w:rPrChange w:id="1015" w:author="Chen Liao" w:date="2020-06-22T07:02:00Z">
              <w:rPr>
                <w:sz w:val="24"/>
                <w:szCs w:val="24"/>
                <w:lang w:val="en-US"/>
              </w:rPr>
            </w:rPrChange>
          </w:rPr>
          <w:fldChar w:fldCharType="end"/>
        </w:r>
      </w:del>
      <w:del w:id="1016" w:author="Chen Liao" w:date="2020-06-20T18:38:00Z">
        <w:r w:rsidRPr="00254232" w:rsidDel="00772496">
          <w:rPr>
            <w:rFonts w:ascii="Times New Roman" w:hAnsi="Times New Roman" w:cs="Times New Roman"/>
            <w:sz w:val="24"/>
            <w:szCs w:val="24"/>
            <w:lang w:val="en-US"/>
            <w:rPrChange w:id="1017" w:author="Chen Liao" w:date="2020-06-22T07:02:00Z">
              <w:rPr>
                <w:sz w:val="24"/>
                <w:szCs w:val="24"/>
                <w:lang w:val="en-US"/>
              </w:rPr>
            </w:rPrChange>
          </w:rPr>
          <w:delText xml:space="preserve">. </w:delText>
        </w:r>
      </w:del>
      <w:del w:id="1018" w:author="Chen Liao" w:date="2020-06-20T18:39:00Z">
        <w:r w:rsidRPr="00254232" w:rsidDel="00772496">
          <w:rPr>
            <w:rFonts w:ascii="Times New Roman" w:hAnsi="Times New Roman" w:cs="Times New Roman"/>
            <w:sz w:val="24"/>
            <w:szCs w:val="24"/>
            <w:lang w:val="en-US"/>
            <w:rPrChange w:id="1019" w:author="Chen Liao" w:date="2020-06-22T07:02:00Z">
              <w:rPr>
                <w:sz w:val="24"/>
                <w:szCs w:val="24"/>
                <w:lang w:val="en-US"/>
              </w:rPr>
            </w:rPrChange>
          </w:rPr>
          <w:delText xml:space="preserve">Enzyme RhlB adds the first unit of </w:delText>
        </w:r>
      </w:del>
      <w:del w:id="1020" w:author="Chen Liao" w:date="2020-06-20T23:42:00Z">
        <w:r w:rsidRPr="00254232" w:rsidDel="00FA619F">
          <w:rPr>
            <w:rFonts w:ascii="Times New Roman" w:hAnsi="Times New Roman" w:cs="Times New Roman"/>
            <w:sz w:val="24"/>
            <w:szCs w:val="24"/>
            <w:lang w:val="en-US"/>
            <w:rPrChange w:id="1021" w:author="Chen Liao" w:date="2020-06-22T07:02:00Z">
              <w:rPr>
                <w:sz w:val="24"/>
                <w:szCs w:val="24"/>
                <w:lang w:val="en-US"/>
              </w:rPr>
            </w:rPrChange>
          </w:rPr>
          <w:delText>rhamnose to HAAs to make mono-rhamnolipids</w:delText>
        </w:r>
      </w:del>
      <w:del w:id="1022" w:author="Chen Liao" w:date="2020-06-20T18:39:00Z">
        <w:r w:rsidRPr="00254232" w:rsidDel="00772496">
          <w:rPr>
            <w:rFonts w:ascii="Times New Roman" w:hAnsi="Times New Roman" w:cs="Times New Roman"/>
            <w:sz w:val="24"/>
            <w:szCs w:val="24"/>
            <w:lang w:val="en-US"/>
            <w:rPrChange w:id="1023" w:author="Chen Liao" w:date="2020-06-22T07:02:00Z">
              <w:rPr>
                <w:sz w:val="24"/>
                <w:szCs w:val="24"/>
                <w:lang w:val="en-US"/>
              </w:rPr>
            </w:rPrChange>
          </w:rPr>
          <w:delText xml:space="preserve">, and RhlC adds the second unit of rhamnose to make </w:delText>
        </w:r>
      </w:del>
      <w:del w:id="1024" w:author="Chen Liao" w:date="2020-06-20T23:42:00Z">
        <w:r w:rsidRPr="00254232" w:rsidDel="00FA619F">
          <w:rPr>
            <w:rFonts w:ascii="Times New Roman" w:hAnsi="Times New Roman" w:cs="Times New Roman"/>
            <w:sz w:val="24"/>
            <w:szCs w:val="24"/>
            <w:lang w:val="en-US"/>
            <w:rPrChange w:id="1025" w:author="Chen Liao" w:date="2020-06-22T07:02:00Z">
              <w:rPr>
                <w:sz w:val="24"/>
                <w:szCs w:val="24"/>
                <w:lang w:val="en-US"/>
              </w:rPr>
            </w:rPrChange>
          </w:rPr>
          <w:delText xml:space="preserve">di-rhamnolipids </w:delText>
        </w:r>
      </w:del>
      <w:del w:id="1026" w:author="Chen Liao" w:date="2020-06-20T18:40:00Z">
        <w:r w:rsidR="005E2EA7" w:rsidRPr="00254232" w:rsidDel="00277D36">
          <w:rPr>
            <w:rFonts w:ascii="Times New Roman" w:hAnsi="Times New Roman" w:cs="Times New Roman"/>
            <w:lang w:val="en-US"/>
            <w:rPrChange w:id="1027" w:author="Chen Liao" w:date="2020-06-22T07:02:00Z">
              <w:rPr>
                <w:lang w:val="en-US"/>
              </w:rPr>
            </w:rPrChange>
          </w:rPr>
          <w:fldChar w:fldCharType="begin"/>
        </w:r>
        <w:r w:rsidR="005E2EA7" w:rsidRPr="00254232" w:rsidDel="00277D36">
          <w:rPr>
            <w:rFonts w:ascii="Times New Roman" w:hAnsi="Times New Roman" w:cs="Times New Roman"/>
            <w:lang w:val="en-US"/>
            <w:rPrChange w:id="1028" w:author="Chen Liao" w:date="2020-06-22T07:02:00Z">
              <w:rPr>
                <w:lang w:val="en-US"/>
              </w:rPr>
            </w:rPrChange>
          </w:rPr>
          <w:delInstrText xml:space="preserve"> HYPERLINK "http://f1000.com/work/citation?ids=5944617&amp;pre=&amp;suf=&amp;sa=0" \h </w:delInstrText>
        </w:r>
        <w:r w:rsidR="005E2EA7" w:rsidRPr="00254232" w:rsidDel="00277D36">
          <w:rPr>
            <w:rFonts w:ascii="Times New Roman" w:hAnsi="Times New Roman" w:cs="Times New Roman"/>
            <w:lang w:val="en-US"/>
            <w:rPrChange w:id="1029" w:author="Chen Liao" w:date="2020-06-22T07:02:00Z">
              <w:rPr>
                <w:sz w:val="24"/>
                <w:szCs w:val="24"/>
                <w:lang w:val="en-US"/>
              </w:rPr>
            </w:rPrChange>
          </w:rPr>
          <w:fldChar w:fldCharType="separate"/>
        </w:r>
        <w:r w:rsidRPr="00254232" w:rsidDel="00277D36">
          <w:rPr>
            <w:rFonts w:ascii="Times New Roman" w:hAnsi="Times New Roman" w:cs="Times New Roman"/>
            <w:sz w:val="24"/>
            <w:szCs w:val="24"/>
            <w:lang w:val="en-US"/>
            <w:rPrChange w:id="1030" w:author="Chen Liao" w:date="2020-06-22T07:02:00Z">
              <w:rPr>
                <w:sz w:val="24"/>
                <w:szCs w:val="24"/>
                <w:lang w:val="en-US"/>
              </w:rPr>
            </w:rPrChange>
          </w:rPr>
          <w:delText>(Chong and Li 2017)</w:delText>
        </w:r>
        <w:r w:rsidR="005E2EA7" w:rsidRPr="00254232" w:rsidDel="00277D36">
          <w:rPr>
            <w:rFonts w:ascii="Times New Roman" w:hAnsi="Times New Roman" w:cs="Times New Roman"/>
            <w:sz w:val="24"/>
            <w:szCs w:val="24"/>
            <w:lang w:val="en-US"/>
            <w:rPrChange w:id="1031" w:author="Chen Liao" w:date="2020-06-22T07:02:00Z">
              <w:rPr>
                <w:sz w:val="24"/>
                <w:szCs w:val="24"/>
                <w:lang w:val="en-US"/>
              </w:rPr>
            </w:rPrChange>
          </w:rPr>
          <w:fldChar w:fldCharType="end"/>
        </w:r>
      </w:del>
      <w:del w:id="1032" w:author="Chen Liao" w:date="2020-06-20T23:42:00Z">
        <w:r w:rsidR="00277D36" w:rsidRPr="00254232" w:rsidDel="00FA619F">
          <w:rPr>
            <w:rFonts w:ascii="Times New Roman" w:hAnsi="Times New Roman" w:cs="Times New Roman"/>
            <w:sz w:val="24"/>
            <w:szCs w:val="24"/>
            <w:lang w:val="en-US"/>
            <w:rPrChange w:id="1033" w:author="Chen Liao" w:date="2020-06-22T07:02:00Z">
              <w:rPr>
                <w:sz w:val="24"/>
                <w:szCs w:val="24"/>
                <w:lang w:val="en-US"/>
              </w:rPr>
            </w:rPrChange>
          </w:rPr>
          <w:fldChar w:fldCharType="begin"/>
        </w:r>
        <w:r w:rsidR="00277D36" w:rsidRPr="00254232" w:rsidDel="00FA619F">
          <w:rPr>
            <w:rFonts w:ascii="Times New Roman" w:hAnsi="Times New Roman" w:cs="Times New Roman"/>
            <w:sz w:val="24"/>
            <w:szCs w:val="24"/>
            <w:lang w:val="en-US"/>
            <w:rPrChange w:id="1034" w:author="Chen Liao" w:date="2020-06-22T07:02:00Z">
              <w:rPr>
                <w:sz w:val="24"/>
                <w:szCs w:val="24"/>
                <w:lang w:val="en-US"/>
              </w:rPr>
            </w:rPrChange>
          </w:rPr>
          <w:delInstrText>ADDIN F1000_CSL_CITATION&lt;~#@#~&gt;[{"DOI":"10.1186/s12934-017-0753-2","First":false,"Last":false,"PMCID":"PMC5544971","PMID":"28779757","abstract":"Rhamnolipids are a class of biosurfactants which contain rhamnose as the sugar moiety linked to β-hydroxylated fatty acid chains. Rhamnolipids can be widely applied in many industries including petroleum, food, agriculture and bioremediation etc. Pseudomonas aeruginosa is still the most competent producer of rhamnolipids, but its pathogenicity may cause safety and health concerns during large-scale production and applications. Therefore, extensive studies have been carried out to explore safe and economical methods to produce rhamnolipids. Various metabolic engineering efforts have also been applied to either P. aeruginosa for improving its rhamnolipid production and diminishing its pathogenicity, or to other non-pathogenic strains by introducing the key genes for safe production of rhamnolipids. The three key enzymes for rhamnolipid biosynthesis, RhlA, RhlB and RhlC, are found almost exclusively in Pseudomonas sp. and Burkholderia sp., but have been successfully expressed in several non-pathogenic host bacteria to produce rhamnolipids in large scales. The composition of mono- and di-rhamnolipids can also be modified through altering the expression levels of RhlB and RhlC. In addition, cell-free rhamnolipid synthesis by using the key enzymes and precursors from non-pathogenic sources is thought to not only eliminate pathogenic effects and simplify the downstream purification processes, but also to circumvent the complexity of quorum sensing system that regulates rhamnolipid biosynthesis. The pathogenicity of P. aeruginosa can also be reduced or eliminated through in vivo or in vitro enzymatic degradation of the toxins such as pyocyanin during rhamnolipid production. The rhamnolipid production cost can also be significantly reduced if rhamnolipid purification step can be bypassed, such as utilizing the fermentation broth or the rhamnolipid-producing strains directly in the industrial applications of rhamnolipids.","author":[{"family":"Chong","given":"Huiqing"},{"family":"Li","given":"Qingxin"}],"authorYearDisplayFormat":false,"citation-label":"5944617","container-title":"Microbial Cell Factories","container-title-short":"Microb. Cell Fact.","id":"5944617","invisible":false,"issue":"1","issued":{"date-parts":[["2017","8","5"]]},"journalAbbreviation":"Microb. Cell Fact.","page":"137","suppress-author":false,"title":"Microbial production of rhamnolipids: opportunities, challenges and strategies.","type":"article-journal","volume":"16"}]</w:delInstrText>
        </w:r>
        <w:r w:rsidR="00277D36" w:rsidRPr="00254232" w:rsidDel="00FA619F">
          <w:rPr>
            <w:rFonts w:ascii="Times New Roman" w:hAnsi="Times New Roman" w:cs="Times New Roman"/>
            <w:sz w:val="24"/>
            <w:szCs w:val="24"/>
            <w:lang w:val="en-US"/>
            <w:rPrChange w:id="1035" w:author="Chen Liao" w:date="2020-06-22T07:02:00Z">
              <w:rPr>
                <w:sz w:val="24"/>
                <w:szCs w:val="24"/>
                <w:lang w:val="en-US"/>
              </w:rPr>
            </w:rPrChange>
          </w:rPr>
          <w:fldChar w:fldCharType="separate"/>
        </w:r>
        <w:r w:rsidR="006D184D" w:rsidRPr="00254232" w:rsidDel="00FA619F">
          <w:rPr>
            <w:rFonts w:ascii="Times New Roman" w:hAnsi="Times New Roman" w:cs="Times New Roman"/>
            <w:noProof/>
            <w:sz w:val="24"/>
            <w:szCs w:val="24"/>
            <w:lang w:val="en-US"/>
            <w:rPrChange w:id="1036" w:author="Chen Liao" w:date="2020-06-22T07:02:00Z">
              <w:rPr>
                <w:noProof/>
                <w:sz w:val="24"/>
                <w:szCs w:val="24"/>
                <w:lang w:val="en-US"/>
              </w:rPr>
            </w:rPrChange>
          </w:rPr>
          <w:delText>(Chong and Li 2017)</w:delText>
        </w:r>
        <w:r w:rsidR="00277D36" w:rsidRPr="00254232" w:rsidDel="00FA619F">
          <w:rPr>
            <w:rFonts w:ascii="Times New Roman" w:hAnsi="Times New Roman" w:cs="Times New Roman"/>
            <w:sz w:val="24"/>
            <w:szCs w:val="24"/>
            <w:lang w:val="en-US"/>
            <w:rPrChange w:id="1037" w:author="Chen Liao" w:date="2020-06-22T07:02:00Z">
              <w:rPr>
                <w:sz w:val="24"/>
                <w:szCs w:val="24"/>
                <w:lang w:val="en-US"/>
              </w:rPr>
            </w:rPrChange>
          </w:rPr>
          <w:fldChar w:fldCharType="end"/>
        </w:r>
        <w:r w:rsidRPr="00254232" w:rsidDel="00FA619F">
          <w:rPr>
            <w:rFonts w:ascii="Times New Roman" w:hAnsi="Times New Roman" w:cs="Times New Roman"/>
            <w:sz w:val="24"/>
            <w:szCs w:val="24"/>
            <w:lang w:val="en-US"/>
            <w:rPrChange w:id="1038" w:author="Chen Liao" w:date="2020-06-22T07:02:00Z">
              <w:rPr>
                <w:sz w:val="24"/>
                <w:szCs w:val="24"/>
                <w:lang w:val="en-US"/>
              </w:rPr>
            </w:rPrChange>
          </w:rPr>
          <w:delText>. The genes encoding RhlA and RhlB are located in the same operon</w:delText>
        </w:r>
      </w:del>
      <w:del w:id="1039" w:author="Chen Liao" w:date="2020-06-20T18:41:00Z">
        <w:r w:rsidRPr="00254232" w:rsidDel="00BF50AB">
          <w:rPr>
            <w:rFonts w:ascii="Times New Roman" w:hAnsi="Times New Roman" w:cs="Times New Roman"/>
            <w:sz w:val="24"/>
            <w:szCs w:val="24"/>
            <w:lang w:val="en-US"/>
            <w:rPrChange w:id="1040" w:author="Chen Liao" w:date="2020-06-22T07:02:00Z">
              <w:rPr>
                <w:sz w:val="24"/>
                <w:szCs w:val="24"/>
                <w:lang w:val="en-US"/>
              </w:rPr>
            </w:rPrChange>
          </w:rPr>
          <w:delText>—</w:delText>
        </w:r>
      </w:del>
      <w:del w:id="1041" w:author="Chen Liao" w:date="2020-06-20T23:42:00Z">
        <w:r w:rsidRPr="00254232" w:rsidDel="00FA619F">
          <w:rPr>
            <w:rFonts w:ascii="Times New Roman" w:hAnsi="Times New Roman" w:cs="Times New Roman"/>
            <w:i/>
            <w:sz w:val="24"/>
            <w:szCs w:val="24"/>
            <w:lang w:val="en-US"/>
            <w:rPrChange w:id="1042" w:author="Chen Liao" w:date="2020-06-22T07:02:00Z">
              <w:rPr>
                <w:i/>
                <w:sz w:val="24"/>
                <w:szCs w:val="24"/>
                <w:lang w:val="en-US"/>
              </w:rPr>
            </w:rPrChange>
          </w:rPr>
          <w:delText>rhlAB</w:delText>
        </w:r>
      </w:del>
      <w:del w:id="1043" w:author="Chen Liao" w:date="2020-06-20T18:41:00Z">
        <w:r w:rsidRPr="00254232" w:rsidDel="00BF50AB">
          <w:rPr>
            <w:rFonts w:ascii="Times New Roman" w:hAnsi="Times New Roman" w:cs="Times New Roman"/>
            <w:sz w:val="24"/>
            <w:szCs w:val="24"/>
            <w:lang w:val="en-US"/>
            <w:rPrChange w:id="1044" w:author="Chen Liao" w:date="2020-06-22T07:02:00Z">
              <w:rPr>
                <w:sz w:val="24"/>
                <w:szCs w:val="24"/>
                <w:lang w:val="en-US"/>
              </w:rPr>
            </w:rPrChange>
          </w:rPr>
          <w:delText>—</w:delText>
        </w:r>
      </w:del>
      <w:del w:id="1045" w:author="Chen Liao" w:date="2020-06-20T23:42:00Z">
        <w:r w:rsidRPr="00254232" w:rsidDel="00FA619F">
          <w:rPr>
            <w:rFonts w:ascii="Times New Roman" w:hAnsi="Times New Roman" w:cs="Times New Roman"/>
            <w:sz w:val="24"/>
            <w:szCs w:val="24"/>
            <w:lang w:val="en-US"/>
            <w:rPrChange w:id="1046" w:author="Chen Liao" w:date="2020-06-22T07:02:00Z">
              <w:rPr>
                <w:sz w:val="24"/>
                <w:szCs w:val="24"/>
                <w:lang w:val="en-US"/>
              </w:rPr>
            </w:rPrChange>
          </w:rPr>
          <w:delText>wh</w:delText>
        </w:r>
        <w:r w:rsidR="00645273" w:rsidRPr="00254232" w:rsidDel="00FA619F">
          <w:rPr>
            <w:rFonts w:ascii="Times New Roman" w:hAnsi="Times New Roman" w:cs="Times New Roman"/>
            <w:sz w:val="24"/>
            <w:szCs w:val="24"/>
            <w:lang w:val="en-US"/>
            <w:rPrChange w:id="1047" w:author="Chen Liao" w:date="2020-06-22T07:02:00Z">
              <w:rPr>
                <w:sz w:val="24"/>
                <w:szCs w:val="24"/>
                <w:lang w:val="en-US"/>
              </w:rPr>
            </w:rPrChange>
          </w:rPr>
          <w:fldChar w:fldCharType="begin"/>
        </w:r>
        <w:r w:rsidR="00645273" w:rsidRPr="00254232" w:rsidDel="00FA619F">
          <w:rPr>
            <w:rFonts w:ascii="Times New Roman" w:hAnsi="Times New Roman" w:cs="Times New Roman"/>
            <w:sz w:val="24"/>
            <w:szCs w:val="24"/>
            <w:lang w:val="en-US"/>
            <w:rPrChange w:id="1048" w:author="Chen Liao" w:date="2020-06-22T07:02:00Z">
              <w:rPr>
                <w:sz w:val="24"/>
                <w:szCs w:val="24"/>
                <w:lang w:val="en-US"/>
              </w:rPr>
            </w:rPrChange>
          </w:rPr>
          <w:delInstrText>ADDIN F1000_CSL_CITATION&lt;~#@#~&gt;[{"DOI":"10.1128/jb.185.20.5976-5983.2003","First":false,"Last":false,"PMCID":"PMC225020","PMID":"14526008","abstract":"Pseudomonas aeruginosa contains two transcription regulators (LasR and RhlR) that, when complexed with their specific autoinducers (3-oxo-dodecanoyl-homoserine lactone and butanoyl-homoserine lactone, respectively) activate transcription of different virulence-associated traits. We studied the RhlR-dependent transcriptional regulation of the rhlAB operon encoding rhamnosyltransferase 1, an enzyme involved in the synthesis of the surfactant monorhamnolipid, and showed that RhlR binds to a specific sequence in the rhlAB regulatory region, both in the presence and in the absence of its autoinducer. Our data suggest that in the former case it activates transcription, whereas in the latter it acts as a transcriptional repressor of this promoter. RhlR seems to repress the transcription of other quorum-sensing-regulated genes; thus, RhlR repressor activity might be of importance in the finely regulated expression of P. aeruginosa virulence-associated traits.","author":[{"family":"Medina","given":"Gerardo"},{"family":"Juárez","given":"Katy"},{"family":"Valderrama","given":"Brenda"},{"family":"Soberón-Chávez","given":"Gloria"}],"authorYearDisplayFormat":false,"citation-label":"7116696","container-title":"Journal of Bacteriology","container-title-short":"J. Bacteriol.","id":"7116696","invisible":false,"issue":"20","issued":{"date-parts":[["2003","10"]]},"journalAbbreviation":"J. Bacteriol.","page":"5976-5983","suppress-author":false,"title":"Mechanism of Pseudomonas aeruginosa RhlR transcriptional regulation of the rhlAB promoter.","type":"article-journal","volume":"185"}]</w:delInstrText>
        </w:r>
        <w:r w:rsidR="00645273" w:rsidRPr="00254232" w:rsidDel="00FA619F">
          <w:rPr>
            <w:rFonts w:ascii="Times New Roman" w:hAnsi="Times New Roman" w:cs="Times New Roman"/>
            <w:sz w:val="24"/>
            <w:szCs w:val="24"/>
            <w:lang w:val="en-US"/>
            <w:rPrChange w:id="1049" w:author="Chen Liao" w:date="2020-06-22T07:02:00Z">
              <w:rPr>
                <w:sz w:val="24"/>
                <w:szCs w:val="24"/>
                <w:lang w:val="en-US"/>
              </w:rPr>
            </w:rPrChange>
          </w:rPr>
          <w:fldChar w:fldCharType="separate"/>
        </w:r>
        <w:r w:rsidR="006D184D" w:rsidRPr="00254232" w:rsidDel="00FA619F">
          <w:rPr>
            <w:rFonts w:ascii="Times New Roman" w:hAnsi="Times New Roman" w:cs="Times New Roman"/>
            <w:noProof/>
            <w:sz w:val="24"/>
            <w:szCs w:val="24"/>
            <w:lang w:val="en-US"/>
            <w:rPrChange w:id="1050" w:author="Chen Liao" w:date="2020-06-22T07:02:00Z">
              <w:rPr>
                <w:noProof/>
                <w:sz w:val="24"/>
                <w:szCs w:val="24"/>
                <w:lang w:val="en-US"/>
              </w:rPr>
            </w:rPrChange>
          </w:rPr>
          <w:delText>(Medina et al. 2003)</w:delText>
        </w:r>
        <w:r w:rsidR="00645273" w:rsidRPr="00254232" w:rsidDel="00FA619F">
          <w:rPr>
            <w:rFonts w:ascii="Times New Roman" w:hAnsi="Times New Roman" w:cs="Times New Roman"/>
            <w:sz w:val="24"/>
            <w:szCs w:val="24"/>
            <w:lang w:val="en-US"/>
            <w:rPrChange w:id="1051" w:author="Chen Liao" w:date="2020-06-22T07:02:00Z">
              <w:rPr>
                <w:sz w:val="24"/>
                <w:szCs w:val="24"/>
                <w:lang w:val="en-US"/>
              </w:rPr>
            </w:rPrChange>
          </w:rPr>
          <w:fldChar w:fldCharType="end"/>
        </w:r>
        <w:r w:rsidR="00C5405D" w:rsidRPr="00254232" w:rsidDel="00FA619F">
          <w:rPr>
            <w:rFonts w:ascii="Times New Roman" w:hAnsi="Times New Roman" w:cs="Times New Roman"/>
            <w:sz w:val="24"/>
            <w:szCs w:val="24"/>
            <w:lang w:val="en-US"/>
            <w:rPrChange w:id="1052" w:author="Chen Liao" w:date="2020-06-22T07:02:00Z">
              <w:rPr>
                <w:sz w:val="24"/>
                <w:szCs w:val="24"/>
                <w:lang w:val="en-US"/>
              </w:rPr>
            </w:rPrChange>
          </w:rPr>
          <w:fldChar w:fldCharType="begin"/>
        </w:r>
        <w:r w:rsidR="00C5405D" w:rsidRPr="00254232" w:rsidDel="00FA619F">
          <w:rPr>
            <w:rFonts w:ascii="Times New Roman" w:hAnsi="Times New Roman" w:cs="Times New Roman"/>
            <w:sz w:val="24"/>
            <w:szCs w:val="24"/>
            <w:lang w:val="en-US"/>
            <w:rPrChange w:id="1053" w:author="Chen Liao" w:date="2020-06-22T07:02:00Z">
              <w:rPr>
                <w:sz w:val="24"/>
                <w:szCs w:val="24"/>
                <w:lang w:val="en-US"/>
              </w:rPr>
            </w:rPrChange>
          </w:rPr>
          <w:del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trait.","type":"article-journal","volume":"11"},{"DOI":"10.1128/JB.01223-13","First":false,"Last":false,"PMCID":"PMC3957720","PMID":"24375105","abstract":"Many bacteria possess cell density-dependent quorum-sensing (QS) systems that often regulate cooperative secretions involved in host-microbe or microbe-microbe interactions. These secretions, or \"public goods,\" are frequently coregulated by stress and starvation responses. Here we provide a physiological rationale for such regulatory complexity in the opportunistic pathogen Pseudomonas aeruginosa. Using minimal-medium batch and chemostat cultures, we comprehensively characterized specific growth rate-limiting macronutrients as key triggers for the expression of extracellular enzymes and metabolites directly controlled by the las and rhl QS systems. Expression was unrelated to cell density, depended on the secreted product's elemental composition, and was induced only when the limiting nutrient was not also a building block of the product; rhl-dependent products showed the strongest response, caused by the largely las-independent induction of the regulator RhlR and its cognate signal. In agreement with the prominent role of the rhl system, slow growth inverted the las-to-rhl signal ratio, previously considered a characteristic distinguishing between planktonic and biofilm lifestyles. Our results highlight a supply-driven, metabolically prudent regulation of public goods that minimizes production costs and thereby helps stabilize cooperative behavior. Such regulation would be beneficial for QS-dependent public goods that act broadly and nonspecifically, and whose need cannot always be accurately assessed by the producing cell. Clear differences in the capacities of the las and rhl systems to integrate starvation signals help explain the existence of multiple QS systems in one cell. ","author":[{"family":"Mellbye","given":"Brett"},{"family":"Schuster","given":"Martin"}],"authorYearDisplayFormat":false,"citation-label":"5886926","container-title":"Journal of Bacteriology","container-title-short":"J. Bacteriol.","id":"5886926","invisible":false,"issue":"6","issued":{"date-parts":[["2014","3"]]},"journalAbbreviation":"J. Bacteriol.","page":"1155-1164","suppress-author":false,"title":"Physiological framework for the regulation of quorum sensing-dependent public goods in Pseudomonas aeruginosa.","type":"article-journal","volume":"196"}]</w:delInstrText>
        </w:r>
        <w:r w:rsidR="00C5405D" w:rsidRPr="00254232" w:rsidDel="00FA619F">
          <w:rPr>
            <w:rFonts w:ascii="Times New Roman" w:hAnsi="Times New Roman" w:cs="Times New Roman"/>
            <w:sz w:val="24"/>
            <w:szCs w:val="24"/>
            <w:lang w:val="en-US"/>
            <w:rPrChange w:id="1054" w:author="Chen Liao" w:date="2020-06-22T07:02:00Z">
              <w:rPr>
                <w:sz w:val="24"/>
                <w:szCs w:val="24"/>
                <w:lang w:val="en-US"/>
              </w:rPr>
            </w:rPrChange>
          </w:rPr>
          <w:fldChar w:fldCharType="separate"/>
        </w:r>
        <w:r w:rsidR="006D184D" w:rsidRPr="00254232" w:rsidDel="00FA619F">
          <w:rPr>
            <w:rFonts w:ascii="Times New Roman" w:hAnsi="Times New Roman" w:cs="Times New Roman"/>
            <w:noProof/>
            <w:sz w:val="24"/>
            <w:szCs w:val="24"/>
            <w:lang w:val="en-US"/>
            <w:rPrChange w:id="1055" w:author="Chen Liao" w:date="2020-06-22T07:02:00Z">
              <w:rPr>
                <w:noProof/>
                <w:sz w:val="24"/>
                <w:szCs w:val="24"/>
                <w:lang w:val="en-US"/>
              </w:rPr>
            </w:rPrChange>
          </w:rPr>
          <w:delText>(Xavier et al. 2011; Boyle et al. 2015; Mellbye and Schuster 2014)</w:delText>
        </w:r>
        <w:r w:rsidR="00C5405D" w:rsidRPr="00254232" w:rsidDel="00FA619F">
          <w:rPr>
            <w:rFonts w:ascii="Times New Roman" w:hAnsi="Times New Roman" w:cs="Times New Roman"/>
            <w:sz w:val="24"/>
            <w:szCs w:val="24"/>
            <w:lang w:val="en-US"/>
            <w:rPrChange w:id="1056" w:author="Chen Liao" w:date="2020-06-22T07:02:00Z">
              <w:rPr>
                <w:sz w:val="24"/>
                <w:szCs w:val="24"/>
                <w:lang w:val="en-US"/>
              </w:rPr>
            </w:rPrChange>
          </w:rPr>
          <w:fldChar w:fldCharType="end"/>
        </w:r>
      </w:del>
      <w:del w:id="1057" w:author="Chen Liao" w:date="2020-06-20T18:47:00Z">
        <w:r w:rsidRPr="00254232" w:rsidDel="00A05166">
          <w:rPr>
            <w:rFonts w:ascii="Times New Roman" w:hAnsi="Times New Roman" w:cs="Times New Roman"/>
            <w:sz w:val="24"/>
            <w:szCs w:val="24"/>
            <w:lang w:val="en-US"/>
            <w:rPrChange w:id="1058" w:author="Chen Liao" w:date="2020-06-22T07:02:00Z">
              <w:rPr>
                <w:sz w:val="24"/>
                <w:szCs w:val="24"/>
                <w:lang w:val="en-US"/>
              </w:rPr>
            </w:rPrChange>
          </w:rPr>
          <w:delText xml:space="preserve">ereas the gene encoding RhlC is located in another operon together with a transporter of unknown function </w:delText>
        </w:r>
        <w:r w:rsidR="005E2EA7" w:rsidRPr="00254232" w:rsidDel="00A05166">
          <w:rPr>
            <w:rFonts w:ascii="Times New Roman" w:hAnsi="Times New Roman" w:cs="Times New Roman"/>
            <w:lang w:val="en-US"/>
            <w:rPrChange w:id="1059" w:author="Chen Liao" w:date="2020-06-22T07:02:00Z">
              <w:rPr>
                <w:lang w:val="en-US"/>
              </w:rPr>
            </w:rPrChange>
          </w:rPr>
          <w:fldChar w:fldCharType="begin"/>
        </w:r>
        <w:r w:rsidR="005E2EA7" w:rsidRPr="00254232" w:rsidDel="00A05166">
          <w:rPr>
            <w:rFonts w:ascii="Times New Roman" w:hAnsi="Times New Roman" w:cs="Times New Roman"/>
            <w:lang w:val="en-US"/>
            <w:rPrChange w:id="1060" w:author="Chen Liao" w:date="2020-06-22T07:02:00Z">
              <w:rPr>
                <w:lang w:val="en-US"/>
              </w:rPr>
            </w:rPrChange>
          </w:rPr>
          <w:delInstrText xml:space="preserve"> HYPERLINK "http://f1000.com/work/citation?ids=5997848&amp;pre=&amp;suf=&amp;sa=0" \h </w:delInstrText>
        </w:r>
        <w:r w:rsidR="005E2EA7" w:rsidRPr="00254232" w:rsidDel="00A05166">
          <w:rPr>
            <w:rFonts w:ascii="Times New Roman" w:hAnsi="Times New Roman" w:cs="Times New Roman"/>
            <w:lang w:val="en-US"/>
            <w:rPrChange w:id="1061" w:author="Chen Liao" w:date="2020-06-22T07:02:00Z">
              <w:rPr>
                <w:sz w:val="24"/>
                <w:szCs w:val="24"/>
                <w:lang w:val="en-US"/>
              </w:rPr>
            </w:rPrChange>
          </w:rPr>
          <w:fldChar w:fldCharType="separate"/>
        </w:r>
        <w:r w:rsidRPr="00254232" w:rsidDel="00A05166">
          <w:rPr>
            <w:rFonts w:ascii="Times New Roman" w:hAnsi="Times New Roman" w:cs="Times New Roman"/>
            <w:sz w:val="24"/>
            <w:szCs w:val="24"/>
            <w:lang w:val="en-US"/>
            <w:rPrChange w:id="1062" w:author="Chen Liao" w:date="2020-06-22T07:02:00Z">
              <w:rPr>
                <w:sz w:val="24"/>
                <w:szCs w:val="24"/>
                <w:lang w:val="en-US"/>
              </w:rPr>
            </w:rPrChange>
          </w:rPr>
          <w:delText>(Rahim et al. 2001)</w:delText>
        </w:r>
        <w:r w:rsidR="005E2EA7" w:rsidRPr="00254232" w:rsidDel="00A05166">
          <w:rPr>
            <w:rFonts w:ascii="Times New Roman" w:hAnsi="Times New Roman" w:cs="Times New Roman"/>
            <w:sz w:val="24"/>
            <w:szCs w:val="24"/>
            <w:lang w:val="en-US"/>
            <w:rPrChange w:id="1063" w:author="Chen Liao" w:date="2020-06-22T07:02:00Z">
              <w:rPr>
                <w:sz w:val="24"/>
                <w:szCs w:val="24"/>
                <w:lang w:val="en-US"/>
              </w:rPr>
            </w:rPrChange>
          </w:rPr>
          <w:fldChar w:fldCharType="end"/>
        </w:r>
        <w:r w:rsidRPr="00254232" w:rsidDel="00A05166">
          <w:rPr>
            <w:rFonts w:ascii="Times New Roman" w:hAnsi="Times New Roman" w:cs="Times New Roman"/>
            <w:sz w:val="24"/>
            <w:szCs w:val="24"/>
            <w:lang w:val="en-US"/>
            <w:rPrChange w:id="1064" w:author="Chen Liao" w:date="2020-06-22T07:02:00Z">
              <w:rPr>
                <w:sz w:val="24"/>
                <w:szCs w:val="24"/>
                <w:lang w:val="en-US"/>
              </w:rPr>
            </w:rPrChange>
          </w:rPr>
          <w:delText>.</w:delText>
        </w:r>
      </w:del>
      <w:del w:id="1065" w:author="Chen Liao" w:date="2020-06-20T18:36:00Z">
        <w:r w:rsidRPr="00254232" w:rsidDel="00DE54CC">
          <w:rPr>
            <w:rFonts w:ascii="Times New Roman" w:hAnsi="Times New Roman" w:cs="Times New Roman"/>
            <w:sz w:val="24"/>
            <w:szCs w:val="24"/>
            <w:lang w:val="en-US"/>
            <w:rPrChange w:id="1066" w:author="Chen Liao" w:date="2020-06-22T07:02:00Z">
              <w:rPr>
                <w:sz w:val="24"/>
                <w:szCs w:val="24"/>
                <w:lang w:val="en-US"/>
              </w:rPr>
            </w:rPrChange>
          </w:rPr>
          <w:delText xml:space="preserve"> </w:delText>
        </w:r>
      </w:del>
      <w:del w:id="1067" w:author="Chen Liao" w:date="2020-06-21T12:45:00Z">
        <w:r w:rsidR="00F737EE" w:rsidRPr="00254232" w:rsidDel="00760878">
          <w:rPr>
            <w:rFonts w:ascii="Times New Roman" w:hAnsi="Times New Roman" w:cs="Times New Roman"/>
            <w:sz w:val="24"/>
            <w:szCs w:val="24"/>
            <w:lang w:val="en-US"/>
            <w:rPrChange w:id="1068" w:author="Chen Liao" w:date="2020-06-22T07:02:00Z">
              <w:rPr>
                <w:sz w:val="24"/>
                <w:szCs w:val="24"/>
                <w:lang w:val="en-US"/>
              </w:rPr>
            </w:rPrChange>
          </w:rPr>
          <w:fldChar w:fldCharType="begin"/>
        </w:r>
        <w:r w:rsidR="00F737EE" w:rsidRPr="00254232" w:rsidDel="00760878">
          <w:rPr>
            <w:rFonts w:ascii="Times New Roman" w:hAnsi="Times New Roman" w:cs="Times New Roman"/>
            <w:sz w:val="24"/>
            <w:szCs w:val="24"/>
            <w:lang w:val="en-US"/>
            <w:rPrChange w:id="1069" w:author="Chen Liao" w:date="2020-06-22T07:02:00Z">
              <w:rPr>
                <w:sz w:val="24"/>
                <w:szCs w:val="24"/>
                <w:lang w:val="en-US"/>
              </w:rPr>
            </w:rPrChange>
          </w:rPr>
          <w:del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w:delInstrText>
        </w:r>
        <w:r w:rsidR="00F737EE" w:rsidRPr="00254232" w:rsidDel="00760878">
          <w:rPr>
            <w:rFonts w:ascii="Times New Roman" w:hAnsi="Times New Roman" w:cs="Times New Roman"/>
            <w:sz w:val="24"/>
            <w:szCs w:val="24"/>
            <w:lang w:val="en-US"/>
            <w:rPrChange w:id="1070" w:author="Chen Liao" w:date="2020-06-22T07:02:00Z">
              <w:rPr>
                <w:sz w:val="24"/>
                <w:szCs w:val="24"/>
                <w:lang w:val="en-US"/>
              </w:rPr>
            </w:rPrChange>
          </w:rPr>
          <w:fldChar w:fldCharType="separate"/>
        </w:r>
        <w:r w:rsidR="0065538C" w:rsidRPr="00254232" w:rsidDel="00760878">
          <w:rPr>
            <w:rFonts w:ascii="Times New Roman" w:hAnsi="Times New Roman" w:cs="Times New Roman"/>
            <w:noProof/>
            <w:sz w:val="24"/>
            <w:szCs w:val="24"/>
            <w:lang w:val="en-US"/>
            <w:rPrChange w:id="1071" w:author="Chen Liao" w:date="2020-06-22T07:02:00Z">
              <w:rPr>
                <w:noProof/>
                <w:sz w:val="24"/>
                <w:szCs w:val="24"/>
                <w:lang w:val="en-US"/>
              </w:rPr>
            </w:rPrChange>
          </w:rPr>
          <w:delText>(Köhler et al. 2000)</w:delText>
        </w:r>
        <w:r w:rsidR="00F737EE" w:rsidRPr="00254232" w:rsidDel="00760878">
          <w:rPr>
            <w:rFonts w:ascii="Times New Roman" w:hAnsi="Times New Roman" w:cs="Times New Roman"/>
            <w:sz w:val="24"/>
            <w:szCs w:val="24"/>
            <w:lang w:val="en-US"/>
            <w:rPrChange w:id="1072" w:author="Chen Liao" w:date="2020-06-22T07:02:00Z">
              <w:rPr>
                <w:sz w:val="24"/>
                <w:szCs w:val="24"/>
                <w:lang w:val="en-US"/>
              </w:rPr>
            </w:rPrChange>
          </w:rPr>
          <w:fldChar w:fldCharType="end"/>
        </w:r>
      </w:del>
      <w:ins w:id="1073" w:author="Chen Liao" w:date="2020-06-21T00:13:00Z">
        <w:r w:rsidR="00866670" w:rsidRPr="00254232">
          <w:rPr>
            <w:rFonts w:ascii="Times New Roman" w:hAnsi="Times New Roman" w:cs="Times New Roman"/>
            <w:sz w:val="24"/>
            <w:szCs w:val="24"/>
            <w:lang w:val="en-US"/>
            <w:rPrChange w:id="1074" w:author="Chen Liao" w:date="2020-06-22T07:02:00Z">
              <w:rPr>
                <w:sz w:val="24"/>
                <w:szCs w:val="24"/>
                <w:lang w:val="en-US"/>
              </w:rPr>
            </w:rPrChange>
          </w:rPr>
          <w:t xml:space="preserve">letion of </w:t>
        </w:r>
      </w:ins>
      <w:ins w:id="1075" w:author="Chen Liao" w:date="2020-06-21T00:14:00Z">
        <w:r w:rsidR="00866670" w:rsidRPr="00254232">
          <w:rPr>
            <w:rFonts w:ascii="Times New Roman" w:hAnsi="Times New Roman" w:cs="Times New Roman"/>
            <w:i/>
            <w:iCs/>
            <w:sz w:val="24"/>
            <w:szCs w:val="24"/>
            <w:lang w:val="en-US"/>
            <w:rPrChange w:id="1076" w:author="Chen Liao" w:date="2020-06-22T07:02:00Z">
              <w:rPr>
                <w:i/>
                <w:iCs/>
                <w:sz w:val="24"/>
                <w:szCs w:val="24"/>
                <w:lang w:val="en-US"/>
              </w:rPr>
            </w:rPrChange>
          </w:rPr>
          <w:t>rh</w:t>
        </w:r>
      </w:ins>
      <w:ins w:id="1077" w:author="Chen Liao" w:date="2020-06-21T00:13:00Z">
        <w:r w:rsidR="00866670" w:rsidRPr="00254232">
          <w:rPr>
            <w:rFonts w:ascii="Times New Roman" w:hAnsi="Times New Roman" w:cs="Times New Roman"/>
            <w:i/>
            <w:iCs/>
            <w:sz w:val="24"/>
            <w:szCs w:val="24"/>
            <w:lang w:val="en-US"/>
            <w:rPrChange w:id="1078" w:author="Chen Liao" w:date="2020-06-22T07:02:00Z">
              <w:rPr>
                <w:sz w:val="24"/>
                <w:szCs w:val="24"/>
                <w:lang w:val="en-US"/>
              </w:rPr>
            </w:rPrChange>
          </w:rPr>
          <w:t>lA</w:t>
        </w:r>
        <w:r w:rsidR="00866670" w:rsidRPr="00254232">
          <w:rPr>
            <w:rFonts w:ascii="Times New Roman" w:hAnsi="Times New Roman" w:cs="Times New Roman"/>
            <w:sz w:val="24"/>
            <w:szCs w:val="24"/>
            <w:lang w:val="en-US"/>
            <w:rPrChange w:id="1079" w:author="Chen Liao" w:date="2020-06-22T07:02:00Z">
              <w:rPr>
                <w:sz w:val="24"/>
                <w:szCs w:val="24"/>
                <w:lang w:val="en-US"/>
              </w:rPr>
            </w:rPrChange>
          </w:rPr>
          <w:t xml:space="preserve"> gene</w:t>
        </w:r>
      </w:ins>
      <w:ins w:id="1080" w:author="Chen Liao" w:date="2020-06-21T12:45:00Z">
        <w:r w:rsidR="00DE2A20" w:rsidRPr="00254232">
          <w:rPr>
            <w:rFonts w:ascii="Times New Roman" w:hAnsi="Times New Roman" w:cs="Times New Roman"/>
            <w:sz w:val="24"/>
            <w:szCs w:val="24"/>
            <w:lang w:val="en-US"/>
            <w:rPrChange w:id="1081" w:author="Chen Liao" w:date="2020-06-22T07:02:00Z">
              <w:rPr>
                <w:sz w:val="24"/>
                <w:szCs w:val="24"/>
                <w:lang w:val="en-US"/>
              </w:rPr>
            </w:rPrChange>
          </w:rPr>
          <w:t>, which</w:t>
        </w:r>
      </w:ins>
      <w:ins w:id="1082" w:author="Chen Liao" w:date="2020-06-21T08:46:00Z">
        <w:r w:rsidR="00DA2775" w:rsidRPr="00254232">
          <w:rPr>
            <w:rFonts w:ascii="Times New Roman" w:hAnsi="Times New Roman" w:cs="Times New Roman"/>
            <w:sz w:val="24"/>
            <w:szCs w:val="24"/>
            <w:lang w:val="en-US"/>
            <w:rPrChange w:id="1083" w:author="Chen Liao" w:date="2020-06-22T07:02:00Z">
              <w:rPr>
                <w:sz w:val="24"/>
                <w:szCs w:val="24"/>
                <w:lang w:val="en-US"/>
              </w:rPr>
            </w:rPrChange>
          </w:rPr>
          <w:t xml:space="preserve"> </w:t>
        </w:r>
      </w:ins>
      <w:ins w:id="1084" w:author="Chen Liao" w:date="2020-06-21T12:45:00Z">
        <w:r w:rsidR="00DE2A20" w:rsidRPr="00254232">
          <w:rPr>
            <w:rFonts w:ascii="Times New Roman" w:hAnsi="Times New Roman" w:cs="Times New Roman"/>
            <w:sz w:val="24"/>
            <w:szCs w:val="24"/>
            <w:lang w:val="en-US"/>
            <w:rPrChange w:id="1085" w:author="Chen Liao" w:date="2020-06-22T07:02:00Z">
              <w:rPr>
                <w:sz w:val="24"/>
                <w:szCs w:val="24"/>
                <w:lang w:val="en-US"/>
              </w:rPr>
            </w:rPrChange>
          </w:rPr>
          <w:t>abolishes</w:t>
        </w:r>
      </w:ins>
      <w:ins w:id="1086" w:author="Chen Liao" w:date="2020-06-21T08:46:00Z">
        <w:r w:rsidR="00DA2775" w:rsidRPr="00254232">
          <w:rPr>
            <w:rFonts w:ascii="Times New Roman" w:hAnsi="Times New Roman" w:cs="Times New Roman"/>
            <w:sz w:val="24"/>
            <w:szCs w:val="24"/>
            <w:lang w:val="en-US"/>
            <w:rPrChange w:id="1087" w:author="Chen Liao" w:date="2020-06-22T07:02:00Z">
              <w:rPr>
                <w:sz w:val="24"/>
                <w:szCs w:val="24"/>
                <w:lang w:val="en-US"/>
              </w:rPr>
            </w:rPrChange>
          </w:rPr>
          <w:t xml:space="preserve"> rhamnolipid production </w:t>
        </w:r>
      </w:ins>
      <w:ins w:id="1088" w:author="Chen Liao" w:date="2020-06-21T12:45:00Z">
        <w:r w:rsidR="00DE2A20" w:rsidRPr="00254232">
          <w:rPr>
            <w:rFonts w:ascii="Times New Roman" w:hAnsi="Times New Roman" w:cs="Times New Roman"/>
            <w:sz w:val="24"/>
            <w:szCs w:val="24"/>
            <w:lang w:val="en-US"/>
            <w:rPrChange w:id="1089" w:author="Chen Liao" w:date="2020-06-22T07:02:00Z">
              <w:rPr>
                <w:sz w:val="24"/>
                <w:szCs w:val="24"/>
                <w:lang w:val="en-US"/>
              </w:rPr>
            </w:rPrChange>
          </w:rPr>
          <w:t xml:space="preserve">and swarming, </w:t>
        </w:r>
      </w:ins>
      <w:moveToRangeStart w:id="1090" w:author="Chen Liao" w:date="2020-06-21T00:12:00Z" w:name="move43590742"/>
      <w:moveTo w:id="1091" w:author="Chen Liao" w:date="2020-06-21T00:12:00Z">
        <w:del w:id="1092" w:author="Chen Liao" w:date="2020-06-21T00:12:00Z">
          <w:r w:rsidR="00684214" w:rsidRPr="00254232" w:rsidDel="00866670">
            <w:rPr>
              <w:rFonts w:ascii="Times New Roman" w:hAnsi="Times New Roman" w:cs="Times New Roman"/>
              <w:sz w:val="24"/>
              <w:szCs w:val="24"/>
              <w:highlight w:val="yellow"/>
              <w:lang w:val="en-US"/>
              <w:rPrChange w:id="1093" w:author="Chen Liao" w:date="2020-06-22T07:02:00Z">
                <w:rPr>
                  <w:sz w:val="24"/>
                  <w:szCs w:val="24"/>
                  <w:highlight w:val="yellow"/>
                  <w:lang w:val="en-US"/>
                </w:rPr>
              </w:rPrChange>
            </w:rPr>
            <w:delText xml:space="preserve">the </w:delText>
          </w:r>
          <w:r w:rsidR="00684214" w:rsidRPr="00254232" w:rsidDel="00866670">
            <w:rPr>
              <w:rFonts w:ascii="Times New Roman" w:hAnsi="Times New Roman" w:cs="Times New Roman"/>
              <w:sz w:val="24"/>
              <w:szCs w:val="24"/>
              <w:lang w:val="en-US"/>
              <w:rPrChange w:id="1094" w:author="Chen Liao" w:date="2020-06-22T07:02:00Z">
                <w:rPr>
                  <w:sz w:val="24"/>
                  <w:szCs w:val="24"/>
                  <w:lang w:val="en-US"/>
                </w:rPr>
              </w:rPrChange>
            </w:rPr>
            <w:delText>Δ</w:delText>
          </w:r>
        </w:del>
        <w:del w:id="1095" w:author="Chen Liao" w:date="2020-06-21T00:13:00Z">
          <w:r w:rsidR="00684214" w:rsidRPr="00254232" w:rsidDel="00866670">
            <w:rPr>
              <w:rFonts w:ascii="Times New Roman" w:hAnsi="Times New Roman" w:cs="Times New Roman"/>
              <w:i/>
              <w:sz w:val="24"/>
              <w:szCs w:val="24"/>
              <w:lang w:val="en-US"/>
              <w:rPrChange w:id="1096" w:author="Chen Liao" w:date="2020-06-22T07:02:00Z">
                <w:rPr>
                  <w:i/>
                  <w:sz w:val="24"/>
                  <w:szCs w:val="24"/>
                  <w:lang w:val="en-US"/>
                </w:rPr>
              </w:rPrChange>
            </w:rPr>
            <w:delText xml:space="preserve">rhlA </w:delText>
          </w:r>
          <w:r w:rsidR="00684214" w:rsidRPr="00254232" w:rsidDel="00866670">
            <w:rPr>
              <w:rFonts w:ascii="Times New Roman" w:hAnsi="Times New Roman" w:cs="Times New Roman"/>
              <w:sz w:val="24"/>
              <w:szCs w:val="24"/>
              <w:lang w:val="en-US"/>
              <w:rPrChange w:id="1097" w:author="Chen Liao" w:date="2020-06-22T07:02:00Z">
                <w:rPr>
                  <w:sz w:val="24"/>
                  <w:szCs w:val="24"/>
                  <w:lang w:val="en-US"/>
                </w:rPr>
              </w:rPrChange>
            </w:rPr>
            <w:delText xml:space="preserve">mutation </w:delText>
          </w:r>
        </w:del>
        <w:del w:id="1098" w:author="Chen Liao" w:date="2020-06-21T00:14:00Z">
          <w:r w:rsidR="00684214" w:rsidRPr="00254232" w:rsidDel="00DB7B63">
            <w:rPr>
              <w:rFonts w:ascii="Times New Roman" w:hAnsi="Times New Roman" w:cs="Times New Roman"/>
              <w:sz w:val="24"/>
              <w:szCs w:val="24"/>
              <w:lang w:val="en-US"/>
              <w:rPrChange w:id="1099" w:author="Chen Liao" w:date="2020-06-22T07:02:00Z">
                <w:rPr>
                  <w:sz w:val="24"/>
                  <w:szCs w:val="24"/>
                  <w:lang w:val="en-US"/>
                </w:rPr>
              </w:rPrChange>
            </w:rPr>
            <w:delText xml:space="preserve">had a comparatively small impact on the metabolome, even though this mutation stops </w:delText>
          </w:r>
        </w:del>
        <w:del w:id="1100" w:author="Chen Liao" w:date="2020-06-21T00:18:00Z">
          <w:r w:rsidR="00684214" w:rsidRPr="00254232" w:rsidDel="00DB7B63">
            <w:rPr>
              <w:rFonts w:ascii="Times New Roman" w:hAnsi="Times New Roman" w:cs="Times New Roman"/>
              <w:sz w:val="24"/>
              <w:szCs w:val="24"/>
              <w:lang w:val="en-US"/>
              <w:rPrChange w:id="1101" w:author="Chen Liao" w:date="2020-06-22T07:02:00Z">
                <w:rPr>
                  <w:sz w:val="24"/>
                  <w:szCs w:val="24"/>
                  <w:lang w:val="en-US"/>
                </w:rPr>
              </w:rPrChange>
            </w:rPr>
            <w:delText>rhamnolipid production and cuts off</w:delText>
          </w:r>
        </w:del>
        <w:del w:id="1102" w:author="Chen Liao" w:date="2020-06-21T08:57:00Z">
          <w:r w:rsidR="00684214" w:rsidRPr="00254232" w:rsidDel="000B69C3">
            <w:rPr>
              <w:rFonts w:ascii="Times New Roman" w:hAnsi="Times New Roman" w:cs="Times New Roman"/>
              <w:sz w:val="24"/>
              <w:szCs w:val="24"/>
              <w:lang w:val="en-US"/>
              <w:rPrChange w:id="1103" w:author="Chen Liao" w:date="2020-06-22T07:02:00Z">
                <w:rPr>
                  <w:sz w:val="24"/>
                  <w:szCs w:val="24"/>
                  <w:lang w:val="en-US"/>
                </w:rPr>
              </w:rPrChange>
            </w:rPr>
            <w:delText xml:space="preserve"> </w:delText>
          </w:r>
        </w:del>
        <w:del w:id="1104" w:author="Chen Liao" w:date="2020-06-21T00:20:00Z">
          <w:r w:rsidR="00684214" w:rsidRPr="00254232" w:rsidDel="00A436AF">
            <w:rPr>
              <w:rFonts w:ascii="Times New Roman" w:hAnsi="Times New Roman" w:cs="Times New Roman"/>
              <w:sz w:val="24"/>
              <w:szCs w:val="24"/>
              <w:lang w:val="en-US"/>
              <w:rPrChange w:id="1105" w:author="Chen Liao" w:date="2020-06-22T07:02:00Z">
                <w:rPr>
                  <w:sz w:val="24"/>
                  <w:szCs w:val="24"/>
                  <w:lang w:val="en-US"/>
                </w:rPr>
              </w:rPrChange>
            </w:rPr>
            <w:delText>swarming</w:delText>
          </w:r>
        </w:del>
      </w:moveTo>
      <w:ins w:id="1106" w:author="Chen Liao" w:date="2020-06-21T08:48:00Z">
        <w:r w:rsidR="00C30244" w:rsidRPr="00254232">
          <w:rPr>
            <w:rFonts w:ascii="Times New Roman" w:hAnsi="Times New Roman" w:cs="Times New Roman"/>
            <w:sz w:val="24"/>
            <w:szCs w:val="24"/>
            <w:lang w:val="en-US"/>
            <w:rPrChange w:id="1107" w:author="Chen Liao" w:date="2020-06-22T07:02:00Z">
              <w:rPr>
                <w:sz w:val="24"/>
                <w:szCs w:val="24"/>
                <w:lang w:val="en-US"/>
              </w:rPr>
            </w:rPrChange>
          </w:rPr>
          <w:t>had</w:t>
        </w:r>
      </w:ins>
      <w:ins w:id="1108" w:author="Chen Liao" w:date="2020-06-21T00:16:00Z">
        <w:r w:rsidR="00DB7B63" w:rsidRPr="00254232">
          <w:rPr>
            <w:rFonts w:ascii="Times New Roman" w:hAnsi="Times New Roman" w:cs="Times New Roman"/>
            <w:sz w:val="24"/>
            <w:szCs w:val="24"/>
            <w:lang w:val="en-US"/>
            <w:rPrChange w:id="1109" w:author="Chen Liao" w:date="2020-06-22T07:02:00Z">
              <w:rPr>
                <w:sz w:val="24"/>
                <w:szCs w:val="24"/>
                <w:lang w:val="en-US"/>
              </w:rPr>
            </w:rPrChange>
          </w:rPr>
          <w:t xml:space="preserve"> </w:t>
        </w:r>
      </w:ins>
      <w:ins w:id="1110" w:author="Chen Liao" w:date="2020-06-21T00:23:00Z">
        <w:r w:rsidR="001C4655" w:rsidRPr="00254232">
          <w:rPr>
            <w:rFonts w:ascii="Times New Roman" w:hAnsi="Times New Roman" w:cs="Times New Roman"/>
            <w:sz w:val="24"/>
            <w:szCs w:val="24"/>
            <w:lang w:val="en-US"/>
            <w:rPrChange w:id="1111" w:author="Chen Liao" w:date="2020-06-22T07:02:00Z">
              <w:rPr>
                <w:sz w:val="24"/>
                <w:szCs w:val="24"/>
                <w:lang w:val="en-US"/>
              </w:rPr>
            </w:rPrChange>
          </w:rPr>
          <w:t xml:space="preserve">only </w:t>
        </w:r>
      </w:ins>
      <w:ins w:id="1112" w:author="Chen Liao" w:date="2020-06-21T00:16:00Z">
        <w:r w:rsidR="00DB7B63" w:rsidRPr="00254232">
          <w:rPr>
            <w:rFonts w:ascii="Times New Roman" w:hAnsi="Times New Roman" w:cs="Times New Roman"/>
            <w:sz w:val="24"/>
            <w:szCs w:val="24"/>
            <w:lang w:val="en-US"/>
            <w:rPrChange w:id="1113" w:author="Chen Liao" w:date="2020-06-22T07:02:00Z">
              <w:rPr>
                <w:sz w:val="24"/>
                <w:szCs w:val="24"/>
                <w:lang w:val="en-US"/>
              </w:rPr>
            </w:rPrChange>
          </w:rPr>
          <w:t>minimal effects on cell metabolism (~10 intracellular metabolites were perturbed)</w:t>
        </w:r>
      </w:ins>
      <w:ins w:id="1114" w:author="Chen Liao" w:date="2020-06-21T00:19:00Z">
        <w:r w:rsidR="00DB7B63" w:rsidRPr="00254232">
          <w:rPr>
            <w:rFonts w:ascii="Times New Roman" w:hAnsi="Times New Roman" w:cs="Times New Roman"/>
            <w:sz w:val="24"/>
            <w:szCs w:val="24"/>
            <w:lang w:val="en-US"/>
            <w:rPrChange w:id="1115" w:author="Chen Liao" w:date="2020-06-22T07:02:00Z">
              <w:rPr>
                <w:sz w:val="24"/>
                <w:szCs w:val="24"/>
                <w:lang w:val="en-US"/>
              </w:rPr>
            </w:rPrChange>
          </w:rPr>
          <w:t xml:space="preserve"> </w:t>
        </w:r>
      </w:ins>
      <w:r w:rsidR="00DB7B63" w:rsidRPr="00254232">
        <w:rPr>
          <w:rFonts w:ascii="Times New Roman" w:hAnsi="Times New Roman" w:cs="Times New Roman"/>
          <w:sz w:val="24"/>
          <w:szCs w:val="24"/>
          <w:lang w:val="en-US"/>
          <w:rPrChange w:id="1116"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1117" w:author="Chen Liao" w:date="2020-06-22T07:02:00Z">
            <w:rPr>
              <w:sz w:val="24"/>
              <w:szCs w:val="24"/>
              <w:lang w:val="en-US"/>
            </w:rPr>
          </w:rPrChange>
        </w:rPr>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DB7B63" w:rsidRPr="00254232">
        <w:rPr>
          <w:rFonts w:ascii="Times New Roman" w:hAnsi="Times New Roman" w:cs="Times New Roman"/>
          <w:sz w:val="24"/>
          <w:szCs w:val="24"/>
          <w:lang w:val="en-US"/>
          <w:rPrChange w:id="1118" w:author="Chen Liao" w:date="2020-06-22T07:02:00Z">
            <w:rPr>
              <w:sz w:val="24"/>
              <w:szCs w:val="24"/>
              <w:lang w:val="en-US"/>
            </w:rPr>
          </w:rPrChange>
        </w:rPr>
        <w:fldChar w:fldCharType="separate"/>
      </w:r>
      <w:r w:rsidR="007927E1" w:rsidRPr="007927E1">
        <w:rPr>
          <w:rFonts w:ascii="Times New Roman" w:hAnsi="Times New Roman" w:cs="Times New Roman"/>
          <w:noProof/>
          <w:sz w:val="24"/>
          <w:szCs w:val="24"/>
          <w:lang w:val="en-US"/>
        </w:rPr>
        <w:t>(Boyle et al. 2017)</w:t>
      </w:r>
      <w:r w:rsidR="00DB7B63" w:rsidRPr="00254232">
        <w:rPr>
          <w:rFonts w:ascii="Times New Roman" w:hAnsi="Times New Roman" w:cs="Times New Roman"/>
          <w:sz w:val="24"/>
          <w:szCs w:val="24"/>
          <w:lang w:val="en-US"/>
          <w:rPrChange w:id="1119" w:author="Chen Liao" w:date="2020-06-22T07:02:00Z">
            <w:rPr>
              <w:sz w:val="24"/>
              <w:szCs w:val="24"/>
              <w:lang w:val="en-US"/>
            </w:rPr>
          </w:rPrChange>
        </w:rPr>
        <w:fldChar w:fldCharType="end"/>
      </w:r>
      <w:moveTo w:id="1120" w:author="Chen Liao" w:date="2020-06-21T00:12:00Z">
        <w:r w:rsidR="00684214" w:rsidRPr="00254232">
          <w:rPr>
            <w:rFonts w:ascii="Times New Roman" w:hAnsi="Times New Roman" w:cs="Times New Roman"/>
            <w:sz w:val="24"/>
            <w:szCs w:val="24"/>
            <w:lang w:val="en-US"/>
            <w:rPrChange w:id="1121" w:author="Chen Liao" w:date="2020-06-22T07:02:00Z">
              <w:rPr>
                <w:sz w:val="24"/>
                <w:szCs w:val="24"/>
                <w:lang w:val="en-US"/>
              </w:rPr>
            </w:rPrChange>
          </w:rPr>
          <w:t>.</w:t>
        </w:r>
      </w:moveTo>
      <w:ins w:id="1122" w:author="Chen Liao" w:date="2020-06-21T00:14:00Z">
        <w:r w:rsidR="00DB7B63" w:rsidRPr="00254232">
          <w:rPr>
            <w:rFonts w:ascii="Times New Roman" w:hAnsi="Times New Roman" w:cs="Times New Roman"/>
            <w:sz w:val="24"/>
            <w:szCs w:val="24"/>
            <w:lang w:val="en-US"/>
            <w:rPrChange w:id="1123" w:author="Chen Liao" w:date="2020-06-22T07:02:00Z">
              <w:rPr>
                <w:sz w:val="24"/>
                <w:szCs w:val="24"/>
                <w:lang w:val="en-US"/>
              </w:rPr>
            </w:rPrChange>
          </w:rPr>
          <w:t xml:space="preserve"> </w:t>
        </w:r>
      </w:ins>
      <w:moveTo w:id="1124" w:author="Chen Liao" w:date="2020-06-21T00:12:00Z">
        <w:del w:id="1125" w:author="Chen Liao" w:date="2020-06-21T00:19:00Z">
          <w:r w:rsidR="00684214" w:rsidRPr="00254232" w:rsidDel="00DB7B63">
            <w:rPr>
              <w:rFonts w:ascii="Times New Roman" w:hAnsi="Times New Roman" w:cs="Times New Roman"/>
              <w:sz w:val="24"/>
              <w:szCs w:val="24"/>
              <w:lang w:val="en-US"/>
              <w:rPrChange w:id="1126" w:author="Chen Liao" w:date="2020-06-22T07:02:00Z">
                <w:rPr>
                  <w:sz w:val="24"/>
                  <w:szCs w:val="24"/>
                  <w:lang w:val="en-US"/>
                </w:rPr>
              </w:rPrChange>
            </w:rPr>
            <w:delText xml:space="preserve"> </w:delText>
          </w:r>
        </w:del>
        <w:del w:id="1127" w:author="Chen Liao" w:date="2020-06-21T00:20:00Z">
          <w:r w:rsidR="00684214" w:rsidRPr="00254232" w:rsidDel="00C96AC5">
            <w:rPr>
              <w:rFonts w:ascii="Times New Roman" w:hAnsi="Times New Roman" w:cs="Times New Roman"/>
              <w:sz w:val="24"/>
              <w:szCs w:val="24"/>
              <w:lang w:val="en-US"/>
              <w:rPrChange w:id="1128" w:author="Chen Liao" w:date="2020-06-22T07:02:00Z">
                <w:rPr>
                  <w:sz w:val="24"/>
                  <w:szCs w:val="24"/>
                  <w:lang w:val="en-US"/>
                </w:rPr>
              </w:rPrChange>
            </w:rPr>
            <w:delText>Δ</w:delText>
          </w:r>
          <w:r w:rsidR="00684214" w:rsidRPr="00254232" w:rsidDel="00C96AC5">
            <w:rPr>
              <w:rFonts w:ascii="Times New Roman" w:hAnsi="Times New Roman" w:cs="Times New Roman"/>
              <w:i/>
              <w:sz w:val="24"/>
              <w:szCs w:val="24"/>
              <w:lang w:val="en-US"/>
              <w:rPrChange w:id="1129" w:author="Chen Liao" w:date="2020-06-22T07:02:00Z">
                <w:rPr>
                  <w:i/>
                  <w:sz w:val="24"/>
                  <w:szCs w:val="24"/>
                  <w:lang w:val="en-US"/>
                </w:rPr>
              </w:rPrChange>
            </w:rPr>
            <w:delText>rhlA</w:delText>
          </w:r>
          <w:r w:rsidR="00684214" w:rsidRPr="00254232" w:rsidDel="00C96AC5">
            <w:rPr>
              <w:rFonts w:ascii="Times New Roman" w:hAnsi="Times New Roman" w:cs="Times New Roman"/>
              <w:sz w:val="24"/>
              <w:szCs w:val="24"/>
              <w:lang w:val="en-US"/>
              <w:rPrChange w:id="1130" w:author="Chen Liao" w:date="2020-06-22T07:02:00Z">
                <w:rPr>
                  <w:sz w:val="24"/>
                  <w:szCs w:val="24"/>
                  <w:lang w:val="en-US"/>
                </w:rPr>
              </w:rPrChange>
            </w:rPr>
            <w:delText xml:space="preserve"> perturbs less than 10 intracellular metabolites, a small number contrasted with the dozens of metabolites perturbed in the Δ</w:delText>
          </w:r>
          <w:r w:rsidR="00684214" w:rsidRPr="00254232" w:rsidDel="00C96AC5">
            <w:rPr>
              <w:rFonts w:ascii="Times New Roman" w:hAnsi="Times New Roman" w:cs="Times New Roman"/>
              <w:i/>
              <w:sz w:val="24"/>
              <w:szCs w:val="24"/>
              <w:lang w:val="en-US"/>
              <w:rPrChange w:id="1131" w:author="Chen Liao" w:date="2020-06-22T07:02:00Z">
                <w:rPr>
                  <w:i/>
                  <w:sz w:val="24"/>
                  <w:szCs w:val="24"/>
                  <w:lang w:val="en-US"/>
                </w:rPr>
              </w:rPrChange>
            </w:rPr>
            <w:delText>cbrA</w:delText>
          </w:r>
          <w:r w:rsidR="00684214" w:rsidRPr="00254232" w:rsidDel="00C96AC5">
            <w:rPr>
              <w:rFonts w:ascii="Times New Roman" w:hAnsi="Times New Roman" w:cs="Times New Roman"/>
              <w:sz w:val="24"/>
              <w:szCs w:val="24"/>
              <w:lang w:val="en-US"/>
              <w:rPrChange w:id="1132" w:author="Chen Liao" w:date="2020-06-22T07:02:00Z">
                <w:rPr>
                  <w:sz w:val="24"/>
                  <w:szCs w:val="24"/>
                  <w:lang w:val="en-US"/>
                </w:rPr>
              </w:rPrChange>
            </w:rPr>
            <w:delText xml:space="preserve"> and its compensatory </w:delText>
          </w:r>
          <w:r w:rsidR="00684214" w:rsidRPr="00254232" w:rsidDel="00C96AC5">
            <w:rPr>
              <w:rFonts w:ascii="Times New Roman" w:hAnsi="Times New Roman" w:cs="Times New Roman"/>
              <w:i/>
              <w:sz w:val="24"/>
              <w:szCs w:val="24"/>
              <w:lang w:val="en-US"/>
              <w:rPrChange w:id="1133" w:author="Chen Liao" w:date="2020-06-22T07:02:00Z">
                <w:rPr>
                  <w:i/>
                  <w:sz w:val="24"/>
                  <w:szCs w:val="24"/>
                  <w:lang w:val="en-US"/>
                </w:rPr>
              </w:rPrChange>
            </w:rPr>
            <w:delText>hfq</w:delText>
          </w:r>
          <w:r w:rsidR="00684214" w:rsidRPr="00254232" w:rsidDel="00C96AC5">
            <w:rPr>
              <w:rFonts w:ascii="Times New Roman" w:hAnsi="Times New Roman" w:cs="Times New Roman"/>
              <w:sz w:val="24"/>
              <w:szCs w:val="24"/>
              <w:lang w:val="en-US"/>
              <w:rPrChange w:id="1134" w:author="Chen Liao" w:date="2020-06-22T07:02:00Z">
                <w:rPr>
                  <w:sz w:val="24"/>
                  <w:szCs w:val="24"/>
                  <w:lang w:val="en-US"/>
                </w:rPr>
              </w:rPrChange>
            </w:rPr>
            <w:delText xml:space="preserve"> mutant </w:delText>
          </w:r>
          <w:r w:rsidR="00684214" w:rsidRPr="00254232" w:rsidDel="00C96AC5">
            <w:rPr>
              <w:rFonts w:ascii="Times New Roman" w:hAnsi="Times New Roman" w:cs="Times New Roman"/>
              <w:lang w:val="en-US"/>
              <w:rPrChange w:id="1135" w:author="Chen Liao" w:date="2020-06-22T07:02:00Z">
                <w:rPr>
                  <w:lang w:val="en-US"/>
                </w:rPr>
              </w:rPrChange>
            </w:rPr>
            <w:fldChar w:fldCharType="begin"/>
          </w:r>
          <w:r w:rsidR="00684214" w:rsidRPr="00254232" w:rsidDel="00C96AC5">
            <w:rPr>
              <w:rFonts w:ascii="Times New Roman" w:hAnsi="Times New Roman" w:cs="Times New Roman"/>
              <w:lang w:val="en-US"/>
              <w:rPrChange w:id="1136" w:author="Chen Liao" w:date="2020-06-22T07:02:00Z">
                <w:rPr>
                  <w:lang w:val="en-US"/>
                </w:rPr>
              </w:rPrChange>
            </w:rPr>
            <w:delInstrText xml:space="preserve"> HYPERLINK "http://f1000.com/work/citation?ids=4015324&amp;pre=&amp;suf=&amp;sa=0" \h </w:delInstrText>
          </w:r>
          <w:r w:rsidR="00684214" w:rsidRPr="00254232" w:rsidDel="00C96AC5">
            <w:rPr>
              <w:rFonts w:ascii="Times New Roman" w:hAnsi="Times New Roman" w:cs="Times New Roman"/>
              <w:lang w:val="en-US"/>
              <w:rPrChange w:id="1137" w:author="Chen Liao" w:date="2020-06-22T07:02:00Z">
                <w:rPr>
                  <w:sz w:val="24"/>
                  <w:szCs w:val="24"/>
                  <w:lang w:val="en-US"/>
                </w:rPr>
              </w:rPrChange>
            </w:rPr>
            <w:fldChar w:fldCharType="separate"/>
          </w:r>
          <w:r w:rsidR="00684214" w:rsidRPr="00254232" w:rsidDel="00C96AC5">
            <w:rPr>
              <w:rFonts w:ascii="Times New Roman" w:hAnsi="Times New Roman" w:cs="Times New Roman"/>
              <w:sz w:val="24"/>
              <w:szCs w:val="24"/>
              <w:lang w:val="en-US"/>
              <w:rPrChange w:id="1138" w:author="Chen Liao" w:date="2020-06-22T07:02:00Z">
                <w:rPr>
                  <w:sz w:val="24"/>
                  <w:szCs w:val="24"/>
                  <w:lang w:val="en-US"/>
                </w:rPr>
              </w:rPrChange>
            </w:rPr>
            <w:delText>(Boyle et al. 2017)</w:delText>
          </w:r>
          <w:r w:rsidR="00684214" w:rsidRPr="00254232" w:rsidDel="00C96AC5">
            <w:rPr>
              <w:rFonts w:ascii="Times New Roman" w:hAnsi="Times New Roman" w:cs="Times New Roman"/>
              <w:sz w:val="24"/>
              <w:szCs w:val="24"/>
              <w:lang w:val="en-US"/>
              <w:rPrChange w:id="1139" w:author="Chen Liao" w:date="2020-06-22T07:02:00Z">
                <w:rPr>
                  <w:sz w:val="24"/>
                  <w:szCs w:val="24"/>
                  <w:lang w:val="en-US"/>
                </w:rPr>
              </w:rPrChange>
            </w:rPr>
            <w:fldChar w:fldCharType="end"/>
          </w:r>
          <w:r w:rsidR="00684214" w:rsidRPr="00254232" w:rsidDel="00C96AC5">
            <w:rPr>
              <w:rFonts w:ascii="Times New Roman" w:hAnsi="Times New Roman" w:cs="Times New Roman"/>
              <w:sz w:val="24"/>
              <w:szCs w:val="24"/>
              <w:lang w:val="en-US"/>
              <w:rPrChange w:id="1140" w:author="Chen Liao" w:date="2020-06-22T07:02:00Z">
                <w:rPr>
                  <w:sz w:val="24"/>
                  <w:szCs w:val="24"/>
                  <w:lang w:val="en-US"/>
                </w:rPr>
              </w:rPrChange>
            </w:rPr>
            <w:delText>.</w:delText>
          </w:r>
        </w:del>
      </w:moveTo>
    </w:p>
    <w:moveToRangeEnd w:id="1090"/>
    <w:p w14:paraId="1554ED84" w14:textId="752CC9A5" w:rsidR="00046FBF" w:rsidRPr="00254232" w:rsidRDefault="00A7114C">
      <w:pPr>
        <w:spacing w:before="240" w:after="240"/>
        <w:jc w:val="both"/>
        <w:rPr>
          <w:ins w:id="1141" w:author="Chen Liao" w:date="2020-06-21T13:36:00Z"/>
          <w:rFonts w:ascii="Times New Roman" w:hAnsi="Times New Roman" w:cs="Times New Roman"/>
          <w:sz w:val="24"/>
          <w:szCs w:val="24"/>
          <w:lang w:val="en-US"/>
          <w:rPrChange w:id="1142" w:author="Chen Liao" w:date="2020-06-22T07:02:00Z">
            <w:rPr>
              <w:ins w:id="1143" w:author="Chen Liao" w:date="2020-06-21T13:36:00Z"/>
              <w:sz w:val="24"/>
              <w:szCs w:val="24"/>
              <w:lang w:val="en-US"/>
            </w:rPr>
          </w:rPrChange>
        </w:rPr>
      </w:pPr>
      <w:ins w:id="1144" w:author="Chen Liao" w:date="2020-06-21T09:05:00Z">
        <w:r w:rsidRPr="00254232">
          <w:rPr>
            <w:rFonts w:ascii="Times New Roman" w:hAnsi="Times New Roman" w:cs="Times New Roman"/>
            <w:sz w:val="24"/>
            <w:szCs w:val="24"/>
            <w:lang w:val="en-US"/>
            <w:rPrChange w:id="1145" w:author="Chen Liao" w:date="2020-06-22T07:02:00Z">
              <w:rPr>
                <w:sz w:val="24"/>
                <w:szCs w:val="24"/>
                <w:lang w:val="en-US"/>
              </w:rPr>
            </w:rPrChange>
          </w:rPr>
          <w:t>I</w:t>
        </w:r>
      </w:ins>
      <w:ins w:id="1146" w:author="Chen Liao" w:date="2020-06-21T09:06:00Z">
        <w:r w:rsidRPr="00254232">
          <w:rPr>
            <w:rFonts w:ascii="Times New Roman" w:hAnsi="Times New Roman" w:cs="Times New Roman"/>
            <w:sz w:val="24"/>
            <w:szCs w:val="24"/>
            <w:lang w:val="en-US"/>
            <w:rPrChange w:id="1147" w:author="Chen Liao" w:date="2020-06-22T07:02:00Z">
              <w:rPr>
                <w:sz w:val="24"/>
                <w:szCs w:val="24"/>
                <w:lang w:val="en-US"/>
              </w:rPr>
            </w:rPrChange>
          </w:rPr>
          <w:t>ndirect perturbations of cell metabolism, such as changing carbon and nitrogen sou</w:t>
        </w:r>
      </w:ins>
      <w:ins w:id="1148" w:author="Chen Liao" w:date="2020-06-21T09:07:00Z">
        <w:r w:rsidRPr="00254232">
          <w:rPr>
            <w:rFonts w:ascii="Times New Roman" w:hAnsi="Times New Roman" w:cs="Times New Roman"/>
            <w:sz w:val="24"/>
            <w:szCs w:val="24"/>
            <w:lang w:val="en-US"/>
            <w:rPrChange w:id="1149" w:author="Chen Liao" w:date="2020-06-22T07:02:00Z">
              <w:rPr>
                <w:sz w:val="24"/>
                <w:szCs w:val="24"/>
                <w:lang w:val="en-US"/>
              </w:rPr>
            </w:rPrChange>
          </w:rPr>
          <w:t>r</w:t>
        </w:r>
      </w:ins>
      <w:ins w:id="1150" w:author="Chen Liao" w:date="2020-06-21T09:06:00Z">
        <w:r w:rsidRPr="00254232">
          <w:rPr>
            <w:rFonts w:ascii="Times New Roman" w:hAnsi="Times New Roman" w:cs="Times New Roman"/>
            <w:sz w:val="24"/>
            <w:szCs w:val="24"/>
            <w:lang w:val="en-US"/>
            <w:rPrChange w:id="1151" w:author="Chen Liao" w:date="2020-06-22T07:02:00Z">
              <w:rPr>
                <w:sz w:val="24"/>
                <w:szCs w:val="24"/>
                <w:lang w:val="en-US"/>
              </w:rPr>
            </w:rPrChange>
          </w:rPr>
          <w:t>ces</w:t>
        </w:r>
      </w:ins>
      <w:ins w:id="1152" w:author="Chen Liao" w:date="2020-06-21T13:33:00Z">
        <w:r w:rsidR="0034564A" w:rsidRPr="00254232">
          <w:rPr>
            <w:rFonts w:ascii="Times New Roman" w:hAnsi="Times New Roman" w:cs="Times New Roman"/>
            <w:sz w:val="24"/>
            <w:szCs w:val="24"/>
            <w:lang w:val="en-US"/>
            <w:rPrChange w:id="1153" w:author="Chen Liao" w:date="2020-06-22T07:02:00Z">
              <w:rPr>
                <w:sz w:val="24"/>
                <w:szCs w:val="24"/>
                <w:lang w:val="en-US"/>
              </w:rPr>
            </w:rPrChange>
          </w:rPr>
          <w:t xml:space="preserve"> </w:t>
        </w:r>
      </w:ins>
      <w:r w:rsidRPr="00254232">
        <w:rPr>
          <w:rFonts w:ascii="Times New Roman" w:hAnsi="Times New Roman" w:cs="Times New Roman"/>
          <w:sz w:val="24"/>
          <w:szCs w:val="24"/>
          <w:lang w:val="en-US"/>
          <w:rPrChange w:id="1154"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1155" w:author="Chen Liao" w:date="2020-06-22T07:02:00Z">
            <w:rPr>
              <w:sz w:val="24"/>
              <w:szCs w:val="24"/>
              <w:lang w:val="en-US"/>
            </w:rPr>
          </w:rPrChange>
        </w:rPr>
        <w: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w:instrText>
      </w:r>
      <w:r w:rsidRPr="00254232">
        <w:rPr>
          <w:rFonts w:ascii="Times New Roman" w:hAnsi="Times New Roman" w:cs="Times New Roman"/>
          <w:sz w:val="24"/>
          <w:szCs w:val="24"/>
          <w:lang w:val="en-US"/>
          <w:rPrChange w:id="1156" w:author="Chen Liao" w:date="2020-06-22T07:02:00Z">
            <w:rPr>
              <w:sz w:val="24"/>
              <w:szCs w:val="24"/>
              <w:lang w:val="en-US"/>
            </w:rPr>
          </w:rPrChange>
        </w:rPr>
        <w:fldChar w:fldCharType="separate"/>
      </w:r>
      <w:r w:rsidR="007927E1" w:rsidRPr="007927E1">
        <w:rPr>
          <w:rFonts w:ascii="Times New Roman" w:hAnsi="Times New Roman" w:cs="Times New Roman"/>
          <w:noProof/>
          <w:sz w:val="24"/>
          <w:szCs w:val="24"/>
          <w:lang w:val="en-US"/>
        </w:rPr>
        <w:t>(Köhler et al. 2000)</w:t>
      </w:r>
      <w:r w:rsidRPr="00254232">
        <w:rPr>
          <w:rFonts w:ascii="Times New Roman" w:hAnsi="Times New Roman" w:cs="Times New Roman"/>
          <w:sz w:val="24"/>
          <w:szCs w:val="24"/>
          <w:lang w:val="en-US"/>
          <w:rPrChange w:id="1157" w:author="Chen Liao" w:date="2020-06-22T07:02:00Z">
            <w:rPr>
              <w:sz w:val="24"/>
              <w:szCs w:val="24"/>
              <w:lang w:val="en-US"/>
            </w:rPr>
          </w:rPrChange>
        </w:rPr>
        <w:fldChar w:fldCharType="end"/>
      </w:r>
      <w:ins w:id="1158" w:author="Chen Liao" w:date="2020-06-21T13:33:00Z">
        <w:r w:rsidR="0034564A" w:rsidRPr="00254232">
          <w:rPr>
            <w:rFonts w:ascii="Times New Roman" w:hAnsi="Times New Roman" w:cs="Times New Roman"/>
            <w:sz w:val="24"/>
            <w:szCs w:val="24"/>
            <w:lang w:val="en-US"/>
            <w:rPrChange w:id="1159" w:author="Chen Liao" w:date="2020-06-22T07:02:00Z">
              <w:rPr>
                <w:sz w:val="24"/>
                <w:szCs w:val="24"/>
                <w:lang w:val="en-US"/>
              </w:rPr>
            </w:rPrChange>
          </w:rPr>
          <w:t xml:space="preserve"> or antibiotic treatment </w:t>
        </w:r>
      </w:ins>
      <w:r w:rsidR="0034564A" w:rsidRPr="00254232">
        <w:rPr>
          <w:rFonts w:ascii="Times New Roman" w:hAnsi="Times New Roman" w:cs="Times New Roman"/>
          <w:sz w:val="24"/>
          <w:szCs w:val="24"/>
          <w:lang w:val="en-US"/>
          <w:rPrChange w:id="1160"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1161" w:author="Chen Liao" w:date="2020-06-22T07:02:00Z">
            <w:rPr>
              <w:sz w:val="24"/>
              <w:szCs w:val="24"/>
              <w:lang w:val="en-US"/>
            </w:rPr>
          </w:rPrChange>
        </w:rPr>
        <w:instrText>ADDIN F1000_CSL_CITATION&lt;~#@#~&gt;[{"DOI":"10.1128/JB.00383-19","First":false,"Last":false,"PMCID":"PMC6832071","PMID":"31451543","abstract":"We investigate the effect of bacteriophage infection and antibiotic treatment on the coordination of swarming, a collective form of flagellum- and pilus-mediated motility in bacteria. We show that phage infection of the opportunistic bacterial pathogen Pseudomonas aeruginosa abolishes swarming motility in the infected subpopulation and induces the release of the Pseudomonas quinolone signaling molecule PQS, which repulses uninfected subpopulations from approaching the infected area. These mechanisms have the overall effect of limiting the infection to a subpopulation, which promotes the survival of the overall population. Antibiotic treatment of P. aeruginosa elicits the same response, abolishing swarming motility and repulsing approaching swarms away from the antibiotic-treated area through a PQS-dependent mechanism. Swarms are entirely repelled from the zone of antibiotic-treated P. aeruginosa, consistent with a form of antibiotic evasion, and are not repelled by antibiotics alone. PQS has multiple functions, including serving as a quorum-sensing molecule, activating an oxidative stress response, and regulating the release of virulence and host-modifying factors. We show that PQS serves additionally as a stress warning signal that causes the greater population to physically avoid cell stress. The stress response at the collective level observed here in P. aeruginosa is consistent with a mechanism that promotes the survival of bacterial populations.IMPORTANCE We uncover a phage- and antibiotic-induced stress response in the clinically important opportunistic pathogen Pseudomonas aeruginosa Phage-infected P. aeruginosa subpopulations are isolated from uninfected subpopulations by the production of a stress-induced signal. Activation of the stress response by antibiotics causes P. aeruginosa to physically be repelled from the area containing antibiotics altogether, consistent with a mechanism of antibiotic evasion. The stress response observed here could increase P. aeruginosa resilience against antibiotic treatment and phage therapy in health care settings, as well as provide a simple evolutionary strategy to avoid areas containing stress.&lt;br&gt;&lt;br&gt;Copyright © 2019 American Society for Microbiology.","author":[{"family":"Bru","given":"Jean-Louis"},{"family":"Rawson","given":"Brandon"},{"family":"Trinh","given":"Calvin"},{"family":"Whiteson","given":"Katrine"},{"family":"Høyland-Kroghsbo","given":"Nina Molin"},{"family":"Siryaporn","given":"Albert"}],"authorYearDisplayFormat":false,"citation-label":"8731285","container-title":"Journal of Bacteriology","container-title-short":"J. Bacteriol.","id":"8731285","invisible":false,"issue":"23","issued":{"date-parts":[["2019","12","1"]]},"journalAbbreviation":"J. Bacteriol.","suppress-author":false,"title":"PQS Produced by the Pseudomonas aeruginosa Stress Response Repels Swarms Away from Bacteriophage and Antibiotics.","type":"article-journal","volume":"201"}]</w:instrText>
      </w:r>
      <w:r w:rsidR="0034564A" w:rsidRPr="00254232">
        <w:rPr>
          <w:rFonts w:ascii="Times New Roman" w:hAnsi="Times New Roman" w:cs="Times New Roman"/>
          <w:sz w:val="24"/>
          <w:szCs w:val="24"/>
          <w:lang w:val="en-US"/>
          <w:rPrChange w:id="1162" w:author="Chen Liao" w:date="2020-06-22T07:02:00Z">
            <w:rPr>
              <w:sz w:val="24"/>
              <w:szCs w:val="24"/>
              <w:lang w:val="en-US"/>
            </w:rPr>
          </w:rPrChange>
        </w:rPr>
        <w:fldChar w:fldCharType="separate"/>
      </w:r>
      <w:r w:rsidR="007927E1" w:rsidRPr="007927E1">
        <w:rPr>
          <w:rFonts w:ascii="Times New Roman" w:hAnsi="Times New Roman" w:cs="Times New Roman"/>
          <w:noProof/>
          <w:sz w:val="24"/>
          <w:szCs w:val="24"/>
          <w:lang w:val="en-US"/>
        </w:rPr>
        <w:t>(Bru et al. 2019)</w:t>
      </w:r>
      <w:r w:rsidR="0034564A" w:rsidRPr="00254232">
        <w:rPr>
          <w:rFonts w:ascii="Times New Roman" w:hAnsi="Times New Roman" w:cs="Times New Roman"/>
          <w:sz w:val="24"/>
          <w:szCs w:val="24"/>
          <w:lang w:val="en-US"/>
          <w:rPrChange w:id="1163" w:author="Chen Liao" w:date="2020-06-22T07:02:00Z">
            <w:rPr>
              <w:sz w:val="24"/>
              <w:szCs w:val="24"/>
              <w:lang w:val="en-US"/>
            </w:rPr>
          </w:rPrChange>
        </w:rPr>
        <w:fldChar w:fldCharType="end"/>
      </w:r>
      <w:ins w:id="1164" w:author="Chen Liao" w:date="2020-06-21T13:33:00Z">
        <w:r w:rsidR="0034564A" w:rsidRPr="00254232">
          <w:rPr>
            <w:rFonts w:ascii="Times New Roman" w:hAnsi="Times New Roman" w:cs="Times New Roman"/>
            <w:sz w:val="24"/>
            <w:szCs w:val="24"/>
            <w:lang w:val="en-US"/>
            <w:rPrChange w:id="1165" w:author="Chen Liao" w:date="2020-06-22T07:02:00Z">
              <w:rPr>
                <w:sz w:val="24"/>
                <w:szCs w:val="24"/>
                <w:lang w:val="en-US"/>
              </w:rPr>
            </w:rPrChange>
          </w:rPr>
          <w:t xml:space="preserve">, reveal intimate links between </w:t>
        </w:r>
        <w:r w:rsidR="0034564A" w:rsidRPr="00254232">
          <w:rPr>
            <w:rFonts w:ascii="Times New Roman" w:hAnsi="Times New Roman" w:cs="Times New Roman"/>
            <w:sz w:val="24"/>
            <w:szCs w:val="24"/>
            <w:lang w:val="en-US"/>
            <w:rPrChange w:id="1166" w:author="Chen Liao" w:date="2020-06-22T07:02:00Z">
              <w:rPr>
                <w:sz w:val="24"/>
                <w:szCs w:val="24"/>
                <w:lang w:val="en-US"/>
              </w:rPr>
            </w:rPrChange>
          </w:rPr>
          <w:lastRenderedPageBreak/>
          <w:t>swarming and certain metabolic pathways</w:t>
        </w:r>
      </w:ins>
      <w:ins w:id="1167" w:author="Chen Liao" w:date="2020-06-21T09:10:00Z">
        <w:r w:rsidRPr="00254232">
          <w:rPr>
            <w:rFonts w:ascii="Times New Roman" w:hAnsi="Times New Roman" w:cs="Times New Roman"/>
            <w:sz w:val="24"/>
            <w:szCs w:val="24"/>
            <w:lang w:val="en-US"/>
            <w:rPrChange w:id="1168" w:author="Chen Liao" w:date="2020-06-22T07:02:00Z">
              <w:rPr>
                <w:sz w:val="24"/>
                <w:szCs w:val="24"/>
                <w:lang w:val="en-US"/>
              </w:rPr>
            </w:rPrChange>
          </w:rPr>
          <w:t>.</w:t>
        </w:r>
      </w:ins>
      <w:ins w:id="1169" w:author="Chen Liao" w:date="2020-06-21T13:33:00Z">
        <w:r w:rsidR="00465B49" w:rsidRPr="00254232">
          <w:rPr>
            <w:rFonts w:ascii="Times New Roman" w:hAnsi="Times New Roman" w:cs="Times New Roman"/>
            <w:sz w:val="24"/>
            <w:szCs w:val="24"/>
            <w:lang w:val="en-US"/>
            <w:rPrChange w:id="1170" w:author="Chen Liao" w:date="2020-06-22T07:02:00Z">
              <w:rPr>
                <w:sz w:val="24"/>
                <w:szCs w:val="24"/>
                <w:lang w:val="en-US"/>
              </w:rPr>
            </w:rPrChange>
          </w:rPr>
          <w:t xml:space="preserve"> </w:t>
        </w:r>
      </w:ins>
      <w:ins w:id="1171" w:author="Chen Liao" w:date="2020-06-21T09:11:00Z">
        <w:r w:rsidRPr="00254232">
          <w:rPr>
            <w:rFonts w:ascii="Times New Roman" w:hAnsi="Times New Roman" w:cs="Times New Roman"/>
            <w:sz w:val="24"/>
            <w:szCs w:val="24"/>
            <w:lang w:val="en-US"/>
            <w:rPrChange w:id="1172" w:author="Chen Liao" w:date="2020-06-22T07:02:00Z">
              <w:rPr>
                <w:sz w:val="24"/>
                <w:szCs w:val="24"/>
                <w:lang w:val="en-US"/>
              </w:rPr>
            </w:rPrChange>
          </w:rPr>
          <w:t>Direct perturbations</w:t>
        </w:r>
      </w:ins>
      <w:ins w:id="1173" w:author="Chen Liao" w:date="2020-06-21T10:22:00Z">
        <w:r w:rsidR="00510CBB" w:rsidRPr="00254232" w:rsidDel="00510CBB">
          <w:rPr>
            <w:rFonts w:ascii="Times New Roman" w:hAnsi="Times New Roman" w:cs="Times New Roman"/>
            <w:sz w:val="24"/>
            <w:szCs w:val="24"/>
            <w:lang w:val="en-US"/>
            <w:rPrChange w:id="1174" w:author="Chen Liao" w:date="2020-06-22T07:02:00Z">
              <w:rPr>
                <w:sz w:val="24"/>
                <w:szCs w:val="24"/>
                <w:lang w:val="en-US"/>
              </w:rPr>
            </w:rPrChange>
          </w:rPr>
          <w:t xml:space="preserve"> </w:t>
        </w:r>
      </w:ins>
      <w:ins w:id="1175" w:author="Chen Liao" w:date="2020-06-21T10:25:00Z">
        <w:r w:rsidR="00504B3B" w:rsidRPr="00254232">
          <w:rPr>
            <w:rFonts w:ascii="Times New Roman" w:hAnsi="Times New Roman" w:cs="Times New Roman"/>
            <w:sz w:val="24"/>
            <w:szCs w:val="24"/>
            <w:lang w:val="en-US"/>
            <w:rPrChange w:id="1176" w:author="Chen Liao" w:date="2020-06-22T07:02:00Z">
              <w:rPr>
                <w:sz w:val="24"/>
                <w:szCs w:val="24"/>
                <w:lang w:val="en-US"/>
              </w:rPr>
            </w:rPrChange>
          </w:rPr>
          <w:t xml:space="preserve">through </w:t>
        </w:r>
      </w:ins>
      <w:ins w:id="1177" w:author="Chen Liao" w:date="2020-06-21T10:26:00Z">
        <w:r w:rsidR="00504B3B" w:rsidRPr="00254232">
          <w:rPr>
            <w:rFonts w:ascii="Times New Roman" w:hAnsi="Times New Roman" w:cs="Times New Roman"/>
            <w:sz w:val="24"/>
            <w:szCs w:val="24"/>
            <w:lang w:val="en-US"/>
            <w:rPrChange w:id="1178" w:author="Chen Liao" w:date="2020-06-22T07:02:00Z">
              <w:rPr>
                <w:sz w:val="24"/>
                <w:szCs w:val="24"/>
                <w:lang w:val="en-US"/>
              </w:rPr>
            </w:rPrChange>
          </w:rPr>
          <w:t xml:space="preserve">global </w:t>
        </w:r>
      </w:ins>
      <w:ins w:id="1179" w:author="Chen Liao" w:date="2020-06-21T10:45:00Z">
        <w:r w:rsidR="008957ED" w:rsidRPr="00254232">
          <w:rPr>
            <w:rFonts w:ascii="Times New Roman" w:hAnsi="Times New Roman" w:cs="Times New Roman"/>
            <w:sz w:val="24"/>
            <w:szCs w:val="24"/>
            <w:lang w:val="en-US"/>
            <w:rPrChange w:id="1180" w:author="Chen Liao" w:date="2020-06-22T07:02:00Z">
              <w:rPr>
                <w:sz w:val="24"/>
                <w:szCs w:val="24"/>
                <w:lang w:val="en-US"/>
              </w:rPr>
            </w:rPrChange>
          </w:rPr>
          <w:t>metabolic</w:t>
        </w:r>
      </w:ins>
      <w:ins w:id="1181" w:author="Chen Liao" w:date="2020-06-21T10:26:00Z">
        <w:r w:rsidR="00504B3B" w:rsidRPr="00254232">
          <w:rPr>
            <w:rFonts w:ascii="Times New Roman" w:hAnsi="Times New Roman" w:cs="Times New Roman"/>
            <w:sz w:val="24"/>
            <w:szCs w:val="24"/>
            <w:lang w:val="en-US"/>
            <w:rPrChange w:id="1182" w:author="Chen Liao" w:date="2020-06-22T07:02:00Z">
              <w:rPr>
                <w:sz w:val="24"/>
                <w:szCs w:val="24"/>
                <w:lang w:val="en-US"/>
              </w:rPr>
            </w:rPrChange>
          </w:rPr>
          <w:t xml:space="preserve"> network </w:t>
        </w:r>
      </w:ins>
      <w:ins w:id="1183" w:author="Chen Liao" w:date="2020-06-21T10:22:00Z">
        <w:r w:rsidR="00510CBB" w:rsidRPr="00254232">
          <w:rPr>
            <w:rFonts w:ascii="Times New Roman" w:hAnsi="Times New Roman" w:cs="Times New Roman"/>
            <w:sz w:val="24"/>
            <w:szCs w:val="24"/>
            <w:lang w:val="en-US"/>
            <w:rPrChange w:id="1184" w:author="Chen Liao" w:date="2020-06-22T07:02:00Z">
              <w:rPr>
                <w:sz w:val="24"/>
                <w:szCs w:val="24"/>
                <w:lang w:val="en-US"/>
              </w:rPr>
            </w:rPrChange>
          </w:rPr>
          <w:t>c</w:t>
        </w:r>
      </w:ins>
      <w:del w:id="1185" w:author="Chen Liao" w:date="2020-06-21T10:22:00Z">
        <w:r w:rsidR="00636BDA" w:rsidRPr="00254232" w:rsidDel="00510CBB">
          <w:rPr>
            <w:rFonts w:ascii="Times New Roman" w:hAnsi="Times New Roman" w:cs="Times New Roman"/>
            <w:sz w:val="24"/>
            <w:szCs w:val="24"/>
            <w:lang w:val="en-US"/>
            <w:rPrChange w:id="1186" w:author="Chen Liao" w:date="2020-06-22T07:02:00Z">
              <w:rPr>
                <w:sz w:val="24"/>
                <w:szCs w:val="24"/>
                <w:lang w:val="en-US"/>
              </w:rPr>
            </w:rPrChange>
          </w:rPr>
          <w:fldChar w:fldCharType="begin"/>
        </w:r>
        <w:r w:rsidR="00636BDA" w:rsidRPr="00254232" w:rsidDel="00510CBB">
          <w:rPr>
            <w:rFonts w:ascii="Times New Roman" w:hAnsi="Times New Roman" w:cs="Times New Roman"/>
            <w:sz w:val="24"/>
            <w:szCs w:val="24"/>
            <w:lang w:val="en-US"/>
            <w:rPrChange w:id="1187" w:author="Chen Liao" w:date="2020-06-22T07:02:00Z">
              <w:rPr>
                <w:sz w:val="24"/>
                <w:szCs w:val="24"/>
                <w:lang w:val="en-US"/>
              </w:rPr>
            </w:rPrChange>
          </w:rPr>
          <w:delInstrText>ADDIN F1000_CSL_CITATION&lt;~#@#~&gt;[{"DOI":"10.1128/JB.00911-10","First":false,"Last":false,"PMCID":"PMC3028677","PMID":"21169488","abstract":"Pseudomonas aeruginosa is an opportunistic pathogen that possesses a large arsenal of virulence factors enabling the pathogen to cause serious infections in immunocompromised patients, burn victims, and cystic fibrosis patients. CbrA is a sensor kinase that has previously been implied to play a role with its cognate response regulator CbrB in the metabolic regulation of carbon and nitrogen utilization in P. aeruginosa. Here it is demonstrated that CbrA and CbrB play an important role in various virulence and virulence-related processes of the bacteria, including swarming, biofilm formation, cytotoxicity, and antibiotic resistance. The cbrA deletion mutant was completely unable to swarm while exhibiting an increase in biofilm formation, supporting the inverse regulation of swarming and biofilm formation in P. aeruginosa. The cbrA mutant also exhibited increased cytotoxicity to human lung epithelial cells as early as 4 and 6 h postinfection. Furthermore, the cbrA mutant demonstrated increased resistance toward a variety of clinically important antibiotics, including polymyxin B, ciprofloxacin, and tobramycin. Microarray analysis revealed that under swarming conditions, CbrA regulated the expression of many genes, including phoPQ, pmrAB, arnBCADTEF, dnaK, and pvdQ, consistent with the antibiotic resistance and swarming impairment phenotypes of the cbrA mutant. Phenotypic and real-time quantitative PCR (RT-qPCR) analyses of a PA14 cbrB mutant suggested that CbrA may be modulating swarming, biofilm formation, and cytotoxicity via CbrB and that the CrcZ small RNA is likely downstream of this two-component regulator. However, as CbrB did not have a resistance phenotype, CbrA likely modulates antibiotic resistance in a manner independent of CbrB.","author":[{"family":"Yeung","given":"Amy T Y"},{"family":"Bains","given":"Manjeet"},{"family":"Hancock","given":"Robert E W"}],"authorYearDisplayFormat":false,"citation-label":"4586629","container-title":"Journal of Bacteriology","container-title-short":"J. Bacteriol.","id":"4586629","invisible":false,"issue":"4","issued":{"date-parts":[["2011","2"]]},"journalAbbreviation":"J. Bacteriol.","page":"918-931","suppress-author":false,"title":"The sensor kinase CbrA is a global regulator that modulates metabolism, virulence, and antibiotic resistance in &lt;i&gt;Pseudomonas aeruginosa.&lt;/i&gt;","type":"article-journal","volume":"193"}]</w:delInstrText>
        </w:r>
        <w:r w:rsidR="00636BDA" w:rsidRPr="00254232" w:rsidDel="00510CBB">
          <w:rPr>
            <w:rFonts w:ascii="Times New Roman" w:hAnsi="Times New Roman" w:cs="Times New Roman"/>
            <w:sz w:val="24"/>
            <w:szCs w:val="24"/>
            <w:lang w:val="en-US"/>
            <w:rPrChange w:id="1188" w:author="Chen Liao" w:date="2020-06-22T07:02:00Z">
              <w:rPr>
                <w:sz w:val="24"/>
                <w:szCs w:val="24"/>
                <w:lang w:val="en-US"/>
              </w:rPr>
            </w:rPrChange>
          </w:rPr>
          <w:fldChar w:fldCharType="separate"/>
        </w:r>
        <w:r w:rsidR="00636BDA" w:rsidRPr="00254232" w:rsidDel="00510CBB">
          <w:rPr>
            <w:rFonts w:ascii="Times New Roman" w:hAnsi="Times New Roman" w:cs="Times New Roman"/>
            <w:noProof/>
            <w:sz w:val="24"/>
            <w:szCs w:val="24"/>
            <w:lang w:val="en-US"/>
            <w:rPrChange w:id="1189" w:author="Chen Liao" w:date="2020-06-22T07:02:00Z">
              <w:rPr>
                <w:noProof/>
                <w:sz w:val="24"/>
                <w:szCs w:val="24"/>
                <w:lang w:val="en-US"/>
              </w:rPr>
            </w:rPrChange>
          </w:rPr>
          <w:delText>(Yeung et al. 2011)</w:delText>
        </w:r>
        <w:r w:rsidR="00636BDA" w:rsidRPr="00254232" w:rsidDel="00510CBB">
          <w:rPr>
            <w:rFonts w:ascii="Times New Roman" w:hAnsi="Times New Roman" w:cs="Times New Roman"/>
            <w:sz w:val="24"/>
            <w:szCs w:val="24"/>
            <w:lang w:val="en-US"/>
            <w:rPrChange w:id="1190" w:author="Chen Liao" w:date="2020-06-22T07:02:00Z">
              <w:rPr>
                <w:sz w:val="24"/>
                <w:szCs w:val="24"/>
                <w:lang w:val="en-US"/>
              </w:rPr>
            </w:rPrChange>
          </w:rPr>
          <w:fldChar w:fldCharType="end"/>
        </w:r>
      </w:del>
      <w:ins w:id="1191" w:author="Chen Liao" w:date="2020-06-21T10:21:00Z">
        <w:r w:rsidR="00510CBB" w:rsidRPr="00254232">
          <w:rPr>
            <w:rFonts w:ascii="Times New Roman" w:hAnsi="Times New Roman" w:cs="Times New Roman"/>
            <w:sz w:val="24"/>
            <w:szCs w:val="24"/>
            <w:lang w:val="en-US"/>
            <w:rPrChange w:id="1192" w:author="Chen Liao" w:date="2020-06-22T07:02:00Z">
              <w:rPr>
                <w:sz w:val="24"/>
                <w:szCs w:val="24"/>
                <w:lang w:val="en-US"/>
              </w:rPr>
            </w:rPrChange>
          </w:rPr>
          <w:t>ould</w:t>
        </w:r>
      </w:ins>
      <w:ins w:id="1193" w:author="Chen Liao" w:date="2020-06-21T10:22:00Z">
        <w:r w:rsidR="00510CBB" w:rsidRPr="00254232">
          <w:rPr>
            <w:rFonts w:ascii="Times New Roman" w:hAnsi="Times New Roman" w:cs="Times New Roman"/>
            <w:sz w:val="24"/>
            <w:szCs w:val="24"/>
            <w:lang w:val="en-US"/>
            <w:rPrChange w:id="1194" w:author="Chen Liao" w:date="2020-06-22T07:02:00Z">
              <w:rPr>
                <w:sz w:val="24"/>
                <w:szCs w:val="24"/>
                <w:lang w:val="en-US"/>
              </w:rPr>
            </w:rPrChange>
          </w:rPr>
          <w:t xml:space="preserve"> not onl</w:t>
        </w:r>
      </w:ins>
      <w:ins w:id="1195" w:author="Chen Liao" w:date="2020-06-21T10:23:00Z">
        <w:r w:rsidR="00510CBB" w:rsidRPr="00254232">
          <w:rPr>
            <w:rFonts w:ascii="Times New Roman" w:hAnsi="Times New Roman" w:cs="Times New Roman"/>
            <w:sz w:val="24"/>
            <w:szCs w:val="24"/>
            <w:lang w:val="en-US"/>
            <w:rPrChange w:id="1196" w:author="Chen Liao" w:date="2020-06-22T07:02:00Z">
              <w:rPr>
                <w:sz w:val="24"/>
                <w:szCs w:val="24"/>
                <w:lang w:val="en-US"/>
              </w:rPr>
            </w:rPrChange>
          </w:rPr>
          <w:t xml:space="preserve">y abolish swarming but </w:t>
        </w:r>
      </w:ins>
      <w:ins w:id="1197" w:author="Chen Liao" w:date="2020-06-21T09:25:00Z">
        <w:r w:rsidR="00636BDA" w:rsidRPr="00254232">
          <w:rPr>
            <w:rFonts w:ascii="Times New Roman" w:hAnsi="Times New Roman" w:cs="Times New Roman"/>
            <w:sz w:val="24"/>
            <w:szCs w:val="24"/>
            <w:lang w:val="en-US"/>
            <w:rPrChange w:id="1198" w:author="Chen Liao" w:date="2020-06-22T07:02:00Z">
              <w:rPr>
                <w:sz w:val="24"/>
                <w:szCs w:val="24"/>
                <w:lang w:val="en-US"/>
              </w:rPr>
            </w:rPrChange>
          </w:rPr>
          <w:t xml:space="preserve">devastate metabolic </w:t>
        </w:r>
      </w:ins>
      <w:ins w:id="1199" w:author="Chen Liao" w:date="2020-06-21T09:19:00Z">
        <w:r w:rsidR="00636BDA" w:rsidRPr="00254232">
          <w:rPr>
            <w:rFonts w:ascii="Times New Roman" w:hAnsi="Times New Roman" w:cs="Times New Roman"/>
            <w:sz w:val="24"/>
            <w:szCs w:val="24"/>
            <w:lang w:val="en-US"/>
            <w:rPrChange w:id="1200" w:author="Chen Liao" w:date="2020-06-22T07:02:00Z">
              <w:rPr>
                <w:sz w:val="24"/>
                <w:szCs w:val="24"/>
                <w:lang w:val="en-US"/>
              </w:rPr>
            </w:rPrChange>
          </w:rPr>
          <w:t>homeostasis with major changes in the intracellular metabolome</w:t>
        </w:r>
      </w:ins>
      <w:ins w:id="1201" w:author="Chen Liao" w:date="2020-06-21T10:23:00Z">
        <w:r w:rsidR="00510CBB" w:rsidRPr="00254232">
          <w:rPr>
            <w:rFonts w:ascii="Times New Roman" w:hAnsi="Times New Roman" w:cs="Times New Roman"/>
            <w:sz w:val="24"/>
            <w:szCs w:val="24"/>
            <w:lang w:val="en-US"/>
            <w:rPrChange w:id="1202" w:author="Chen Liao" w:date="2020-06-22T07:02:00Z">
              <w:rPr>
                <w:sz w:val="24"/>
                <w:szCs w:val="24"/>
                <w:lang w:val="en-US"/>
              </w:rPr>
            </w:rPrChange>
          </w:rPr>
          <w:t xml:space="preserve">. For example, </w:t>
        </w:r>
      </w:ins>
      <w:ins w:id="1203" w:author="Chen Liao" w:date="2020-06-21T10:22:00Z">
        <w:r w:rsidR="00510CBB" w:rsidRPr="00254232">
          <w:rPr>
            <w:rFonts w:ascii="Times New Roman" w:hAnsi="Times New Roman" w:cs="Times New Roman"/>
            <w:sz w:val="24"/>
            <w:szCs w:val="24"/>
            <w:lang w:val="en-US"/>
            <w:rPrChange w:id="1204" w:author="Chen Liao" w:date="2020-06-22T07:02:00Z">
              <w:rPr>
                <w:sz w:val="24"/>
                <w:szCs w:val="24"/>
                <w:lang w:val="en-US"/>
              </w:rPr>
            </w:rPrChange>
          </w:rPr>
          <w:t xml:space="preserve">mutations in the gene </w:t>
        </w:r>
        <w:r w:rsidR="00510CBB" w:rsidRPr="00254232">
          <w:rPr>
            <w:rFonts w:ascii="Times New Roman" w:hAnsi="Times New Roman" w:cs="Times New Roman"/>
            <w:i/>
            <w:sz w:val="24"/>
            <w:szCs w:val="24"/>
            <w:lang w:val="en-US"/>
            <w:rPrChange w:id="1205" w:author="Chen Liao" w:date="2020-06-22T07:02:00Z">
              <w:rPr>
                <w:i/>
                <w:sz w:val="24"/>
                <w:szCs w:val="24"/>
                <w:lang w:val="en-US"/>
              </w:rPr>
            </w:rPrChange>
          </w:rPr>
          <w:t>cbrA</w:t>
        </w:r>
        <w:r w:rsidR="00510CBB" w:rsidRPr="00254232">
          <w:rPr>
            <w:rFonts w:ascii="Times New Roman" w:hAnsi="Times New Roman" w:cs="Times New Roman"/>
            <w:sz w:val="24"/>
            <w:szCs w:val="24"/>
            <w:lang w:val="en-US"/>
            <w:rPrChange w:id="1206" w:author="Chen Liao" w:date="2020-06-22T07:02:00Z">
              <w:rPr>
                <w:sz w:val="24"/>
                <w:szCs w:val="24"/>
                <w:lang w:val="en-US"/>
              </w:rPr>
            </w:rPrChange>
          </w:rPr>
          <w:t xml:space="preserve">—a global regulator that modulates carbon-nitrogen balance, virulence and antibiotic resistance </w:t>
        </w:r>
        <w:r w:rsidR="00510CBB" w:rsidRPr="00254232">
          <w:rPr>
            <w:rFonts w:ascii="Times New Roman" w:hAnsi="Times New Roman" w:cs="Times New Roman"/>
            <w:sz w:val="24"/>
            <w:szCs w:val="24"/>
            <w:lang w:val="en-US"/>
            <w:rPrChange w:id="1207" w:author="Chen Liao" w:date="2020-06-22T07:02:00Z">
              <w:rPr>
                <w:sz w:val="24"/>
                <w:szCs w:val="24"/>
                <w:lang w:val="en-US"/>
              </w:rPr>
            </w:rPrChange>
          </w:rPr>
          <w:fldChar w:fldCharType="begin"/>
        </w:r>
      </w:ins>
      <w:r w:rsidR="0075784B" w:rsidRPr="00254232">
        <w:rPr>
          <w:rFonts w:ascii="Times New Roman" w:hAnsi="Times New Roman" w:cs="Times New Roman"/>
          <w:sz w:val="24"/>
          <w:szCs w:val="24"/>
          <w:lang w:val="en-US"/>
          <w:rPrChange w:id="1208" w:author="Chen Liao" w:date="2020-06-22T07:02:00Z">
            <w:rPr>
              <w:sz w:val="24"/>
              <w:szCs w:val="24"/>
              <w:lang w:val="en-US"/>
            </w:rPr>
          </w:rPrChange>
        </w:rPr>
        <w:instrText>ADDIN F1000_CSL_CITATION&lt;~#@#~&gt;[{"DOI":"10.1128/JB.00911-10","First":false,"Last":false,"PMCID":"PMC3028677","PMID":"21169488","abstract":"Pseudomonas aeruginosa is an opportunistic pathogen that possesses a large arsenal of virulence factors enabling the pathogen to cause serious infections in immunocompromised patients, burn victims, and cystic fibrosis patients. CbrA is a sensor kinase that has previously been implied to play a role with its cognate response regulator CbrB in the metabolic regulation of carbon and nitrogen utilization in P. aeruginosa. Here it is demonstrated that CbrA and CbrB play an important role in various virulence and virulence-related processes of the bacteria, including swarming, biofilm formation, cytotoxicity, and antibiotic resistance. The cbrA deletion mutant was completely unable to swarm while exhibiting an increase in biofilm formation, supporting the inverse regulation of swarming and biofilm formation in P. aeruginosa. The cbrA mutant also exhibited increased cytotoxicity to human lung epithelial cells as early as 4 and 6 h postinfection. Furthermore, the cbrA mutant demonstrated increased resistance toward a variety of clinically important antibiotics, including polymyxin B, ciprofloxacin, and tobramycin. Microarray analysis revealed that under swarming conditions, CbrA regulated the expression of many genes, including phoPQ, pmrAB, arnBCADTEF, dnaK, and pvdQ, consistent with the antibiotic resistance and swarming impairment phenotypes of the cbrA mutant. Phenotypic and real-time quantitative PCR (RT-qPCR) analyses of a PA14 cbrB mutant suggested that CbrA may be modulating swarming, biofilm formation, and cytotoxicity via CbrB and that the CrcZ small RNA is likely downstream of this two-component regulator. However, as CbrB did not have a resistance phenotype, CbrA likely modulates antibiotic resistance in a manner independent of CbrB.","author":[{"family":"Yeung","given":"Amy T Y"},{"family":"Bains","given":"Manjeet"},{"family":"Hancock","given":"Robert E W"}],"authorYearDisplayFormat":false,"citation-label":"4586629","container-title":"Journal of Bacteriology","container-title-short":"J. Bacteriol.","id":"4586629","invisible":false,"issue":"4","issued":{"date-parts":[["2011","2"]]},"journalAbbreviation":"J. Bacteriol.","page":"918-931","suppress-author":false,"title":"The sensor kinase CbrA is a global regulator that modulates metabolism, virulence, and antibiotic resistance in &lt;i&gt;Pseudomonas aeruginosa.&lt;/i&gt;","type":"article-journal","volume":"193"}]</w:instrText>
      </w:r>
      <w:ins w:id="1209" w:author="Chen Liao" w:date="2020-06-21T10:22:00Z">
        <w:r w:rsidR="00510CBB" w:rsidRPr="00254232">
          <w:rPr>
            <w:rFonts w:ascii="Times New Roman" w:hAnsi="Times New Roman" w:cs="Times New Roman"/>
            <w:sz w:val="24"/>
            <w:szCs w:val="24"/>
            <w:lang w:val="en-US"/>
            <w:rPrChange w:id="1210" w:author="Chen Liao" w:date="2020-06-22T07:02:00Z">
              <w:rPr>
                <w:sz w:val="24"/>
                <w:szCs w:val="24"/>
                <w:lang w:val="en-US"/>
              </w:rPr>
            </w:rPrChange>
          </w:rPr>
          <w:fldChar w:fldCharType="separate"/>
        </w:r>
      </w:ins>
      <w:r w:rsidR="007927E1" w:rsidRPr="007927E1">
        <w:rPr>
          <w:rFonts w:ascii="Times New Roman" w:hAnsi="Times New Roman" w:cs="Times New Roman"/>
          <w:noProof/>
          <w:sz w:val="24"/>
          <w:szCs w:val="24"/>
          <w:lang w:val="en-US"/>
        </w:rPr>
        <w:t>(Yeung et al. 2011)</w:t>
      </w:r>
      <w:ins w:id="1211" w:author="Chen Liao" w:date="2020-06-21T10:22:00Z">
        <w:r w:rsidR="00510CBB" w:rsidRPr="00254232">
          <w:rPr>
            <w:rFonts w:ascii="Times New Roman" w:hAnsi="Times New Roman" w:cs="Times New Roman"/>
            <w:sz w:val="24"/>
            <w:szCs w:val="24"/>
            <w:lang w:val="en-US"/>
            <w:rPrChange w:id="1212" w:author="Chen Liao" w:date="2020-06-22T07:02:00Z">
              <w:rPr>
                <w:sz w:val="24"/>
                <w:szCs w:val="24"/>
                <w:lang w:val="en-US"/>
              </w:rPr>
            </w:rPrChange>
          </w:rPr>
          <w:fldChar w:fldCharType="end"/>
        </w:r>
      </w:ins>
      <w:ins w:id="1213" w:author="Chen Liao" w:date="2020-06-21T10:26:00Z">
        <w:r w:rsidR="00504B3B" w:rsidRPr="00254232">
          <w:rPr>
            <w:rFonts w:ascii="Times New Roman" w:hAnsi="Times New Roman" w:cs="Times New Roman"/>
            <w:sz w:val="24"/>
            <w:szCs w:val="24"/>
            <w:lang w:val="en-US"/>
            <w:rPrChange w:id="1214" w:author="Chen Liao" w:date="2020-06-22T07:02:00Z">
              <w:rPr>
                <w:sz w:val="24"/>
                <w:szCs w:val="24"/>
                <w:lang w:val="en-US"/>
              </w:rPr>
            </w:rPrChange>
          </w:rPr>
          <w:t>—</w:t>
        </w:r>
      </w:ins>
      <w:ins w:id="1215" w:author="Chen Liao" w:date="2020-06-21T10:33:00Z">
        <w:r w:rsidR="00504B3B" w:rsidRPr="00254232">
          <w:rPr>
            <w:rFonts w:ascii="Times New Roman" w:hAnsi="Times New Roman" w:cs="Times New Roman"/>
            <w:sz w:val="24"/>
            <w:szCs w:val="24"/>
            <w:lang w:val="en-US"/>
            <w:rPrChange w:id="1216" w:author="Chen Liao" w:date="2020-06-22T07:02:00Z">
              <w:rPr>
                <w:sz w:val="24"/>
                <w:szCs w:val="24"/>
                <w:lang w:val="en-US"/>
              </w:rPr>
            </w:rPrChange>
          </w:rPr>
          <w:t>impaired</w:t>
        </w:r>
      </w:ins>
      <w:ins w:id="1217" w:author="Chen Liao" w:date="2020-06-21T10:32:00Z">
        <w:r w:rsidR="00504B3B" w:rsidRPr="00254232">
          <w:rPr>
            <w:rFonts w:ascii="Times New Roman" w:hAnsi="Times New Roman" w:cs="Times New Roman"/>
            <w:sz w:val="24"/>
            <w:szCs w:val="24"/>
            <w:lang w:val="en-US"/>
            <w:rPrChange w:id="1218" w:author="Chen Liao" w:date="2020-06-22T07:02:00Z">
              <w:rPr>
                <w:sz w:val="24"/>
                <w:szCs w:val="24"/>
                <w:lang w:val="en-US"/>
              </w:rPr>
            </w:rPrChange>
          </w:rPr>
          <w:t xml:space="preserve"> swarming</w:t>
        </w:r>
      </w:ins>
      <w:ins w:id="1219" w:author="Chen Liao" w:date="2020-06-21T10:33:00Z">
        <w:r w:rsidR="00504B3B" w:rsidRPr="00254232">
          <w:rPr>
            <w:rFonts w:ascii="Times New Roman" w:hAnsi="Times New Roman" w:cs="Times New Roman"/>
            <w:sz w:val="24"/>
            <w:szCs w:val="24"/>
            <w:lang w:val="en-US"/>
            <w:rPrChange w:id="1220" w:author="Chen Liao" w:date="2020-06-22T07:02:00Z">
              <w:rPr>
                <w:sz w:val="24"/>
                <w:szCs w:val="24"/>
                <w:lang w:val="en-US"/>
              </w:rPr>
            </w:rPrChange>
          </w:rPr>
          <w:t xml:space="preserve">, </w:t>
        </w:r>
      </w:ins>
      <w:ins w:id="1221" w:author="Chen Liao" w:date="2020-06-21T10:32:00Z">
        <w:r w:rsidR="00504B3B" w:rsidRPr="00254232">
          <w:rPr>
            <w:rFonts w:ascii="Times New Roman" w:hAnsi="Times New Roman" w:cs="Times New Roman"/>
            <w:sz w:val="24"/>
            <w:szCs w:val="24"/>
            <w:lang w:val="en-US"/>
            <w:rPrChange w:id="1222" w:author="Chen Liao" w:date="2020-06-22T07:02:00Z">
              <w:rPr>
                <w:sz w:val="24"/>
                <w:szCs w:val="24"/>
                <w:lang w:val="en-US"/>
              </w:rPr>
            </w:rPrChange>
          </w:rPr>
          <w:t xml:space="preserve">reduced growth rate of </w:t>
        </w:r>
        <w:r w:rsidR="00504B3B" w:rsidRPr="00254232">
          <w:rPr>
            <w:rFonts w:ascii="Times New Roman" w:hAnsi="Times New Roman" w:cs="Times New Roman"/>
            <w:i/>
            <w:iCs/>
            <w:sz w:val="24"/>
            <w:szCs w:val="24"/>
            <w:lang w:val="en-US"/>
            <w:rPrChange w:id="1223" w:author="Chen Liao" w:date="2020-06-22T07:02:00Z">
              <w:rPr>
                <w:sz w:val="24"/>
                <w:szCs w:val="24"/>
                <w:lang w:val="en-US"/>
              </w:rPr>
            </w:rPrChange>
          </w:rPr>
          <w:t>P. aeruginosa</w:t>
        </w:r>
      </w:ins>
      <w:ins w:id="1224" w:author="Chen Liao" w:date="2020-06-21T10:33:00Z">
        <w:r w:rsidR="00504B3B" w:rsidRPr="00254232">
          <w:rPr>
            <w:rFonts w:ascii="Times New Roman" w:hAnsi="Times New Roman" w:cs="Times New Roman"/>
            <w:sz w:val="24"/>
            <w:szCs w:val="24"/>
            <w:lang w:val="en-US"/>
            <w:rPrChange w:id="1225" w:author="Chen Liao" w:date="2020-06-22T07:02:00Z">
              <w:rPr>
                <w:sz w:val="24"/>
                <w:szCs w:val="24"/>
                <w:lang w:val="en-US"/>
              </w:rPr>
            </w:rPrChange>
          </w:rPr>
          <w:t>, and dis</w:t>
        </w:r>
      </w:ins>
      <w:ins w:id="1226" w:author="Chen Liao" w:date="2020-06-21T10:34:00Z">
        <w:r w:rsidR="00504B3B" w:rsidRPr="00254232">
          <w:rPr>
            <w:rFonts w:ascii="Times New Roman" w:hAnsi="Times New Roman" w:cs="Times New Roman"/>
            <w:sz w:val="24"/>
            <w:szCs w:val="24"/>
            <w:lang w:val="en-US"/>
            <w:rPrChange w:id="1227" w:author="Chen Liao" w:date="2020-06-22T07:02:00Z">
              <w:rPr>
                <w:sz w:val="24"/>
                <w:szCs w:val="24"/>
                <w:lang w:val="en-US"/>
              </w:rPr>
            </w:rPrChange>
          </w:rPr>
          <w:t xml:space="preserve">rupted metabolism by altering dozens of intracellular metabolites </w:t>
        </w:r>
      </w:ins>
      <w:r w:rsidR="00504B3B" w:rsidRPr="00254232">
        <w:rPr>
          <w:rFonts w:ascii="Times New Roman" w:hAnsi="Times New Roman" w:cs="Times New Roman"/>
          <w:sz w:val="24"/>
          <w:szCs w:val="24"/>
          <w:lang w:val="en-US"/>
          <w:rPrChange w:id="1228"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1229" w:author="Chen Liao" w:date="2020-06-22T07:02:00Z">
            <w:rPr>
              <w:sz w:val="24"/>
              <w:szCs w:val="24"/>
              <w:lang w:val="en-US"/>
            </w:rPr>
          </w:rPrChange>
        </w:rPr>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504B3B" w:rsidRPr="00254232">
        <w:rPr>
          <w:rFonts w:ascii="Times New Roman" w:hAnsi="Times New Roman" w:cs="Times New Roman"/>
          <w:sz w:val="24"/>
          <w:szCs w:val="24"/>
          <w:lang w:val="en-US"/>
          <w:rPrChange w:id="1230" w:author="Chen Liao" w:date="2020-06-22T07:02:00Z">
            <w:rPr>
              <w:sz w:val="24"/>
              <w:szCs w:val="24"/>
              <w:lang w:val="en-US"/>
            </w:rPr>
          </w:rPrChange>
        </w:rPr>
        <w:fldChar w:fldCharType="separate"/>
      </w:r>
      <w:r w:rsidR="007927E1" w:rsidRPr="007927E1">
        <w:rPr>
          <w:rFonts w:ascii="Times New Roman" w:hAnsi="Times New Roman" w:cs="Times New Roman"/>
          <w:noProof/>
          <w:sz w:val="24"/>
          <w:szCs w:val="24"/>
          <w:lang w:val="en-US"/>
        </w:rPr>
        <w:t>(Boyle et al. 2017)</w:t>
      </w:r>
      <w:r w:rsidR="00504B3B" w:rsidRPr="00254232">
        <w:rPr>
          <w:rFonts w:ascii="Times New Roman" w:hAnsi="Times New Roman" w:cs="Times New Roman"/>
          <w:sz w:val="24"/>
          <w:szCs w:val="24"/>
          <w:lang w:val="en-US"/>
          <w:rPrChange w:id="1231" w:author="Chen Liao" w:date="2020-06-22T07:02:00Z">
            <w:rPr>
              <w:sz w:val="24"/>
              <w:szCs w:val="24"/>
              <w:lang w:val="en-US"/>
            </w:rPr>
          </w:rPrChange>
        </w:rPr>
        <w:fldChar w:fldCharType="end"/>
      </w:r>
      <w:ins w:id="1232" w:author="Chen Liao" w:date="2020-06-21T10:34:00Z">
        <w:r w:rsidR="00504B3B" w:rsidRPr="00254232">
          <w:rPr>
            <w:rFonts w:ascii="Times New Roman" w:hAnsi="Times New Roman" w:cs="Times New Roman"/>
            <w:sz w:val="24"/>
            <w:szCs w:val="24"/>
            <w:lang w:val="en-US"/>
            <w:rPrChange w:id="1233" w:author="Chen Liao" w:date="2020-06-22T07:02:00Z">
              <w:rPr>
                <w:sz w:val="24"/>
                <w:szCs w:val="24"/>
                <w:lang w:val="en-US"/>
              </w:rPr>
            </w:rPrChange>
          </w:rPr>
          <w:t xml:space="preserve">. </w:t>
        </w:r>
      </w:ins>
      <w:ins w:id="1234" w:author="Chen Liao" w:date="2020-06-21T10:42:00Z">
        <w:r w:rsidR="008957ED" w:rsidRPr="00254232">
          <w:rPr>
            <w:rFonts w:ascii="Times New Roman" w:hAnsi="Times New Roman" w:cs="Times New Roman"/>
            <w:sz w:val="24"/>
            <w:szCs w:val="24"/>
            <w:lang w:val="en-US"/>
            <w:rPrChange w:id="1235" w:author="Chen Liao" w:date="2020-06-22T07:02:00Z">
              <w:rPr>
                <w:sz w:val="24"/>
                <w:szCs w:val="24"/>
                <w:lang w:val="en-US"/>
              </w:rPr>
            </w:rPrChange>
          </w:rPr>
          <w:t>Notably</w:t>
        </w:r>
      </w:ins>
      <w:ins w:id="1236" w:author="Chen Liao" w:date="2020-06-21T10:35:00Z">
        <w:r w:rsidR="002457A3" w:rsidRPr="00254232">
          <w:rPr>
            <w:rFonts w:ascii="Times New Roman" w:hAnsi="Times New Roman" w:cs="Times New Roman"/>
            <w:sz w:val="24"/>
            <w:szCs w:val="24"/>
            <w:lang w:val="en-US"/>
            <w:rPrChange w:id="1237" w:author="Chen Liao" w:date="2020-06-22T07:02:00Z">
              <w:rPr>
                <w:sz w:val="24"/>
                <w:szCs w:val="24"/>
                <w:lang w:val="en-US"/>
              </w:rPr>
            </w:rPrChange>
          </w:rPr>
          <w:t xml:space="preserve">, the </w:t>
        </w:r>
        <w:r w:rsidR="002457A3" w:rsidRPr="00254232">
          <w:rPr>
            <w:rFonts w:ascii="Times New Roman" w:hAnsi="Times New Roman" w:cs="Times New Roman"/>
            <w:i/>
            <w:iCs/>
            <w:sz w:val="24"/>
            <w:szCs w:val="24"/>
            <w:lang w:val="en-US"/>
            <w:rPrChange w:id="1238" w:author="Chen Liao" w:date="2020-06-22T07:02:00Z">
              <w:rPr>
                <w:i/>
                <w:iCs/>
                <w:sz w:val="24"/>
                <w:szCs w:val="24"/>
                <w:lang w:val="en-US"/>
              </w:rPr>
            </w:rPrChange>
          </w:rPr>
          <w:t>Δ</w:t>
        </w:r>
        <w:r w:rsidR="002457A3" w:rsidRPr="00254232">
          <w:rPr>
            <w:rFonts w:ascii="Times New Roman" w:hAnsi="Times New Roman" w:cs="Times New Roman"/>
            <w:i/>
            <w:sz w:val="24"/>
            <w:szCs w:val="24"/>
            <w:lang w:val="en-US"/>
            <w:rPrChange w:id="1239" w:author="Chen Liao" w:date="2020-06-22T07:02:00Z">
              <w:rPr>
                <w:i/>
                <w:sz w:val="24"/>
                <w:szCs w:val="24"/>
                <w:lang w:val="en-US"/>
              </w:rPr>
            </w:rPrChange>
          </w:rPr>
          <w:t>cbrA</w:t>
        </w:r>
        <w:r w:rsidR="002457A3" w:rsidRPr="00254232">
          <w:rPr>
            <w:rFonts w:ascii="Times New Roman" w:hAnsi="Times New Roman" w:cs="Times New Roman"/>
            <w:iCs/>
            <w:sz w:val="24"/>
            <w:szCs w:val="24"/>
            <w:lang w:val="en-US"/>
            <w:rPrChange w:id="1240" w:author="Chen Liao" w:date="2020-06-22T07:02:00Z">
              <w:rPr>
                <w:iCs/>
                <w:sz w:val="24"/>
                <w:szCs w:val="24"/>
                <w:lang w:val="en-US"/>
              </w:rPr>
            </w:rPrChange>
          </w:rPr>
          <w:t xml:space="preserve"> mutant </w:t>
        </w:r>
      </w:ins>
      <w:ins w:id="1241" w:author="Chen Liao" w:date="2020-06-21T10:41:00Z">
        <w:r w:rsidR="003E0D6B" w:rsidRPr="00254232">
          <w:rPr>
            <w:rFonts w:ascii="Times New Roman" w:hAnsi="Times New Roman" w:cs="Times New Roman"/>
            <w:iCs/>
            <w:sz w:val="24"/>
            <w:szCs w:val="24"/>
            <w:lang w:val="en-US"/>
            <w:rPrChange w:id="1242" w:author="Chen Liao" w:date="2020-06-22T07:02:00Z">
              <w:rPr>
                <w:iCs/>
                <w:sz w:val="24"/>
                <w:szCs w:val="24"/>
                <w:lang w:val="en-US"/>
              </w:rPr>
            </w:rPrChange>
          </w:rPr>
          <w:t>still had the necessary flagella to swim and</w:t>
        </w:r>
      </w:ins>
      <w:ins w:id="1243" w:author="Chen Liao" w:date="2020-06-21T10:36:00Z">
        <w:r w:rsidR="00113E9A" w:rsidRPr="00254232">
          <w:rPr>
            <w:rFonts w:ascii="Times New Roman" w:hAnsi="Times New Roman" w:cs="Times New Roman"/>
            <w:iCs/>
            <w:sz w:val="24"/>
            <w:szCs w:val="24"/>
            <w:lang w:val="en-US"/>
            <w:rPrChange w:id="1244" w:author="Chen Liao" w:date="2020-06-22T07:02:00Z">
              <w:rPr>
                <w:iCs/>
                <w:sz w:val="24"/>
                <w:szCs w:val="24"/>
                <w:lang w:val="en-US"/>
              </w:rPr>
            </w:rPrChange>
          </w:rPr>
          <w:t xml:space="preserve"> </w:t>
        </w:r>
      </w:ins>
      <w:ins w:id="1245" w:author="Chen Liao" w:date="2020-06-21T10:41:00Z">
        <w:r w:rsidR="008957ED" w:rsidRPr="00254232">
          <w:rPr>
            <w:rFonts w:ascii="Times New Roman" w:hAnsi="Times New Roman" w:cs="Times New Roman"/>
            <w:iCs/>
            <w:sz w:val="24"/>
            <w:szCs w:val="24"/>
            <w:lang w:val="en-US"/>
            <w:rPrChange w:id="1246" w:author="Chen Liao" w:date="2020-06-22T07:02:00Z">
              <w:rPr>
                <w:iCs/>
                <w:sz w:val="24"/>
                <w:szCs w:val="24"/>
                <w:lang w:val="en-US"/>
              </w:rPr>
            </w:rPrChange>
          </w:rPr>
          <w:t xml:space="preserve">expressed </w:t>
        </w:r>
        <w:r w:rsidR="003E0D6B" w:rsidRPr="00254232">
          <w:rPr>
            <w:rFonts w:ascii="Times New Roman" w:hAnsi="Times New Roman" w:cs="Times New Roman"/>
            <w:iCs/>
            <w:sz w:val="24"/>
            <w:szCs w:val="24"/>
            <w:lang w:val="en-US"/>
            <w:rPrChange w:id="1247" w:author="Chen Liao" w:date="2020-06-22T07:02:00Z">
              <w:rPr>
                <w:iCs/>
                <w:sz w:val="24"/>
                <w:szCs w:val="24"/>
                <w:lang w:val="en-US"/>
              </w:rPr>
            </w:rPrChange>
          </w:rPr>
          <w:t xml:space="preserve">even </w:t>
        </w:r>
        <w:r w:rsidR="008957ED" w:rsidRPr="00254232">
          <w:rPr>
            <w:rFonts w:ascii="Times New Roman" w:hAnsi="Times New Roman" w:cs="Times New Roman"/>
            <w:iCs/>
            <w:sz w:val="24"/>
            <w:szCs w:val="24"/>
            <w:lang w:val="en-US"/>
            <w:rPrChange w:id="1248" w:author="Chen Liao" w:date="2020-06-22T07:02:00Z">
              <w:rPr>
                <w:iCs/>
                <w:sz w:val="24"/>
                <w:szCs w:val="24"/>
                <w:lang w:val="en-US"/>
              </w:rPr>
            </w:rPrChange>
          </w:rPr>
          <w:t>more</w:t>
        </w:r>
      </w:ins>
      <w:ins w:id="1249" w:author="Chen Liao" w:date="2020-06-21T10:36:00Z">
        <w:r w:rsidR="00113E9A" w:rsidRPr="00254232">
          <w:rPr>
            <w:rFonts w:ascii="Times New Roman" w:hAnsi="Times New Roman" w:cs="Times New Roman"/>
            <w:iCs/>
            <w:sz w:val="24"/>
            <w:szCs w:val="24"/>
            <w:lang w:val="en-US"/>
            <w:rPrChange w:id="1250" w:author="Chen Liao" w:date="2020-06-22T07:02:00Z">
              <w:rPr>
                <w:iCs/>
                <w:sz w:val="24"/>
                <w:szCs w:val="24"/>
                <w:lang w:val="en-US"/>
              </w:rPr>
            </w:rPrChange>
          </w:rPr>
          <w:t xml:space="preserve"> </w:t>
        </w:r>
      </w:ins>
      <w:ins w:id="1251" w:author="Chen Liao" w:date="2020-06-21T10:41:00Z">
        <w:r w:rsidR="008957ED" w:rsidRPr="00254232">
          <w:rPr>
            <w:rFonts w:ascii="Times New Roman" w:hAnsi="Times New Roman" w:cs="Times New Roman"/>
            <w:iCs/>
            <w:sz w:val="24"/>
            <w:szCs w:val="24"/>
            <w:lang w:val="en-US"/>
            <w:rPrChange w:id="1252" w:author="Chen Liao" w:date="2020-06-22T07:02:00Z">
              <w:rPr>
                <w:iCs/>
                <w:sz w:val="24"/>
                <w:szCs w:val="24"/>
                <w:lang w:val="en-US"/>
              </w:rPr>
            </w:rPrChange>
          </w:rPr>
          <w:t>rhamn</w:t>
        </w:r>
      </w:ins>
      <w:ins w:id="1253" w:author="Chen Liao" w:date="2020-06-21T10:42:00Z">
        <w:r w:rsidR="008957ED" w:rsidRPr="00254232">
          <w:rPr>
            <w:rFonts w:ascii="Times New Roman" w:hAnsi="Times New Roman" w:cs="Times New Roman"/>
            <w:iCs/>
            <w:sz w:val="24"/>
            <w:szCs w:val="24"/>
            <w:lang w:val="en-US"/>
            <w:rPrChange w:id="1254" w:author="Chen Liao" w:date="2020-06-22T07:02:00Z">
              <w:rPr>
                <w:iCs/>
                <w:sz w:val="24"/>
                <w:szCs w:val="24"/>
                <w:lang w:val="en-US"/>
              </w:rPr>
            </w:rPrChange>
          </w:rPr>
          <w:t>olipids</w:t>
        </w:r>
      </w:ins>
      <w:ins w:id="1255" w:author="Chen Liao" w:date="2020-06-21T10:36:00Z">
        <w:r w:rsidR="00113E9A" w:rsidRPr="00254232">
          <w:rPr>
            <w:rFonts w:ascii="Times New Roman" w:hAnsi="Times New Roman" w:cs="Times New Roman"/>
            <w:iCs/>
            <w:sz w:val="24"/>
            <w:szCs w:val="24"/>
            <w:lang w:val="en-US"/>
            <w:rPrChange w:id="1256" w:author="Chen Liao" w:date="2020-06-22T07:02:00Z">
              <w:rPr>
                <w:iCs/>
                <w:sz w:val="24"/>
                <w:szCs w:val="24"/>
                <w:lang w:val="en-US"/>
              </w:rPr>
            </w:rPrChange>
          </w:rPr>
          <w:t xml:space="preserve"> </w:t>
        </w:r>
      </w:ins>
      <w:ins w:id="1257" w:author="Chen Liao" w:date="2020-06-21T10:42:00Z">
        <w:r w:rsidR="008957ED" w:rsidRPr="00254232">
          <w:rPr>
            <w:rFonts w:ascii="Times New Roman" w:hAnsi="Times New Roman" w:cs="Times New Roman"/>
            <w:iCs/>
            <w:sz w:val="24"/>
            <w:szCs w:val="24"/>
            <w:lang w:val="en-US"/>
            <w:rPrChange w:id="1258" w:author="Chen Liao" w:date="2020-06-22T07:02:00Z">
              <w:rPr>
                <w:iCs/>
                <w:sz w:val="24"/>
                <w:szCs w:val="24"/>
                <w:lang w:val="en-US"/>
              </w:rPr>
            </w:rPrChange>
          </w:rPr>
          <w:t xml:space="preserve">than its </w:t>
        </w:r>
      </w:ins>
      <w:ins w:id="1259" w:author="Chen Liao" w:date="2020-06-21T10:36:00Z">
        <w:r w:rsidR="00113E9A" w:rsidRPr="00254232">
          <w:rPr>
            <w:rFonts w:ascii="Times New Roman" w:hAnsi="Times New Roman" w:cs="Times New Roman"/>
            <w:iCs/>
            <w:sz w:val="24"/>
            <w:szCs w:val="24"/>
            <w:lang w:val="en-US"/>
            <w:rPrChange w:id="1260" w:author="Chen Liao" w:date="2020-06-22T07:02:00Z">
              <w:rPr>
                <w:iCs/>
                <w:sz w:val="24"/>
                <w:szCs w:val="24"/>
                <w:lang w:val="en-US"/>
              </w:rPr>
            </w:rPrChange>
          </w:rPr>
          <w:t xml:space="preserve">parent </w:t>
        </w:r>
      </w:ins>
      <w:ins w:id="1261" w:author="Chen Liao" w:date="2020-06-21T10:37:00Z">
        <w:r w:rsidR="00113E9A" w:rsidRPr="00254232">
          <w:rPr>
            <w:rFonts w:ascii="Times New Roman" w:hAnsi="Times New Roman" w:cs="Times New Roman"/>
            <w:iCs/>
            <w:sz w:val="24"/>
            <w:szCs w:val="24"/>
            <w:lang w:val="en-US"/>
            <w:rPrChange w:id="1262" w:author="Chen Liao" w:date="2020-06-22T07:02:00Z">
              <w:rPr>
                <w:iCs/>
                <w:sz w:val="24"/>
                <w:szCs w:val="24"/>
                <w:lang w:val="en-US"/>
              </w:rPr>
            </w:rPrChange>
          </w:rPr>
          <w:t xml:space="preserve">wild-type </w:t>
        </w:r>
      </w:ins>
      <w:ins w:id="1263" w:author="Chen Liao" w:date="2020-06-21T10:36:00Z">
        <w:r w:rsidR="00113E9A" w:rsidRPr="00254232">
          <w:rPr>
            <w:rFonts w:ascii="Times New Roman" w:hAnsi="Times New Roman" w:cs="Times New Roman"/>
            <w:iCs/>
            <w:sz w:val="24"/>
            <w:szCs w:val="24"/>
            <w:lang w:val="en-US"/>
            <w:rPrChange w:id="1264" w:author="Chen Liao" w:date="2020-06-22T07:02:00Z">
              <w:rPr>
                <w:iCs/>
                <w:sz w:val="24"/>
                <w:szCs w:val="24"/>
                <w:lang w:val="en-US"/>
              </w:rPr>
            </w:rPrChange>
          </w:rPr>
          <w:t>strain</w:t>
        </w:r>
      </w:ins>
      <w:ins w:id="1265" w:author="Chen Liao" w:date="2020-06-21T10:44:00Z">
        <w:r w:rsidR="008957ED" w:rsidRPr="00254232">
          <w:rPr>
            <w:rFonts w:ascii="Times New Roman" w:hAnsi="Times New Roman" w:cs="Times New Roman"/>
            <w:iCs/>
            <w:sz w:val="24"/>
            <w:szCs w:val="24"/>
            <w:lang w:val="en-US"/>
            <w:rPrChange w:id="1266" w:author="Chen Liao" w:date="2020-06-22T07:02:00Z">
              <w:rPr>
                <w:iCs/>
                <w:sz w:val="24"/>
                <w:szCs w:val="24"/>
                <w:lang w:val="en-US"/>
              </w:rPr>
            </w:rPrChange>
          </w:rPr>
          <w:t xml:space="preserve">. </w:t>
        </w:r>
      </w:ins>
      <w:ins w:id="1267" w:author="Chen Liao" w:date="2020-06-21T12:59:00Z">
        <w:r w:rsidR="00341835" w:rsidRPr="00254232">
          <w:rPr>
            <w:rFonts w:ascii="Times New Roman" w:hAnsi="Times New Roman" w:cs="Times New Roman"/>
            <w:iCs/>
            <w:sz w:val="24"/>
            <w:szCs w:val="24"/>
            <w:lang w:val="en-US"/>
            <w:rPrChange w:id="1268" w:author="Chen Liao" w:date="2020-06-22T07:02:00Z">
              <w:rPr>
                <w:iCs/>
                <w:sz w:val="24"/>
                <w:szCs w:val="24"/>
                <w:lang w:val="en-US"/>
              </w:rPr>
            </w:rPrChange>
          </w:rPr>
          <w:t>More interestingly, t</w:t>
        </w:r>
      </w:ins>
      <w:ins w:id="1269" w:author="Chen Liao" w:date="2020-06-21T10:46:00Z">
        <w:r w:rsidR="001A17F1" w:rsidRPr="00254232">
          <w:rPr>
            <w:rFonts w:ascii="Times New Roman" w:hAnsi="Times New Roman" w:cs="Times New Roman"/>
            <w:iCs/>
            <w:sz w:val="24"/>
            <w:szCs w:val="24"/>
            <w:lang w:val="en-US"/>
            <w:rPrChange w:id="1270" w:author="Chen Liao" w:date="2020-06-22T07:02:00Z">
              <w:rPr>
                <w:iCs/>
                <w:sz w:val="24"/>
                <w:szCs w:val="24"/>
                <w:lang w:val="en-US"/>
              </w:rPr>
            </w:rPrChange>
          </w:rPr>
          <w:t xml:space="preserve">he swarming phenotype can be rescued by </w:t>
        </w:r>
      </w:ins>
      <w:ins w:id="1271" w:author="Chen Liao" w:date="2020-06-21T10:51:00Z">
        <w:r w:rsidR="00976E2C" w:rsidRPr="00254232">
          <w:rPr>
            <w:rFonts w:ascii="Times New Roman" w:hAnsi="Times New Roman" w:cs="Times New Roman"/>
            <w:iCs/>
            <w:sz w:val="24"/>
            <w:szCs w:val="24"/>
            <w:lang w:val="en-US"/>
            <w:rPrChange w:id="1272" w:author="Chen Liao" w:date="2020-06-22T07:02:00Z">
              <w:rPr>
                <w:iCs/>
                <w:sz w:val="24"/>
                <w:szCs w:val="24"/>
                <w:lang w:val="en-US"/>
              </w:rPr>
            </w:rPrChange>
          </w:rPr>
          <w:t xml:space="preserve">compensatory </w:t>
        </w:r>
      </w:ins>
      <w:ins w:id="1273" w:author="Chen Liao" w:date="2020-06-21T10:46:00Z">
        <w:r w:rsidR="001A17F1" w:rsidRPr="00254232">
          <w:rPr>
            <w:rFonts w:ascii="Times New Roman" w:hAnsi="Times New Roman" w:cs="Times New Roman"/>
            <w:iCs/>
            <w:sz w:val="24"/>
            <w:szCs w:val="24"/>
            <w:lang w:val="en-US"/>
            <w:rPrChange w:id="1274" w:author="Chen Liao" w:date="2020-06-22T07:02:00Z">
              <w:rPr>
                <w:iCs/>
                <w:sz w:val="24"/>
                <w:szCs w:val="24"/>
                <w:lang w:val="en-US"/>
              </w:rPr>
            </w:rPrChange>
          </w:rPr>
          <w:t xml:space="preserve">point mutations in </w:t>
        </w:r>
      </w:ins>
      <w:ins w:id="1275" w:author="Chen Liao" w:date="2020-06-21T10:47:00Z">
        <w:r w:rsidR="001A17F1" w:rsidRPr="00254232">
          <w:rPr>
            <w:rFonts w:ascii="Times New Roman" w:hAnsi="Times New Roman" w:cs="Times New Roman"/>
            <w:sz w:val="24"/>
            <w:szCs w:val="24"/>
            <w:lang w:val="en-US"/>
            <w:rPrChange w:id="1276" w:author="Chen Liao" w:date="2020-06-22T07:02:00Z">
              <w:rPr>
                <w:sz w:val="24"/>
                <w:szCs w:val="24"/>
                <w:lang w:val="en-US"/>
              </w:rPr>
            </w:rPrChange>
          </w:rPr>
          <w:t xml:space="preserve">the RNA chaperone </w:t>
        </w:r>
        <w:r w:rsidR="001A17F1" w:rsidRPr="00254232">
          <w:rPr>
            <w:rFonts w:ascii="Times New Roman" w:hAnsi="Times New Roman" w:cs="Times New Roman"/>
            <w:i/>
            <w:sz w:val="24"/>
            <w:szCs w:val="24"/>
            <w:lang w:val="en-US"/>
            <w:rPrChange w:id="1277" w:author="Chen Liao" w:date="2020-06-22T07:02:00Z">
              <w:rPr>
                <w:i/>
                <w:sz w:val="24"/>
                <w:szCs w:val="24"/>
                <w:lang w:val="en-US"/>
              </w:rPr>
            </w:rPrChange>
          </w:rPr>
          <w:t>hfq</w:t>
        </w:r>
        <w:r w:rsidR="001A17F1" w:rsidRPr="00254232">
          <w:rPr>
            <w:rFonts w:ascii="Times New Roman" w:hAnsi="Times New Roman" w:cs="Times New Roman"/>
            <w:sz w:val="24"/>
            <w:szCs w:val="24"/>
            <w:lang w:val="en-US"/>
            <w:rPrChange w:id="1278" w:author="Chen Liao" w:date="2020-06-22T07:02:00Z">
              <w:rPr>
                <w:sz w:val="24"/>
                <w:szCs w:val="24"/>
                <w:lang w:val="en-US"/>
              </w:rPr>
            </w:rPrChange>
          </w:rPr>
          <w:t xml:space="preserve"> through rewiring of metabolic network </w:t>
        </w:r>
      </w:ins>
      <w:ins w:id="1279" w:author="Chen Liao" w:date="2020-06-21T10:48:00Z">
        <w:r w:rsidR="001A17F1" w:rsidRPr="00254232">
          <w:rPr>
            <w:rFonts w:ascii="Times New Roman" w:hAnsi="Times New Roman" w:cs="Times New Roman"/>
            <w:sz w:val="24"/>
            <w:szCs w:val="24"/>
            <w:lang w:val="en-US"/>
            <w:rPrChange w:id="1280" w:author="Chen Liao" w:date="2020-06-22T07:02:00Z">
              <w:rPr>
                <w:sz w:val="24"/>
                <w:szCs w:val="24"/>
                <w:lang w:val="en-US"/>
              </w:rPr>
            </w:rPrChange>
          </w:rPr>
          <w:t>to</w:t>
        </w:r>
      </w:ins>
      <w:ins w:id="1281" w:author="Chen Liao" w:date="2020-06-21T10:49:00Z">
        <w:r w:rsidR="001A17F1" w:rsidRPr="00254232">
          <w:rPr>
            <w:rFonts w:ascii="Times New Roman" w:hAnsi="Times New Roman" w:cs="Times New Roman"/>
            <w:sz w:val="24"/>
            <w:szCs w:val="24"/>
            <w:lang w:val="en-US"/>
            <w:rPrChange w:id="1282" w:author="Chen Liao" w:date="2020-06-22T07:02:00Z">
              <w:rPr>
                <w:sz w:val="24"/>
                <w:szCs w:val="24"/>
                <w:lang w:val="en-US"/>
              </w:rPr>
            </w:rPrChange>
          </w:rPr>
          <w:t xml:space="preserve"> </w:t>
        </w:r>
      </w:ins>
      <w:ins w:id="1283" w:author="Chen Liao" w:date="2020-06-21T10:50:00Z">
        <w:r w:rsidR="001A17F1" w:rsidRPr="00254232">
          <w:rPr>
            <w:rFonts w:ascii="Times New Roman" w:hAnsi="Times New Roman" w:cs="Times New Roman"/>
            <w:sz w:val="24"/>
            <w:szCs w:val="24"/>
            <w:lang w:val="en-US"/>
            <w:rPrChange w:id="1284" w:author="Chen Liao" w:date="2020-06-22T07:02:00Z">
              <w:rPr>
                <w:sz w:val="24"/>
                <w:szCs w:val="24"/>
                <w:lang w:val="en-US"/>
              </w:rPr>
            </w:rPrChange>
          </w:rPr>
          <w:t xml:space="preserve">reconstruct </w:t>
        </w:r>
      </w:ins>
      <w:ins w:id="1285" w:author="Chen Liao" w:date="2020-06-21T09:19:00Z">
        <w:r w:rsidR="00636BDA" w:rsidRPr="00254232">
          <w:rPr>
            <w:rFonts w:ascii="Times New Roman" w:hAnsi="Times New Roman" w:cs="Times New Roman"/>
            <w:sz w:val="24"/>
            <w:szCs w:val="24"/>
            <w:lang w:val="en-US"/>
            <w:rPrChange w:id="1286" w:author="Chen Liao" w:date="2020-06-22T07:02:00Z">
              <w:rPr>
                <w:sz w:val="24"/>
                <w:szCs w:val="24"/>
                <w:highlight w:val="yellow"/>
                <w:lang w:val="en-US"/>
              </w:rPr>
            </w:rPrChange>
          </w:rPr>
          <w:t>a unique metabolome which was distinct from both the Δ</w:t>
        </w:r>
        <w:r w:rsidR="00636BDA" w:rsidRPr="00254232">
          <w:rPr>
            <w:rFonts w:ascii="Times New Roman" w:hAnsi="Times New Roman" w:cs="Times New Roman"/>
            <w:i/>
            <w:sz w:val="24"/>
            <w:szCs w:val="24"/>
            <w:lang w:val="en-US"/>
            <w:rPrChange w:id="1287" w:author="Chen Liao" w:date="2020-06-22T07:02:00Z">
              <w:rPr>
                <w:i/>
                <w:sz w:val="24"/>
                <w:szCs w:val="24"/>
                <w:highlight w:val="yellow"/>
                <w:lang w:val="en-US"/>
              </w:rPr>
            </w:rPrChange>
          </w:rPr>
          <w:t xml:space="preserve">cbrA </w:t>
        </w:r>
        <w:r w:rsidR="00636BDA" w:rsidRPr="00254232">
          <w:rPr>
            <w:rFonts w:ascii="Times New Roman" w:hAnsi="Times New Roman" w:cs="Times New Roman"/>
            <w:sz w:val="24"/>
            <w:szCs w:val="24"/>
            <w:lang w:val="en-US"/>
            <w:rPrChange w:id="1288" w:author="Chen Liao" w:date="2020-06-22T07:02:00Z">
              <w:rPr>
                <w:sz w:val="24"/>
                <w:szCs w:val="24"/>
                <w:highlight w:val="yellow"/>
                <w:lang w:val="en-US"/>
              </w:rPr>
            </w:rPrChange>
          </w:rPr>
          <w:t xml:space="preserve">and </w:t>
        </w:r>
      </w:ins>
      <w:ins w:id="1289" w:author="Chen Liao" w:date="2020-06-21T10:50:00Z">
        <w:r w:rsidR="001A17F1" w:rsidRPr="00254232">
          <w:rPr>
            <w:rFonts w:ascii="Times New Roman" w:hAnsi="Times New Roman" w:cs="Times New Roman"/>
            <w:sz w:val="24"/>
            <w:szCs w:val="24"/>
            <w:lang w:val="en-US"/>
            <w:rPrChange w:id="1290" w:author="Chen Liao" w:date="2020-06-22T07:02:00Z">
              <w:rPr>
                <w:sz w:val="24"/>
                <w:szCs w:val="24"/>
                <w:lang w:val="en-US"/>
              </w:rPr>
            </w:rPrChange>
          </w:rPr>
          <w:t>the</w:t>
        </w:r>
      </w:ins>
      <w:ins w:id="1291" w:author="Chen Liao" w:date="2020-06-21T09:19:00Z">
        <w:r w:rsidR="00636BDA" w:rsidRPr="00254232">
          <w:rPr>
            <w:rFonts w:ascii="Times New Roman" w:hAnsi="Times New Roman" w:cs="Times New Roman"/>
            <w:sz w:val="24"/>
            <w:szCs w:val="24"/>
            <w:lang w:val="en-US"/>
            <w:rPrChange w:id="1292" w:author="Chen Liao" w:date="2020-06-22T07:02:00Z">
              <w:rPr>
                <w:sz w:val="24"/>
                <w:szCs w:val="24"/>
                <w:highlight w:val="yellow"/>
                <w:lang w:val="en-US"/>
              </w:rPr>
            </w:rPrChange>
          </w:rPr>
          <w:t xml:space="preserve"> wild-type</w:t>
        </w:r>
      </w:ins>
      <w:ins w:id="1293" w:author="Chen Liao" w:date="2020-06-21T10:50:00Z">
        <w:r w:rsidR="000525AC" w:rsidRPr="00254232">
          <w:rPr>
            <w:rFonts w:ascii="Times New Roman" w:hAnsi="Times New Roman" w:cs="Times New Roman"/>
            <w:sz w:val="24"/>
            <w:szCs w:val="24"/>
            <w:lang w:val="en-US"/>
            <w:rPrChange w:id="1294" w:author="Chen Liao" w:date="2020-06-22T07:02:00Z">
              <w:rPr>
                <w:sz w:val="24"/>
                <w:szCs w:val="24"/>
                <w:lang w:val="en-US"/>
              </w:rPr>
            </w:rPrChange>
          </w:rPr>
          <w:t xml:space="preserve"> </w:t>
        </w:r>
      </w:ins>
      <w:r w:rsidR="000525AC" w:rsidRPr="00254232">
        <w:rPr>
          <w:rFonts w:ascii="Times New Roman" w:hAnsi="Times New Roman" w:cs="Times New Roman"/>
          <w:sz w:val="24"/>
          <w:szCs w:val="24"/>
          <w:lang w:val="en-US"/>
          <w:rPrChange w:id="1295"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1296" w:author="Chen Liao" w:date="2020-06-22T07:02:00Z">
            <w:rPr>
              <w:sz w:val="24"/>
              <w:szCs w:val="24"/>
              <w:lang w:val="en-US"/>
            </w:rPr>
          </w:rPrChange>
        </w:rPr>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0525AC" w:rsidRPr="00254232">
        <w:rPr>
          <w:rFonts w:ascii="Times New Roman" w:hAnsi="Times New Roman" w:cs="Times New Roman"/>
          <w:sz w:val="24"/>
          <w:szCs w:val="24"/>
          <w:lang w:val="en-US"/>
          <w:rPrChange w:id="1297" w:author="Chen Liao" w:date="2020-06-22T07:02:00Z">
            <w:rPr>
              <w:sz w:val="24"/>
              <w:szCs w:val="24"/>
              <w:lang w:val="en-US"/>
            </w:rPr>
          </w:rPrChange>
        </w:rPr>
        <w:fldChar w:fldCharType="separate"/>
      </w:r>
      <w:r w:rsidR="007927E1" w:rsidRPr="007927E1">
        <w:rPr>
          <w:rFonts w:ascii="Times New Roman" w:hAnsi="Times New Roman" w:cs="Times New Roman"/>
          <w:noProof/>
          <w:sz w:val="24"/>
          <w:szCs w:val="24"/>
          <w:lang w:val="en-US"/>
        </w:rPr>
        <w:t>(Boyle et al. 2017)</w:t>
      </w:r>
      <w:r w:rsidR="000525AC" w:rsidRPr="00254232">
        <w:rPr>
          <w:rFonts w:ascii="Times New Roman" w:hAnsi="Times New Roman" w:cs="Times New Roman"/>
          <w:sz w:val="24"/>
          <w:szCs w:val="24"/>
          <w:lang w:val="en-US"/>
          <w:rPrChange w:id="1298" w:author="Chen Liao" w:date="2020-06-22T07:02:00Z">
            <w:rPr>
              <w:sz w:val="24"/>
              <w:szCs w:val="24"/>
              <w:lang w:val="en-US"/>
            </w:rPr>
          </w:rPrChange>
        </w:rPr>
        <w:fldChar w:fldCharType="end"/>
      </w:r>
      <w:ins w:id="1299" w:author="Chen Liao" w:date="2020-06-21T10:50:00Z">
        <w:r w:rsidR="001A17F1" w:rsidRPr="00254232">
          <w:rPr>
            <w:rFonts w:ascii="Times New Roman" w:hAnsi="Times New Roman" w:cs="Times New Roman"/>
            <w:sz w:val="24"/>
            <w:szCs w:val="24"/>
            <w:lang w:val="en-US"/>
            <w:rPrChange w:id="1300" w:author="Chen Liao" w:date="2020-06-22T07:02:00Z">
              <w:rPr>
                <w:sz w:val="24"/>
                <w:szCs w:val="24"/>
                <w:lang w:val="en-US"/>
              </w:rPr>
            </w:rPrChange>
          </w:rPr>
          <w:t>.</w:t>
        </w:r>
      </w:ins>
      <w:del w:id="1301" w:author="Chen Liao" w:date="2020-06-21T11:57:00Z">
        <w:r w:rsidR="006D184D" w:rsidRPr="00254232" w:rsidDel="00155167">
          <w:rPr>
            <w:rFonts w:ascii="Times New Roman" w:hAnsi="Times New Roman" w:cs="Times New Roman"/>
            <w:sz w:val="24"/>
            <w:szCs w:val="24"/>
            <w:lang w:val="en-US"/>
            <w:rPrChange w:id="1302" w:author="Chen Liao" w:date="2020-06-22T07:02:00Z">
              <w:rPr>
                <w:sz w:val="24"/>
                <w:szCs w:val="24"/>
                <w:lang w:val="en-US"/>
              </w:rPr>
            </w:rPrChange>
          </w:rPr>
          <w:fldChar w:fldCharType="begin"/>
        </w:r>
        <w:r w:rsidR="006D184D" w:rsidRPr="00254232" w:rsidDel="00155167">
          <w:rPr>
            <w:rFonts w:ascii="Times New Roman" w:hAnsi="Times New Roman" w:cs="Times New Roman"/>
            <w:sz w:val="24"/>
            <w:szCs w:val="24"/>
            <w:lang w:val="en-US"/>
            <w:rPrChange w:id="1303" w:author="Chen Liao" w:date="2020-06-22T07:02:00Z">
              <w:rPr>
                <w:sz w:val="24"/>
                <w:szCs w:val="24"/>
                <w:lang w:val="en-US"/>
              </w:rPr>
            </w:rPrChange>
          </w:rPr>
          <w:delInstrText>ADDIN F1000_CSL_CITATION&lt;~#@#~&gt;[{"DOI":"10.1128/JB.01294-06","First":false,"Last":false,"PMCID":"PMC1797309","PMID":"17122336","abstract":"Escherichia coli K-12 has the ability to migrate on semisolid media by means of swarming motility. A systematic and comprehensive collection of gene-disrupted E. coli K-12 mutants (the Keio collection) was used to identify the genes involved in the swarming motility of this bacterium. Of the 3,985 nonessential gene mutants, 294 were found to exhibit a strongly repressed-swarming phenotype. Further, 216 of the 294 mutants displayed no significant defects in swimming motility; therefore, the 216 genes were considered to be specifically associated with the swarming phenotype. The swarming-associated genes were classified into various functional categories, indicating that swarming is a specialized form of motility that requires a wide variety of cellular activities. These genes include genes for tricarboxylic acid cycle and glucose metabolism, iron acquisition, chaperones and protein-folding catalysts, signal transduction, and biosynthesis of cell surface components, such as lipopolysaccharide, the enterobacterial common antigen, and type 1 fimbriae. Lipopolysaccharide and the enterobacterial common antigen may be important surface-acting components that contribute to the reduction of surface tension, thereby facilitating the swarm migration in the E. coli K-12 strain.","author":[{"family":"Inoue","given":"Tetsuyoshi"},{"family":"Shingaki","given":"Ryuji"},{"family":"Hirose","given":"Shotaro"},{"family":"Waki","given":"Kaori"},{"family":"Mori","given":"Hirotada"},{"family":"Fukui","given":"Kazuhiro"}],"authorYearDisplayFormat":false,"citation-label":"1023769","container-title":"Journal of Bacteriology","container-title-short":"J. Bacteriol.","id":"1023769","invisible":false,"issue":"3","issued":{"date-parts":[["2007","2"]]},"journalAbbreviation":"J. Bacteriol.","page":"950-957","suppress-author":false,"title":"Genome-wide screening of genes required for swarming motility in Escherichia coli K-12.","type":"article-journal","volume":"189"}]</w:delInstrText>
        </w:r>
        <w:r w:rsidR="006D184D" w:rsidRPr="00254232" w:rsidDel="00155167">
          <w:rPr>
            <w:rFonts w:ascii="Times New Roman" w:hAnsi="Times New Roman" w:cs="Times New Roman"/>
            <w:sz w:val="24"/>
            <w:szCs w:val="24"/>
            <w:lang w:val="en-US"/>
            <w:rPrChange w:id="1304" w:author="Chen Liao" w:date="2020-06-22T07:02:00Z">
              <w:rPr>
                <w:sz w:val="24"/>
                <w:szCs w:val="24"/>
                <w:lang w:val="en-US"/>
              </w:rPr>
            </w:rPrChange>
          </w:rPr>
          <w:fldChar w:fldCharType="separate"/>
        </w:r>
        <w:r w:rsidR="000525AC" w:rsidRPr="00254232" w:rsidDel="00155167">
          <w:rPr>
            <w:rFonts w:ascii="Times New Roman" w:hAnsi="Times New Roman" w:cs="Times New Roman"/>
            <w:noProof/>
            <w:sz w:val="24"/>
            <w:szCs w:val="24"/>
            <w:lang w:val="en-US"/>
            <w:rPrChange w:id="1305" w:author="Chen Liao" w:date="2020-06-22T07:02:00Z">
              <w:rPr>
                <w:noProof/>
                <w:sz w:val="24"/>
                <w:szCs w:val="24"/>
                <w:lang w:val="en-US"/>
              </w:rPr>
            </w:rPrChange>
          </w:rPr>
          <w:delText>(Inoue et al. 2007)</w:delText>
        </w:r>
        <w:r w:rsidR="006D184D" w:rsidRPr="00254232" w:rsidDel="00155167">
          <w:rPr>
            <w:rFonts w:ascii="Times New Roman" w:hAnsi="Times New Roman" w:cs="Times New Roman"/>
            <w:sz w:val="24"/>
            <w:szCs w:val="24"/>
            <w:lang w:val="en-US"/>
            <w:rPrChange w:id="1306" w:author="Chen Liao" w:date="2020-06-22T07:02:00Z">
              <w:rPr>
                <w:sz w:val="24"/>
                <w:szCs w:val="24"/>
                <w:lang w:val="en-US"/>
              </w:rPr>
            </w:rPrChange>
          </w:rPr>
          <w:fldChar w:fldCharType="end"/>
        </w:r>
        <w:r w:rsidR="00EF63E6" w:rsidRPr="00254232" w:rsidDel="00155167">
          <w:rPr>
            <w:rFonts w:ascii="Times New Roman" w:hAnsi="Times New Roman" w:cs="Times New Roman"/>
            <w:sz w:val="24"/>
            <w:szCs w:val="24"/>
            <w:lang w:val="en-US"/>
            <w:rPrChange w:id="1307" w:author="Chen Liao" w:date="2020-06-22T07:02:00Z">
              <w:rPr>
                <w:sz w:val="24"/>
                <w:szCs w:val="24"/>
                <w:lang w:val="en-US"/>
              </w:rPr>
            </w:rPrChange>
          </w:rPr>
          <w:fldChar w:fldCharType="begin"/>
        </w:r>
        <w:r w:rsidR="00EF63E6" w:rsidRPr="00254232" w:rsidDel="00155167">
          <w:rPr>
            <w:rFonts w:ascii="Times New Roman" w:hAnsi="Times New Roman" w:cs="Times New Roman"/>
            <w:sz w:val="24"/>
            <w:szCs w:val="24"/>
            <w:lang w:val="en-US"/>
            <w:rPrChange w:id="1308" w:author="Chen Liao" w:date="2020-06-22T07:02:00Z">
              <w:rPr>
                <w:sz w:val="24"/>
                <w:szCs w:val="24"/>
                <w:lang w:val="en-US"/>
              </w:rPr>
            </w:rPrChange>
          </w:rPr>
          <w:delInstrText>ADDIN F1000_CSL_CITATION&lt;~#@#~&gt;[{"DOI":"10.1186/1471-2164-11-587","First":false,"Last":false,"PMCID":"PMC3091734","PMID":"20961425","abstract":"&lt;strong&gt;BACKGROUND:&lt;/strong&gt; The bacterium Pseudomonas aeruginosa is capable of three types of motilities: swimming, twitching and swarming. The latter is characterized by a fast and coordinated group movement over a semi-solid surface resulting from intercellular interactions and morphological differentiation. A striking feature of swarming motility is the complex fractal-like patterns displayed by migrating bacteria while they move away from their inoculation point. This type of group behaviour is still poorly understood and its characterization provides important information on bacterial structured communities such as biofilms. Using GeneChip® Affymetrix microarrays, we obtained the transcriptomic profiles of both bacterial populations located at the tip of migrating tendrils and swarm center of swarming colonies and compared these profiles to that of a bacterial control population grown on the same media but solidified to not allow swarming motility.&lt;br&gt;&lt;br&gt;&lt;strong&gt;RESULTS:&lt;/strong&gt; Microarray raw data were corrected for background noise with the RMA algorithm and quantile normalized. Differentially expressed genes between the three conditions were selected using a threshold of 1.5 log2-fold, which gave a total of 378 selected genes (6.3% of the predicted open reading frames of strain PA14). Major shifts in gene expression patterns are observed in each growth conditions, highlighting the presence of distinct bacterial subpopulations within a swarming colony (tendril tips vs. swarm center). Unexpectedly, microarrays expression data reveal that a minority of genes are up-regulated in tendril tip populations. Among them, we found energy metabolism, ribosomal protein and transport of small molecules related genes. On the other hand, many well-known virulence factors genes were globally repressed in tendril tip cells. Swarm center cells are distinct and appear to be under oxidative and copper stress responses.&lt;br&gt;&lt;br&gt;&lt;strong&gt;CONCLUSIONS:&lt;/strong&gt; Results reported in this study show that, as opposed to swarm center cells, tendril tip populations of a swarming colony displays general down-regulation of genes associated with virulence and up-regulation of genes involved in energy metabolism. These results allow us to propose a model where tendril tip cells function as «scouts» whose main purpose is to rapidly spread on uncolonized surfaces while swarm center population are in a state allowing a permanent settlement of the colonized area (biofilm-like).","author":[{"family":"Tremblay","given":"Julien"},{"family":"Déziel","given":"Eric"}],"authorYearDisplayFormat":false,"citation-label":"4586942","container-title":"BMC Genomics","container-title-short":"BMC Genomics","id":"4586942","invisible":false,"issued":{"date-parts":[["2010","10","20"]]},"journalAbbreviation":"BMC Genomics","page":"587","suppress-author":false,"title":"Gene expression in Pseudomonas aeruginosa swarming motility.","type":"article-journal","volume":"11"}]</w:delInstrText>
        </w:r>
        <w:r w:rsidR="00EF63E6" w:rsidRPr="00254232" w:rsidDel="00155167">
          <w:rPr>
            <w:rFonts w:ascii="Times New Roman" w:hAnsi="Times New Roman" w:cs="Times New Roman"/>
            <w:sz w:val="24"/>
            <w:szCs w:val="24"/>
            <w:lang w:val="en-US"/>
            <w:rPrChange w:id="1309" w:author="Chen Liao" w:date="2020-06-22T07:02:00Z">
              <w:rPr>
                <w:sz w:val="24"/>
                <w:szCs w:val="24"/>
                <w:lang w:val="en-US"/>
              </w:rPr>
            </w:rPrChange>
          </w:rPr>
          <w:fldChar w:fldCharType="separate"/>
        </w:r>
        <w:r w:rsidR="000525AC" w:rsidRPr="00254232" w:rsidDel="00155167">
          <w:rPr>
            <w:rFonts w:ascii="Times New Roman" w:hAnsi="Times New Roman" w:cs="Times New Roman"/>
            <w:noProof/>
            <w:sz w:val="24"/>
            <w:szCs w:val="24"/>
            <w:lang w:val="en-US"/>
            <w:rPrChange w:id="1310" w:author="Chen Liao" w:date="2020-06-22T07:02:00Z">
              <w:rPr>
                <w:noProof/>
                <w:sz w:val="24"/>
                <w:szCs w:val="24"/>
                <w:lang w:val="en-US"/>
              </w:rPr>
            </w:rPrChange>
          </w:rPr>
          <w:delText>(Tremblay and Déziel 2010)</w:delText>
        </w:r>
        <w:r w:rsidR="00EF63E6" w:rsidRPr="00254232" w:rsidDel="00155167">
          <w:rPr>
            <w:rFonts w:ascii="Times New Roman" w:hAnsi="Times New Roman" w:cs="Times New Roman"/>
            <w:sz w:val="24"/>
            <w:szCs w:val="24"/>
            <w:lang w:val="en-US"/>
            <w:rPrChange w:id="1311" w:author="Chen Liao" w:date="2020-06-22T07:02:00Z">
              <w:rPr>
                <w:sz w:val="24"/>
                <w:szCs w:val="24"/>
                <w:lang w:val="en-US"/>
              </w:rPr>
            </w:rPrChange>
          </w:rPr>
          <w:fldChar w:fldCharType="end"/>
        </w:r>
      </w:del>
      <w:del w:id="1312" w:author="Chen Liao" w:date="2020-06-21T10:51:00Z">
        <w:r w:rsidR="006A13A7" w:rsidRPr="00254232" w:rsidDel="00360EF8">
          <w:rPr>
            <w:rFonts w:ascii="Times New Roman" w:hAnsi="Times New Roman" w:cs="Times New Roman"/>
            <w:sz w:val="24"/>
            <w:szCs w:val="24"/>
            <w:lang w:val="en-US"/>
            <w:rPrChange w:id="1313" w:author="Chen Liao" w:date="2020-06-22T07:02:00Z">
              <w:rPr>
                <w:sz w:val="24"/>
                <w:szCs w:val="24"/>
                <w:lang w:val="en-US"/>
              </w:rPr>
            </w:rPrChange>
          </w:rPr>
          <w:fldChar w:fldCharType="begin"/>
        </w:r>
        <w:r w:rsidR="006A13A7" w:rsidRPr="00254232" w:rsidDel="00360EF8">
          <w:rPr>
            <w:rFonts w:ascii="Times New Roman" w:hAnsi="Times New Roman" w:cs="Times New Roman"/>
            <w:sz w:val="24"/>
            <w:szCs w:val="24"/>
            <w:lang w:val="en-US"/>
            <w:rPrChange w:id="1314" w:author="Chen Liao" w:date="2020-06-22T07:02:00Z">
              <w:rPr>
                <w:sz w:val="24"/>
                <w:szCs w:val="24"/>
                <w:lang w:val="en-US"/>
              </w:rPr>
            </w:rPrChange>
          </w:rPr>
          <w:delInstrText>ADDIN F1000_CSL_CITATION&lt;~#@#~&gt;[{"DOI":"10.1111/j.1574-6968.2008.01089.x","First":false,"Last":false,"PMID":"18318842","abstract":"Pseudomonas aeruginosa is capable of moving by swimming, swarming, and twitching motilities. In this study, we investigated the effects of fatty acids on Pseudomonas aeruginosa PAO1 motilities. A branched-chain fatty acid (BCFA)--12-methyltetradecanoic acid (anteiso-C15:0)--has slightly repressed flagella-driven swimming motility and completely inhibited a more complex type of surface motility, i.e. swarming, at a concentration of 10 microg mL(-1). In contrast, anteiso-C15:0 exhibited no effect on pili-mediated twitching motility. Other BCFAs and unsaturated fatty acids tested in this study showed similar inhibitory effects on swarming motility, although the level of inhibition differed between these fatty acids. These fatty acids caused no significant growth inhibition in liquid cultures. Straight-chain saturated fatty acids such as palmitic acid were less effective in swarming inhibition. The wetness of the PAO1 colony was significantly reduced by the addition of anteiso-C15:0; however, the production of rhamnolipids as a surface-active agent was not affected by the fatty acid. In addition to motility repression, anteiso-C15:0 caused 31% repression of biofilm formation by PAO1, suggesting that BCFA could affect the multiple cellular activities of Pseudomonas aeruginosa.","author":[{"family":"Inoue","given":"Tetsuyoshi"},{"family":"Shingaki","given":"Ryuji"},{"family":"Fukui","given":"Kazuhiro"}],"authorYearDisplayFormat":false,"citation-label":"230452","container-title":"FEMS Microbiology Letters","container-title-short":"FEMS Microbiol. Lett.","id":"230452","invisible":false,"issue":"1","issued":{"date-parts":[["2008","4"]]},"journalAbbreviation":"FEMS Microbiol. Lett.","page":"81-86","suppress-author":false,"title":"Inhibition of swarming motility of Pseudomonas aeruginosa by branched-chain fatty acids.","type":"article-journal","volume":"281"}]</w:delInstrText>
        </w:r>
        <w:r w:rsidR="006A13A7" w:rsidRPr="00254232" w:rsidDel="00360EF8">
          <w:rPr>
            <w:rFonts w:ascii="Times New Roman" w:hAnsi="Times New Roman" w:cs="Times New Roman"/>
            <w:sz w:val="24"/>
            <w:szCs w:val="24"/>
            <w:lang w:val="en-US"/>
            <w:rPrChange w:id="1315" w:author="Chen Liao" w:date="2020-06-22T07:02:00Z">
              <w:rPr>
                <w:sz w:val="24"/>
                <w:szCs w:val="24"/>
                <w:lang w:val="en-US"/>
              </w:rPr>
            </w:rPrChange>
          </w:rPr>
          <w:fldChar w:fldCharType="separate"/>
        </w:r>
        <w:r w:rsidR="000525AC" w:rsidRPr="00254232" w:rsidDel="00360EF8">
          <w:rPr>
            <w:rFonts w:ascii="Times New Roman" w:hAnsi="Times New Roman" w:cs="Times New Roman"/>
            <w:noProof/>
            <w:sz w:val="24"/>
            <w:szCs w:val="24"/>
            <w:lang w:val="en-US"/>
            <w:rPrChange w:id="1316" w:author="Chen Liao" w:date="2020-06-22T07:02:00Z">
              <w:rPr>
                <w:noProof/>
                <w:sz w:val="24"/>
                <w:szCs w:val="24"/>
                <w:lang w:val="en-US"/>
              </w:rPr>
            </w:rPrChange>
          </w:rPr>
          <w:delText>(Inoue et al. 2008)</w:delText>
        </w:r>
        <w:r w:rsidR="006A13A7" w:rsidRPr="00254232" w:rsidDel="00360EF8">
          <w:rPr>
            <w:rFonts w:ascii="Times New Roman" w:hAnsi="Times New Roman" w:cs="Times New Roman"/>
            <w:sz w:val="24"/>
            <w:szCs w:val="24"/>
            <w:lang w:val="en-US"/>
            <w:rPrChange w:id="1317" w:author="Chen Liao" w:date="2020-06-22T07:02:00Z">
              <w:rPr>
                <w:sz w:val="24"/>
                <w:szCs w:val="24"/>
                <w:lang w:val="en-US"/>
              </w:rPr>
            </w:rPrChange>
          </w:rPr>
          <w:fldChar w:fldCharType="end"/>
        </w:r>
      </w:del>
    </w:p>
    <w:p w14:paraId="039B4761" w14:textId="63F09762" w:rsidR="00655E4E" w:rsidRPr="00254232" w:rsidDel="00C11311" w:rsidRDefault="00D27EFC">
      <w:pPr>
        <w:spacing w:before="240" w:after="240"/>
        <w:jc w:val="both"/>
        <w:rPr>
          <w:del w:id="1318" w:author="Chen Liao" w:date="2020-06-20T20:03:00Z"/>
          <w:rFonts w:ascii="Times New Roman" w:hAnsi="Times New Roman" w:cs="Times New Roman"/>
          <w:sz w:val="24"/>
          <w:szCs w:val="24"/>
          <w:lang w:val="en-US"/>
          <w:rPrChange w:id="1319" w:author="Chen Liao" w:date="2020-06-22T07:02:00Z">
            <w:rPr>
              <w:del w:id="1320" w:author="Chen Liao" w:date="2020-06-20T20:03:00Z"/>
              <w:sz w:val="24"/>
              <w:szCs w:val="24"/>
              <w:lang w:val="en-US"/>
            </w:rPr>
          </w:rPrChange>
        </w:rPr>
      </w:pPr>
      <w:del w:id="1321" w:author="Chen Liao" w:date="2020-06-20T20:03:00Z">
        <w:r w:rsidRPr="00254232" w:rsidDel="00C11311">
          <w:rPr>
            <w:rFonts w:ascii="Times New Roman" w:hAnsi="Times New Roman" w:cs="Times New Roman"/>
            <w:sz w:val="24"/>
            <w:szCs w:val="24"/>
            <w:lang w:val="en-US"/>
            <w:rPrChange w:id="1322" w:author="Chen Liao" w:date="2020-06-22T07:02:00Z">
              <w:rPr>
                <w:sz w:val="24"/>
                <w:szCs w:val="24"/>
                <w:lang w:val="en-US"/>
              </w:rPr>
            </w:rPrChange>
          </w:rPr>
          <w:delText xml:space="preserve">Work in the laboratory strain PA14 has shown that the </w:delText>
        </w:r>
        <w:r w:rsidRPr="00254232" w:rsidDel="00C11311">
          <w:rPr>
            <w:rFonts w:ascii="Times New Roman" w:hAnsi="Times New Roman" w:cs="Times New Roman"/>
            <w:i/>
            <w:sz w:val="24"/>
            <w:szCs w:val="24"/>
            <w:lang w:val="en-US"/>
            <w:rPrChange w:id="1323" w:author="Chen Liao" w:date="2020-06-22T07:02:00Z">
              <w:rPr>
                <w:i/>
                <w:sz w:val="24"/>
                <w:szCs w:val="24"/>
                <w:lang w:val="en-US"/>
              </w:rPr>
            </w:rPrChange>
          </w:rPr>
          <w:delText>rhlAB</w:delText>
        </w:r>
        <w:r w:rsidRPr="00254232" w:rsidDel="00C11311">
          <w:rPr>
            <w:rFonts w:ascii="Times New Roman" w:hAnsi="Times New Roman" w:cs="Times New Roman"/>
            <w:sz w:val="24"/>
            <w:szCs w:val="24"/>
            <w:lang w:val="en-US"/>
            <w:rPrChange w:id="1324" w:author="Chen Liao" w:date="2020-06-22T07:02:00Z">
              <w:rPr>
                <w:sz w:val="24"/>
                <w:szCs w:val="24"/>
                <w:lang w:val="en-US"/>
              </w:rPr>
            </w:rPrChange>
          </w:rPr>
          <w:delText xml:space="preserve"> operon is key to the bacterial decision to cooperate. Expressing </w:delText>
        </w:r>
        <w:r w:rsidRPr="00254232" w:rsidDel="00C11311">
          <w:rPr>
            <w:rFonts w:ascii="Times New Roman" w:hAnsi="Times New Roman" w:cs="Times New Roman"/>
            <w:i/>
            <w:sz w:val="24"/>
            <w:szCs w:val="24"/>
            <w:lang w:val="en-US"/>
            <w:rPrChange w:id="1325" w:author="Chen Liao" w:date="2020-06-22T07:02:00Z">
              <w:rPr>
                <w:i/>
                <w:sz w:val="24"/>
                <w:szCs w:val="24"/>
                <w:lang w:val="en-US"/>
              </w:rPr>
            </w:rPrChange>
          </w:rPr>
          <w:delText xml:space="preserve">rhlAB </w:delText>
        </w:r>
        <w:r w:rsidRPr="00254232" w:rsidDel="00C11311">
          <w:rPr>
            <w:rFonts w:ascii="Times New Roman" w:hAnsi="Times New Roman" w:cs="Times New Roman"/>
            <w:sz w:val="24"/>
            <w:szCs w:val="24"/>
            <w:lang w:val="en-US"/>
            <w:rPrChange w:id="1326" w:author="Chen Liao" w:date="2020-06-22T07:02:00Z">
              <w:rPr>
                <w:sz w:val="24"/>
                <w:szCs w:val="24"/>
                <w:lang w:val="en-US"/>
              </w:rPr>
            </w:rPrChange>
          </w:rPr>
          <w:delText xml:space="preserve">at the wrong time slows down growth </w:delText>
        </w:r>
        <w:r w:rsidR="005E2EA7" w:rsidRPr="00254232" w:rsidDel="00C11311">
          <w:rPr>
            <w:rFonts w:ascii="Times New Roman" w:hAnsi="Times New Roman" w:cs="Times New Roman"/>
            <w:lang w:val="en-US"/>
            <w:rPrChange w:id="1327" w:author="Chen Liao" w:date="2020-06-22T07:02:00Z">
              <w:rPr>
                <w:lang w:val="en-US"/>
              </w:rPr>
            </w:rPrChange>
          </w:rPr>
          <w:fldChar w:fldCharType="begin"/>
        </w:r>
        <w:r w:rsidR="005E2EA7" w:rsidRPr="00254232" w:rsidDel="00C11311">
          <w:rPr>
            <w:rFonts w:ascii="Times New Roman" w:hAnsi="Times New Roman" w:cs="Times New Roman"/>
            <w:lang w:val="en-US"/>
            <w:rPrChange w:id="1328" w:author="Chen Liao" w:date="2020-06-22T07:02:00Z">
              <w:rPr>
                <w:lang w:val="en-US"/>
              </w:rPr>
            </w:rPrChange>
          </w:rPr>
          <w:delInstrText xml:space="preserve"> HYPERLINK "http://sciwheel.com/work/citation?ids=4015328&amp;pre=&amp;suf=&amp;sa=0" \h </w:delInstrText>
        </w:r>
        <w:r w:rsidR="005E2EA7" w:rsidRPr="00254232" w:rsidDel="00C11311">
          <w:rPr>
            <w:rFonts w:ascii="Times New Roman" w:hAnsi="Times New Roman" w:cs="Times New Roman"/>
            <w:lang w:val="en-US"/>
            <w:rPrChange w:id="1329" w:author="Chen Liao" w:date="2020-06-22T07:02:00Z">
              <w:rPr>
                <w:sz w:val="24"/>
                <w:szCs w:val="24"/>
                <w:lang w:val="en-US"/>
              </w:rPr>
            </w:rPrChange>
          </w:rPr>
          <w:fldChar w:fldCharType="separate"/>
        </w:r>
        <w:r w:rsidRPr="00254232" w:rsidDel="00C11311">
          <w:rPr>
            <w:rFonts w:ascii="Times New Roman" w:hAnsi="Times New Roman" w:cs="Times New Roman"/>
            <w:sz w:val="24"/>
            <w:szCs w:val="24"/>
            <w:lang w:val="en-US"/>
            <w:rPrChange w:id="1330" w:author="Chen Liao" w:date="2020-06-22T07:02:00Z">
              <w:rPr>
                <w:sz w:val="24"/>
                <w:szCs w:val="24"/>
                <w:lang w:val="en-US"/>
              </w:rPr>
            </w:rPrChange>
          </w:rPr>
          <w:delText>(van Ditmarsch and Xavier 2011)</w:delText>
        </w:r>
        <w:r w:rsidR="005E2EA7" w:rsidRPr="00254232" w:rsidDel="00C11311">
          <w:rPr>
            <w:rFonts w:ascii="Times New Roman" w:hAnsi="Times New Roman" w:cs="Times New Roman"/>
            <w:sz w:val="24"/>
            <w:szCs w:val="24"/>
            <w:lang w:val="en-US"/>
            <w:rPrChange w:id="1331" w:author="Chen Liao" w:date="2020-06-22T07:02:00Z">
              <w:rPr>
                <w:sz w:val="24"/>
                <w:szCs w:val="24"/>
                <w:lang w:val="en-US"/>
              </w:rPr>
            </w:rPrChange>
          </w:rPr>
          <w:fldChar w:fldCharType="end"/>
        </w:r>
        <w:r w:rsidRPr="00254232" w:rsidDel="00C11311">
          <w:rPr>
            <w:rFonts w:ascii="Times New Roman" w:hAnsi="Times New Roman" w:cs="Times New Roman"/>
            <w:sz w:val="24"/>
            <w:szCs w:val="24"/>
            <w:lang w:val="en-US"/>
            <w:rPrChange w:id="1332" w:author="Chen Liao" w:date="2020-06-22T07:02:00Z">
              <w:rPr>
                <w:sz w:val="24"/>
                <w:szCs w:val="24"/>
                <w:lang w:val="en-US"/>
              </w:rPr>
            </w:rPrChange>
          </w:rPr>
          <w:delText xml:space="preserve"> and makes the cooperative trait susceptible to cheating by an Δ</w:delText>
        </w:r>
        <w:r w:rsidRPr="00254232" w:rsidDel="00C11311">
          <w:rPr>
            <w:rFonts w:ascii="Times New Roman" w:hAnsi="Times New Roman" w:cs="Times New Roman"/>
            <w:i/>
            <w:sz w:val="24"/>
            <w:szCs w:val="24"/>
            <w:lang w:val="en-US"/>
            <w:rPrChange w:id="1333" w:author="Chen Liao" w:date="2020-06-22T07:02:00Z">
              <w:rPr>
                <w:i/>
                <w:sz w:val="24"/>
                <w:szCs w:val="24"/>
                <w:lang w:val="en-US"/>
              </w:rPr>
            </w:rPrChange>
          </w:rPr>
          <w:delText>rhlA</w:delText>
        </w:r>
        <w:r w:rsidRPr="00254232" w:rsidDel="00C11311">
          <w:rPr>
            <w:rFonts w:ascii="Times New Roman" w:hAnsi="Times New Roman" w:cs="Times New Roman"/>
            <w:sz w:val="24"/>
            <w:szCs w:val="24"/>
            <w:lang w:val="en-US"/>
            <w:rPrChange w:id="1334" w:author="Chen Liao" w:date="2020-06-22T07:02:00Z">
              <w:rPr>
                <w:sz w:val="24"/>
                <w:szCs w:val="24"/>
                <w:lang w:val="en-US"/>
              </w:rPr>
            </w:rPrChange>
          </w:rPr>
          <w:delText xml:space="preserve"> mutant  </w:delText>
        </w:r>
        <w:r w:rsidR="005E2EA7" w:rsidRPr="00254232" w:rsidDel="00C11311">
          <w:rPr>
            <w:rFonts w:ascii="Times New Roman" w:hAnsi="Times New Roman" w:cs="Times New Roman"/>
            <w:lang w:val="en-US"/>
            <w:rPrChange w:id="1335" w:author="Chen Liao" w:date="2020-06-22T07:02:00Z">
              <w:rPr>
                <w:lang w:val="en-US"/>
              </w:rPr>
            </w:rPrChange>
          </w:rPr>
          <w:fldChar w:fldCharType="begin"/>
        </w:r>
        <w:r w:rsidR="005E2EA7" w:rsidRPr="00254232" w:rsidDel="00C11311">
          <w:rPr>
            <w:rFonts w:ascii="Times New Roman" w:hAnsi="Times New Roman" w:cs="Times New Roman"/>
            <w:lang w:val="en-US"/>
            <w:rPrChange w:id="1336" w:author="Chen Liao" w:date="2020-06-22T07:02:00Z">
              <w:rPr>
                <w:lang w:val="en-US"/>
              </w:rPr>
            </w:rPrChange>
          </w:rPr>
          <w:delInstrText xml:space="preserve"> HYPERLINK "http://sciwheel.com/work/citation?ids=1318023,4015326&amp;pre=&amp;pre=&amp;suf=&amp;suf=&amp;sa=0,0" \h </w:delInstrText>
        </w:r>
        <w:r w:rsidR="005E2EA7" w:rsidRPr="00254232" w:rsidDel="00C11311">
          <w:rPr>
            <w:rFonts w:ascii="Times New Roman" w:hAnsi="Times New Roman" w:cs="Times New Roman"/>
            <w:lang w:val="en-US"/>
            <w:rPrChange w:id="1337" w:author="Chen Liao" w:date="2020-06-22T07:02:00Z">
              <w:rPr>
                <w:sz w:val="24"/>
                <w:szCs w:val="24"/>
                <w:u w:val="single"/>
                <w:lang w:val="en-US"/>
              </w:rPr>
            </w:rPrChange>
          </w:rPr>
          <w:fldChar w:fldCharType="separate"/>
        </w:r>
        <w:r w:rsidRPr="00254232" w:rsidDel="00C11311">
          <w:rPr>
            <w:rFonts w:ascii="Times New Roman" w:hAnsi="Times New Roman" w:cs="Times New Roman"/>
            <w:sz w:val="24"/>
            <w:szCs w:val="24"/>
            <w:u w:val="single"/>
            <w:lang w:val="en-US"/>
            <w:rPrChange w:id="1338" w:author="Chen Liao" w:date="2020-06-22T07:02:00Z">
              <w:rPr>
                <w:sz w:val="24"/>
                <w:szCs w:val="24"/>
                <w:u w:val="single"/>
                <w:lang w:val="en-US"/>
              </w:rPr>
            </w:rPrChange>
          </w:rPr>
          <w:delText>(Xavier et al. 2011; de Vargas Roditi et al. 2013)</w:delText>
        </w:r>
        <w:r w:rsidR="005E2EA7" w:rsidRPr="00254232" w:rsidDel="00C11311">
          <w:rPr>
            <w:rFonts w:ascii="Times New Roman" w:hAnsi="Times New Roman" w:cs="Times New Roman"/>
            <w:sz w:val="24"/>
            <w:szCs w:val="24"/>
            <w:u w:val="single"/>
            <w:lang w:val="en-US"/>
            <w:rPrChange w:id="1339" w:author="Chen Liao" w:date="2020-06-22T07:02:00Z">
              <w:rPr>
                <w:sz w:val="24"/>
                <w:szCs w:val="24"/>
                <w:u w:val="single"/>
                <w:lang w:val="en-US"/>
              </w:rPr>
            </w:rPrChange>
          </w:rPr>
          <w:fldChar w:fldCharType="end"/>
        </w:r>
        <w:r w:rsidRPr="00254232" w:rsidDel="00C11311">
          <w:rPr>
            <w:rFonts w:ascii="Times New Roman" w:hAnsi="Times New Roman" w:cs="Times New Roman"/>
            <w:sz w:val="24"/>
            <w:szCs w:val="24"/>
            <w:lang w:val="en-US"/>
            <w:rPrChange w:id="1340" w:author="Chen Liao" w:date="2020-06-22T07:02:00Z">
              <w:rPr>
                <w:sz w:val="24"/>
                <w:szCs w:val="24"/>
                <w:lang w:val="en-US"/>
              </w:rPr>
            </w:rPrChange>
          </w:rPr>
          <w:delText xml:space="preserve">. The expression of </w:delText>
        </w:r>
        <w:r w:rsidRPr="00254232" w:rsidDel="00C11311">
          <w:rPr>
            <w:rFonts w:ascii="Times New Roman" w:hAnsi="Times New Roman" w:cs="Times New Roman"/>
            <w:i/>
            <w:sz w:val="24"/>
            <w:szCs w:val="24"/>
            <w:lang w:val="en-US"/>
            <w:rPrChange w:id="1341" w:author="Chen Liao" w:date="2020-06-22T07:02:00Z">
              <w:rPr>
                <w:i/>
                <w:sz w:val="24"/>
                <w:szCs w:val="24"/>
                <w:lang w:val="en-US"/>
              </w:rPr>
            </w:rPrChange>
          </w:rPr>
          <w:delText>rhlAB</w:delText>
        </w:r>
        <w:r w:rsidRPr="00254232" w:rsidDel="00C11311">
          <w:rPr>
            <w:rFonts w:ascii="Times New Roman" w:hAnsi="Times New Roman" w:cs="Times New Roman"/>
            <w:sz w:val="24"/>
            <w:szCs w:val="24"/>
            <w:lang w:val="en-US"/>
            <w:rPrChange w:id="1342" w:author="Chen Liao" w:date="2020-06-22T07:02:00Z">
              <w:rPr>
                <w:sz w:val="24"/>
                <w:szCs w:val="24"/>
                <w:lang w:val="en-US"/>
              </w:rPr>
            </w:rPrChange>
          </w:rPr>
          <w:delText xml:space="preserve"> is regulated by metabolic prudence, a strategy that delays surfactant synthesis to times when there is excess of carbon source </w:delText>
        </w:r>
        <w:r w:rsidR="005E2EA7" w:rsidRPr="00254232" w:rsidDel="00C11311">
          <w:rPr>
            <w:rFonts w:ascii="Times New Roman" w:hAnsi="Times New Roman" w:cs="Times New Roman"/>
            <w:lang w:val="en-US"/>
            <w:rPrChange w:id="1343" w:author="Chen Liao" w:date="2020-06-22T07:02:00Z">
              <w:rPr>
                <w:lang w:val="en-US"/>
              </w:rPr>
            </w:rPrChange>
          </w:rPr>
          <w:fldChar w:fldCharType="begin"/>
        </w:r>
        <w:r w:rsidR="005E2EA7" w:rsidRPr="00254232" w:rsidDel="00C11311">
          <w:rPr>
            <w:rFonts w:ascii="Times New Roman" w:hAnsi="Times New Roman" w:cs="Times New Roman"/>
            <w:lang w:val="en-US"/>
            <w:rPrChange w:id="1344" w:author="Chen Liao" w:date="2020-06-22T07:02:00Z">
              <w:rPr>
                <w:lang w:val="en-US"/>
              </w:rPr>
            </w:rPrChange>
          </w:rPr>
          <w:delInstrText xml:space="preserve"> HYPERLINK "http://sciwheel.com/work/citation?ids=5886926,1279764,1318023&amp;pre=&amp;pre=&amp;pre=&amp;suf=&amp;suf=&amp;suf=&amp;sa=0,0,0" \h </w:delInstrText>
        </w:r>
        <w:r w:rsidR="005E2EA7" w:rsidRPr="00254232" w:rsidDel="00C11311">
          <w:rPr>
            <w:rFonts w:ascii="Times New Roman" w:hAnsi="Times New Roman" w:cs="Times New Roman"/>
            <w:lang w:val="en-US"/>
            <w:rPrChange w:id="1345" w:author="Chen Liao" w:date="2020-06-22T07:02:00Z">
              <w:rPr>
                <w:sz w:val="24"/>
                <w:szCs w:val="24"/>
                <w:u w:val="single"/>
                <w:lang w:val="en-US"/>
              </w:rPr>
            </w:rPrChange>
          </w:rPr>
          <w:fldChar w:fldCharType="separate"/>
        </w:r>
        <w:r w:rsidRPr="00254232" w:rsidDel="00C11311">
          <w:rPr>
            <w:rFonts w:ascii="Times New Roman" w:hAnsi="Times New Roman" w:cs="Times New Roman"/>
            <w:sz w:val="24"/>
            <w:szCs w:val="24"/>
            <w:u w:val="single"/>
            <w:lang w:val="en-US"/>
            <w:rPrChange w:id="1346" w:author="Chen Liao" w:date="2020-06-22T07:02:00Z">
              <w:rPr>
                <w:sz w:val="24"/>
                <w:szCs w:val="24"/>
                <w:u w:val="single"/>
                <w:lang w:val="en-US"/>
              </w:rPr>
            </w:rPrChange>
          </w:rPr>
          <w:delText>(Mellbye and Schuster 2014; Boyle et al. 2015; Xavier et al. 2011)</w:delText>
        </w:r>
        <w:r w:rsidR="005E2EA7" w:rsidRPr="00254232" w:rsidDel="00C11311">
          <w:rPr>
            <w:rFonts w:ascii="Times New Roman" w:hAnsi="Times New Roman" w:cs="Times New Roman"/>
            <w:sz w:val="24"/>
            <w:szCs w:val="24"/>
            <w:u w:val="single"/>
            <w:lang w:val="en-US"/>
            <w:rPrChange w:id="1347" w:author="Chen Liao" w:date="2020-06-22T07:02:00Z">
              <w:rPr>
                <w:sz w:val="24"/>
                <w:szCs w:val="24"/>
                <w:u w:val="single"/>
                <w:lang w:val="en-US"/>
              </w:rPr>
            </w:rPrChange>
          </w:rPr>
          <w:fldChar w:fldCharType="end"/>
        </w:r>
        <w:r w:rsidRPr="00254232" w:rsidDel="00C11311">
          <w:rPr>
            <w:rFonts w:ascii="Times New Roman" w:hAnsi="Times New Roman" w:cs="Times New Roman"/>
            <w:sz w:val="24"/>
            <w:szCs w:val="24"/>
            <w:lang w:val="en-US"/>
            <w:rPrChange w:id="1348" w:author="Chen Liao" w:date="2020-06-22T07:02:00Z">
              <w:rPr>
                <w:sz w:val="24"/>
                <w:szCs w:val="24"/>
                <w:lang w:val="en-US"/>
              </w:rPr>
            </w:rPrChange>
          </w:rPr>
          <w:delText xml:space="preserve">. Metabolic prudence endows </w:delText>
        </w:r>
        <w:r w:rsidRPr="00254232" w:rsidDel="00C11311">
          <w:rPr>
            <w:rFonts w:ascii="Times New Roman" w:hAnsi="Times New Roman" w:cs="Times New Roman"/>
            <w:i/>
            <w:sz w:val="24"/>
            <w:szCs w:val="24"/>
            <w:lang w:val="en-US"/>
            <w:rPrChange w:id="1349" w:author="Chen Liao" w:date="2020-06-22T07:02:00Z">
              <w:rPr>
                <w:i/>
                <w:sz w:val="24"/>
                <w:szCs w:val="24"/>
                <w:lang w:val="en-US"/>
              </w:rPr>
            </w:rPrChange>
          </w:rPr>
          <w:delText>P. aeruginosa</w:delText>
        </w:r>
        <w:r w:rsidRPr="00254232" w:rsidDel="00C11311">
          <w:rPr>
            <w:rFonts w:ascii="Times New Roman" w:hAnsi="Times New Roman" w:cs="Times New Roman"/>
            <w:sz w:val="24"/>
            <w:szCs w:val="24"/>
            <w:lang w:val="en-US"/>
            <w:rPrChange w:id="1350" w:author="Chen Liao" w:date="2020-06-22T07:02:00Z">
              <w:rPr>
                <w:sz w:val="24"/>
                <w:szCs w:val="24"/>
                <w:lang w:val="en-US"/>
              </w:rPr>
            </w:rPrChange>
          </w:rPr>
          <w:delText xml:space="preserve"> with the ability to express rhamnolipid synthesis only when affordable to do so, and enables it to avoid cheating by non-rhamnolipid producers. </w:delText>
        </w:r>
      </w:del>
    </w:p>
    <w:p w14:paraId="770E0889" w14:textId="4A729DD3" w:rsidR="00655E4E" w:rsidRPr="00254232" w:rsidDel="00636BDA" w:rsidRDefault="00D27EFC">
      <w:pPr>
        <w:spacing w:before="240" w:after="240"/>
        <w:jc w:val="both"/>
        <w:rPr>
          <w:del w:id="1351" w:author="Chen Liao" w:date="2020-06-21T09:18:00Z"/>
          <w:rFonts w:ascii="Times New Roman" w:hAnsi="Times New Roman" w:cs="Times New Roman"/>
          <w:sz w:val="24"/>
          <w:szCs w:val="24"/>
          <w:highlight w:val="yellow"/>
          <w:lang w:val="en-US"/>
          <w:rPrChange w:id="1352" w:author="Chen Liao" w:date="2020-06-22T07:02:00Z">
            <w:rPr>
              <w:del w:id="1353" w:author="Chen Liao" w:date="2020-06-21T09:18:00Z"/>
              <w:sz w:val="24"/>
              <w:szCs w:val="24"/>
              <w:highlight w:val="yellow"/>
              <w:lang w:val="en-US"/>
            </w:rPr>
          </w:rPrChange>
        </w:rPr>
      </w:pPr>
      <w:del w:id="1354" w:author="Chen Liao" w:date="2020-06-20T23:40:00Z">
        <w:r w:rsidRPr="00254232" w:rsidDel="004E1D0C">
          <w:rPr>
            <w:rFonts w:ascii="Times New Roman" w:hAnsi="Times New Roman" w:cs="Times New Roman"/>
            <w:sz w:val="24"/>
            <w:szCs w:val="24"/>
            <w:lang w:val="en-US"/>
            <w:rPrChange w:id="1355" w:author="Chen Liao" w:date="2020-06-22T07:02:00Z">
              <w:rPr>
                <w:sz w:val="24"/>
                <w:szCs w:val="24"/>
                <w:lang w:val="en-US"/>
              </w:rPr>
            </w:rPrChange>
          </w:rPr>
          <w:delText>P</w:delText>
        </w:r>
      </w:del>
      <w:del w:id="1356" w:author="Chen Liao" w:date="2020-06-21T09:18:00Z">
        <w:r w:rsidRPr="00254232" w:rsidDel="00636BDA">
          <w:rPr>
            <w:rFonts w:ascii="Times New Roman" w:hAnsi="Times New Roman" w:cs="Times New Roman"/>
            <w:sz w:val="24"/>
            <w:szCs w:val="24"/>
            <w:lang w:val="en-US"/>
            <w:rPrChange w:id="1357" w:author="Chen Liao" w:date="2020-06-22T07:02:00Z">
              <w:rPr>
                <w:sz w:val="24"/>
                <w:szCs w:val="24"/>
                <w:lang w:val="en-US"/>
              </w:rPr>
            </w:rPrChange>
          </w:rPr>
          <w:delText xml:space="preserve">revious metabolomics analysis investigated how mutations in the gene </w:delText>
        </w:r>
        <w:r w:rsidRPr="00254232" w:rsidDel="00636BDA">
          <w:rPr>
            <w:rFonts w:ascii="Times New Roman" w:hAnsi="Times New Roman" w:cs="Times New Roman"/>
            <w:i/>
            <w:sz w:val="24"/>
            <w:szCs w:val="24"/>
            <w:lang w:val="en-US"/>
            <w:rPrChange w:id="1358" w:author="Chen Liao" w:date="2020-06-22T07:02:00Z">
              <w:rPr>
                <w:i/>
                <w:sz w:val="24"/>
                <w:szCs w:val="24"/>
                <w:lang w:val="en-US"/>
              </w:rPr>
            </w:rPrChange>
          </w:rPr>
          <w:delText>cbrA</w:delText>
        </w:r>
        <w:r w:rsidRPr="00254232" w:rsidDel="00636BDA">
          <w:rPr>
            <w:rFonts w:ascii="Times New Roman" w:hAnsi="Times New Roman" w:cs="Times New Roman"/>
            <w:sz w:val="24"/>
            <w:szCs w:val="24"/>
            <w:lang w:val="en-US"/>
            <w:rPrChange w:id="1359" w:author="Chen Liao" w:date="2020-06-22T07:02:00Z">
              <w:rPr>
                <w:sz w:val="24"/>
                <w:szCs w:val="24"/>
                <w:lang w:val="en-US"/>
              </w:rPr>
            </w:rPrChange>
          </w:rPr>
          <w:delText xml:space="preserve">—a central regulator of carbon and nitrogen metabolism and in vitro also regulates virulence-related processes in </w:delText>
        </w:r>
        <w:r w:rsidRPr="00254232" w:rsidDel="00636BDA">
          <w:rPr>
            <w:rFonts w:ascii="Times New Roman" w:hAnsi="Times New Roman" w:cs="Times New Roman"/>
            <w:i/>
            <w:sz w:val="24"/>
            <w:szCs w:val="24"/>
            <w:lang w:val="en-US"/>
            <w:rPrChange w:id="1360" w:author="Chen Liao" w:date="2020-06-22T07:02:00Z">
              <w:rPr>
                <w:i/>
                <w:sz w:val="24"/>
                <w:szCs w:val="24"/>
                <w:lang w:val="en-US"/>
              </w:rPr>
            </w:rPrChange>
          </w:rPr>
          <w:delText>P. aeruginosa</w:delText>
        </w:r>
        <w:r w:rsidRPr="00254232" w:rsidDel="00636BDA">
          <w:rPr>
            <w:rFonts w:ascii="Times New Roman" w:hAnsi="Times New Roman" w:cs="Times New Roman"/>
            <w:sz w:val="24"/>
            <w:szCs w:val="24"/>
            <w:lang w:val="en-US"/>
            <w:rPrChange w:id="1361" w:author="Chen Liao" w:date="2020-06-22T07:02:00Z">
              <w:rPr>
                <w:sz w:val="24"/>
                <w:szCs w:val="24"/>
                <w:lang w:val="en-US"/>
              </w:rPr>
            </w:rPrChange>
          </w:rPr>
          <w:delText xml:space="preserve"> </w:delText>
        </w:r>
        <w:r w:rsidR="005E2EA7" w:rsidRPr="00254232" w:rsidDel="00636BDA">
          <w:rPr>
            <w:rFonts w:ascii="Times New Roman" w:hAnsi="Times New Roman" w:cs="Times New Roman"/>
            <w:lang w:val="en-US"/>
            <w:rPrChange w:id="1362" w:author="Chen Liao" w:date="2020-06-22T07:02:00Z">
              <w:rPr>
                <w:lang w:val="en-US"/>
              </w:rPr>
            </w:rPrChange>
          </w:rPr>
          <w:fldChar w:fldCharType="begin"/>
        </w:r>
        <w:r w:rsidR="005E2EA7" w:rsidRPr="00254232" w:rsidDel="00636BDA">
          <w:rPr>
            <w:rFonts w:ascii="Times New Roman" w:hAnsi="Times New Roman" w:cs="Times New Roman"/>
            <w:lang w:val="en-US"/>
            <w:rPrChange w:id="1363" w:author="Chen Liao" w:date="2020-06-22T07:02:00Z">
              <w:rPr>
                <w:lang w:val="en-US"/>
              </w:rPr>
            </w:rPrChange>
          </w:rPr>
          <w:delInstrText xml:space="preserve"> HYPERLINK "http://sciwheel.com/work/citation?ids=4586629&amp;pre=&amp;suf=&amp;sa=0" \h </w:delInstrText>
        </w:r>
        <w:r w:rsidR="005E2EA7" w:rsidRPr="00254232" w:rsidDel="00636BDA">
          <w:rPr>
            <w:rFonts w:ascii="Times New Roman" w:hAnsi="Times New Roman" w:cs="Times New Roman"/>
            <w:lang w:val="en-US"/>
            <w:rPrChange w:id="1364" w:author="Chen Liao" w:date="2020-06-22T07:02:00Z">
              <w:rPr>
                <w:sz w:val="24"/>
                <w:szCs w:val="24"/>
                <w:u w:val="single"/>
                <w:lang w:val="en-US"/>
              </w:rPr>
            </w:rPrChange>
          </w:rPr>
          <w:fldChar w:fldCharType="separate"/>
        </w:r>
        <w:r w:rsidRPr="00254232" w:rsidDel="00636BDA">
          <w:rPr>
            <w:rFonts w:ascii="Times New Roman" w:hAnsi="Times New Roman" w:cs="Times New Roman"/>
            <w:sz w:val="24"/>
            <w:szCs w:val="24"/>
            <w:u w:val="single"/>
            <w:lang w:val="en-US"/>
            <w:rPrChange w:id="1365" w:author="Chen Liao" w:date="2020-06-22T07:02:00Z">
              <w:rPr>
                <w:sz w:val="24"/>
                <w:szCs w:val="24"/>
                <w:u w:val="single"/>
                <w:lang w:val="en-US"/>
              </w:rPr>
            </w:rPrChange>
          </w:rPr>
          <w:delText>(Yeung et al. 2011)</w:delText>
        </w:r>
        <w:r w:rsidR="005E2EA7" w:rsidRPr="00254232" w:rsidDel="00636BDA">
          <w:rPr>
            <w:rFonts w:ascii="Times New Roman" w:hAnsi="Times New Roman" w:cs="Times New Roman"/>
            <w:sz w:val="24"/>
            <w:szCs w:val="24"/>
            <w:u w:val="single"/>
            <w:lang w:val="en-US"/>
            <w:rPrChange w:id="1366" w:author="Chen Liao" w:date="2020-06-22T07:02:00Z">
              <w:rPr>
                <w:sz w:val="24"/>
                <w:szCs w:val="24"/>
                <w:u w:val="single"/>
                <w:lang w:val="en-US"/>
              </w:rPr>
            </w:rPrChange>
          </w:rPr>
          <w:fldChar w:fldCharType="end"/>
        </w:r>
        <w:r w:rsidRPr="00254232" w:rsidDel="00636BDA">
          <w:rPr>
            <w:rFonts w:ascii="Times New Roman" w:hAnsi="Times New Roman" w:cs="Times New Roman"/>
            <w:sz w:val="24"/>
            <w:szCs w:val="24"/>
            <w:lang w:val="en-US"/>
            <w:rPrChange w:id="1367" w:author="Chen Liao" w:date="2020-06-22T07:02:00Z">
              <w:rPr>
                <w:sz w:val="24"/>
                <w:szCs w:val="24"/>
                <w:lang w:val="en-US"/>
              </w:rPr>
            </w:rPrChange>
          </w:rPr>
          <w:delText xml:space="preserve">—shake up homeostasis with major changes in the intracellular metabolome </w:delText>
        </w:r>
        <w:r w:rsidR="005E2EA7" w:rsidRPr="00254232" w:rsidDel="00636BDA">
          <w:rPr>
            <w:rFonts w:ascii="Times New Roman" w:hAnsi="Times New Roman" w:cs="Times New Roman"/>
            <w:lang w:val="en-US"/>
            <w:rPrChange w:id="1368" w:author="Chen Liao" w:date="2020-06-22T07:02:00Z">
              <w:rPr>
                <w:lang w:val="en-US"/>
              </w:rPr>
            </w:rPrChange>
          </w:rPr>
          <w:fldChar w:fldCharType="begin"/>
        </w:r>
        <w:r w:rsidR="005E2EA7" w:rsidRPr="00254232" w:rsidDel="00636BDA">
          <w:rPr>
            <w:rFonts w:ascii="Times New Roman" w:hAnsi="Times New Roman" w:cs="Times New Roman"/>
            <w:lang w:val="en-US"/>
            <w:rPrChange w:id="1369" w:author="Chen Liao" w:date="2020-06-22T07:02:00Z">
              <w:rPr>
                <w:lang w:val="en-US"/>
              </w:rPr>
            </w:rPrChange>
          </w:rPr>
          <w:delInstrText xml:space="preserve"> HYPERLINK "http://f1000.com/work/citation?ids=4015324&amp;pre=&amp;suf=&amp;sa=0" \h </w:delInstrText>
        </w:r>
        <w:r w:rsidR="005E2EA7" w:rsidRPr="00254232" w:rsidDel="00636BDA">
          <w:rPr>
            <w:rFonts w:ascii="Times New Roman" w:hAnsi="Times New Roman" w:cs="Times New Roman"/>
            <w:lang w:val="en-US"/>
            <w:rPrChange w:id="1370" w:author="Chen Liao" w:date="2020-06-22T07:02:00Z">
              <w:rPr>
                <w:sz w:val="24"/>
                <w:szCs w:val="24"/>
                <w:lang w:val="en-US"/>
              </w:rPr>
            </w:rPrChange>
          </w:rPr>
          <w:fldChar w:fldCharType="separate"/>
        </w:r>
        <w:r w:rsidRPr="00254232" w:rsidDel="00636BDA">
          <w:rPr>
            <w:rFonts w:ascii="Times New Roman" w:hAnsi="Times New Roman" w:cs="Times New Roman"/>
            <w:sz w:val="24"/>
            <w:szCs w:val="24"/>
            <w:lang w:val="en-US"/>
            <w:rPrChange w:id="1371" w:author="Chen Liao" w:date="2020-06-22T07:02:00Z">
              <w:rPr>
                <w:sz w:val="24"/>
                <w:szCs w:val="24"/>
                <w:lang w:val="en-US"/>
              </w:rPr>
            </w:rPrChange>
          </w:rPr>
          <w:delText>(Boyle et al. 2017)</w:delText>
        </w:r>
        <w:r w:rsidR="005E2EA7" w:rsidRPr="00254232" w:rsidDel="00636BDA">
          <w:rPr>
            <w:rFonts w:ascii="Times New Roman" w:hAnsi="Times New Roman" w:cs="Times New Roman"/>
            <w:sz w:val="24"/>
            <w:szCs w:val="24"/>
            <w:lang w:val="en-US"/>
            <w:rPrChange w:id="1372" w:author="Chen Liao" w:date="2020-06-22T07:02:00Z">
              <w:rPr>
                <w:sz w:val="24"/>
                <w:szCs w:val="24"/>
                <w:lang w:val="en-US"/>
              </w:rPr>
            </w:rPrChange>
          </w:rPr>
          <w:fldChar w:fldCharType="end"/>
        </w:r>
        <w:r w:rsidRPr="00254232" w:rsidDel="00636BDA">
          <w:rPr>
            <w:rFonts w:ascii="Times New Roman" w:hAnsi="Times New Roman" w:cs="Times New Roman"/>
            <w:sz w:val="24"/>
            <w:szCs w:val="24"/>
            <w:lang w:val="en-US"/>
            <w:rPrChange w:id="1373" w:author="Chen Liao" w:date="2020-06-22T07:02:00Z">
              <w:rPr>
                <w:sz w:val="24"/>
                <w:szCs w:val="24"/>
                <w:lang w:val="en-US"/>
              </w:rPr>
            </w:rPrChange>
          </w:rPr>
          <w:delText xml:space="preserve">. </w:delText>
        </w:r>
        <w:r w:rsidRPr="00254232" w:rsidDel="00636BDA">
          <w:rPr>
            <w:rFonts w:ascii="Times New Roman" w:hAnsi="Times New Roman" w:cs="Times New Roman"/>
            <w:sz w:val="24"/>
            <w:szCs w:val="24"/>
            <w:highlight w:val="yellow"/>
            <w:lang w:val="en-US"/>
            <w:rPrChange w:id="1374" w:author="Chen Liao" w:date="2020-06-22T07:02:00Z">
              <w:rPr>
                <w:sz w:val="24"/>
                <w:szCs w:val="24"/>
                <w:highlight w:val="yellow"/>
                <w:lang w:val="en-US"/>
              </w:rPr>
            </w:rPrChange>
          </w:rPr>
          <w:delText>The Δ</w:delText>
        </w:r>
        <w:r w:rsidRPr="00254232" w:rsidDel="00636BDA">
          <w:rPr>
            <w:rFonts w:ascii="Times New Roman" w:hAnsi="Times New Roman" w:cs="Times New Roman"/>
            <w:i/>
            <w:sz w:val="24"/>
            <w:szCs w:val="24"/>
            <w:highlight w:val="yellow"/>
            <w:lang w:val="en-US"/>
            <w:rPrChange w:id="1375" w:author="Chen Liao" w:date="2020-06-22T07:02:00Z">
              <w:rPr>
                <w:i/>
                <w:sz w:val="24"/>
                <w:szCs w:val="24"/>
                <w:highlight w:val="yellow"/>
                <w:lang w:val="en-US"/>
              </w:rPr>
            </w:rPrChange>
          </w:rPr>
          <w:delText>cbrA</w:delText>
        </w:r>
        <w:r w:rsidRPr="00254232" w:rsidDel="00636BDA">
          <w:rPr>
            <w:rFonts w:ascii="Times New Roman" w:hAnsi="Times New Roman" w:cs="Times New Roman"/>
            <w:sz w:val="24"/>
            <w:szCs w:val="24"/>
            <w:highlight w:val="yellow"/>
            <w:lang w:val="en-US"/>
            <w:rPrChange w:id="1376" w:author="Chen Liao" w:date="2020-06-22T07:02:00Z">
              <w:rPr>
                <w:sz w:val="24"/>
                <w:szCs w:val="24"/>
                <w:highlight w:val="yellow"/>
                <w:lang w:val="en-US"/>
              </w:rPr>
            </w:rPrChange>
          </w:rPr>
          <w:delText xml:space="preserve"> mutation impacted dozens of intracellular metabolites, caused overexpression of </w:delText>
        </w:r>
        <w:r w:rsidRPr="00254232" w:rsidDel="00636BDA">
          <w:rPr>
            <w:rFonts w:ascii="Times New Roman" w:hAnsi="Times New Roman" w:cs="Times New Roman"/>
            <w:i/>
            <w:sz w:val="24"/>
            <w:szCs w:val="24"/>
            <w:highlight w:val="yellow"/>
            <w:lang w:val="en-US"/>
            <w:rPrChange w:id="1377" w:author="Chen Liao" w:date="2020-06-22T07:02:00Z">
              <w:rPr>
                <w:i/>
                <w:sz w:val="24"/>
                <w:szCs w:val="24"/>
                <w:highlight w:val="yellow"/>
                <w:lang w:val="en-US"/>
              </w:rPr>
            </w:rPrChange>
          </w:rPr>
          <w:delText>rhlAB</w:delText>
        </w:r>
        <w:r w:rsidRPr="00254232" w:rsidDel="00636BDA">
          <w:rPr>
            <w:rFonts w:ascii="Times New Roman" w:hAnsi="Times New Roman" w:cs="Times New Roman"/>
            <w:sz w:val="24"/>
            <w:szCs w:val="24"/>
            <w:highlight w:val="yellow"/>
            <w:lang w:val="en-US"/>
            <w:rPrChange w:id="1378" w:author="Chen Liao" w:date="2020-06-22T07:02:00Z">
              <w:rPr>
                <w:sz w:val="24"/>
                <w:szCs w:val="24"/>
                <w:highlight w:val="yellow"/>
                <w:lang w:val="en-US"/>
              </w:rPr>
            </w:rPrChange>
          </w:rPr>
          <w:delText>, increased rhamnolipid secretion, decreased growth rate in liquid media and impaired swarming. Experimental evolution of swarming in the lab produced compensatory mutants that recovered swarming to the Δ</w:delText>
        </w:r>
        <w:r w:rsidRPr="00254232" w:rsidDel="00636BDA">
          <w:rPr>
            <w:rFonts w:ascii="Times New Roman" w:hAnsi="Times New Roman" w:cs="Times New Roman"/>
            <w:i/>
            <w:sz w:val="24"/>
            <w:szCs w:val="24"/>
            <w:highlight w:val="yellow"/>
            <w:lang w:val="en-US"/>
            <w:rPrChange w:id="1379" w:author="Chen Liao" w:date="2020-06-22T07:02:00Z">
              <w:rPr>
                <w:i/>
                <w:sz w:val="24"/>
                <w:szCs w:val="24"/>
                <w:highlight w:val="yellow"/>
                <w:lang w:val="en-US"/>
              </w:rPr>
            </w:rPrChange>
          </w:rPr>
          <w:delText>cbrA</w:delText>
        </w:r>
        <w:r w:rsidRPr="00254232" w:rsidDel="00636BDA">
          <w:rPr>
            <w:rFonts w:ascii="Times New Roman" w:hAnsi="Times New Roman" w:cs="Times New Roman"/>
            <w:sz w:val="24"/>
            <w:szCs w:val="24"/>
            <w:highlight w:val="yellow"/>
            <w:lang w:val="en-US"/>
            <w:rPrChange w:id="1380" w:author="Chen Liao" w:date="2020-06-22T07:02:00Z">
              <w:rPr>
                <w:sz w:val="24"/>
                <w:szCs w:val="24"/>
                <w:highlight w:val="yellow"/>
                <w:lang w:val="en-US"/>
              </w:rPr>
            </w:rPrChange>
          </w:rPr>
          <w:delText xml:space="preserve">: In ~80% of the cases those mutations were spontaneous loss-of-function in gene </w:delText>
        </w:r>
        <w:r w:rsidRPr="00254232" w:rsidDel="00636BDA">
          <w:rPr>
            <w:rFonts w:ascii="Times New Roman" w:hAnsi="Times New Roman" w:cs="Times New Roman"/>
            <w:i/>
            <w:sz w:val="24"/>
            <w:szCs w:val="24"/>
            <w:highlight w:val="yellow"/>
            <w:lang w:val="en-US"/>
            <w:rPrChange w:id="1381" w:author="Chen Liao" w:date="2020-06-22T07:02:00Z">
              <w:rPr>
                <w:i/>
                <w:sz w:val="24"/>
                <w:szCs w:val="24"/>
                <w:highlight w:val="yellow"/>
                <w:lang w:val="en-US"/>
              </w:rPr>
            </w:rPrChange>
          </w:rPr>
          <w:delText>crc</w:delText>
        </w:r>
        <w:r w:rsidRPr="00254232" w:rsidDel="00636BDA">
          <w:rPr>
            <w:rFonts w:ascii="Times New Roman" w:hAnsi="Times New Roman" w:cs="Times New Roman"/>
            <w:sz w:val="24"/>
            <w:szCs w:val="24"/>
            <w:highlight w:val="yellow"/>
            <w:lang w:val="en-US"/>
            <w:rPrChange w:id="1382" w:author="Chen Liao" w:date="2020-06-22T07:02:00Z">
              <w:rPr>
                <w:sz w:val="24"/>
                <w:szCs w:val="24"/>
                <w:highlight w:val="yellow"/>
                <w:lang w:val="en-US"/>
              </w:rPr>
            </w:rPrChange>
          </w:rPr>
          <w:delText xml:space="preserve">, which restored a metabolome similar to the wild-type and restored swarming ability only partially; ~20% of the cases had point mutations in the RNA chaperone </w:delText>
        </w:r>
        <w:r w:rsidRPr="00254232" w:rsidDel="00636BDA">
          <w:rPr>
            <w:rFonts w:ascii="Times New Roman" w:hAnsi="Times New Roman" w:cs="Times New Roman"/>
            <w:i/>
            <w:sz w:val="24"/>
            <w:szCs w:val="24"/>
            <w:highlight w:val="yellow"/>
            <w:lang w:val="en-US"/>
            <w:rPrChange w:id="1383" w:author="Chen Liao" w:date="2020-06-22T07:02:00Z">
              <w:rPr>
                <w:i/>
                <w:sz w:val="24"/>
                <w:szCs w:val="24"/>
                <w:highlight w:val="yellow"/>
                <w:lang w:val="en-US"/>
              </w:rPr>
            </w:rPrChange>
          </w:rPr>
          <w:delText>hfq</w:delText>
        </w:r>
        <w:r w:rsidRPr="00254232" w:rsidDel="00636BDA">
          <w:rPr>
            <w:rFonts w:ascii="Times New Roman" w:hAnsi="Times New Roman" w:cs="Times New Roman"/>
            <w:sz w:val="24"/>
            <w:szCs w:val="24"/>
            <w:highlight w:val="yellow"/>
            <w:lang w:val="en-US"/>
            <w:rPrChange w:id="1384" w:author="Chen Liao" w:date="2020-06-22T07:02:00Z">
              <w:rPr>
                <w:sz w:val="24"/>
                <w:szCs w:val="24"/>
                <w:highlight w:val="yellow"/>
                <w:lang w:val="en-US"/>
              </w:rPr>
            </w:rPrChange>
          </w:rPr>
          <w:delText>, which produced a unique metabolome which was distinct from both the Δ</w:delText>
        </w:r>
        <w:r w:rsidRPr="00254232" w:rsidDel="00636BDA">
          <w:rPr>
            <w:rFonts w:ascii="Times New Roman" w:hAnsi="Times New Roman" w:cs="Times New Roman"/>
            <w:i/>
            <w:sz w:val="24"/>
            <w:szCs w:val="24"/>
            <w:highlight w:val="yellow"/>
            <w:lang w:val="en-US"/>
            <w:rPrChange w:id="1385" w:author="Chen Liao" w:date="2020-06-22T07:02:00Z">
              <w:rPr>
                <w:i/>
                <w:sz w:val="24"/>
                <w:szCs w:val="24"/>
                <w:highlight w:val="yellow"/>
                <w:lang w:val="en-US"/>
              </w:rPr>
            </w:rPrChange>
          </w:rPr>
          <w:delText xml:space="preserve">cbrA </w:delText>
        </w:r>
        <w:r w:rsidRPr="00254232" w:rsidDel="00636BDA">
          <w:rPr>
            <w:rFonts w:ascii="Times New Roman" w:hAnsi="Times New Roman" w:cs="Times New Roman"/>
            <w:sz w:val="24"/>
            <w:szCs w:val="24"/>
            <w:highlight w:val="yellow"/>
            <w:lang w:val="en-US"/>
            <w:rPrChange w:id="1386" w:author="Chen Liao" w:date="2020-06-22T07:02:00Z">
              <w:rPr>
                <w:sz w:val="24"/>
                <w:szCs w:val="24"/>
                <w:highlight w:val="yellow"/>
                <w:lang w:val="en-US"/>
              </w:rPr>
            </w:rPrChange>
          </w:rPr>
          <w:delText xml:space="preserve">and the wild-type, and restored swarming fully. In the absence of </w:delText>
        </w:r>
        <w:r w:rsidRPr="00254232" w:rsidDel="00636BDA">
          <w:rPr>
            <w:rFonts w:ascii="Times New Roman" w:hAnsi="Times New Roman" w:cs="Times New Roman"/>
            <w:i/>
            <w:sz w:val="24"/>
            <w:szCs w:val="24"/>
            <w:highlight w:val="yellow"/>
            <w:lang w:val="en-US"/>
            <w:rPrChange w:id="1387" w:author="Chen Liao" w:date="2020-06-22T07:02:00Z">
              <w:rPr>
                <w:i/>
                <w:sz w:val="24"/>
                <w:szCs w:val="24"/>
                <w:highlight w:val="yellow"/>
                <w:lang w:val="en-US"/>
              </w:rPr>
            </w:rPrChange>
          </w:rPr>
          <w:delText>cbrA</w:delText>
        </w:r>
        <w:r w:rsidRPr="00254232" w:rsidDel="00636BDA">
          <w:rPr>
            <w:rFonts w:ascii="Times New Roman" w:hAnsi="Times New Roman" w:cs="Times New Roman"/>
            <w:sz w:val="24"/>
            <w:szCs w:val="24"/>
            <w:highlight w:val="yellow"/>
            <w:lang w:val="en-US"/>
            <w:rPrChange w:id="1388" w:author="Chen Liao" w:date="2020-06-22T07:02:00Z">
              <w:rPr>
                <w:sz w:val="24"/>
                <w:szCs w:val="24"/>
                <w:highlight w:val="yellow"/>
                <w:lang w:val="en-US"/>
              </w:rPr>
            </w:rPrChange>
          </w:rPr>
          <w:delText xml:space="preserve">—without the homeostasis that it normally provides to PA14—robust swarming was still possible but through a </w:delText>
        </w:r>
        <w:r w:rsidRPr="00254232" w:rsidDel="00636BDA">
          <w:rPr>
            <w:rFonts w:ascii="Times New Roman" w:hAnsi="Times New Roman" w:cs="Times New Roman"/>
            <w:i/>
            <w:sz w:val="24"/>
            <w:szCs w:val="24"/>
            <w:highlight w:val="yellow"/>
            <w:lang w:val="en-US"/>
            <w:rPrChange w:id="1389" w:author="Chen Liao" w:date="2020-06-22T07:02:00Z">
              <w:rPr>
                <w:i/>
                <w:sz w:val="24"/>
                <w:szCs w:val="24"/>
                <w:highlight w:val="yellow"/>
                <w:lang w:val="en-US"/>
              </w:rPr>
            </w:rPrChange>
          </w:rPr>
          <w:delText>hfq</w:delText>
        </w:r>
        <w:r w:rsidRPr="00254232" w:rsidDel="00636BDA">
          <w:rPr>
            <w:rFonts w:ascii="Times New Roman" w:hAnsi="Times New Roman" w:cs="Times New Roman"/>
            <w:sz w:val="24"/>
            <w:szCs w:val="24"/>
            <w:highlight w:val="yellow"/>
            <w:lang w:val="en-US"/>
            <w:rPrChange w:id="1390" w:author="Chen Liao" w:date="2020-06-22T07:02:00Z">
              <w:rPr>
                <w:sz w:val="24"/>
                <w:szCs w:val="24"/>
                <w:highlight w:val="yellow"/>
                <w:lang w:val="en-US"/>
              </w:rPr>
            </w:rPrChange>
          </w:rPr>
          <w:delText xml:space="preserve"> mutation that produced a very distinct metabolome. In order to recover low-cost social behavior in the absence of proper metabolic regulation organisms may need to reorganize their metabolome </w:delText>
        </w:r>
        <w:r w:rsidR="005E2EA7" w:rsidRPr="00254232" w:rsidDel="00636BDA">
          <w:rPr>
            <w:rFonts w:ascii="Times New Roman" w:hAnsi="Times New Roman" w:cs="Times New Roman"/>
            <w:lang w:val="en-US"/>
            <w:rPrChange w:id="1391" w:author="Chen Liao" w:date="2020-06-22T07:02:00Z">
              <w:rPr>
                <w:lang w:val="en-US"/>
              </w:rPr>
            </w:rPrChange>
          </w:rPr>
          <w:fldChar w:fldCharType="begin"/>
        </w:r>
        <w:r w:rsidR="005E2EA7" w:rsidRPr="00254232" w:rsidDel="00636BDA">
          <w:rPr>
            <w:rFonts w:ascii="Times New Roman" w:hAnsi="Times New Roman" w:cs="Times New Roman"/>
            <w:lang w:val="en-US"/>
            <w:rPrChange w:id="1392" w:author="Chen Liao" w:date="2020-06-22T07:02:00Z">
              <w:rPr>
                <w:lang w:val="en-US"/>
              </w:rPr>
            </w:rPrChange>
          </w:rPr>
          <w:delInstrText xml:space="preserve"> HYPERLINK "http://f1000.com/work/citation?ids=4015324&amp;pre=&amp;suf=&amp;sa=0" \h </w:delInstrText>
        </w:r>
        <w:r w:rsidR="005E2EA7" w:rsidRPr="00254232" w:rsidDel="00636BDA">
          <w:rPr>
            <w:rFonts w:ascii="Times New Roman" w:hAnsi="Times New Roman" w:cs="Times New Roman"/>
            <w:lang w:val="en-US"/>
            <w:rPrChange w:id="1393" w:author="Chen Liao" w:date="2020-06-22T07:02:00Z">
              <w:rPr>
                <w:sz w:val="24"/>
                <w:szCs w:val="24"/>
                <w:lang w:val="en-US"/>
              </w:rPr>
            </w:rPrChange>
          </w:rPr>
          <w:fldChar w:fldCharType="separate"/>
        </w:r>
        <w:r w:rsidRPr="00254232" w:rsidDel="00636BDA">
          <w:rPr>
            <w:rFonts w:ascii="Times New Roman" w:hAnsi="Times New Roman" w:cs="Times New Roman"/>
            <w:sz w:val="24"/>
            <w:szCs w:val="24"/>
            <w:lang w:val="en-US"/>
            <w:rPrChange w:id="1394" w:author="Chen Liao" w:date="2020-06-22T07:02:00Z">
              <w:rPr>
                <w:sz w:val="24"/>
                <w:szCs w:val="24"/>
                <w:lang w:val="en-US"/>
              </w:rPr>
            </w:rPrChange>
          </w:rPr>
          <w:delText>(Boyle et al. 2017)</w:delText>
        </w:r>
        <w:r w:rsidR="005E2EA7" w:rsidRPr="00254232" w:rsidDel="00636BDA">
          <w:rPr>
            <w:rFonts w:ascii="Times New Roman" w:hAnsi="Times New Roman" w:cs="Times New Roman"/>
            <w:sz w:val="24"/>
            <w:szCs w:val="24"/>
            <w:lang w:val="en-US"/>
            <w:rPrChange w:id="1395" w:author="Chen Liao" w:date="2020-06-22T07:02:00Z">
              <w:rPr>
                <w:sz w:val="24"/>
                <w:szCs w:val="24"/>
                <w:lang w:val="en-US"/>
              </w:rPr>
            </w:rPrChange>
          </w:rPr>
          <w:fldChar w:fldCharType="end"/>
        </w:r>
        <w:r w:rsidRPr="00254232" w:rsidDel="00636BDA">
          <w:rPr>
            <w:rFonts w:ascii="Times New Roman" w:hAnsi="Times New Roman" w:cs="Times New Roman"/>
            <w:sz w:val="24"/>
            <w:szCs w:val="24"/>
            <w:highlight w:val="yellow"/>
            <w:lang w:val="en-US"/>
            <w:rPrChange w:id="1396" w:author="Chen Liao" w:date="2020-06-22T07:02:00Z">
              <w:rPr>
                <w:sz w:val="24"/>
                <w:szCs w:val="24"/>
                <w:highlight w:val="yellow"/>
                <w:lang w:val="en-US"/>
              </w:rPr>
            </w:rPrChange>
          </w:rPr>
          <w:delText xml:space="preserve">. </w:delText>
        </w:r>
      </w:del>
    </w:p>
    <w:p w14:paraId="706A67BA" w14:textId="4130ABFA" w:rsidR="00655E4E" w:rsidRPr="00254232" w:rsidDel="00170410" w:rsidRDefault="00D27EFC">
      <w:pPr>
        <w:spacing w:before="240" w:after="240"/>
        <w:jc w:val="both"/>
        <w:rPr>
          <w:del w:id="1397" w:author="Chen Liao" w:date="2020-06-21T12:19:00Z"/>
          <w:rFonts w:ascii="Times New Roman" w:hAnsi="Times New Roman" w:cs="Times New Roman"/>
          <w:sz w:val="24"/>
          <w:szCs w:val="24"/>
          <w:highlight w:val="yellow"/>
          <w:lang w:val="en-US"/>
          <w:rPrChange w:id="1398" w:author="Chen Liao" w:date="2020-06-22T07:02:00Z">
            <w:rPr>
              <w:del w:id="1399" w:author="Chen Liao" w:date="2020-06-21T12:19:00Z"/>
              <w:sz w:val="24"/>
              <w:szCs w:val="24"/>
              <w:highlight w:val="yellow"/>
              <w:lang w:val="en-US"/>
            </w:rPr>
          </w:rPrChange>
        </w:rPr>
      </w:pPr>
      <w:del w:id="1400" w:author="Chen Liao" w:date="2020-06-21T10:51:00Z">
        <w:r w:rsidRPr="00254232" w:rsidDel="00360EF8">
          <w:rPr>
            <w:rFonts w:ascii="Times New Roman" w:hAnsi="Times New Roman" w:cs="Times New Roman"/>
            <w:sz w:val="24"/>
            <w:szCs w:val="24"/>
            <w:highlight w:val="yellow"/>
            <w:lang w:val="en-US"/>
            <w:rPrChange w:id="1401" w:author="Chen Liao" w:date="2020-06-22T07:02:00Z">
              <w:rPr>
                <w:sz w:val="24"/>
                <w:szCs w:val="24"/>
                <w:highlight w:val="yellow"/>
                <w:lang w:val="en-US"/>
              </w:rPr>
            </w:rPrChange>
          </w:rPr>
          <w:delText xml:space="preserve">Intriguingly, </w:delText>
        </w:r>
      </w:del>
      <w:moveFromRangeStart w:id="1402" w:author="Chen Liao" w:date="2020-06-21T00:12:00Z" w:name="move43590742"/>
      <w:moveFrom w:id="1403" w:author="Chen Liao" w:date="2020-06-21T00:12:00Z">
        <w:del w:id="1404" w:author="Chen Liao" w:date="2020-06-21T10:51:00Z">
          <w:r w:rsidRPr="00254232" w:rsidDel="00360EF8">
            <w:rPr>
              <w:rFonts w:ascii="Times New Roman" w:hAnsi="Times New Roman" w:cs="Times New Roman"/>
              <w:sz w:val="24"/>
              <w:szCs w:val="24"/>
              <w:highlight w:val="yellow"/>
              <w:lang w:val="en-US"/>
              <w:rPrChange w:id="1405" w:author="Chen Liao" w:date="2020-06-22T07:02:00Z">
                <w:rPr>
                  <w:sz w:val="24"/>
                  <w:szCs w:val="24"/>
                  <w:highlight w:val="yellow"/>
                  <w:lang w:val="en-US"/>
                </w:rPr>
              </w:rPrChange>
            </w:rPr>
            <w:delText xml:space="preserve">the </w:delText>
          </w:r>
          <w:r w:rsidRPr="00254232" w:rsidDel="00360EF8">
            <w:rPr>
              <w:rFonts w:ascii="Times New Roman" w:hAnsi="Times New Roman" w:cs="Times New Roman"/>
              <w:sz w:val="24"/>
              <w:szCs w:val="24"/>
              <w:lang w:val="en-US"/>
              <w:rPrChange w:id="1406" w:author="Chen Liao" w:date="2020-06-22T07:02:00Z">
                <w:rPr>
                  <w:sz w:val="24"/>
                  <w:szCs w:val="24"/>
                  <w:lang w:val="en-US"/>
                </w:rPr>
              </w:rPrChange>
            </w:rPr>
            <w:delText>Δ</w:delText>
          </w:r>
          <w:r w:rsidRPr="00254232" w:rsidDel="00360EF8">
            <w:rPr>
              <w:rFonts w:ascii="Times New Roman" w:hAnsi="Times New Roman" w:cs="Times New Roman"/>
              <w:i/>
              <w:sz w:val="24"/>
              <w:szCs w:val="24"/>
              <w:lang w:val="en-US"/>
              <w:rPrChange w:id="1407" w:author="Chen Liao" w:date="2020-06-22T07:02:00Z">
                <w:rPr>
                  <w:i/>
                  <w:sz w:val="24"/>
                  <w:szCs w:val="24"/>
                  <w:lang w:val="en-US"/>
                </w:rPr>
              </w:rPrChange>
            </w:rPr>
            <w:delText xml:space="preserve">rhlA </w:delText>
          </w:r>
          <w:r w:rsidRPr="00254232" w:rsidDel="00360EF8">
            <w:rPr>
              <w:rFonts w:ascii="Times New Roman" w:hAnsi="Times New Roman" w:cs="Times New Roman"/>
              <w:sz w:val="24"/>
              <w:szCs w:val="24"/>
              <w:lang w:val="en-US"/>
              <w:rPrChange w:id="1408" w:author="Chen Liao" w:date="2020-06-22T07:02:00Z">
                <w:rPr>
                  <w:sz w:val="24"/>
                  <w:szCs w:val="24"/>
                  <w:lang w:val="en-US"/>
                </w:rPr>
              </w:rPrChange>
            </w:rPr>
            <w:delText>mutation had a comparatively small impact on the metabolome, even though this mutation stops rhamnolipid production and cuts off swarming. Δ</w:delText>
          </w:r>
          <w:r w:rsidRPr="00254232" w:rsidDel="00360EF8">
            <w:rPr>
              <w:rFonts w:ascii="Times New Roman" w:hAnsi="Times New Roman" w:cs="Times New Roman"/>
              <w:i/>
              <w:sz w:val="24"/>
              <w:szCs w:val="24"/>
              <w:lang w:val="en-US"/>
              <w:rPrChange w:id="1409" w:author="Chen Liao" w:date="2020-06-22T07:02:00Z">
                <w:rPr>
                  <w:i/>
                  <w:sz w:val="24"/>
                  <w:szCs w:val="24"/>
                  <w:lang w:val="en-US"/>
                </w:rPr>
              </w:rPrChange>
            </w:rPr>
            <w:delText>rhlA</w:delText>
          </w:r>
          <w:r w:rsidRPr="00254232" w:rsidDel="00360EF8">
            <w:rPr>
              <w:rFonts w:ascii="Times New Roman" w:hAnsi="Times New Roman" w:cs="Times New Roman"/>
              <w:sz w:val="24"/>
              <w:szCs w:val="24"/>
              <w:lang w:val="en-US"/>
              <w:rPrChange w:id="1410" w:author="Chen Liao" w:date="2020-06-22T07:02:00Z">
                <w:rPr>
                  <w:sz w:val="24"/>
                  <w:szCs w:val="24"/>
                  <w:lang w:val="en-US"/>
                </w:rPr>
              </w:rPrChange>
            </w:rPr>
            <w:delText xml:space="preserve"> perturbs less than 10 intracellular metabolites, a small number contrasted with the dozens of metabolites perturbed in the Δ</w:delText>
          </w:r>
          <w:r w:rsidRPr="00254232" w:rsidDel="00360EF8">
            <w:rPr>
              <w:rFonts w:ascii="Times New Roman" w:hAnsi="Times New Roman" w:cs="Times New Roman"/>
              <w:i/>
              <w:sz w:val="24"/>
              <w:szCs w:val="24"/>
              <w:lang w:val="en-US"/>
              <w:rPrChange w:id="1411" w:author="Chen Liao" w:date="2020-06-22T07:02:00Z">
                <w:rPr>
                  <w:i/>
                  <w:sz w:val="24"/>
                  <w:szCs w:val="24"/>
                  <w:lang w:val="en-US"/>
                </w:rPr>
              </w:rPrChange>
            </w:rPr>
            <w:delText>cbrA</w:delText>
          </w:r>
          <w:r w:rsidRPr="00254232" w:rsidDel="00360EF8">
            <w:rPr>
              <w:rFonts w:ascii="Times New Roman" w:hAnsi="Times New Roman" w:cs="Times New Roman"/>
              <w:sz w:val="24"/>
              <w:szCs w:val="24"/>
              <w:lang w:val="en-US"/>
              <w:rPrChange w:id="1412" w:author="Chen Liao" w:date="2020-06-22T07:02:00Z">
                <w:rPr>
                  <w:sz w:val="24"/>
                  <w:szCs w:val="24"/>
                  <w:lang w:val="en-US"/>
                </w:rPr>
              </w:rPrChange>
            </w:rPr>
            <w:delText xml:space="preserve"> and its compensatory </w:delText>
          </w:r>
          <w:r w:rsidRPr="00254232" w:rsidDel="00360EF8">
            <w:rPr>
              <w:rFonts w:ascii="Times New Roman" w:hAnsi="Times New Roman" w:cs="Times New Roman"/>
              <w:i/>
              <w:sz w:val="24"/>
              <w:szCs w:val="24"/>
              <w:lang w:val="en-US"/>
              <w:rPrChange w:id="1413" w:author="Chen Liao" w:date="2020-06-22T07:02:00Z">
                <w:rPr>
                  <w:i/>
                  <w:sz w:val="24"/>
                  <w:szCs w:val="24"/>
                  <w:lang w:val="en-US"/>
                </w:rPr>
              </w:rPrChange>
            </w:rPr>
            <w:delText>hfq</w:delText>
          </w:r>
          <w:r w:rsidRPr="00254232" w:rsidDel="00360EF8">
            <w:rPr>
              <w:rFonts w:ascii="Times New Roman" w:hAnsi="Times New Roman" w:cs="Times New Roman"/>
              <w:sz w:val="24"/>
              <w:szCs w:val="24"/>
              <w:lang w:val="en-US"/>
              <w:rPrChange w:id="1414" w:author="Chen Liao" w:date="2020-06-22T07:02:00Z">
                <w:rPr>
                  <w:sz w:val="24"/>
                  <w:szCs w:val="24"/>
                  <w:lang w:val="en-US"/>
                </w:rPr>
              </w:rPrChange>
            </w:rPr>
            <w:delText xml:space="preserve"> mutant </w:delText>
          </w:r>
          <w:r w:rsidR="005E2EA7" w:rsidRPr="00254232" w:rsidDel="00360EF8">
            <w:rPr>
              <w:rFonts w:ascii="Times New Roman" w:hAnsi="Times New Roman" w:cs="Times New Roman"/>
              <w:lang w:val="en-US"/>
              <w:rPrChange w:id="1415" w:author="Chen Liao" w:date="2020-06-22T07:02:00Z">
                <w:rPr>
                  <w:lang w:val="en-US"/>
                </w:rPr>
              </w:rPrChange>
            </w:rPr>
            <w:fldChar w:fldCharType="begin"/>
          </w:r>
          <w:r w:rsidR="005E2EA7" w:rsidRPr="00254232" w:rsidDel="00360EF8">
            <w:rPr>
              <w:rFonts w:ascii="Times New Roman" w:hAnsi="Times New Roman" w:cs="Times New Roman"/>
              <w:lang w:val="en-US"/>
              <w:rPrChange w:id="1416" w:author="Chen Liao" w:date="2020-06-22T07:02:00Z">
                <w:rPr>
                  <w:lang w:val="en-US"/>
                </w:rPr>
              </w:rPrChange>
            </w:rPr>
            <w:delInstrText xml:space="preserve"> HYPERLINK "http://f1000.com/work/citation?ids=4015324&amp;pre=&amp;suf=&amp;sa=0" \h </w:delInstrText>
          </w:r>
          <w:r w:rsidR="005E2EA7" w:rsidRPr="00254232" w:rsidDel="00360EF8">
            <w:rPr>
              <w:rFonts w:ascii="Times New Roman" w:hAnsi="Times New Roman" w:cs="Times New Roman"/>
              <w:lang w:val="en-US"/>
              <w:rPrChange w:id="1417" w:author="Chen Liao" w:date="2020-06-22T07:02:00Z">
                <w:rPr>
                  <w:sz w:val="24"/>
                  <w:szCs w:val="24"/>
                  <w:lang w:val="en-US"/>
                </w:rPr>
              </w:rPrChange>
            </w:rPr>
            <w:fldChar w:fldCharType="separate"/>
          </w:r>
          <w:r w:rsidRPr="00254232" w:rsidDel="00360EF8">
            <w:rPr>
              <w:rFonts w:ascii="Times New Roman" w:hAnsi="Times New Roman" w:cs="Times New Roman"/>
              <w:sz w:val="24"/>
              <w:szCs w:val="24"/>
              <w:lang w:val="en-US"/>
              <w:rPrChange w:id="1418" w:author="Chen Liao" w:date="2020-06-22T07:02:00Z">
                <w:rPr>
                  <w:sz w:val="24"/>
                  <w:szCs w:val="24"/>
                  <w:lang w:val="en-US"/>
                </w:rPr>
              </w:rPrChange>
            </w:rPr>
            <w:delText>(Boyle et al. 2017)</w:delText>
          </w:r>
          <w:r w:rsidR="005E2EA7" w:rsidRPr="00254232" w:rsidDel="00360EF8">
            <w:rPr>
              <w:rFonts w:ascii="Times New Roman" w:hAnsi="Times New Roman" w:cs="Times New Roman"/>
              <w:sz w:val="24"/>
              <w:szCs w:val="24"/>
              <w:lang w:val="en-US"/>
              <w:rPrChange w:id="1419" w:author="Chen Liao" w:date="2020-06-22T07:02:00Z">
                <w:rPr>
                  <w:sz w:val="24"/>
                  <w:szCs w:val="24"/>
                  <w:lang w:val="en-US"/>
                </w:rPr>
              </w:rPrChange>
            </w:rPr>
            <w:fldChar w:fldCharType="end"/>
          </w:r>
          <w:r w:rsidRPr="00254232" w:rsidDel="00360EF8">
            <w:rPr>
              <w:rFonts w:ascii="Times New Roman" w:hAnsi="Times New Roman" w:cs="Times New Roman"/>
              <w:sz w:val="24"/>
              <w:szCs w:val="24"/>
              <w:lang w:val="en-US"/>
              <w:rPrChange w:id="1420" w:author="Chen Liao" w:date="2020-06-22T07:02:00Z">
                <w:rPr>
                  <w:sz w:val="24"/>
                  <w:szCs w:val="24"/>
                  <w:lang w:val="en-US"/>
                </w:rPr>
              </w:rPrChange>
            </w:rPr>
            <w:delText>.</w:delText>
          </w:r>
        </w:del>
      </w:moveFrom>
      <w:moveFromRangeEnd w:id="1402"/>
    </w:p>
    <w:p w14:paraId="48611869" w14:textId="2C8B772E" w:rsidR="00FA619F" w:rsidRPr="00254232" w:rsidDel="00BB3581" w:rsidRDefault="00D27EFC">
      <w:pPr>
        <w:spacing w:before="240" w:after="240"/>
        <w:jc w:val="both"/>
        <w:rPr>
          <w:del w:id="1421" w:author="Chen Liao" w:date="2020-06-21T08:41:00Z"/>
          <w:rFonts w:ascii="Times New Roman" w:hAnsi="Times New Roman" w:cs="Times New Roman"/>
          <w:sz w:val="24"/>
          <w:szCs w:val="24"/>
          <w:lang w:val="en-US"/>
          <w:rPrChange w:id="1422" w:author="Chen Liao" w:date="2020-06-22T07:02:00Z">
            <w:rPr>
              <w:del w:id="1423" w:author="Chen Liao" w:date="2020-06-21T08:41:00Z"/>
              <w:sz w:val="24"/>
              <w:szCs w:val="24"/>
              <w:lang w:val="en-US"/>
            </w:rPr>
          </w:rPrChange>
        </w:rPr>
      </w:pPr>
      <w:del w:id="1424" w:author="Chen Liao" w:date="2020-06-21T12:18:00Z">
        <w:r w:rsidRPr="00254232" w:rsidDel="0063636A">
          <w:rPr>
            <w:rFonts w:ascii="Times New Roman" w:hAnsi="Times New Roman" w:cs="Times New Roman"/>
            <w:sz w:val="24"/>
            <w:szCs w:val="24"/>
            <w:highlight w:val="yellow"/>
            <w:lang w:val="en-US"/>
            <w:rPrChange w:id="1425" w:author="Chen Liao" w:date="2020-06-22T07:02:00Z">
              <w:rPr>
                <w:sz w:val="24"/>
                <w:szCs w:val="24"/>
                <w:highlight w:val="yellow"/>
                <w:lang w:val="en-US"/>
              </w:rPr>
            </w:rPrChange>
          </w:rPr>
          <w:delText xml:space="preserve">Our previous work with PA14 and its mutants showed that a genetic perturbation of metabolism—deleting </w:delText>
        </w:r>
        <w:r w:rsidRPr="00254232" w:rsidDel="0063636A">
          <w:rPr>
            <w:rFonts w:ascii="Times New Roman" w:hAnsi="Times New Roman" w:cs="Times New Roman"/>
            <w:i/>
            <w:sz w:val="24"/>
            <w:szCs w:val="24"/>
            <w:highlight w:val="yellow"/>
            <w:lang w:val="en-US"/>
            <w:rPrChange w:id="1426" w:author="Chen Liao" w:date="2020-06-22T07:02:00Z">
              <w:rPr>
                <w:i/>
                <w:sz w:val="24"/>
                <w:szCs w:val="24"/>
                <w:highlight w:val="yellow"/>
                <w:lang w:val="en-US"/>
              </w:rPr>
            </w:rPrChange>
          </w:rPr>
          <w:delText>cbrA</w:delText>
        </w:r>
        <w:r w:rsidRPr="00254232" w:rsidDel="0063636A">
          <w:rPr>
            <w:rFonts w:ascii="Times New Roman" w:hAnsi="Times New Roman" w:cs="Times New Roman"/>
            <w:sz w:val="24"/>
            <w:szCs w:val="24"/>
            <w:highlight w:val="yellow"/>
            <w:lang w:val="en-US"/>
            <w:rPrChange w:id="1427" w:author="Chen Liao" w:date="2020-06-22T07:02:00Z">
              <w:rPr>
                <w:sz w:val="24"/>
                <w:szCs w:val="24"/>
                <w:highlight w:val="yellow"/>
                <w:lang w:val="en-US"/>
              </w:rPr>
            </w:rPrChange>
          </w:rPr>
          <w:delText xml:space="preserve">—had a strong impact on swarming and conditioned the evolution of this cooperative trait in laboratory conditions. </w:delText>
        </w:r>
      </w:del>
      <w:del w:id="1428" w:author="Chen Liao" w:date="2020-06-21T12:19:00Z">
        <w:r w:rsidRPr="00254232" w:rsidDel="00170410">
          <w:rPr>
            <w:rFonts w:ascii="Times New Roman" w:hAnsi="Times New Roman" w:cs="Times New Roman"/>
            <w:sz w:val="24"/>
            <w:szCs w:val="24"/>
            <w:highlight w:val="yellow"/>
            <w:lang w:val="en-US"/>
            <w:rPrChange w:id="1429" w:author="Chen Liao" w:date="2020-06-22T07:02:00Z">
              <w:rPr>
                <w:sz w:val="24"/>
                <w:szCs w:val="24"/>
                <w:highlight w:val="yellow"/>
                <w:lang w:val="en-US"/>
              </w:rPr>
            </w:rPrChange>
          </w:rPr>
          <w:delText xml:space="preserve">More generally, that work with bacteria highlighted the importance of metabolism to link the evolution of social behavior. Social behaviors—behaviors that involve interactions among members of the same species and influence their reproduction and survival </w:delText>
        </w:r>
        <w:r w:rsidR="005E2EA7" w:rsidRPr="00254232" w:rsidDel="00170410">
          <w:rPr>
            <w:rFonts w:ascii="Times New Roman" w:hAnsi="Times New Roman" w:cs="Times New Roman"/>
            <w:lang w:val="en-US"/>
            <w:rPrChange w:id="1430" w:author="Chen Liao" w:date="2020-06-22T07:02:00Z">
              <w:rPr>
                <w:lang w:val="en-US"/>
              </w:rPr>
            </w:rPrChange>
          </w:rPr>
          <w:fldChar w:fldCharType="begin"/>
        </w:r>
        <w:r w:rsidR="005E2EA7" w:rsidRPr="00254232" w:rsidDel="00170410">
          <w:rPr>
            <w:rFonts w:ascii="Times New Roman" w:hAnsi="Times New Roman" w:cs="Times New Roman"/>
            <w:lang w:val="en-US"/>
            <w:rPrChange w:id="1431" w:author="Chen Liao" w:date="2020-06-22T07:02:00Z">
              <w:rPr>
                <w:lang w:val="en-US"/>
              </w:rPr>
            </w:rPrChange>
          </w:rPr>
          <w:delInstrText xml:space="preserve"> HYPERLINK "http://sciwheel.com/work/citation?ids=482696&amp;pre=&amp;suf=&amp;sa=0" \h </w:delInstrText>
        </w:r>
        <w:r w:rsidR="005E2EA7" w:rsidRPr="00254232" w:rsidDel="00170410">
          <w:rPr>
            <w:rFonts w:ascii="Times New Roman" w:hAnsi="Times New Roman" w:cs="Times New Roman"/>
            <w:lang w:val="en-US"/>
            <w:rPrChange w:id="1432" w:author="Chen Liao" w:date="2020-06-22T07:02:00Z">
              <w:rPr>
                <w:sz w:val="24"/>
                <w:szCs w:val="24"/>
                <w:highlight w:val="yellow"/>
                <w:u w:val="single"/>
                <w:lang w:val="en-US"/>
              </w:rPr>
            </w:rPrChange>
          </w:rPr>
          <w:fldChar w:fldCharType="separate"/>
        </w:r>
        <w:r w:rsidRPr="00254232" w:rsidDel="00170410">
          <w:rPr>
            <w:rFonts w:ascii="Times New Roman" w:hAnsi="Times New Roman" w:cs="Times New Roman"/>
            <w:sz w:val="24"/>
            <w:szCs w:val="24"/>
            <w:highlight w:val="yellow"/>
            <w:u w:val="single"/>
            <w:lang w:val="en-US"/>
            <w:rPrChange w:id="1433" w:author="Chen Liao" w:date="2020-06-22T07:02:00Z">
              <w:rPr>
                <w:sz w:val="24"/>
                <w:szCs w:val="24"/>
                <w:highlight w:val="yellow"/>
                <w:u w:val="single"/>
                <w:lang w:val="en-US"/>
              </w:rPr>
            </w:rPrChange>
          </w:rPr>
          <w:delText>(Robinson et al. 2008)</w:delText>
        </w:r>
        <w:r w:rsidR="005E2EA7" w:rsidRPr="00254232" w:rsidDel="00170410">
          <w:rPr>
            <w:rFonts w:ascii="Times New Roman" w:hAnsi="Times New Roman" w:cs="Times New Roman"/>
            <w:sz w:val="24"/>
            <w:szCs w:val="24"/>
            <w:highlight w:val="yellow"/>
            <w:u w:val="single"/>
            <w:lang w:val="en-US"/>
            <w:rPrChange w:id="1434" w:author="Chen Liao" w:date="2020-06-22T07:02:00Z">
              <w:rPr>
                <w:sz w:val="24"/>
                <w:szCs w:val="24"/>
                <w:highlight w:val="yellow"/>
                <w:u w:val="single"/>
                <w:lang w:val="en-US"/>
              </w:rPr>
            </w:rPrChange>
          </w:rPr>
          <w:fldChar w:fldCharType="end"/>
        </w:r>
        <w:r w:rsidRPr="00254232" w:rsidDel="00170410">
          <w:rPr>
            <w:rFonts w:ascii="Times New Roman" w:hAnsi="Times New Roman" w:cs="Times New Roman"/>
            <w:sz w:val="24"/>
            <w:szCs w:val="24"/>
            <w:highlight w:val="yellow"/>
            <w:lang w:val="en-US"/>
            <w:rPrChange w:id="1435" w:author="Chen Liao" w:date="2020-06-22T07:02:00Z">
              <w:rPr>
                <w:sz w:val="24"/>
                <w:szCs w:val="24"/>
                <w:highlight w:val="yellow"/>
                <w:lang w:val="en-US"/>
              </w:rPr>
            </w:rPrChange>
          </w:rPr>
          <w:delText xml:space="preserve">—must have a low cost-to-benefit ratio to be evolutionarily stable </w:delText>
        </w:r>
        <w:r w:rsidR="005E2EA7" w:rsidRPr="00254232" w:rsidDel="00170410">
          <w:rPr>
            <w:rFonts w:ascii="Times New Roman" w:hAnsi="Times New Roman" w:cs="Times New Roman"/>
            <w:lang w:val="en-US"/>
            <w:rPrChange w:id="1436" w:author="Chen Liao" w:date="2020-06-22T07:02:00Z">
              <w:rPr>
                <w:lang w:val="en-US"/>
              </w:rPr>
            </w:rPrChange>
          </w:rPr>
          <w:fldChar w:fldCharType="begin"/>
        </w:r>
        <w:r w:rsidR="005E2EA7" w:rsidRPr="00254232" w:rsidDel="00170410">
          <w:rPr>
            <w:rFonts w:ascii="Times New Roman" w:hAnsi="Times New Roman" w:cs="Times New Roman"/>
            <w:lang w:val="en-US"/>
            <w:rPrChange w:id="1437" w:author="Chen Liao" w:date="2020-06-22T07:02:00Z">
              <w:rPr>
                <w:lang w:val="en-US"/>
              </w:rPr>
            </w:rPrChange>
          </w:rPr>
          <w:delInstrText xml:space="preserve"> HYPERLINK "http://sciwheel.com/work/citation?ids=477965,422162&amp;pre=&amp;pre=&amp;suf=&amp;suf=&amp;sa=0,0" \h </w:delInstrText>
        </w:r>
        <w:r w:rsidR="005E2EA7" w:rsidRPr="00254232" w:rsidDel="00170410">
          <w:rPr>
            <w:rFonts w:ascii="Times New Roman" w:hAnsi="Times New Roman" w:cs="Times New Roman"/>
            <w:lang w:val="en-US"/>
            <w:rPrChange w:id="1438" w:author="Chen Liao" w:date="2020-06-22T07:02:00Z">
              <w:rPr>
                <w:sz w:val="24"/>
                <w:szCs w:val="24"/>
                <w:highlight w:val="yellow"/>
                <w:u w:val="single"/>
                <w:lang w:val="en-US"/>
              </w:rPr>
            </w:rPrChange>
          </w:rPr>
          <w:fldChar w:fldCharType="separate"/>
        </w:r>
        <w:r w:rsidRPr="00254232" w:rsidDel="00170410">
          <w:rPr>
            <w:rFonts w:ascii="Times New Roman" w:hAnsi="Times New Roman" w:cs="Times New Roman"/>
            <w:sz w:val="24"/>
            <w:szCs w:val="24"/>
            <w:highlight w:val="yellow"/>
            <w:u w:val="single"/>
            <w:lang w:val="en-US"/>
            <w:rPrChange w:id="1439" w:author="Chen Liao" w:date="2020-06-22T07:02:00Z">
              <w:rPr>
                <w:sz w:val="24"/>
                <w:szCs w:val="24"/>
                <w:highlight w:val="yellow"/>
                <w:u w:val="single"/>
                <w:lang w:val="en-US"/>
              </w:rPr>
            </w:rPrChange>
          </w:rPr>
          <w:delText>(Hamilton 1964a; Hamilton 1964b)</w:delText>
        </w:r>
        <w:r w:rsidR="005E2EA7" w:rsidRPr="00254232" w:rsidDel="00170410">
          <w:rPr>
            <w:rFonts w:ascii="Times New Roman" w:hAnsi="Times New Roman" w:cs="Times New Roman"/>
            <w:sz w:val="24"/>
            <w:szCs w:val="24"/>
            <w:highlight w:val="yellow"/>
            <w:u w:val="single"/>
            <w:lang w:val="en-US"/>
            <w:rPrChange w:id="1440" w:author="Chen Liao" w:date="2020-06-22T07:02:00Z">
              <w:rPr>
                <w:sz w:val="24"/>
                <w:szCs w:val="24"/>
                <w:highlight w:val="yellow"/>
                <w:u w:val="single"/>
                <w:lang w:val="en-US"/>
              </w:rPr>
            </w:rPrChange>
          </w:rPr>
          <w:fldChar w:fldCharType="end"/>
        </w:r>
        <w:r w:rsidRPr="00254232" w:rsidDel="00170410">
          <w:rPr>
            <w:rFonts w:ascii="Times New Roman" w:hAnsi="Times New Roman" w:cs="Times New Roman"/>
            <w:sz w:val="24"/>
            <w:szCs w:val="24"/>
            <w:highlight w:val="yellow"/>
            <w:lang w:val="en-US"/>
            <w:rPrChange w:id="1441" w:author="Chen Liao" w:date="2020-06-22T07:02:00Z">
              <w:rPr>
                <w:sz w:val="24"/>
                <w:szCs w:val="24"/>
                <w:highlight w:val="yellow"/>
                <w:lang w:val="en-US"/>
              </w:rPr>
            </w:rPrChange>
          </w:rPr>
          <w:delText xml:space="preserve">. Since metabolism is the currency of all physiological processes that support life </w:delText>
        </w:r>
        <w:r w:rsidR="005E2EA7" w:rsidRPr="00254232" w:rsidDel="00170410">
          <w:rPr>
            <w:rFonts w:ascii="Times New Roman" w:hAnsi="Times New Roman" w:cs="Times New Roman"/>
            <w:lang w:val="en-US"/>
            <w:rPrChange w:id="1442" w:author="Chen Liao" w:date="2020-06-22T07:02:00Z">
              <w:rPr>
                <w:lang w:val="en-US"/>
              </w:rPr>
            </w:rPrChange>
          </w:rPr>
          <w:fldChar w:fldCharType="begin"/>
        </w:r>
        <w:r w:rsidR="005E2EA7" w:rsidRPr="00254232" w:rsidDel="00170410">
          <w:rPr>
            <w:rFonts w:ascii="Times New Roman" w:hAnsi="Times New Roman" w:cs="Times New Roman"/>
            <w:lang w:val="en-US"/>
            <w:rPrChange w:id="1443" w:author="Chen Liao" w:date="2020-06-22T07:02:00Z">
              <w:rPr>
                <w:lang w:val="en-US"/>
              </w:rPr>
            </w:rPrChange>
          </w:rPr>
          <w:delInstrText xml:space="preserve"> HYPERLINK "http://sciwheel.com/work/citation?ids=459191&amp;pre=&amp;suf=&amp;sa=0" \h </w:delInstrText>
        </w:r>
        <w:r w:rsidR="005E2EA7" w:rsidRPr="00254232" w:rsidDel="00170410">
          <w:rPr>
            <w:rFonts w:ascii="Times New Roman" w:hAnsi="Times New Roman" w:cs="Times New Roman"/>
            <w:lang w:val="en-US"/>
            <w:rPrChange w:id="1444" w:author="Chen Liao" w:date="2020-06-22T07:02:00Z">
              <w:rPr>
                <w:sz w:val="24"/>
                <w:szCs w:val="24"/>
                <w:highlight w:val="yellow"/>
                <w:u w:val="single"/>
                <w:lang w:val="en-US"/>
              </w:rPr>
            </w:rPrChange>
          </w:rPr>
          <w:fldChar w:fldCharType="separate"/>
        </w:r>
        <w:r w:rsidRPr="00254232" w:rsidDel="00170410">
          <w:rPr>
            <w:rFonts w:ascii="Times New Roman" w:hAnsi="Times New Roman" w:cs="Times New Roman"/>
            <w:sz w:val="24"/>
            <w:szCs w:val="24"/>
            <w:highlight w:val="yellow"/>
            <w:u w:val="single"/>
            <w:lang w:val="en-US"/>
            <w:rPrChange w:id="1445" w:author="Chen Liao" w:date="2020-06-22T07:02:00Z">
              <w:rPr>
                <w:sz w:val="24"/>
                <w:szCs w:val="24"/>
                <w:highlight w:val="yellow"/>
                <w:u w:val="single"/>
                <w:lang w:val="en-US"/>
              </w:rPr>
            </w:rPrChange>
          </w:rPr>
          <w:delText>(Smith and Morowitz 2004)</w:delText>
        </w:r>
        <w:r w:rsidR="005E2EA7" w:rsidRPr="00254232" w:rsidDel="00170410">
          <w:rPr>
            <w:rFonts w:ascii="Times New Roman" w:hAnsi="Times New Roman" w:cs="Times New Roman"/>
            <w:sz w:val="24"/>
            <w:szCs w:val="24"/>
            <w:highlight w:val="yellow"/>
            <w:u w:val="single"/>
            <w:lang w:val="en-US"/>
            <w:rPrChange w:id="1446" w:author="Chen Liao" w:date="2020-06-22T07:02:00Z">
              <w:rPr>
                <w:sz w:val="24"/>
                <w:szCs w:val="24"/>
                <w:highlight w:val="yellow"/>
                <w:u w:val="single"/>
                <w:lang w:val="en-US"/>
              </w:rPr>
            </w:rPrChange>
          </w:rPr>
          <w:fldChar w:fldCharType="end"/>
        </w:r>
        <w:r w:rsidRPr="00254232" w:rsidDel="00170410">
          <w:rPr>
            <w:rFonts w:ascii="Times New Roman" w:hAnsi="Times New Roman" w:cs="Times New Roman"/>
            <w:sz w:val="24"/>
            <w:szCs w:val="24"/>
            <w:highlight w:val="yellow"/>
            <w:lang w:val="en-US"/>
            <w:rPrChange w:id="1447" w:author="Chen Liao" w:date="2020-06-22T07:02:00Z">
              <w:rPr>
                <w:sz w:val="24"/>
                <w:szCs w:val="24"/>
                <w:highlight w:val="yellow"/>
                <w:lang w:val="en-US"/>
              </w:rPr>
            </w:rPrChange>
          </w:rPr>
          <w:delText xml:space="preserve"> and a major determinant of behavioral cost </w:delText>
        </w:r>
        <w:r w:rsidR="005E2EA7" w:rsidRPr="00254232" w:rsidDel="00170410">
          <w:rPr>
            <w:rFonts w:ascii="Times New Roman" w:hAnsi="Times New Roman" w:cs="Times New Roman"/>
            <w:lang w:val="en-US"/>
            <w:rPrChange w:id="1448" w:author="Chen Liao" w:date="2020-06-22T07:02:00Z">
              <w:rPr>
                <w:lang w:val="en-US"/>
              </w:rPr>
            </w:rPrChange>
          </w:rPr>
          <w:fldChar w:fldCharType="begin"/>
        </w:r>
        <w:r w:rsidR="005E2EA7" w:rsidRPr="00254232" w:rsidDel="00170410">
          <w:rPr>
            <w:rFonts w:ascii="Times New Roman" w:hAnsi="Times New Roman" w:cs="Times New Roman"/>
            <w:lang w:val="en-US"/>
            <w:rPrChange w:id="1449" w:author="Chen Liao" w:date="2020-06-22T07:02:00Z">
              <w:rPr>
                <w:lang w:val="en-US"/>
              </w:rPr>
            </w:rPrChange>
          </w:rPr>
          <w:delInstrText xml:space="preserve"> HYPERLINK "http://sciwheel.com/work/citation?ids=735973&amp;pre=&amp;suf=&amp;sa=0" \h </w:delInstrText>
        </w:r>
        <w:r w:rsidR="005E2EA7" w:rsidRPr="00254232" w:rsidDel="00170410">
          <w:rPr>
            <w:rFonts w:ascii="Times New Roman" w:hAnsi="Times New Roman" w:cs="Times New Roman"/>
            <w:lang w:val="en-US"/>
            <w:rPrChange w:id="1450" w:author="Chen Liao" w:date="2020-06-22T07:02:00Z">
              <w:rPr>
                <w:sz w:val="24"/>
                <w:szCs w:val="24"/>
                <w:highlight w:val="yellow"/>
                <w:u w:val="single"/>
                <w:lang w:val="en-US"/>
              </w:rPr>
            </w:rPrChange>
          </w:rPr>
          <w:fldChar w:fldCharType="separate"/>
        </w:r>
        <w:r w:rsidRPr="00254232" w:rsidDel="00170410">
          <w:rPr>
            <w:rFonts w:ascii="Times New Roman" w:hAnsi="Times New Roman" w:cs="Times New Roman"/>
            <w:sz w:val="24"/>
            <w:szCs w:val="24"/>
            <w:highlight w:val="yellow"/>
            <w:u w:val="single"/>
            <w:lang w:val="en-US"/>
            <w:rPrChange w:id="1451" w:author="Chen Liao" w:date="2020-06-22T07:02:00Z">
              <w:rPr>
                <w:sz w:val="24"/>
                <w:szCs w:val="24"/>
                <w:highlight w:val="yellow"/>
                <w:u w:val="single"/>
                <w:lang w:val="en-US"/>
              </w:rPr>
            </w:rPrChange>
          </w:rPr>
          <w:delText>(Biro and Stamps 2010)</w:delText>
        </w:r>
        <w:r w:rsidR="005E2EA7" w:rsidRPr="00254232" w:rsidDel="00170410">
          <w:rPr>
            <w:rFonts w:ascii="Times New Roman" w:hAnsi="Times New Roman" w:cs="Times New Roman"/>
            <w:sz w:val="24"/>
            <w:szCs w:val="24"/>
            <w:highlight w:val="yellow"/>
            <w:u w:val="single"/>
            <w:lang w:val="en-US"/>
            <w:rPrChange w:id="1452" w:author="Chen Liao" w:date="2020-06-22T07:02:00Z">
              <w:rPr>
                <w:sz w:val="24"/>
                <w:szCs w:val="24"/>
                <w:highlight w:val="yellow"/>
                <w:u w:val="single"/>
                <w:lang w:val="en-US"/>
              </w:rPr>
            </w:rPrChange>
          </w:rPr>
          <w:fldChar w:fldCharType="end"/>
        </w:r>
        <w:r w:rsidRPr="00254232" w:rsidDel="00170410">
          <w:rPr>
            <w:rFonts w:ascii="Times New Roman" w:hAnsi="Times New Roman" w:cs="Times New Roman"/>
            <w:sz w:val="24"/>
            <w:szCs w:val="24"/>
            <w:highlight w:val="yellow"/>
            <w:lang w:val="en-US"/>
            <w:rPrChange w:id="1453" w:author="Chen Liao" w:date="2020-06-22T07:02:00Z">
              <w:rPr>
                <w:sz w:val="24"/>
                <w:szCs w:val="24"/>
                <w:highlight w:val="yellow"/>
                <w:lang w:val="en-US"/>
              </w:rPr>
            </w:rPrChange>
          </w:rPr>
          <w:delText xml:space="preserve"> natural selection should favor the regulation of social behavior that reduces metabolic burden. Metabolism is controlled directly by proteins, the products of genes, and therefore provide a key link between genes and the evolution of social behavior </w:delText>
        </w:r>
        <w:r w:rsidR="005E2EA7" w:rsidRPr="00254232" w:rsidDel="00170410">
          <w:rPr>
            <w:rFonts w:ascii="Times New Roman" w:hAnsi="Times New Roman" w:cs="Times New Roman"/>
            <w:lang w:val="en-US"/>
            <w:rPrChange w:id="1454" w:author="Chen Liao" w:date="2020-06-22T07:02:00Z">
              <w:rPr>
                <w:lang w:val="en-US"/>
              </w:rPr>
            </w:rPrChange>
          </w:rPr>
          <w:fldChar w:fldCharType="begin"/>
        </w:r>
        <w:r w:rsidR="005E2EA7" w:rsidRPr="00254232" w:rsidDel="00170410">
          <w:rPr>
            <w:rFonts w:ascii="Times New Roman" w:hAnsi="Times New Roman" w:cs="Times New Roman"/>
            <w:lang w:val="en-US"/>
            <w:rPrChange w:id="1455" w:author="Chen Liao" w:date="2020-06-22T07:02:00Z">
              <w:rPr>
                <w:lang w:val="en-US"/>
              </w:rPr>
            </w:rPrChange>
          </w:rPr>
          <w:delInstrText xml:space="preserve"> HYPERLINK "http://sciwheel.com/work/citation?ids=4015324&amp;pre=&amp;suf=&amp;sa=0" \h </w:delInstrText>
        </w:r>
        <w:r w:rsidR="005E2EA7" w:rsidRPr="00254232" w:rsidDel="00170410">
          <w:rPr>
            <w:rFonts w:ascii="Times New Roman" w:hAnsi="Times New Roman" w:cs="Times New Roman"/>
            <w:lang w:val="en-US"/>
            <w:rPrChange w:id="1456" w:author="Chen Liao" w:date="2020-06-22T07:02:00Z">
              <w:rPr>
                <w:sz w:val="24"/>
                <w:szCs w:val="24"/>
                <w:highlight w:val="yellow"/>
                <w:u w:val="single"/>
                <w:lang w:val="en-US"/>
              </w:rPr>
            </w:rPrChange>
          </w:rPr>
          <w:fldChar w:fldCharType="separate"/>
        </w:r>
        <w:r w:rsidRPr="00254232" w:rsidDel="00170410">
          <w:rPr>
            <w:rFonts w:ascii="Times New Roman" w:hAnsi="Times New Roman" w:cs="Times New Roman"/>
            <w:sz w:val="24"/>
            <w:szCs w:val="24"/>
            <w:highlight w:val="yellow"/>
            <w:u w:val="single"/>
            <w:lang w:val="en-US"/>
            <w:rPrChange w:id="1457" w:author="Chen Liao" w:date="2020-06-22T07:02:00Z">
              <w:rPr>
                <w:sz w:val="24"/>
                <w:szCs w:val="24"/>
                <w:highlight w:val="yellow"/>
                <w:u w:val="single"/>
                <w:lang w:val="en-US"/>
              </w:rPr>
            </w:rPrChange>
          </w:rPr>
          <w:delText>(Boyle et al. 2017)</w:delText>
        </w:r>
        <w:r w:rsidR="005E2EA7" w:rsidRPr="00254232" w:rsidDel="00170410">
          <w:rPr>
            <w:rFonts w:ascii="Times New Roman" w:hAnsi="Times New Roman" w:cs="Times New Roman"/>
            <w:sz w:val="24"/>
            <w:szCs w:val="24"/>
            <w:highlight w:val="yellow"/>
            <w:u w:val="single"/>
            <w:lang w:val="en-US"/>
            <w:rPrChange w:id="1458" w:author="Chen Liao" w:date="2020-06-22T07:02:00Z">
              <w:rPr>
                <w:sz w:val="24"/>
                <w:szCs w:val="24"/>
                <w:highlight w:val="yellow"/>
                <w:u w:val="single"/>
                <w:lang w:val="en-US"/>
              </w:rPr>
            </w:rPrChange>
          </w:rPr>
          <w:fldChar w:fldCharType="end"/>
        </w:r>
        <w:r w:rsidRPr="00254232" w:rsidDel="00170410">
          <w:rPr>
            <w:rFonts w:ascii="Times New Roman" w:hAnsi="Times New Roman" w:cs="Times New Roman"/>
            <w:sz w:val="24"/>
            <w:szCs w:val="24"/>
            <w:highlight w:val="yellow"/>
            <w:lang w:val="en-US"/>
            <w:rPrChange w:id="1459" w:author="Chen Liao" w:date="2020-06-22T07:02:00Z">
              <w:rPr>
                <w:sz w:val="24"/>
                <w:szCs w:val="24"/>
                <w:highlight w:val="yellow"/>
                <w:lang w:val="en-US"/>
              </w:rPr>
            </w:rPrChange>
          </w:rPr>
          <w:delText xml:space="preserve">. </w:delText>
        </w:r>
        <w:r w:rsidRPr="00254232" w:rsidDel="00170410">
          <w:rPr>
            <w:rFonts w:ascii="Times New Roman" w:hAnsi="Times New Roman" w:cs="Times New Roman"/>
            <w:sz w:val="24"/>
            <w:szCs w:val="24"/>
            <w:lang w:val="en-US"/>
            <w:rPrChange w:id="1460" w:author="Chen Liao" w:date="2020-06-22T07:02:00Z">
              <w:rPr>
                <w:sz w:val="24"/>
                <w:szCs w:val="24"/>
                <w:lang w:val="en-US"/>
              </w:rPr>
            </w:rPrChange>
          </w:rPr>
          <w:delText xml:space="preserve">  </w:delText>
        </w:r>
      </w:del>
    </w:p>
    <w:p w14:paraId="3399AC5A" w14:textId="18A143D0" w:rsidR="00655E4E" w:rsidRPr="00254232" w:rsidDel="00E769F5" w:rsidRDefault="00D27EFC">
      <w:pPr>
        <w:spacing w:before="240" w:after="240"/>
        <w:jc w:val="both"/>
        <w:rPr>
          <w:del w:id="1461" w:author="Chen Liao" w:date="2020-06-21T16:18:00Z"/>
          <w:rFonts w:ascii="Times New Roman" w:hAnsi="Times New Roman" w:cs="Times New Roman"/>
          <w:sz w:val="24"/>
          <w:szCs w:val="24"/>
          <w:lang w:val="en-US"/>
          <w:rPrChange w:id="1462" w:author="Chen Liao" w:date="2020-06-22T07:02:00Z">
            <w:rPr>
              <w:del w:id="1463" w:author="Chen Liao" w:date="2020-06-21T16:18:00Z"/>
              <w:sz w:val="24"/>
              <w:szCs w:val="24"/>
              <w:lang w:val="en-US"/>
            </w:rPr>
          </w:rPrChange>
        </w:rPr>
      </w:pPr>
      <w:del w:id="1464" w:author="Chen Liao" w:date="2020-06-21T16:32:00Z">
        <w:r w:rsidRPr="00254232" w:rsidDel="005E3EAF">
          <w:rPr>
            <w:rFonts w:ascii="Times New Roman" w:hAnsi="Times New Roman" w:cs="Times New Roman"/>
            <w:sz w:val="24"/>
            <w:szCs w:val="24"/>
            <w:lang w:val="en-US"/>
            <w:rPrChange w:id="1465" w:author="Chen Liao" w:date="2020-06-22T07:02:00Z">
              <w:rPr>
                <w:sz w:val="24"/>
                <w:szCs w:val="24"/>
                <w:lang w:val="en-US"/>
              </w:rPr>
            </w:rPrChange>
          </w:rPr>
          <w:delText>Here</w:delText>
        </w:r>
      </w:del>
      <w:del w:id="1466" w:author="Chen Liao" w:date="2020-06-21T17:09:00Z">
        <w:r w:rsidRPr="00254232" w:rsidDel="00352241">
          <w:rPr>
            <w:rFonts w:ascii="Times New Roman" w:hAnsi="Times New Roman" w:cs="Times New Roman"/>
            <w:sz w:val="24"/>
            <w:szCs w:val="24"/>
            <w:lang w:val="en-US"/>
            <w:rPrChange w:id="1467" w:author="Chen Liao" w:date="2020-06-22T07:02:00Z">
              <w:rPr>
                <w:sz w:val="24"/>
                <w:szCs w:val="24"/>
                <w:lang w:val="en-US"/>
              </w:rPr>
            </w:rPrChange>
          </w:rPr>
          <w:delText xml:space="preserve"> we use</w:delText>
        </w:r>
      </w:del>
      <w:del w:id="1468" w:author="Chen Liao" w:date="2020-06-21T16:32:00Z">
        <w:r w:rsidRPr="00254232" w:rsidDel="005E3EAF">
          <w:rPr>
            <w:rFonts w:ascii="Times New Roman" w:hAnsi="Times New Roman" w:cs="Times New Roman"/>
            <w:sz w:val="24"/>
            <w:szCs w:val="24"/>
            <w:lang w:val="en-US"/>
            <w:rPrChange w:id="1469" w:author="Chen Liao" w:date="2020-06-22T07:02:00Z">
              <w:rPr>
                <w:sz w:val="24"/>
                <w:szCs w:val="24"/>
                <w:lang w:val="en-US"/>
              </w:rPr>
            </w:rPrChange>
          </w:rPr>
          <w:delText>d</w:delText>
        </w:r>
      </w:del>
      <w:del w:id="1470" w:author="Chen Liao" w:date="2020-06-21T17:09:00Z">
        <w:r w:rsidRPr="00254232" w:rsidDel="00352241">
          <w:rPr>
            <w:rFonts w:ascii="Times New Roman" w:hAnsi="Times New Roman" w:cs="Times New Roman"/>
            <w:sz w:val="24"/>
            <w:szCs w:val="24"/>
            <w:lang w:val="en-US"/>
            <w:rPrChange w:id="1471" w:author="Chen Liao" w:date="2020-06-22T07:02:00Z">
              <w:rPr>
                <w:sz w:val="24"/>
                <w:szCs w:val="24"/>
                <w:lang w:val="en-US"/>
              </w:rPr>
            </w:rPrChange>
          </w:rPr>
          <w:delText xml:space="preserve"> a comparative metabolomics approach</w:delText>
        </w:r>
      </w:del>
      <w:del w:id="1472" w:author="Chen Liao" w:date="2020-06-21T17:01:00Z">
        <w:r w:rsidRPr="00254232" w:rsidDel="003A01D6">
          <w:rPr>
            <w:rFonts w:ascii="Times New Roman" w:hAnsi="Times New Roman" w:cs="Times New Roman"/>
            <w:sz w:val="24"/>
            <w:szCs w:val="24"/>
            <w:lang w:val="en-US"/>
            <w:rPrChange w:id="1473" w:author="Chen Liao" w:date="2020-06-22T07:02:00Z">
              <w:rPr>
                <w:sz w:val="24"/>
                <w:szCs w:val="24"/>
                <w:lang w:val="en-US"/>
              </w:rPr>
            </w:rPrChange>
          </w:rPr>
          <w:delText xml:space="preserve"> </w:delText>
        </w:r>
      </w:del>
      <w:ins w:id="1474" w:author="Chen Liao" w:date="2020-06-21T17:09:00Z">
        <w:r w:rsidR="00352241" w:rsidRPr="00254232">
          <w:rPr>
            <w:rFonts w:ascii="Times New Roman" w:hAnsi="Times New Roman" w:cs="Times New Roman"/>
            <w:sz w:val="24"/>
            <w:szCs w:val="24"/>
            <w:lang w:val="en-US"/>
            <w:rPrChange w:id="1475" w:author="Chen Liao" w:date="2020-06-22T07:02:00Z">
              <w:rPr>
                <w:sz w:val="24"/>
                <w:szCs w:val="24"/>
                <w:lang w:val="en-US"/>
              </w:rPr>
            </w:rPrChange>
          </w:rPr>
          <w:t>T</w:t>
        </w:r>
      </w:ins>
      <w:del w:id="1476" w:author="Chen Liao" w:date="2020-06-21T17:09:00Z">
        <w:r w:rsidRPr="00254232" w:rsidDel="00352241">
          <w:rPr>
            <w:rFonts w:ascii="Times New Roman" w:hAnsi="Times New Roman" w:cs="Times New Roman"/>
            <w:sz w:val="24"/>
            <w:szCs w:val="24"/>
            <w:lang w:val="en-US"/>
            <w:rPrChange w:id="1477" w:author="Chen Liao" w:date="2020-06-22T07:02:00Z">
              <w:rPr>
                <w:sz w:val="24"/>
                <w:szCs w:val="24"/>
                <w:lang w:val="en-US"/>
              </w:rPr>
            </w:rPrChange>
          </w:rPr>
          <w:delText>t</w:delText>
        </w:r>
      </w:del>
      <w:r w:rsidRPr="00254232">
        <w:rPr>
          <w:rFonts w:ascii="Times New Roman" w:hAnsi="Times New Roman" w:cs="Times New Roman"/>
          <w:sz w:val="24"/>
          <w:szCs w:val="24"/>
          <w:lang w:val="en-US"/>
          <w:rPrChange w:id="1478" w:author="Chen Liao" w:date="2020-06-22T07:02:00Z">
            <w:rPr>
              <w:sz w:val="24"/>
              <w:szCs w:val="24"/>
              <w:lang w:val="en-US"/>
            </w:rPr>
          </w:rPrChange>
        </w:rPr>
        <w:t xml:space="preserve">o </w:t>
      </w:r>
      <w:ins w:id="1479" w:author="Chen Liao" w:date="2020-06-21T12:58:00Z">
        <w:r w:rsidR="00341835" w:rsidRPr="00254232">
          <w:rPr>
            <w:rFonts w:ascii="Times New Roman" w:hAnsi="Times New Roman" w:cs="Times New Roman"/>
            <w:sz w:val="24"/>
            <w:szCs w:val="24"/>
            <w:lang w:val="en-US"/>
            <w:rPrChange w:id="1480" w:author="Chen Liao" w:date="2020-06-22T07:02:00Z">
              <w:rPr>
                <w:sz w:val="24"/>
                <w:szCs w:val="24"/>
                <w:lang w:val="en-US"/>
              </w:rPr>
            </w:rPrChange>
          </w:rPr>
          <w:t xml:space="preserve">discover </w:t>
        </w:r>
      </w:ins>
      <w:ins w:id="1481" w:author="Chen Liao" w:date="2020-06-21T19:54:00Z">
        <w:r w:rsidR="00A93C4F" w:rsidRPr="00254232">
          <w:rPr>
            <w:rFonts w:ascii="Times New Roman" w:hAnsi="Times New Roman" w:cs="Times New Roman"/>
            <w:sz w:val="24"/>
            <w:szCs w:val="24"/>
            <w:lang w:val="en-US"/>
            <w:rPrChange w:id="1482" w:author="Chen Liao" w:date="2020-06-22T07:02:00Z">
              <w:rPr>
                <w:sz w:val="24"/>
                <w:szCs w:val="24"/>
                <w:lang w:val="en-US"/>
              </w:rPr>
            </w:rPrChange>
          </w:rPr>
          <w:t>new</w:t>
        </w:r>
      </w:ins>
      <w:ins w:id="1483" w:author="Chen Liao" w:date="2020-06-21T12:58:00Z">
        <w:r w:rsidR="00341835" w:rsidRPr="00254232">
          <w:rPr>
            <w:rFonts w:ascii="Times New Roman" w:hAnsi="Times New Roman" w:cs="Times New Roman"/>
            <w:sz w:val="24"/>
            <w:szCs w:val="24"/>
            <w:lang w:val="en-US"/>
            <w:rPrChange w:id="1484" w:author="Chen Liao" w:date="2020-06-22T07:02:00Z">
              <w:rPr>
                <w:sz w:val="24"/>
                <w:szCs w:val="24"/>
                <w:lang w:val="en-US"/>
              </w:rPr>
            </w:rPrChange>
          </w:rPr>
          <w:t xml:space="preserve"> </w:t>
        </w:r>
      </w:ins>
      <w:ins w:id="1485" w:author="Chen Liao" w:date="2020-06-21T12:59:00Z">
        <w:r w:rsidR="008C7D68" w:rsidRPr="00254232">
          <w:rPr>
            <w:rFonts w:ascii="Times New Roman" w:hAnsi="Times New Roman" w:cs="Times New Roman"/>
            <w:sz w:val="24"/>
            <w:szCs w:val="24"/>
            <w:lang w:val="en-US"/>
            <w:rPrChange w:id="1486" w:author="Chen Liao" w:date="2020-06-22T07:02:00Z">
              <w:rPr>
                <w:sz w:val="24"/>
                <w:szCs w:val="24"/>
                <w:lang w:val="en-US"/>
              </w:rPr>
            </w:rPrChange>
          </w:rPr>
          <w:t xml:space="preserve">metabolic constraints of </w:t>
        </w:r>
      </w:ins>
      <w:del w:id="1487" w:author="Chen Liao" w:date="2020-06-21T12:59:00Z">
        <w:r w:rsidRPr="00254232" w:rsidDel="008C7D68">
          <w:rPr>
            <w:rFonts w:ascii="Times New Roman" w:hAnsi="Times New Roman" w:cs="Times New Roman"/>
            <w:sz w:val="24"/>
            <w:szCs w:val="24"/>
            <w:lang w:val="en-US"/>
            <w:rPrChange w:id="1488" w:author="Chen Liao" w:date="2020-06-22T07:02:00Z">
              <w:rPr>
                <w:sz w:val="24"/>
                <w:szCs w:val="24"/>
                <w:lang w:val="en-US"/>
              </w:rPr>
            </w:rPrChange>
          </w:rPr>
          <w:delText xml:space="preserve">propose a mechanism for </w:delText>
        </w:r>
      </w:del>
      <w:r w:rsidRPr="00254232">
        <w:rPr>
          <w:rFonts w:ascii="Times New Roman" w:hAnsi="Times New Roman" w:cs="Times New Roman"/>
          <w:i/>
          <w:sz w:val="24"/>
          <w:szCs w:val="24"/>
          <w:lang w:val="en-US"/>
          <w:rPrChange w:id="1489" w:author="Chen Liao" w:date="2020-06-22T07:02:00Z">
            <w:rPr>
              <w:i/>
              <w:sz w:val="24"/>
              <w:szCs w:val="24"/>
              <w:lang w:val="en-US"/>
            </w:rPr>
          </w:rPrChange>
        </w:rPr>
        <w:t xml:space="preserve">P. aeruginosa </w:t>
      </w:r>
      <w:r w:rsidRPr="00254232">
        <w:rPr>
          <w:rFonts w:ascii="Times New Roman" w:hAnsi="Times New Roman" w:cs="Times New Roman"/>
          <w:sz w:val="24"/>
          <w:szCs w:val="24"/>
          <w:lang w:val="en-US"/>
          <w:rPrChange w:id="1490" w:author="Chen Liao" w:date="2020-06-22T07:02:00Z">
            <w:rPr>
              <w:sz w:val="24"/>
              <w:szCs w:val="24"/>
              <w:lang w:val="en-US"/>
            </w:rPr>
          </w:rPrChange>
        </w:rPr>
        <w:t>swarmin</w:t>
      </w:r>
      <w:ins w:id="1491" w:author="Chen Liao" w:date="2020-06-21T16:09:00Z">
        <w:r w:rsidR="009414CA" w:rsidRPr="00254232">
          <w:rPr>
            <w:rFonts w:ascii="Times New Roman" w:hAnsi="Times New Roman" w:cs="Times New Roman"/>
            <w:sz w:val="24"/>
            <w:szCs w:val="24"/>
            <w:lang w:val="en-US"/>
            <w:rPrChange w:id="1492" w:author="Chen Liao" w:date="2020-06-22T07:02:00Z">
              <w:rPr>
                <w:sz w:val="24"/>
                <w:szCs w:val="24"/>
                <w:lang w:val="en-US"/>
              </w:rPr>
            </w:rPrChange>
          </w:rPr>
          <w:t>g</w:t>
        </w:r>
      </w:ins>
      <w:ins w:id="1493" w:author="Chen Liao" w:date="2020-06-21T17:09:00Z">
        <w:r w:rsidR="00352241" w:rsidRPr="00254232">
          <w:rPr>
            <w:rFonts w:ascii="Times New Roman" w:hAnsi="Times New Roman" w:cs="Times New Roman"/>
            <w:sz w:val="24"/>
            <w:szCs w:val="24"/>
            <w:lang w:val="en-US"/>
            <w:rPrChange w:id="1494" w:author="Chen Liao" w:date="2020-06-22T07:02:00Z">
              <w:rPr>
                <w:sz w:val="24"/>
                <w:szCs w:val="24"/>
                <w:lang w:val="en-US"/>
              </w:rPr>
            </w:rPrChange>
          </w:rPr>
          <w:t>, w</w:t>
        </w:r>
      </w:ins>
      <w:ins w:id="1495" w:author="Chen Liao" w:date="2020-06-21T16:09:00Z">
        <w:r w:rsidR="009414CA" w:rsidRPr="00254232">
          <w:rPr>
            <w:rFonts w:ascii="Times New Roman" w:hAnsi="Times New Roman" w:cs="Times New Roman"/>
            <w:sz w:val="24"/>
            <w:szCs w:val="24"/>
            <w:lang w:val="en-US"/>
            <w:rPrChange w:id="1496" w:author="Chen Liao" w:date="2020-06-22T07:02:00Z">
              <w:rPr>
                <w:sz w:val="24"/>
                <w:szCs w:val="24"/>
                <w:lang w:val="en-US"/>
              </w:rPr>
            </w:rPrChange>
          </w:rPr>
          <w:t>e</w:t>
        </w:r>
      </w:ins>
      <w:del w:id="1497" w:author="Chen Liao" w:date="2020-06-21T16:09:00Z">
        <w:r w:rsidRPr="00254232" w:rsidDel="009414CA">
          <w:rPr>
            <w:rFonts w:ascii="Times New Roman" w:hAnsi="Times New Roman" w:cs="Times New Roman"/>
            <w:sz w:val="24"/>
            <w:szCs w:val="24"/>
            <w:lang w:val="en-US"/>
            <w:rPrChange w:id="1498" w:author="Chen Liao" w:date="2020-06-22T07:02:00Z">
              <w:rPr>
                <w:sz w:val="24"/>
                <w:szCs w:val="24"/>
                <w:lang w:val="en-US"/>
              </w:rPr>
            </w:rPrChange>
          </w:rPr>
          <w:delText>g</w:delText>
        </w:r>
      </w:del>
      <w:r w:rsidRPr="00254232">
        <w:rPr>
          <w:rFonts w:ascii="Times New Roman" w:hAnsi="Times New Roman" w:cs="Times New Roman"/>
          <w:sz w:val="24"/>
          <w:szCs w:val="24"/>
          <w:lang w:val="en-US"/>
          <w:rPrChange w:id="1499" w:author="Chen Liao" w:date="2020-06-22T07:02:00Z">
            <w:rPr>
              <w:sz w:val="24"/>
              <w:szCs w:val="24"/>
              <w:lang w:val="en-US"/>
            </w:rPr>
          </w:rPrChange>
        </w:rPr>
        <w:t xml:space="preserve"> </w:t>
      </w:r>
      <w:del w:id="1500" w:author="Chen Liao" w:date="2020-06-21T12:59:00Z">
        <w:r w:rsidRPr="00254232" w:rsidDel="008C7D68">
          <w:rPr>
            <w:rFonts w:ascii="Times New Roman" w:hAnsi="Times New Roman" w:cs="Times New Roman"/>
            <w:sz w:val="24"/>
            <w:szCs w:val="24"/>
            <w:lang w:val="en-US"/>
            <w:rPrChange w:id="1501" w:author="Chen Liao" w:date="2020-06-22T07:02:00Z">
              <w:rPr>
                <w:sz w:val="24"/>
                <w:szCs w:val="24"/>
                <w:lang w:val="en-US"/>
              </w:rPr>
            </w:rPrChange>
          </w:rPr>
          <w:delText>diversity.</w:delText>
        </w:r>
      </w:del>
      <w:ins w:id="1502" w:author="Chen Liao" w:date="2020-06-21T16:10:00Z">
        <w:r w:rsidR="009414CA" w:rsidRPr="00254232">
          <w:rPr>
            <w:rFonts w:ascii="Times New Roman" w:hAnsi="Times New Roman" w:cs="Times New Roman"/>
            <w:sz w:val="24"/>
            <w:szCs w:val="24"/>
            <w:lang w:val="en-US"/>
            <w:rPrChange w:id="1503" w:author="Chen Liao" w:date="2020-06-22T07:02:00Z">
              <w:rPr>
                <w:sz w:val="24"/>
                <w:szCs w:val="24"/>
                <w:lang w:val="en-US"/>
              </w:rPr>
            </w:rPrChange>
          </w:rPr>
          <w:t>collected</w:t>
        </w:r>
      </w:ins>
      <w:ins w:id="1504" w:author="Chen Liao" w:date="2020-06-21T12:59:00Z">
        <w:r w:rsidR="008C7D68" w:rsidRPr="00254232">
          <w:rPr>
            <w:rFonts w:ascii="Times New Roman" w:hAnsi="Times New Roman" w:cs="Times New Roman"/>
            <w:sz w:val="24"/>
            <w:szCs w:val="24"/>
            <w:lang w:val="en-US"/>
            <w:rPrChange w:id="1505" w:author="Chen Liao" w:date="2020-06-22T07:02:00Z">
              <w:rPr>
                <w:sz w:val="24"/>
                <w:szCs w:val="24"/>
                <w:lang w:val="en-US"/>
              </w:rPr>
            </w:rPrChange>
          </w:rPr>
          <w:t xml:space="preserve"> </w:t>
        </w:r>
      </w:ins>
      <w:ins w:id="1506" w:author="Chen Liao" w:date="2020-06-21T13:00:00Z">
        <w:r w:rsidR="008C7D68" w:rsidRPr="00254232">
          <w:rPr>
            <w:rFonts w:ascii="Times New Roman" w:hAnsi="Times New Roman" w:cs="Times New Roman"/>
            <w:sz w:val="24"/>
            <w:szCs w:val="24"/>
            <w:lang w:val="en-US"/>
            <w:rPrChange w:id="1507" w:author="Chen Liao" w:date="2020-06-22T07:02:00Z">
              <w:rPr>
                <w:sz w:val="24"/>
                <w:szCs w:val="24"/>
                <w:lang w:val="en-US"/>
              </w:rPr>
            </w:rPrChange>
          </w:rPr>
          <w:t xml:space="preserve">a panel of 28 clinical </w:t>
        </w:r>
      </w:ins>
      <w:ins w:id="1508" w:author="Chen Liao" w:date="2020-06-21T13:01:00Z">
        <w:r w:rsidR="008C7D68" w:rsidRPr="00254232">
          <w:rPr>
            <w:rFonts w:ascii="Times New Roman" w:hAnsi="Times New Roman" w:cs="Times New Roman"/>
            <w:sz w:val="24"/>
            <w:szCs w:val="24"/>
            <w:lang w:val="en-US"/>
            <w:rPrChange w:id="1509" w:author="Chen Liao" w:date="2020-06-22T07:02:00Z">
              <w:rPr>
                <w:sz w:val="24"/>
                <w:szCs w:val="24"/>
                <w:lang w:val="en-US"/>
              </w:rPr>
            </w:rPrChange>
          </w:rPr>
          <w:t xml:space="preserve">strains </w:t>
        </w:r>
      </w:ins>
      <w:ins w:id="1510" w:author="Chen Liao" w:date="2020-06-21T13:00:00Z">
        <w:r w:rsidR="008C7D68" w:rsidRPr="00254232">
          <w:rPr>
            <w:rFonts w:ascii="Times New Roman" w:hAnsi="Times New Roman" w:cs="Times New Roman"/>
            <w:sz w:val="24"/>
            <w:szCs w:val="24"/>
            <w:lang w:val="en-US"/>
            <w:rPrChange w:id="1511" w:author="Chen Liao" w:date="2020-06-22T07:02:00Z">
              <w:rPr>
                <w:sz w:val="24"/>
                <w:szCs w:val="24"/>
                <w:lang w:val="en-US"/>
              </w:rPr>
            </w:rPrChange>
          </w:rPr>
          <w:t>isolate</w:t>
        </w:r>
      </w:ins>
      <w:ins w:id="1512" w:author="Chen Liao" w:date="2020-06-21T13:01:00Z">
        <w:r w:rsidR="008C7D68" w:rsidRPr="00254232">
          <w:rPr>
            <w:rFonts w:ascii="Times New Roman" w:hAnsi="Times New Roman" w:cs="Times New Roman"/>
            <w:sz w:val="24"/>
            <w:szCs w:val="24"/>
            <w:lang w:val="en-US"/>
            <w:rPrChange w:id="1513" w:author="Chen Liao" w:date="2020-06-22T07:02:00Z">
              <w:rPr>
                <w:sz w:val="24"/>
                <w:szCs w:val="24"/>
                <w:lang w:val="en-US"/>
              </w:rPr>
            </w:rPrChange>
          </w:rPr>
          <w:t xml:space="preserve">d from hospitalized </w:t>
        </w:r>
      </w:ins>
      <w:ins w:id="1514" w:author="Chen Liao" w:date="2020-06-21T20:58:00Z">
        <w:r w:rsidR="00B560B3" w:rsidRPr="00254232">
          <w:rPr>
            <w:rFonts w:ascii="Times New Roman" w:hAnsi="Times New Roman" w:cs="Times New Roman"/>
            <w:sz w:val="24"/>
            <w:szCs w:val="24"/>
            <w:lang w:val="en-US"/>
            <w:rPrChange w:id="1515" w:author="Chen Liao" w:date="2020-06-22T07:02:00Z">
              <w:rPr>
                <w:sz w:val="24"/>
                <w:szCs w:val="24"/>
                <w:lang w:val="en-US"/>
              </w:rPr>
            </w:rPrChange>
          </w:rPr>
          <w:t xml:space="preserve">cancer </w:t>
        </w:r>
      </w:ins>
      <w:ins w:id="1516" w:author="Chen Liao" w:date="2020-06-21T13:01:00Z">
        <w:r w:rsidR="008C7D68" w:rsidRPr="00254232">
          <w:rPr>
            <w:rFonts w:ascii="Times New Roman" w:hAnsi="Times New Roman" w:cs="Times New Roman"/>
            <w:sz w:val="24"/>
            <w:szCs w:val="24"/>
            <w:lang w:val="en-US"/>
            <w:rPrChange w:id="1517" w:author="Chen Liao" w:date="2020-06-22T07:02:00Z">
              <w:rPr>
                <w:sz w:val="24"/>
                <w:szCs w:val="24"/>
                <w:lang w:val="en-US"/>
              </w:rPr>
            </w:rPrChange>
          </w:rPr>
          <w:t>patient</w:t>
        </w:r>
      </w:ins>
      <w:ins w:id="1518" w:author="Chen Liao" w:date="2020-06-21T13:51:00Z">
        <w:r w:rsidR="00831D07" w:rsidRPr="00254232">
          <w:rPr>
            <w:rFonts w:ascii="Times New Roman" w:hAnsi="Times New Roman" w:cs="Times New Roman"/>
            <w:sz w:val="24"/>
            <w:szCs w:val="24"/>
            <w:lang w:val="en-US"/>
            <w:rPrChange w:id="1519" w:author="Chen Liao" w:date="2020-06-22T07:02:00Z">
              <w:rPr>
                <w:sz w:val="24"/>
                <w:szCs w:val="24"/>
                <w:lang w:val="en-US"/>
              </w:rPr>
            </w:rPrChange>
          </w:rPr>
          <w:t xml:space="preserve">s </w:t>
        </w:r>
      </w:ins>
      <w:ins w:id="1520" w:author="Chen Liao" w:date="2020-06-21T19:54:00Z">
        <w:r w:rsidR="00A93C4F" w:rsidRPr="00254232">
          <w:rPr>
            <w:rFonts w:ascii="Times New Roman" w:hAnsi="Times New Roman" w:cs="Times New Roman"/>
            <w:sz w:val="24"/>
            <w:szCs w:val="24"/>
            <w:lang w:val="en-US"/>
            <w:rPrChange w:id="1521" w:author="Chen Liao" w:date="2020-06-22T07:02:00Z">
              <w:rPr>
                <w:sz w:val="24"/>
                <w:szCs w:val="24"/>
                <w:lang w:val="en-US"/>
              </w:rPr>
            </w:rPrChange>
          </w:rPr>
          <w:t>in Memorial</w:t>
        </w:r>
      </w:ins>
      <w:ins w:id="1522" w:author="Chen Liao" w:date="2020-06-21T19:55:00Z">
        <w:r w:rsidR="00A93C4F" w:rsidRPr="00254232">
          <w:rPr>
            <w:rFonts w:ascii="Times New Roman" w:hAnsi="Times New Roman" w:cs="Times New Roman"/>
            <w:sz w:val="24"/>
            <w:szCs w:val="24"/>
            <w:lang w:val="en-US"/>
            <w:rPrChange w:id="1523" w:author="Chen Liao" w:date="2020-06-22T07:02:00Z">
              <w:rPr>
                <w:sz w:val="24"/>
                <w:szCs w:val="24"/>
                <w:lang w:val="en-US"/>
              </w:rPr>
            </w:rPrChange>
          </w:rPr>
          <w:t xml:space="preserve"> Sloan-Kettering Cancer Center</w:t>
        </w:r>
      </w:ins>
      <w:ins w:id="1524" w:author="Chen Liao" w:date="2020-06-21T20:18:00Z">
        <w:r w:rsidR="00AB5FC0" w:rsidRPr="00254232">
          <w:rPr>
            <w:rFonts w:ascii="Times New Roman" w:hAnsi="Times New Roman" w:cs="Times New Roman"/>
            <w:sz w:val="24"/>
            <w:szCs w:val="24"/>
            <w:lang w:val="en-US"/>
            <w:rPrChange w:id="1525" w:author="Chen Liao" w:date="2020-06-22T07:02:00Z">
              <w:rPr>
                <w:sz w:val="24"/>
                <w:szCs w:val="24"/>
                <w:lang w:val="en-US"/>
              </w:rPr>
            </w:rPrChange>
          </w:rPr>
          <w:t xml:space="preserve"> (MSKCC)</w:t>
        </w:r>
      </w:ins>
      <w:ins w:id="1526" w:author="Chen Liao" w:date="2020-06-21T19:55:00Z">
        <w:r w:rsidR="00A93C4F" w:rsidRPr="00254232">
          <w:rPr>
            <w:rFonts w:ascii="Times New Roman" w:hAnsi="Times New Roman" w:cs="Times New Roman"/>
            <w:sz w:val="24"/>
            <w:szCs w:val="24"/>
            <w:lang w:val="en-US"/>
            <w:rPrChange w:id="1527" w:author="Chen Liao" w:date="2020-06-22T07:02:00Z">
              <w:rPr>
                <w:sz w:val="24"/>
                <w:szCs w:val="24"/>
                <w:lang w:val="en-US"/>
              </w:rPr>
            </w:rPrChange>
          </w:rPr>
          <w:t xml:space="preserve"> </w:t>
        </w:r>
      </w:ins>
      <w:del w:id="1528" w:author="Chen Liao" w:date="2020-06-21T13:51:00Z">
        <w:r w:rsidR="00831D07" w:rsidRPr="00254232" w:rsidDel="00831D07">
          <w:rPr>
            <w:rFonts w:ascii="Times New Roman" w:hAnsi="Times New Roman" w:cs="Times New Roman"/>
            <w:sz w:val="24"/>
            <w:szCs w:val="24"/>
            <w:lang w:val="en-US"/>
            <w:rPrChange w:id="1529" w:author="Chen Liao" w:date="2020-06-22T07:02:00Z">
              <w:rPr>
                <w:sz w:val="24"/>
                <w:szCs w:val="24"/>
                <w:lang w:val="en-US"/>
              </w:rPr>
            </w:rPrChange>
          </w:rPr>
          <w:fldChar w:fldCharType="begin"/>
        </w:r>
        <w:r w:rsidR="00831D07" w:rsidRPr="00254232" w:rsidDel="00831D07">
          <w:rPr>
            <w:rFonts w:ascii="Times New Roman" w:hAnsi="Times New Roman" w:cs="Times New Roman"/>
            <w:sz w:val="24"/>
            <w:szCs w:val="24"/>
            <w:lang w:val="en-US"/>
            <w:rPrChange w:id="1530" w:author="Chen Liao" w:date="2020-06-22T07:02:00Z">
              <w:rPr>
                <w:sz w:val="24"/>
                <w:szCs w:val="24"/>
                <w:lang w:val="en-US"/>
              </w:rPr>
            </w:rPrChange>
          </w:rPr>
          <w:delInstrText>ADDIN F1000_CSL_CITATION&lt;~#@#~&gt;[{"DOI":"10.1371/journal.pcbi.1007562","First":false,"Last":false,"PMCID":"PMC6944390","PMID":"31860667","abstract":"Pseudomonas aeruginosa, a main cause of human infection, can gain resistance to the antibiotic aztreonam through a mutation in NalD, a transcriptional repressor of cellular efflux. Here we combine computational analysis of clinical isolates, transcriptomics, metabolic modeling and experimental validation to find a strong association between NalD mutations and resistance to aztreonam-as well as resistance to other antibiotics-across P. aeruginosa isolated from different patients. A detailed analysis of one patient's timeline shows how this mutation can emerge in vivo and drive rapid evolution of resistance while the patient received cancer treatment, a bone marrow transplantation, and antibiotics up to the point of causing the patient's death. Transcriptomics analysis confirmed the primary mechanism of NalD action-a loss-of-function mutation that caused constitutive overexpression of the MexAB-OprM efflux system-which lead to aztreonam resistance but, surprisingly, had no fitness cost in the absence of the antibiotic. We constrained a genome-scale metabolic model using the transcriptomics data to investigate changes beyond the primary mechanism of resistance, including adaptations in major metabolic pathways and membrane transport concurrent with aztreonam resistance, which may explain the lack of a fitness cost. We propose that metabolic adaptations may allow resistance mutations to endure in the absence of antibiotics and could be targeted by future therapies against antibiotic resistant pathogens.","author":[{"family":"Yan","given":"Jinyuan"},{"family":"Estanbouli","given":"Henri"},{"family":"Liao","given":"Chen"},{"family":"Kim","given":"Wook"},{"family":"Monk","given":"Jonathan M"},{"family":"Rahman","given":"Rayees"},{"family":"Kamboj","given":"Mini"},{"family":"Palsson","given":"Bernhard O"},{"family":"Qiu","given":"Weigang"},{"family":"Xavier","given":"Joao B"}],"authorYearDisplayFormat":false,"citation-label":"8481439","container-title":"PLoS Computational Biology","container-title-short":"PLoS Comput. Biol.","id":"8481439","invisible":false,"issue":"12","issued":{"date-parts":[["2019","12","20"]]},"journalAbbreviation":"PLoS Comput. Biol.","page":"e1007562","suppress-author":false,"title":"Systems-level analysis of NalD mutation, a recurrent driver of rapid drug resistance in acute Pseudomonas aeruginosa infection.","type":"article-journal","volume":"15"}]</w:delInstrText>
        </w:r>
        <w:r w:rsidR="00831D07" w:rsidRPr="00254232" w:rsidDel="00831D07">
          <w:rPr>
            <w:rFonts w:ascii="Times New Roman" w:hAnsi="Times New Roman" w:cs="Times New Roman"/>
            <w:sz w:val="24"/>
            <w:szCs w:val="24"/>
            <w:lang w:val="en-US"/>
            <w:rPrChange w:id="1531" w:author="Chen Liao" w:date="2020-06-22T07:02:00Z">
              <w:rPr>
                <w:sz w:val="24"/>
                <w:szCs w:val="24"/>
                <w:lang w:val="en-US"/>
              </w:rPr>
            </w:rPrChange>
          </w:rPr>
          <w:fldChar w:fldCharType="separate"/>
        </w:r>
        <w:r w:rsidR="00831D07" w:rsidRPr="00254232" w:rsidDel="00831D07">
          <w:rPr>
            <w:rFonts w:ascii="Times New Roman" w:hAnsi="Times New Roman" w:cs="Times New Roman"/>
            <w:noProof/>
            <w:sz w:val="24"/>
            <w:szCs w:val="24"/>
            <w:lang w:val="en-US"/>
            <w:rPrChange w:id="1532" w:author="Chen Liao" w:date="2020-06-22T07:02:00Z">
              <w:rPr>
                <w:noProof/>
                <w:sz w:val="24"/>
                <w:szCs w:val="24"/>
                <w:lang w:val="en-US"/>
              </w:rPr>
            </w:rPrChange>
          </w:rPr>
          <w:delText>(Yan et al. 2019)</w:delText>
        </w:r>
        <w:r w:rsidR="00831D07" w:rsidRPr="00254232" w:rsidDel="00831D07">
          <w:rPr>
            <w:rFonts w:ascii="Times New Roman" w:hAnsi="Times New Roman" w:cs="Times New Roman"/>
            <w:sz w:val="24"/>
            <w:szCs w:val="24"/>
            <w:lang w:val="en-US"/>
            <w:rPrChange w:id="1533" w:author="Chen Liao" w:date="2020-06-22T07:02:00Z">
              <w:rPr>
                <w:sz w:val="24"/>
                <w:szCs w:val="24"/>
                <w:lang w:val="en-US"/>
              </w:rPr>
            </w:rPrChange>
          </w:rPr>
          <w:fldChar w:fldCharType="end"/>
        </w:r>
      </w:del>
      <w:r w:rsidR="00831D07" w:rsidRPr="00254232">
        <w:rPr>
          <w:rFonts w:ascii="Times New Roman" w:hAnsi="Times New Roman" w:cs="Times New Roman"/>
          <w:sz w:val="24"/>
          <w:szCs w:val="24"/>
          <w:lang w:val="en-US"/>
          <w:rPrChange w:id="1534" w:author="Chen Liao" w:date="2020-06-22T07:02:00Z">
            <w:rPr>
              <w:sz w:val="24"/>
              <w:szCs w:val="24"/>
              <w:lang w:val="en-US"/>
            </w:rPr>
          </w:rPrChange>
        </w:rPr>
        <w:fldChar w:fldCharType="begin"/>
      </w:r>
      <w:r w:rsidR="00B560B3" w:rsidRPr="00254232">
        <w:rPr>
          <w:rFonts w:ascii="Times New Roman" w:hAnsi="Times New Roman" w:cs="Times New Roman"/>
          <w:sz w:val="24"/>
          <w:szCs w:val="24"/>
          <w:lang w:val="en-US"/>
          <w:rPrChange w:id="1535" w:author="Chen Liao" w:date="2020-06-22T07:02:00Z">
            <w:rPr>
              <w:sz w:val="24"/>
              <w:szCs w:val="24"/>
              <w:lang w:val="en-US"/>
            </w:rPr>
          </w:rPrChange>
        </w:rPr>
        <w:instrText>ADDIN F1000_CSL_CITATION&lt;~#@#~&gt;[{"DOI":"10.1371/journal.pcbi.1005677","First":false,"Last":false,"PMCID":"PMC5555705","PMID":"28767643","abstract":"Bacteria of many species rely on a simple molecule, the intracellular secondary messenger c-di-GMP (Bis-(3'-5')-cyclic dimeric guanosine monophosphate), to make a vital choice: whether to stay in one place and form a biofilm, or to leave it in search of better conditions. The c-di-GMP network has a bow-tie shaped architecture that integrates many signals from the outside world-the input stimuli-into intracellular c-di-GMP levels that then regulate genes for biofilm formation or for swarming motility-the output phenotypes. How does the 'uninformed' process of evolution produce a network with the right input/output association and enable bacteria to make the right choice? Inspired by new data from 28 clinical isolates of Pseudomonas aeruginosa and strains evolved in laboratory experiments we propose a mathematical model where the c-di-GMP network is analogous to a machine learning classifier. The analogy immediately suggests a mechanism for learning through evolution: adaptation though incremental changes in c-di-GMP network proteins acquires knowledge from past experiences and enables bacteria to use it to direct future behaviors. Our model clarifies the elusive function of the ubiquitous c-di-GMP network, a key regulator of bacterial social traits associated with virulence. More broadly, the link between evolution and machine learning can help explain how natural selection across fluctuating environments produces networks that enable living organisms to make sophisticated decisions.","author":[{"family":"Yan","given":"Jinyuan"},{"family":"Deforet","given":"Maxime"},{"family":"Boyle","given":"Kerry E"},{"family":"Rahman","given":"Rayees"},{"family":"Liang","given":"Raymond"},{"family":"Okegbe","given":"Chinweike"},{"family":"Dietrich","given":"Lars E P"},{"family":"Qiu","given":"Weigang"},{"family":"Xavier","given":"Joao B"}],"authorYearDisplayFormat":false,"citation-label":"4015325","container-title":"PLoS Computational Biology","container-title-short":"PLoS Comput. Biol.","id":"4015325","invisible":false,"issue":"8","issued":{"date-parts":[["2017","8","2"]]},"journalAbbreviation":"PLoS Comput. Biol.","page":"e1005677","suppress-author":false,"title":"Bow-tie signaling in c-di-GMP: Machine learning in a simple biochemical network.","type":"article-journal","volume":"13"},{"DOI":"10.1371/journal.pcbi.1007562","First":false,"Last":false,"PMCID":"PMC6944390","PMID":"31860667","abstract":"Pseudomonas aeruginosa, a main cause of human infection, can gain resistance to the antibiotic aztreonam through a mutation in NalD, a transcriptional repressor of cellular efflux. Here we combine computational analysis of clinical isolates, transcriptomics, metabolic modeling and experimental validation to find a strong association between NalD mutations and resistance to aztreonam-as well as resistance to other antibiotics-across P. aeruginosa isolated from different patients. A detailed analysis of one patient's timeline shows how this mutation can emerge in vivo and drive rapid evolution of resistance while the patient received cancer treatment, a bone marrow transplantation, and antibiotics up to the point of causing the patient's death. Transcriptomics analysis confirmed the primary mechanism of NalD action-a loss-of-function mutation that caused constitutive overexpression of the MexAB-OprM efflux system-which lead to aztreonam resistance but, surprisingly, had no fitness cost in the absence of the antibiotic. We constrained a genome-scale metabolic model using the transcriptomics data to investigate changes beyond the primary mechanism of resistance, including adaptations in major metabolic pathways and membrane transport concurrent with aztreonam resistance, which may explain the lack of a fitness cost. We propose that metabolic adaptations may allow resistance mutations to endure in the absence of antibiotics and could be targeted by future therapies against antibiotic resistant pathogens.","author":[{"family":"Yan","given":"Jinyuan"},{"family":"Estanbouli","given":"Henri"},{"family":"Liao","given":"Chen"},{"family":"Kim","given":"Wook"},{"family":"Monk","given":"Jonathan M"},{"family":"Rahman","given":"Rayees"},{"family":"Kamboj","given":"Mini"},{"family":"Palsson","given":"Bernhard O"},{"family":"Qiu","given":"Weigang"},{"family":"Xavier","given":"Joao B"}],"authorYearDisplayFormat":false,"citation-label":"8481439","container-title":"PLoS Computational Biology","container-title-short":"PLoS Comput. Biol.","id":"8481439","invisible":false,"issue":"12","issued":{"date-parts":[["2019","12","20"]]},"journalAbbreviation":"PLoS Comput. Biol.","page":"e1007562","suppress-author":false,"title":"Systems-level analysis of NalD mutation, a recurrent driver of rapid drug resistance in acute Pseudomonas aeruginosa infection.","type":"article-journal","volume":"15"}]</w:instrText>
      </w:r>
      <w:r w:rsidR="00831D07" w:rsidRPr="00254232">
        <w:rPr>
          <w:rFonts w:ascii="Times New Roman" w:hAnsi="Times New Roman" w:cs="Times New Roman"/>
          <w:sz w:val="24"/>
          <w:szCs w:val="24"/>
          <w:lang w:val="en-US"/>
          <w:rPrChange w:id="1536" w:author="Chen Liao" w:date="2020-06-22T07:02:00Z">
            <w:rPr>
              <w:sz w:val="24"/>
              <w:szCs w:val="24"/>
              <w:lang w:val="en-US"/>
            </w:rPr>
          </w:rPrChange>
        </w:rPr>
        <w:fldChar w:fldCharType="separate"/>
      </w:r>
      <w:r w:rsidR="007927E1" w:rsidRPr="007927E1">
        <w:rPr>
          <w:rFonts w:ascii="Times New Roman" w:hAnsi="Times New Roman" w:cs="Times New Roman"/>
          <w:noProof/>
          <w:sz w:val="24"/>
          <w:szCs w:val="24"/>
          <w:lang w:val="en-US"/>
        </w:rPr>
        <w:t>(Yan et al. 2017; Yan et al. 2019)</w:t>
      </w:r>
      <w:r w:rsidR="00831D07" w:rsidRPr="00254232">
        <w:rPr>
          <w:rFonts w:ascii="Times New Roman" w:hAnsi="Times New Roman" w:cs="Times New Roman"/>
          <w:sz w:val="24"/>
          <w:szCs w:val="24"/>
          <w:lang w:val="en-US"/>
          <w:rPrChange w:id="1537" w:author="Chen Liao" w:date="2020-06-22T07:02:00Z">
            <w:rPr>
              <w:sz w:val="24"/>
              <w:szCs w:val="24"/>
              <w:lang w:val="en-US"/>
            </w:rPr>
          </w:rPrChange>
        </w:rPr>
        <w:fldChar w:fldCharType="end"/>
      </w:r>
      <w:ins w:id="1538" w:author="Chen Liao" w:date="2020-06-21T13:01:00Z">
        <w:r w:rsidR="008C7D68" w:rsidRPr="00254232">
          <w:rPr>
            <w:rFonts w:ascii="Times New Roman" w:hAnsi="Times New Roman" w:cs="Times New Roman"/>
            <w:sz w:val="24"/>
            <w:szCs w:val="24"/>
            <w:lang w:val="en-US"/>
            <w:rPrChange w:id="1539" w:author="Chen Liao" w:date="2020-06-22T07:02:00Z">
              <w:rPr>
                <w:sz w:val="24"/>
                <w:szCs w:val="24"/>
                <w:lang w:val="en-US"/>
              </w:rPr>
            </w:rPrChange>
          </w:rPr>
          <w:t>,</w:t>
        </w:r>
      </w:ins>
      <w:ins w:id="1540" w:author="Chen Liao" w:date="2020-06-21T13:02:00Z">
        <w:r w:rsidR="00B2738D" w:rsidRPr="00254232">
          <w:rPr>
            <w:rFonts w:ascii="Times New Roman" w:hAnsi="Times New Roman" w:cs="Times New Roman"/>
            <w:sz w:val="24"/>
            <w:szCs w:val="24"/>
            <w:lang w:val="en-US"/>
            <w:rPrChange w:id="1541" w:author="Chen Liao" w:date="2020-06-22T07:02:00Z">
              <w:rPr>
                <w:sz w:val="24"/>
                <w:szCs w:val="24"/>
                <w:lang w:val="en-US"/>
              </w:rPr>
            </w:rPrChange>
          </w:rPr>
          <w:t xml:space="preserve"> </w:t>
        </w:r>
      </w:ins>
      <w:ins w:id="1542" w:author="Chen Liao" w:date="2020-06-21T13:00:00Z">
        <w:r w:rsidR="008C7D68" w:rsidRPr="00254232">
          <w:rPr>
            <w:rFonts w:ascii="Times New Roman" w:hAnsi="Times New Roman" w:cs="Times New Roman"/>
            <w:sz w:val="24"/>
            <w:szCs w:val="24"/>
            <w:lang w:val="en-US"/>
            <w:rPrChange w:id="1543" w:author="Chen Liao" w:date="2020-06-22T07:02:00Z">
              <w:rPr>
                <w:sz w:val="24"/>
                <w:szCs w:val="24"/>
                <w:lang w:val="en-US"/>
              </w:rPr>
            </w:rPrChange>
          </w:rPr>
          <w:t xml:space="preserve">which </w:t>
        </w:r>
      </w:ins>
      <w:del w:id="1544" w:author="Chen Liao" w:date="2020-06-21T13:00:00Z">
        <w:r w:rsidRPr="00254232" w:rsidDel="008C7D68">
          <w:rPr>
            <w:rFonts w:ascii="Times New Roman" w:hAnsi="Times New Roman" w:cs="Times New Roman"/>
            <w:sz w:val="24"/>
            <w:szCs w:val="24"/>
            <w:lang w:val="en-US"/>
            <w:rPrChange w:id="1545" w:author="Chen Liao" w:date="2020-06-22T07:02:00Z">
              <w:rPr>
                <w:sz w:val="24"/>
                <w:szCs w:val="24"/>
                <w:lang w:val="en-US"/>
              </w:rPr>
            </w:rPrChange>
          </w:rPr>
          <w:delText xml:space="preserve"> </w:delText>
        </w:r>
      </w:del>
      <w:del w:id="1546" w:author="Chen Liao" w:date="2020-06-21T13:01:00Z">
        <w:r w:rsidRPr="00254232" w:rsidDel="008C7D68">
          <w:rPr>
            <w:rFonts w:ascii="Times New Roman" w:hAnsi="Times New Roman" w:cs="Times New Roman"/>
            <w:i/>
            <w:sz w:val="24"/>
            <w:szCs w:val="24"/>
            <w:lang w:val="en-US"/>
            <w:rPrChange w:id="1547" w:author="Chen Liao" w:date="2020-06-22T07:02:00Z">
              <w:rPr>
                <w:i/>
                <w:sz w:val="24"/>
                <w:szCs w:val="24"/>
                <w:lang w:val="en-US"/>
              </w:rPr>
            </w:rPrChange>
          </w:rPr>
          <w:delText>P. aeruginosa</w:delText>
        </w:r>
        <w:r w:rsidRPr="00254232" w:rsidDel="008C7D68">
          <w:rPr>
            <w:rFonts w:ascii="Times New Roman" w:hAnsi="Times New Roman" w:cs="Times New Roman"/>
            <w:sz w:val="24"/>
            <w:szCs w:val="24"/>
            <w:lang w:val="en-US"/>
            <w:rPrChange w:id="1548" w:author="Chen Liao" w:date="2020-06-22T07:02:00Z">
              <w:rPr>
                <w:sz w:val="24"/>
                <w:szCs w:val="24"/>
                <w:lang w:val="en-US"/>
              </w:rPr>
            </w:rPrChange>
          </w:rPr>
          <w:delText xml:space="preserve"> strains obtained from patients </w:delText>
        </w:r>
      </w:del>
      <w:r w:rsidRPr="00254232">
        <w:rPr>
          <w:rFonts w:ascii="Times New Roman" w:hAnsi="Times New Roman" w:cs="Times New Roman"/>
          <w:sz w:val="24"/>
          <w:szCs w:val="24"/>
          <w:lang w:val="en-US"/>
          <w:rPrChange w:id="1549" w:author="Chen Liao" w:date="2020-06-22T07:02:00Z">
            <w:rPr>
              <w:sz w:val="24"/>
              <w:szCs w:val="24"/>
              <w:lang w:val="en-US"/>
            </w:rPr>
          </w:rPrChange>
        </w:rPr>
        <w:t xml:space="preserve">vary widely in their ability to </w:t>
      </w:r>
      <w:del w:id="1550" w:author="Chen Liao" w:date="2020-06-21T13:02:00Z">
        <w:r w:rsidRPr="00254232" w:rsidDel="008C7D68">
          <w:rPr>
            <w:rFonts w:ascii="Times New Roman" w:hAnsi="Times New Roman" w:cs="Times New Roman"/>
            <w:sz w:val="24"/>
            <w:szCs w:val="24"/>
            <w:lang w:val="en-US"/>
            <w:rPrChange w:id="1551" w:author="Chen Liao" w:date="2020-06-22T07:02:00Z">
              <w:rPr>
                <w:sz w:val="24"/>
                <w:szCs w:val="24"/>
                <w:lang w:val="en-US"/>
              </w:rPr>
            </w:rPrChange>
          </w:rPr>
          <w:delText xml:space="preserve">produce rhamnolipids and to </w:delText>
        </w:r>
      </w:del>
      <w:r w:rsidRPr="00254232">
        <w:rPr>
          <w:rFonts w:ascii="Times New Roman" w:hAnsi="Times New Roman" w:cs="Times New Roman"/>
          <w:sz w:val="24"/>
          <w:szCs w:val="24"/>
          <w:lang w:val="en-US"/>
          <w:rPrChange w:id="1552" w:author="Chen Liao" w:date="2020-06-22T07:02:00Z">
            <w:rPr>
              <w:sz w:val="24"/>
              <w:szCs w:val="24"/>
              <w:lang w:val="en-US"/>
            </w:rPr>
          </w:rPrChange>
        </w:rPr>
        <w:t>swarm</w:t>
      </w:r>
      <w:ins w:id="1553" w:author="Chen Liao" w:date="2020-06-21T13:02:00Z">
        <w:r w:rsidR="008C7D68" w:rsidRPr="00254232">
          <w:rPr>
            <w:rFonts w:ascii="Times New Roman" w:hAnsi="Times New Roman" w:cs="Times New Roman"/>
            <w:sz w:val="24"/>
            <w:szCs w:val="24"/>
            <w:lang w:val="en-US"/>
            <w:rPrChange w:id="1554" w:author="Chen Liao" w:date="2020-06-22T07:02:00Z">
              <w:rPr>
                <w:sz w:val="24"/>
                <w:szCs w:val="24"/>
                <w:lang w:val="en-US"/>
              </w:rPr>
            </w:rPrChange>
          </w:rPr>
          <w:t xml:space="preserve"> and to produce rhamnolipids</w:t>
        </w:r>
        <w:r w:rsidR="007542F8" w:rsidRPr="00254232">
          <w:rPr>
            <w:rFonts w:ascii="Times New Roman" w:hAnsi="Times New Roman" w:cs="Times New Roman"/>
            <w:sz w:val="24"/>
            <w:szCs w:val="24"/>
            <w:lang w:val="en-US"/>
            <w:rPrChange w:id="1555" w:author="Chen Liao" w:date="2020-06-22T07:02:00Z">
              <w:rPr>
                <w:sz w:val="24"/>
                <w:szCs w:val="24"/>
                <w:lang w:val="en-US"/>
              </w:rPr>
            </w:rPrChange>
          </w:rPr>
          <w:t xml:space="preserve">. </w:t>
        </w:r>
      </w:ins>
      <w:ins w:id="1556" w:author="Chen Liao" w:date="2020-06-21T13:04:00Z">
        <w:r w:rsidR="009737F3" w:rsidRPr="00254232">
          <w:rPr>
            <w:rFonts w:ascii="Times New Roman" w:hAnsi="Times New Roman" w:cs="Times New Roman"/>
            <w:sz w:val="24"/>
            <w:szCs w:val="24"/>
            <w:lang w:val="en-US"/>
            <w:rPrChange w:id="1557" w:author="Chen Liao" w:date="2020-06-22T07:02:00Z">
              <w:rPr>
                <w:sz w:val="24"/>
                <w:szCs w:val="24"/>
                <w:lang w:val="en-US"/>
              </w:rPr>
            </w:rPrChange>
          </w:rPr>
          <w:t xml:space="preserve">Compared to </w:t>
        </w:r>
      </w:ins>
      <w:ins w:id="1558" w:author="Chen Liao" w:date="2020-06-21T13:05:00Z">
        <w:r w:rsidR="009737F3" w:rsidRPr="00254232">
          <w:rPr>
            <w:rFonts w:ascii="Times New Roman" w:hAnsi="Times New Roman" w:cs="Times New Roman"/>
            <w:sz w:val="24"/>
            <w:szCs w:val="24"/>
            <w:lang w:val="en-US"/>
            <w:rPrChange w:id="1559" w:author="Chen Liao" w:date="2020-06-22T07:02:00Z">
              <w:rPr>
                <w:sz w:val="24"/>
                <w:szCs w:val="24"/>
                <w:lang w:val="en-US"/>
              </w:rPr>
            </w:rPrChange>
          </w:rPr>
          <w:t>laboratory</w:t>
        </w:r>
      </w:ins>
      <w:ins w:id="1560" w:author="Chen Liao" w:date="2020-06-21T13:04:00Z">
        <w:r w:rsidR="009737F3" w:rsidRPr="00254232">
          <w:rPr>
            <w:rFonts w:ascii="Times New Roman" w:hAnsi="Times New Roman" w:cs="Times New Roman"/>
            <w:sz w:val="24"/>
            <w:szCs w:val="24"/>
            <w:lang w:val="en-US"/>
            <w:rPrChange w:id="1561" w:author="Chen Liao" w:date="2020-06-22T07:02:00Z">
              <w:rPr>
                <w:sz w:val="24"/>
                <w:szCs w:val="24"/>
                <w:lang w:val="en-US"/>
              </w:rPr>
            </w:rPrChange>
          </w:rPr>
          <w:t xml:space="preserve">-evolved strains, </w:t>
        </w:r>
      </w:ins>
      <w:ins w:id="1562" w:author="Chen Liao" w:date="2020-06-21T13:05:00Z">
        <w:r w:rsidR="009737F3" w:rsidRPr="00254232">
          <w:rPr>
            <w:rFonts w:ascii="Times New Roman" w:hAnsi="Times New Roman" w:cs="Times New Roman"/>
            <w:sz w:val="24"/>
            <w:szCs w:val="24"/>
            <w:lang w:val="en-US"/>
            <w:rPrChange w:id="1563" w:author="Chen Liao" w:date="2020-06-22T07:02:00Z">
              <w:rPr>
                <w:sz w:val="24"/>
                <w:szCs w:val="24"/>
                <w:lang w:val="en-US"/>
              </w:rPr>
            </w:rPrChange>
          </w:rPr>
          <w:t>t</w:t>
        </w:r>
      </w:ins>
      <w:ins w:id="1564" w:author="Chen Liao" w:date="2020-06-21T13:02:00Z">
        <w:r w:rsidR="002241A6" w:rsidRPr="00254232">
          <w:rPr>
            <w:rFonts w:ascii="Times New Roman" w:hAnsi="Times New Roman" w:cs="Times New Roman"/>
            <w:sz w:val="24"/>
            <w:szCs w:val="24"/>
            <w:lang w:val="en-US"/>
            <w:rPrChange w:id="1565" w:author="Chen Liao" w:date="2020-06-22T07:02:00Z">
              <w:rPr>
                <w:sz w:val="24"/>
                <w:szCs w:val="24"/>
                <w:lang w:val="en-US"/>
              </w:rPr>
            </w:rPrChange>
          </w:rPr>
          <w:t xml:space="preserve">he </w:t>
        </w:r>
      </w:ins>
      <w:ins w:id="1566" w:author="Chen Liao" w:date="2020-06-21T13:03:00Z">
        <w:r w:rsidR="002241A6" w:rsidRPr="00254232">
          <w:rPr>
            <w:rFonts w:ascii="Times New Roman" w:hAnsi="Times New Roman" w:cs="Times New Roman"/>
            <w:sz w:val="24"/>
            <w:szCs w:val="24"/>
            <w:lang w:val="en-US"/>
            <w:rPrChange w:id="1567" w:author="Chen Liao" w:date="2020-06-22T07:02:00Z">
              <w:rPr>
                <w:sz w:val="24"/>
                <w:szCs w:val="24"/>
                <w:lang w:val="en-US"/>
              </w:rPr>
            </w:rPrChange>
          </w:rPr>
          <w:t xml:space="preserve">main advantage of using </w:t>
        </w:r>
        <w:r w:rsidR="00FE582B" w:rsidRPr="00254232">
          <w:rPr>
            <w:rFonts w:ascii="Times New Roman" w:hAnsi="Times New Roman" w:cs="Times New Roman"/>
            <w:sz w:val="24"/>
            <w:szCs w:val="24"/>
            <w:lang w:val="en-US"/>
            <w:rPrChange w:id="1568" w:author="Chen Liao" w:date="2020-06-22T07:02:00Z">
              <w:rPr>
                <w:sz w:val="24"/>
                <w:szCs w:val="24"/>
                <w:lang w:val="en-US"/>
              </w:rPr>
            </w:rPrChange>
          </w:rPr>
          <w:t>clinical isolates</w:t>
        </w:r>
      </w:ins>
      <w:ins w:id="1569" w:author="Chen Liao" w:date="2020-06-21T13:04:00Z">
        <w:r w:rsidR="007F3D9F" w:rsidRPr="00254232">
          <w:rPr>
            <w:rFonts w:ascii="Times New Roman" w:hAnsi="Times New Roman" w:cs="Times New Roman"/>
            <w:sz w:val="24"/>
            <w:szCs w:val="24"/>
            <w:lang w:val="en-US"/>
            <w:rPrChange w:id="1570" w:author="Chen Liao" w:date="2020-06-22T07:02:00Z">
              <w:rPr>
                <w:sz w:val="24"/>
                <w:szCs w:val="24"/>
                <w:lang w:val="en-US"/>
              </w:rPr>
            </w:rPrChange>
          </w:rPr>
          <w:t xml:space="preserve"> </w:t>
        </w:r>
      </w:ins>
      <w:ins w:id="1571" w:author="Chen Liao" w:date="2020-06-21T13:47:00Z">
        <w:r w:rsidR="001678FB" w:rsidRPr="00254232">
          <w:rPr>
            <w:rFonts w:ascii="Times New Roman" w:hAnsi="Times New Roman" w:cs="Times New Roman"/>
            <w:sz w:val="24"/>
            <w:szCs w:val="24"/>
            <w:lang w:val="en-US"/>
            <w:rPrChange w:id="1572" w:author="Chen Liao" w:date="2020-06-22T07:02:00Z">
              <w:rPr>
                <w:sz w:val="24"/>
                <w:szCs w:val="24"/>
                <w:lang w:val="en-US"/>
              </w:rPr>
            </w:rPrChange>
          </w:rPr>
          <w:t>is</w:t>
        </w:r>
      </w:ins>
      <w:ins w:id="1573" w:author="Chen Liao" w:date="2020-06-21T13:05:00Z">
        <w:r w:rsidR="009737F3" w:rsidRPr="00254232">
          <w:rPr>
            <w:rFonts w:ascii="Times New Roman" w:hAnsi="Times New Roman" w:cs="Times New Roman"/>
            <w:sz w:val="24"/>
            <w:szCs w:val="24"/>
            <w:lang w:val="en-US"/>
            <w:rPrChange w:id="1574" w:author="Chen Liao" w:date="2020-06-22T07:02:00Z">
              <w:rPr>
                <w:sz w:val="24"/>
                <w:szCs w:val="24"/>
                <w:lang w:val="en-US"/>
              </w:rPr>
            </w:rPrChange>
          </w:rPr>
          <w:t xml:space="preserve"> that </w:t>
        </w:r>
      </w:ins>
      <w:ins w:id="1575" w:author="Chen Liao" w:date="2020-06-21T13:45:00Z">
        <w:r w:rsidR="004606DD" w:rsidRPr="00254232">
          <w:rPr>
            <w:rFonts w:ascii="Times New Roman" w:hAnsi="Times New Roman" w:cs="Times New Roman"/>
            <w:sz w:val="24"/>
            <w:szCs w:val="24"/>
            <w:lang w:val="en-US"/>
            <w:rPrChange w:id="1576" w:author="Chen Liao" w:date="2020-06-22T07:02:00Z">
              <w:rPr>
                <w:sz w:val="24"/>
                <w:szCs w:val="24"/>
                <w:lang w:val="en-US"/>
              </w:rPr>
            </w:rPrChange>
          </w:rPr>
          <w:t xml:space="preserve">they </w:t>
        </w:r>
      </w:ins>
      <w:ins w:id="1577" w:author="Chen Liao" w:date="2020-06-21T13:46:00Z">
        <w:r w:rsidR="004606DD" w:rsidRPr="00254232">
          <w:rPr>
            <w:rFonts w:ascii="Times New Roman" w:hAnsi="Times New Roman" w:cs="Times New Roman"/>
            <w:sz w:val="24"/>
            <w:szCs w:val="24"/>
            <w:lang w:val="en-US"/>
            <w:rPrChange w:id="1578" w:author="Chen Liao" w:date="2020-06-22T07:02:00Z">
              <w:rPr>
                <w:sz w:val="24"/>
                <w:szCs w:val="24"/>
                <w:lang w:val="en-US"/>
              </w:rPr>
            </w:rPrChange>
          </w:rPr>
          <w:t xml:space="preserve">were </w:t>
        </w:r>
      </w:ins>
      <w:ins w:id="1579" w:author="Chen Liao" w:date="2020-06-21T13:45:00Z">
        <w:r w:rsidR="004606DD" w:rsidRPr="00254232">
          <w:rPr>
            <w:rFonts w:ascii="Times New Roman" w:hAnsi="Times New Roman" w:cs="Times New Roman"/>
            <w:sz w:val="24"/>
            <w:szCs w:val="24"/>
            <w:lang w:val="en-US"/>
            <w:rPrChange w:id="1580" w:author="Chen Liao" w:date="2020-06-22T07:02:00Z">
              <w:rPr>
                <w:sz w:val="24"/>
                <w:szCs w:val="24"/>
                <w:lang w:val="en-US"/>
              </w:rPr>
            </w:rPrChange>
          </w:rPr>
          <w:t>evolve</w:t>
        </w:r>
      </w:ins>
      <w:ins w:id="1581" w:author="Chen Liao" w:date="2020-06-21T13:46:00Z">
        <w:r w:rsidR="004606DD" w:rsidRPr="00254232">
          <w:rPr>
            <w:rFonts w:ascii="Times New Roman" w:hAnsi="Times New Roman" w:cs="Times New Roman"/>
            <w:sz w:val="24"/>
            <w:szCs w:val="24"/>
            <w:lang w:val="en-US"/>
            <w:rPrChange w:id="1582" w:author="Chen Liao" w:date="2020-06-22T07:02:00Z">
              <w:rPr>
                <w:sz w:val="24"/>
                <w:szCs w:val="24"/>
                <w:lang w:val="en-US"/>
              </w:rPr>
            </w:rPrChange>
          </w:rPr>
          <w:t>d</w:t>
        </w:r>
      </w:ins>
      <w:ins w:id="1583" w:author="Chen Liao" w:date="2020-06-21T13:45:00Z">
        <w:r w:rsidR="004606DD" w:rsidRPr="00254232">
          <w:rPr>
            <w:rFonts w:ascii="Times New Roman" w:hAnsi="Times New Roman" w:cs="Times New Roman"/>
            <w:sz w:val="24"/>
            <w:szCs w:val="24"/>
            <w:lang w:val="en-US"/>
            <w:rPrChange w:id="1584" w:author="Chen Liao" w:date="2020-06-22T07:02:00Z">
              <w:rPr>
                <w:sz w:val="24"/>
                <w:szCs w:val="24"/>
                <w:lang w:val="en-US"/>
              </w:rPr>
            </w:rPrChange>
          </w:rPr>
          <w:t xml:space="preserve"> in </w:t>
        </w:r>
      </w:ins>
      <w:ins w:id="1585" w:author="Chen Liao" w:date="2020-06-21T13:48:00Z">
        <w:r w:rsidR="005E0C9D" w:rsidRPr="00254232">
          <w:rPr>
            <w:rFonts w:ascii="Times New Roman" w:hAnsi="Times New Roman" w:cs="Times New Roman"/>
            <w:sz w:val="24"/>
            <w:szCs w:val="24"/>
            <w:lang w:val="en-US"/>
            <w:rPrChange w:id="1586" w:author="Chen Liao" w:date="2020-06-22T07:02:00Z">
              <w:rPr>
                <w:sz w:val="24"/>
                <w:szCs w:val="24"/>
                <w:lang w:val="en-US"/>
              </w:rPr>
            </w:rPrChange>
          </w:rPr>
          <w:t xml:space="preserve">many </w:t>
        </w:r>
      </w:ins>
      <w:ins w:id="1587" w:author="Chen Liao" w:date="2020-06-21T13:47:00Z">
        <w:r w:rsidR="004606DD" w:rsidRPr="00254232">
          <w:rPr>
            <w:rFonts w:ascii="Times New Roman" w:hAnsi="Times New Roman" w:cs="Times New Roman"/>
            <w:sz w:val="24"/>
            <w:szCs w:val="24"/>
            <w:lang w:val="en-US"/>
            <w:rPrChange w:id="1588" w:author="Chen Liao" w:date="2020-06-22T07:02:00Z">
              <w:rPr>
                <w:sz w:val="24"/>
                <w:szCs w:val="24"/>
                <w:lang w:val="en-US"/>
              </w:rPr>
            </w:rPrChange>
          </w:rPr>
          <w:t>body sites</w:t>
        </w:r>
      </w:ins>
      <w:ins w:id="1589" w:author="Chen Liao" w:date="2020-06-21T13:48:00Z">
        <w:r w:rsidR="005E0C9D" w:rsidRPr="00254232">
          <w:rPr>
            <w:rFonts w:ascii="Times New Roman" w:hAnsi="Times New Roman" w:cs="Times New Roman"/>
            <w:sz w:val="24"/>
            <w:szCs w:val="24"/>
            <w:lang w:val="en-US"/>
            <w:rPrChange w:id="1590" w:author="Chen Liao" w:date="2020-06-22T07:02:00Z">
              <w:rPr>
                <w:sz w:val="24"/>
                <w:szCs w:val="24"/>
                <w:lang w:val="en-US"/>
              </w:rPr>
            </w:rPrChange>
          </w:rPr>
          <w:t xml:space="preserve"> of diffe</w:t>
        </w:r>
      </w:ins>
      <w:ins w:id="1591" w:author="Chen Liao" w:date="2020-06-21T13:49:00Z">
        <w:r w:rsidR="005E0C9D" w:rsidRPr="00254232">
          <w:rPr>
            <w:rFonts w:ascii="Times New Roman" w:hAnsi="Times New Roman" w:cs="Times New Roman"/>
            <w:sz w:val="24"/>
            <w:szCs w:val="24"/>
            <w:lang w:val="en-US"/>
            <w:rPrChange w:id="1592" w:author="Chen Liao" w:date="2020-06-22T07:02:00Z">
              <w:rPr>
                <w:sz w:val="24"/>
                <w:szCs w:val="24"/>
                <w:lang w:val="en-US"/>
              </w:rPr>
            </w:rPrChange>
          </w:rPr>
          <w:t>rent patients</w:t>
        </w:r>
      </w:ins>
      <w:ins w:id="1593" w:author="Chen Liao" w:date="2020-06-21T13:47:00Z">
        <w:r w:rsidR="004606DD" w:rsidRPr="00254232">
          <w:rPr>
            <w:rFonts w:ascii="Times New Roman" w:hAnsi="Times New Roman" w:cs="Times New Roman"/>
            <w:sz w:val="24"/>
            <w:szCs w:val="24"/>
            <w:lang w:val="en-US"/>
            <w:rPrChange w:id="1594" w:author="Chen Liao" w:date="2020-06-22T07:02:00Z">
              <w:rPr>
                <w:sz w:val="24"/>
                <w:szCs w:val="24"/>
                <w:lang w:val="en-US"/>
              </w:rPr>
            </w:rPrChange>
          </w:rPr>
          <w:t xml:space="preserve"> and </w:t>
        </w:r>
      </w:ins>
      <w:ins w:id="1595" w:author="Chen Liao" w:date="2020-06-21T13:48:00Z">
        <w:r w:rsidR="005E0C9D" w:rsidRPr="00254232">
          <w:rPr>
            <w:rFonts w:ascii="Times New Roman" w:hAnsi="Times New Roman" w:cs="Times New Roman"/>
            <w:sz w:val="24"/>
            <w:szCs w:val="24"/>
            <w:lang w:val="en-US"/>
            <w:rPrChange w:id="1596" w:author="Chen Liao" w:date="2020-06-22T07:02:00Z">
              <w:rPr>
                <w:sz w:val="24"/>
                <w:szCs w:val="24"/>
                <w:lang w:val="en-US"/>
              </w:rPr>
            </w:rPrChange>
          </w:rPr>
          <w:t xml:space="preserve">thus more likely to generate </w:t>
        </w:r>
      </w:ins>
      <w:ins w:id="1597" w:author="Chen Liao" w:date="2020-06-21T19:57:00Z">
        <w:r w:rsidR="00B2767E" w:rsidRPr="00254232">
          <w:rPr>
            <w:rFonts w:ascii="Times New Roman" w:hAnsi="Times New Roman" w:cs="Times New Roman"/>
            <w:sz w:val="24"/>
            <w:szCs w:val="24"/>
            <w:lang w:val="en-US"/>
            <w:rPrChange w:id="1598" w:author="Chen Liao" w:date="2020-06-22T07:02:00Z">
              <w:rPr>
                <w:sz w:val="24"/>
                <w:szCs w:val="24"/>
                <w:lang w:val="en-US"/>
              </w:rPr>
            </w:rPrChange>
          </w:rPr>
          <w:t xml:space="preserve">swarming </w:t>
        </w:r>
      </w:ins>
      <w:ins w:id="1599" w:author="Chen Liao" w:date="2020-06-21T13:48:00Z">
        <w:r w:rsidR="005E0C9D" w:rsidRPr="00254232">
          <w:rPr>
            <w:rFonts w:ascii="Times New Roman" w:hAnsi="Times New Roman" w:cs="Times New Roman"/>
            <w:sz w:val="24"/>
            <w:szCs w:val="24"/>
            <w:lang w:val="en-US"/>
            <w:rPrChange w:id="1600" w:author="Chen Liao" w:date="2020-06-22T07:02:00Z">
              <w:rPr>
                <w:sz w:val="24"/>
                <w:szCs w:val="24"/>
                <w:lang w:val="en-US"/>
              </w:rPr>
            </w:rPrChange>
          </w:rPr>
          <w:t>diversity</w:t>
        </w:r>
      </w:ins>
      <w:ins w:id="1601" w:author="Chen Liao" w:date="2020-06-21T16:34:00Z">
        <w:r w:rsidR="005E3EAF" w:rsidRPr="00254232">
          <w:rPr>
            <w:rFonts w:ascii="Times New Roman" w:hAnsi="Times New Roman" w:cs="Times New Roman"/>
            <w:sz w:val="24"/>
            <w:szCs w:val="24"/>
            <w:lang w:val="en-US"/>
            <w:rPrChange w:id="1602" w:author="Chen Liao" w:date="2020-06-22T07:02:00Z">
              <w:rPr>
                <w:sz w:val="24"/>
                <w:szCs w:val="24"/>
                <w:lang w:val="en-US"/>
              </w:rPr>
            </w:rPrChange>
          </w:rPr>
          <w:t xml:space="preserve"> </w:t>
        </w:r>
      </w:ins>
      <w:ins w:id="1603" w:author="Chen Liao" w:date="2020-06-21T19:57:00Z">
        <w:r w:rsidR="00B2767E" w:rsidRPr="00254232">
          <w:rPr>
            <w:rFonts w:ascii="Times New Roman" w:hAnsi="Times New Roman" w:cs="Times New Roman"/>
            <w:sz w:val="24"/>
            <w:szCs w:val="24"/>
            <w:lang w:val="en-US"/>
            <w:rPrChange w:id="1604" w:author="Chen Liao" w:date="2020-06-22T07:02:00Z">
              <w:rPr>
                <w:sz w:val="24"/>
                <w:szCs w:val="24"/>
                <w:lang w:val="en-US"/>
              </w:rPr>
            </w:rPrChange>
          </w:rPr>
          <w:t xml:space="preserve">at </w:t>
        </w:r>
      </w:ins>
      <w:ins w:id="1605" w:author="Chen Liao" w:date="2020-06-21T19:56:00Z">
        <w:r w:rsidR="00576A3B" w:rsidRPr="00254232">
          <w:rPr>
            <w:rFonts w:ascii="Times New Roman" w:hAnsi="Times New Roman" w:cs="Times New Roman"/>
            <w:sz w:val="24"/>
            <w:szCs w:val="24"/>
            <w:lang w:val="en-US"/>
            <w:rPrChange w:id="1606" w:author="Chen Liao" w:date="2020-06-22T07:02:00Z">
              <w:rPr>
                <w:sz w:val="24"/>
                <w:szCs w:val="24"/>
                <w:lang w:val="en-US"/>
              </w:rPr>
            </w:rPrChange>
          </w:rPr>
          <w:t xml:space="preserve">both </w:t>
        </w:r>
      </w:ins>
      <w:ins w:id="1607" w:author="Chen Liao" w:date="2020-06-21T19:57:00Z">
        <w:r w:rsidR="00B2767E" w:rsidRPr="00254232">
          <w:rPr>
            <w:rFonts w:ascii="Times New Roman" w:hAnsi="Times New Roman" w:cs="Times New Roman"/>
            <w:sz w:val="24"/>
            <w:szCs w:val="24"/>
            <w:lang w:val="en-US"/>
            <w:rPrChange w:id="1608" w:author="Chen Liao" w:date="2020-06-22T07:02:00Z">
              <w:rPr>
                <w:sz w:val="24"/>
                <w:szCs w:val="24"/>
                <w:lang w:val="en-US"/>
              </w:rPr>
            </w:rPrChange>
          </w:rPr>
          <w:t xml:space="preserve">phenotypic and genetic levels. </w:t>
        </w:r>
      </w:ins>
      <w:ins w:id="1609" w:author="Chen Liao" w:date="2020-06-21T16:10:00Z">
        <w:r w:rsidR="00C52B31" w:rsidRPr="00254232">
          <w:rPr>
            <w:rFonts w:ascii="Times New Roman" w:hAnsi="Times New Roman" w:cs="Times New Roman"/>
            <w:sz w:val="24"/>
            <w:szCs w:val="24"/>
            <w:lang w:val="en-US"/>
            <w:rPrChange w:id="1610" w:author="Chen Liao" w:date="2020-06-22T07:02:00Z">
              <w:rPr>
                <w:sz w:val="24"/>
                <w:szCs w:val="24"/>
                <w:lang w:val="en-US"/>
              </w:rPr>
            </w:rPrChange>
          </w:rPr>
          <w:t>Indeed, t</w:t>
        </w:r>
      </w:ins>
      <w:ins w:id="1611" w:author="Chen Liao" w:date="2020-06-21T13:54:00Z">
        <w:r w:rsidR="00D80BD3" w:rsidRPr="00254232">
          <w:rPr>
            <w:rFonts w:ascii="Times New Roman" w:hAnsi="Times New Roman" w:cs="Times New Roman"/>
            <w:sz w:val="24"/>
            <w:szCs w:val="24"/>
            <w:lang w:val="en-US"/>
            <w:rPrChange w:id="1612" w:author="Chen Liao" w:date="2020-06-22T07:02:00Z">
              <w:rPr>
                <w:sz w:val="24"/>
                <w:szCs w:val="24"/>
                <w:lang w:val="en-US"/>
              </w:rPr>
            </w:rPrChange>
          </w:rPr>
          <w:t>hese clinical isolates constitute a wide range of swarming phenotypes</w:t>
        </w:r>
      </w:ins>
      <w:ins w:id="1613" w:author="Chen Liao" w:date="2020-06-21T14:03:00Z">
        <w:r w:rsidR="00F36662" w:rsidRPr="00254232">
          <w:rPr>
            <w:rFonts w:ascii="Times New Roman" w:hAnsi="Times New Roman" w:cs="Times New Roman"/>
            <w:sz w:val="24"/>
            <w:szCs w:val="24"/>
            <w:lang w:val="en-US"/>
            <w:rPrChange w:id="1614" w:author="Chen Liao" w:date="2020-06-22T07:02:00Z">
              <w:rPr>
                <w:sz w:val="24"/>
                <w:szCs w:val="24"/>
                <w:lang w:val="en-US"/>
              </w:rPr>
            </w:rPrChange>
          </w:rPr>
          <w:t>, including</w:t>
        </w:r>
      </w:ins>
      <w:ins w:id="1615" w:author="Chen Liao" w:date="2020-06-21T13:55:00Z">
        <w:r w:rsidR="00D80BD3" w:rsidRPr="00254232">
          <w:rPr>
            <w:rFonts w:ascii="Times New Roman" w:hAnsi="Times New Roman" w:cs="Times New Roman"/>
            <w:sz w:val="24"/>
            <w:szCs w:val="24"/>
            <w:lang w:val="en-US"/>
            <w:rPrChange w:id="1616" w:author="Chen Liao" w:date="2020-06-22T07:02:00Z">
              <w:rPr>
                <w:sz w:val="24"/>
                <w:szCs w:val="24"/>
                <w:lang w:val="en-US"/>
              </w:rPr>
            </w:rPrChange>
          </w:rPr>
          <w:t xml:space="preserve"> </w:t>
        </w:r>
      </w:ins>
      <w:ins w:id="1617" w:author="Chen Liao" w:date="2020-06-21T14:01:00Z">
        <w:r w:rsidR="00524138" w:rsidRPr="00254232">
          <w:rPr>
            <w:rFonts w:ascii="Times New Roman" w:hAnsi="Times New Roman" w:cs="Times New Roman"/>
            <w:sz w:val="24"/>
            <w:szCs w:val="24"/>
            <w:lang w:val="en-US"/>
            <w:rPrChange w:id="1618" w:author="Chen Liao" w:date="2020-06-22T07:02:00Z">
              <w:rPr>
                <w:sz w:val="24"/>
                <w:szCs w:val="24"/>
                <w:lang w:val="en-US"/>
              </w:rPr>
            </w:rPrChange>
          </w:rPr>
          <w:t>8</w:t>
        </w:r>
      </w:ins>
      <w:ins w:id="1619" w:author="Chen Liao" w:date="2020-06-21T15:30:00Z">
        <w:r w:rsidR="009024A9" w:rsidRPr="00254232">
          <w:rPr>
            <w:rFonts w:ascii="Times New Roman" w:hAnsi="Times New Roman" w:cs="Times New Roman"/>
            <w:sz w:val="24"/>
            <w:szCs w:val="24"/>
            <w:lang w:val="en-US"/>
            <w:rPrChange w:id="1620" w:author="Chen Liao" w:date="2020-06-22T07:02:00Z">
              <w:rPr>
                <w:sz w:val="24"/>
                <w:szCs w:val="24"/>
                <w:lang w:val="en-US"/>
              </w:rPr>
            </w:rPrChange>
          </w:rPr>
          <w:t xml:space="preserve"> strain</w:t>
        </w:r>
      </w:ins>
      <w:ins w:id="1621" w:author="Chen Liao" w:date="2020-06-21T16:10:00Z">
        <w:r w:rsidR="00C52B31" w:rsidRPr="00254232">
          <w:rPr>
            <w:rFonts w:ascii="Times New Roman" w:hAnsi="Times New Roman" w:cs="Times New Roman"/>
            <w:sz w:val="24"/>
            <w:szCs w:val="24"/>
            <w:lang w:val="en-US"/>
            <w:rPrChange w:id="1622" w:author="Chen Liao" w:date="2020-06-22T07:02:00Z">
              <w:rPr>
                <w:sz w:val="24"/>
                <w:szCs w:val="24"/>
                <w:lang w:val="en-US"/>
              </w:rPr>
            </w:rPrChange>
          </w:rPr>
          <w:t>s</w:t>
        </w:r>
      </w:ins>
      <w:ins w:id="1623" w:author="Chen Liao" w:date="2020-06-21T15:30:00Z">
        <w:r w:rsidR="009024A9" w:rsidRPr="00254232">
          <w:rPr>
            <w:rFonts w:ascii="Times New Roman" w:hAnsi="Times New Roman" w:cs="Times New Roman"/>
            <w:sz w:val="24"/>
            <w:szCs w:val="24"/>
            <w:lang w:val="en-US"/>
            <w:rPrChange w:id="1624" w:author="Chen Liao" w:date="2020-06-22T07:02:00Z">
              <w:rPr>
                <w:sz w:val="24"/>
                <w:szCs w:val="24"/>
                <w:lang w:val="en-US"/>
              </w:rPr>
            </w:rPrChange>
          </w:rPr>
          <w:t xml:space="preserve"> </w:t>
        </w:r>
      </w:ins>
      <w:ins w:id="1625" w:author="Chen Liao" w:date="2020-06-21T14:03:00Z">
        <w:r w:rsidR="00F36662" w:rsidRPr="00254232">
          <w:rPr>
            <w:rFonts w:ascii="Times New Roman" w:hAnsi="Times New Roman" w:cs="Times New Roman"/>
            <w:sz w:val="24"/>
            <w:szCs w:val="24"/>
            <w:lang w:val="en-US"/>
            <w:rPrChange w:id="1626" w:author="Chen Liao" w:date="2020-06-22T07:02:00Z">
              <w:rPr>
                <w:sz w:val="24"/>
                <w:szCs w:val="24"/>
                <w:lang w:val="en-US"/>
              </w:rPr>
            </w:rPrChange>
          </w:rPr>
          <w:t xml:space="preserve">that </w:t>
        </w:r>
      </w:ins>
      <w:ins w:id="1627" w:author="Chen Liao" w:date="2020-06-21T15:30:00Z">
        <w:r w:rsidR="009024A9" w:rsidRPr="00254232">
          <w:rPr>
            <w:rFonts w:ascii="Times New Roman" w:hAnsi="Times New Roman" w:cs="Times New Roman"/>
            <w:sz w:val="24"/>
            <w:szCs w:val="24"/>
            <w:lang w:val="en-US"/>
            <w:rPrChange w:id="1628" w:author="Chen Liao" w:date="2020-06-22T07:02:00Z">
              <w:rPr>
                <w:sz w:val="24"/>
                <w:szCs w:val="24"/>
                <w:lang w:val="en-US"/>
              </w:rPr>
            </w:rPrChange>
          </w:rPr>
          <w:t xml:space="preserve">neither swarm </w:t>
        </w:r>
      </w:ins>
      <w:ins w:id="1629" w:author="Chen Liao" w:date="2020-06-21T15:31:00Z">
        <w:r w:rsidR="009024A9" w:rsidRPr="00254232">
          <w:rPr>
            <w:rFonts w:ascii="Times New Roman" w:hAnsi="Times New Roman" w:cs="Times New Roman"/>
            <w:sz w:val="24"/>
            <w:szCs w:val="24"/>
            <w:lang w:val="en-US"/>
            <w:rPrChange w:id="1630" w:author="Chen Liao" w:date="2020-06-22T07:02:00Z">
              <w:rPr>
                <w:sz w:val="24"/>
                <w:szCs w:val="24"/>
                <w:lang w:val="en-US"/>
              </w:rPr>
            </w:rPrChange>
          </w:rPr>
          <w:t xml:space="preserve">nor </w:t>
        </w:r>
      </w:ins>
      <w:ins w:id="1631" w:author="Chen Liao" w:date="2020-06-21T13:55:00Z">
        <w:r w:rsidR="00D80BD3" w:rsidRPr="00254232">
          <w:rPr>
            <w:rFonts w:ascii="Times New Roman" w:hAnsi="Times New Roman" w:cs="Times New Roman"/>
            <w:sz w:val="24"/>
            <w:szCs w:val="24"/>
            <w:lang w:val="en-US"/>
            <w:rPrChange w:id="1632" w:author="Chen Liao" w:date="2020-06-22T07:02:00Z">
              <w:rPr>
                <w:sz w:val="24"/>
                <w:szCs w:val="24"/>
                <w:lang w:val="en-US"/>
              </w:rPr>
            </w:rPrChange>
          </w:rPr>
          <w:t>produce rhamnolipids</w:t>
        </w:r>
      </w:ins>
      <w:ins w:id="1633" w:author="Chen Liao" w:date="2020-06-21T14:10:00Z">
        <w:r w:rsidR="00F36662" w:rsidRPr="00254232">
          <w:rPr>
            <w:rFonts w:ascii="Times New Roman" w:hAnsi="Times New Roman" w:cs="Times New Roman"/>
            <w:sz w:val="24"/>
            <w:szCs w:val="24"/>
            <w:lang w:val="en-US"/>
            <w:rPrChange w:id="1634" w:author="Chen Liao" w:date="2020-06-22T07:02:00Z">
              <w:rPr>
                <w:sz w:val="24"/>
                <w:szCs w:val="24"/>
                <w:lang w:val="en-US"/>
              </w:rPr>
            </w:rPrChange>
          </w:rPr>
          <w:t>.</w:t>
        </w:r>
      </w:ins>
      <w:ins w:id="1635" w:author="Chen Liao" w:date="2020-06-21T14:55:00Z">
        <w:r w:rsidR="00BE0C16" w:rsidRPr="00254232">
          <w:rPr>
            <w:rFonts w:ascii="Times New Roman" w:hAnsi="Times New Roman" w:cs="Times New Roman"/>
            <w:sz w:val="24"/>
            <w:szCs w:val="24"/>
            <w:lang w:val="en-US"/>
            <w:rPrChange w:id="1636" w:author="Chen Liao" w:date="2020-06-22T07:02:00Z">
              <w:rPr>
                <w:sz w:val="24"/>
                <w:szCs w:val="24"/>
                <w:lang w:val="en-US"/>
              </w:rPr>
            </w:rPrChange>
          </w:rPr>
          <w:t xml:space="preserve"> </w:t>
        </w:r>
      </w:ins>
      <w:ins w:id="1637" w:author="Chen Liao" w:date="2020-06-21T16:35:00Z">
        <w:r w:rsidR="0075614D" w:rsidRPr="00254232">
          <w:rPr>
            <w:rFonts w:ascii="Times New Roman" w:hAnsi="Times New Roman" w:cs="Times New Roman"/>
            <w:sz w:val="24"/>
            <w:szCs w:val="24"/>
            <w:lang w:val="en-US"/>
            <w:rPrChange w:id="1638" w:author="Chen Liao" w:date="2020-06-22T07:02:00Z">
              <w:rPr>
                <w:sz w:val="24"/>
                <w:szCs w:val="24"/>
                <w:lang w:val="en-US"/>
              </w:rPr>
            </w:rPrChange>
          </w:rPr>
          <w:t xml:space="preserve">The phylogenetic relatedness of core genomes were unable to explain </w:t>
        </w:r>
      </w:ins>
      <w:ins w:id="1639" w:author="Chen Liao" w:date="2020-06-21T16:36:00Z">
        <w:r w:rsidR="0075614D" w:rsidRPr="00254232">
          <w:rPr>
            <w:rFonts w:ascii="Times New Roman" w:hAnsi="Times New Roman" w:cs="Times New Roman"/>
            <w:sz w:val="24"/>
            <w:szCs w:val="24"/>
            <w:lang w:val="en-US"/>
            <w:rPrChange w:id="1640" w:author="Chen Liao" w:date="2020-06-22T07:02:00Z">
              <w:rPr>
                <w:sz w:val="24"/>
                <w:szCs w:val="24"/>
                <w:lang w:val="en-US"/>
              </w:rPr>
            </w:rPrChange>
          </w:rPr>
          <w:t xml:space="preserve">the observed </w:t>
        </w:r>
      </w:ins>
      <w:ins w:id="1641" w:author="Chen Liao" w:date="2020-06-21T16:37:00Z">
        <w:r w:rsidR="0075614D" w:rsidRPr="00254232">
          <w:rPr>
            <w:rFonts w:ascii="Times New Roman" w:hAnsi="Times New Roman" w:cs="Times New Roman"/>
            <w:sz w:val="24"/>
            <w:szCs w:val="24"/>
            <w:lang w:val="en-US"/>
            <w:rPrChange w:id="1642" w:author="Chen Liao" w:date="2020-06-22T07:02:00Z">
              <w:rPr>
                <w:sz w:val="24"/>
                <w:szCs w:val="24"/>
                <w:lang w:val="en-US"/>
              </w:rPr>
            </w:rPrChange>
          </w:rPr>
          <w:t xml:space="preserve">diversity of swarming </w:t>
        </w:r>
      </w:ins>
      <w:ins w:id="1643" w:author="Chen Liao" w:date="2020-06-21T20:03:00Z">
        <w:r w:rsidR="00097683" w:rsidRPr="00254232">
          <w:rPr>
            <w:rFonts w:ascii="Times New Roman" w:hAnsi="Times New Roman" w:cs="Times New Roman"/>
            <w:sz w:val="24"/>
            <w:szCs w:val="24"/>
            <w:lang w:val="en-US"/>
            <w:rPrChange w:id="1644" w:author="Chen Liao" w:date="2020-06-22T07:02:00Z">
              <w:rPr>
                <w:sz w:val="24"/>
                <w:szCs w:val="24"/>
                <w:lang w:val="en-US"/>
              </w:rPr>
            </w:rPrChange>
          </w:rPr>
          <w:t>and</w:t>
        </w:r>
      </w:ins>
      <w:ins w:id="1645" w:author="Chen Liao" w:date="2020-06-21T16:37:00Z">
        <w:r w:rsidR="0075614D" w:rsidRPr="00254232">
          <w:rPr>
            <w:rFonts w:ascii="Times New Roman" w:hAnsi="Times New Roman" w:cs="Times New Roman"/>
            <w:sz w:val="24"/>
            <w:szCs w:val="24"/>
            <w:lang w:val="en-US"/>
            <w:rPrChange w:id="1646" w:author="Chen Liao" w:date="2020-06-22T07:02:00Z">
              <w:rPr>
                <w:sz w:val="24"/>
                <w:szCs w:val="24"/>
                <w:lang w:val="en-US"/>
              </w:rPr>
            </w:rPrChange>
          </w:rPr>
          <w:t xml:space="preserve"> rhamnolipid production</w:t>
        </w:r>
      </w:ins>
      <w:ins w:id="1647" w:author="Chen Liao" w:date="2020-06-21T16:36:00Z">
        <w:r w:rsidR="0075614D" w:rsidRPr="00254232">
          <w:rPr>
            <w:rFonts w:ascii="Times New Roman" w:hAnsi="Times New Roman" w:cs="Times New Roman"/>
            <w:sz w:val="24"/>
            <w:szCs w:val="24"/>
            <w:lang w:val="en-US"/>
            <w:rPrChange w:id="1648" w:author="Chen Liao" w:date="2020-06-22T07:02:00Z">
              <w:rPr>
                <w:sz w:val="24"/>
                <w:szCs w:val="24"/>
                <w:lang w:val="en-US"/>
              </w:rPr>
            </w:rPrChange>
          </w:rPr>
          <w:t xml:space="preserve">, </w:t>
        </w:r>
      </w:ins>
      <w:ins w:id="1649" w:author="Chen Liao" w:date="2020-06-22T07:30:00Z">
        <w:r w:rsidR="00EB04B1">
          <w:rPr>
            <w:rFonts w:ascii="Times New Roman" w:hAnsi="Times New Roman" w:cs="Times New Roman"/>
            <w:sz w:val="24"/>
            <w:szCs w:val="24"/>
            <w:lang w:val="en-US"/>
          </w:rPr>
          <w:t xml:space="preserve">which </w:t>
        </w:r>
      </w:ins>
      <w:ins w:id="1650" w:author="Chen Liao" w:date="2020-06-21T16:37:00Z">
        <w:r w:rsidR="0075614D" w:rsidRPr="00254232">
          <w:rPr>
            <w:rFonts w:ascii="Times New Roman" w:hAnsi="Times New Roman" w:cs="Times New Roman"/>
            <w:sz w:val="24"/>
            <w:szCs w:val="24"/>
            <w:lang w:val="en-US"/>
            <w:rPrChange w:id="1651" w:author="Chen Liao" w:date="2020-06-22T07:02:00Z">
              <w:rPr>
                <w:sz w:val="24"/>
                <w:szCs w:val="24"/>
                <w:lang w:val="en-US"/>
              </w:rPr>
            </w:rPrChange>
          </w:rPr>
          <w:t>can</w:t>
        </w:r>
      </w:ins>
      <w:ins w:id="1652" w:author="Chen Liao" w:date="2020-06-22T07:31:00Z">
        <w:r w:rsidR="00BE2A54">
          <w:rPr>
            <w:rFonts w:ascii="Times New Roman" w:hAnsi="Times New Roman" w:cs="Times New Roman"/>
            <w:sz w:val="24"/>
            <w:szCs w:val="24"/>
            <w:lang w:val="en-US"/>
          </w:rPr>
          <w:t xml:space="preserve"> be </w:t>
        </w:r>
      </w:ins>
      <w:ins w:id="1653" w:author="Chen Liao" w:date="2020-06-21T16:37:00Z">
        <w:r w:rsidR="0075614D" w:rsidRPr="00254232">
          <w:rPr>
            <w:rFonts w:ascii="Times New Roman" w:hAnsi="Times New Roman" w:cs="Times New Roman"/>
            <w:sz w:val="24"/>
            <w:szCs w:val="24"/>
            <w:lang w:val="en-US"/>
            <w:rPrChange w:id="1654" w:author="Chen Liao" w:date="2020-06-22T07:02:00Z">
              <w:rPr>
                <w:sz w:val="24"/>
                <w:szCs w:val="24"/>
                <w:lang w:val="en-US"/>
              </w:rPr>
            </w:rPrChange>
          </w:rPr>
          <w:t>partially explain</w:t>
        </w:r>
      </w:ins>
      <w:ins w:id="1655" w:author="Chen Liao" w:date="2020-06-22T07:30:00Z">
        <w:r w:rsidR="00EB04B1">
          <w:rPr>
            <w:rFonts w:ascii="Times New Roman" w:hAnsi="Times New Roman" w:cs="Times New Roman"/>
            <w:sz w:val="24"/>
            <w:szCs w:val="24"/>
            <w:lang w:val="en-US"/>
          </w:rPr>
          <w:t>ed by the loss of quorum-sensing</w:t>
        </w:r>
      </w:ins>
      <w:ins w:id="1656" w:author="Chen Liao" w:date="2020-06-22T09:23:00Z">
        <w:r w:rsidR="00CE48A2">
          <w:rPr>
            <w:rFonts w:ascii="Times New Roman" w:hAnsi="Times New Roman" w:cs="Times New Roman"/>
            <w:sz w:val="24"/>
            <w:szCs w:val="24"/>
            <w:lang w:val="en-US"/>
          </w:rPr>
          <w:t xml:space="preserve"> and flegellar</w:t>
        </w:r>
      </w:ins>
      <w:ins w:id="1657" w:author="Chen Liao" w:date="2020-06-22T07:30:00Z">
        <w:r w:rsidR="00EB04B1">
          <w:rPr>
            <w:rFonts w:ascii="Times New Roman" w:hAnsi="Times New Roman" w:cs="Times New Roman"/>
            <w:sz w:val="24"/>
            <w:szCs w:val="24"/>
            <w:lang w:val="en-US"/>
          </w:rPr>
          <w:t xml:space="preserve"> genes in the </w:t>
        </w:r>
        <w:r w:rsidR="00EB04B1" w:rsidRPr="00F079B1">
          <w:rPr>
            <w:rFonts w:ascii="Times New Roman" w:hAnsi="Times New Roman" w:cs="Times New Roman"/>
            <w:sz w:val="24"/>
            <w:szCs w:val="24"/>
            <w:lang w:val="en-US"/>
          </w:rPr>
          <w:t>accessory genomes</w:t>
        </w:r>
      </w:ins>
      <w:ins w:id="1658" w:author="Chen Liao" w:date="2020-06-21T17:02:00Z">
        <w:r w:rsidR="001603D6" w:rsidRPr="00254232">
          <w:rPr>
            <w:rFonts w:ascii="Times New Roman" w:hAnsi="Times New Roman" w:cs="Times New Roman"/>
            <w:sz w:val="24"/>
            <w:szCs w:val="24"/>
            <w:lang w:val="en-US"/>
            <w:rPrChange w:id="1659" w:author="Chen Liao" w:date="2020-06-22T07:02:00Z">
              <w:rPr>
                <w:sz w:val="24"/>
                <w:szCs w:val="24"/>
                <w:lang w:val="en-US"/>
              </w:rPr>
            </w:rPrChange>
          </w:rPr>
          <w:t xml:space="preserve">. </w:t>
        </w:r>
      </w:ins>
      <w:ins w:id="1660" w:author="Chen Liao" w:date="2020-06-21T16:55:00Z">
        <w:r w:rsidR="008E062A" w:rsidRPr="00254232">
          <w:rPr>
            <w:rFonts w:ascii="Times New Roman" w:hAnsi="Times New Roman" w:cs="Times New Roman"/>
            <w:sz w:val="24"/>
            <w:szCs w:val="24"/>
            <w:lang w:val="en-US"/>
            <w:rPrChange w:id="1661" w:author="Chen Liao" w:date="2020-06-22T07:02:00Z">
              <w:rPr>
                <w:sz w:val="24"/>
                <w:szCs w:val="24"/>
                <w:lang w:val="en-US"/>
              </w:rPr>
            </w:rPrChange>
          </w:rPr>
          <w:t>Using m</w:t>
        </w:r>
      </w:ins>
      <w:ins w:id="1662" w:author="Chen Liao" w:date="2020-06-21T16:49:00Z">
        <w:r w:rsidR="00451BAB" w:rsidRPr="00254232">
          <w:rPr>
            <w:rFonts w:ascii="Times New Roman" w:hAnsi="Times New Roman" w:cs="Times New Roman"/>
            <w:sz w:val="24"/>
            <w:szCs w:val="24"/>
            <w:lang w:val="en-US"/>
            <w:rPrChange w:id="1663" w:author="Chen Liao" w:date="2020-06-22T07:02:00Z">
              <w:rPr>
                <w:sz w:val="24"/>
                <w:szCs w:val="24"/>
                <w:lang w:val="en-US"/>
              </w:rPr>
            </w:rPrChange>
          </w:rPr>
          <w:t xml:space="preserve">etabolomics </w:t>
        </w:r>
      </w:ins>
      <w:ins w:id="1664" w:author="Chen Liao" w:date="2020-06-21T16:52:00Z">
        <w:r w:rsidR="008E062A" w:rsidRPr="00254232">
          <w:rPr>
            <w:rFonts w:ascii="Times New Roman" w:hAnsi="Times New Roman" w:cs="Times New Roman"/>
            <w:sz w:val="24"/>
            <w:szCs w:val="24"/>
            <w:lang w:val="en-US"/>
            <w:rPrChange w:id="1665" w:author="Chen Liao" w:date="2020-06-22T07:02:00Z">
              <w:rPr>
                <w:sz w:val="24"/>
                <w:szCs w:val="24"/>
                <w:lang w:val="en-US"/>
              </w:rPr>
            </w:rPrChange>
          </w:rPr>
          <w:t xml:space="preserve">and growth </w:t>
        </w:r>
      </w:ins>
      <w:ins w:id="1666" w:author="Chen Liao" w:date="2020-06-21T16:55:00Z">
        <w:r w:rsidR="008E062A" w:rsidRPr="00254232">
          <w:rPr>
            <w:rFonts w:ascii="Times New Roman" w:hAnsi="Times New Roman" w:cs="Times New Roman"/>
            <w:sz w:val="24"/>
            <w:szCs w:val="24"/>
            <w:lang w:val="en-US"/>
            <w:rPrChange w:id="1667" w:author="Chen Liao" w:date="2020-06-22T07:02:00Z">
              <w:rPr>
                <w:sz w:val="24"/>
                <w:szCs w:val="24"/>
                <w:lang w:val="en-US"/>
              </w:rPr>
            </w:rPrChange>
          </w:rPr>
          <w:t>curve</w:t>
        </w:r>
      </w:ins>
      <w:ins w:id="1668" w:author="Chen Liao" w:date="2020-06-21T20:08:00Z">
        <w:r w:rsidR="00F97454" w:rsidRPr="00254232">
          <w:rPr>
            <w:rFonts w:ascii="Times New Roman" w:hAnsi="Times New Roman" w:cs="Times New Roman"/>
            <w:sz w:val="24"/>
            <w:szCs w:val="24"/>
            <w:lang w:val="en-US"/>
            <w:rPrChange w:id="1669" w:author="Chen Liao" w:date="2020-06-22T07:02:00Z">
              <w:rPr>
                <w:sz w:val="24"/>
                <w:szCs w:val="24"/>
                <w:lang w:val="en-US"/>
              </w:rPr>
            </w:rPrChange>
          </w:rPr>
          <w:t xml:space="preserve"> data acquired in the liquid culture with glycerol as the sole carbon source</w:t>
        </w:r>
      </w:ins>
      <w:ins w:id="1670" w:author="Chen Liao" w:date="2020-06-21T17:03:00Z">
        <w:r w:rsidR="001603D6" w:rsidRPr="00254232">
          <w:rPr>
            <w:rFonts w:ascii="Times New Roman" w:hAnsi="Times New Roman" w:cs="Times New Roman"/>
            <w:sz w:val="24"/>
            <w:szCs w:val="24"/>
            <w:lang w:val="en-US"/>
            <w:rPrChange w:id="1671" w:author="Chen Liao" w:date="2020-06-22T07:02:00Z">
              <w:rPr>
                <w:sz w:val="24"/>
                <w:szCs w:val="24"/>
                <w:lang w:val="en-US"/>
              </w:rPr>
            </w:rPrChange>
          </w:rPr>
          <w:t xml:space="preserve">, we show </w:t>
        </w:r>
      </w:ins>
      <w:ins w:id="1672" w:author="Chen Liao" w:date="2020-06-21T20:10:00Z">
        <w:r w:rsidR="00F97454" w:rsidRPr="00254232">
          <w:rPr>
            <w:rFonts w:ascii="Times New Roman" w:hAnsi="Times New Roman" w:cs="Times New Roman"/>
            <w:sz w:val="24"/>
            <w:szCs w:val="24"/>
            <w:lang w:val="en-US"/>
            <w:rPrChange w:id="1673" w:author="Chen Liao" w:date="2020-06-22T07:02:00Z">
              <w:rPr>
                <w:sz w:val="24"/>
                <w:szCs w:val="24"/>
                <w:lang w:val="en-US"/>
              </w:rPr>
            </w:rPrChange>
          </w:rPr>
          <w:t xml:space="preserve">more fundamental </w:t>
        </w:r>
      </w:ins>
      <w:ins w:id="1674" w:author="Chen Liao" w:date="2020-06-21T20:11:00Z">
        <w:r w:rsidR="00F97454" w:rsidRPr="00254232">
          <w:rPr>
            <w:rFonts w:ascii="Times New Roman" w:hAnsi="Times New Roman" w:cs="Times New Roman"/>
            <w:sz w:val="24"/>
            <w:szCs w:val="24"/>
            <w:lang w:val="en-US"/>
            <w:rPrChange w:id="1675" w:author="Chen Liao" w:date="2020-06-22T07:02:00Z">
              <w:rPr>
                <w:sz w:val="24"/>
                <w:szCs w:val="24"/>
                <w:lang w:val="en-US"/>
              </w:rPr>
            </w:rPrChange>
          </w:rPr>
          <w:t xml:space="preserve">characteristics </w:t>
        </w:r>
      </w:ins>
      <w:ins w:id="1676" w:author="Chen Liao" w:date="2020-06-21T20:16:00Z">
        <w:r w:rsidR="00071E2A" w:rsidRPr="00254232">
          <w:rPr>
            <w:rFonts w:ascii="Times New Roman" w:hAnsi="Times New Roman" w:cs="Times New Roman"/>
            <w:sz w:val="24"/>
            <w:szCs w:val="24"/>
            <w:lang w:val="en-US"/>
            <w:rPrChange w:id="1677" w:author="Chen Liao" w:date="2020-06-22T07:02:00Z">
              <w:rPr>
                <w:sz w:val="24"/>
                <w:szCs w:val="24"/>
                <w:lang w:val="en-US"/>
              </w:rPr>
            </w:rPrChange>
          </w:rPr>
          <w:t xml:space="preserve">associated with </w:t>
        </w:r>
      </w:ins>
      <w:ins w:id="1678" w:author="Chen Liao" w:date="2020-06-21T16:57:00Z">
        <w:r w:rsidR="008E062A" w:rsidRPr="00254232">
          <w:rPr>
            <w:rFonts w:ascii="Times New Roman" w:hAnsi="Times New Roman" w:cs="Times New Roman"/>
            <w:sz w:val="24"/>
            <w:szCs w:val="24"/>
            <w:lang w:val="en-US"/>
            <w:rPrChange w:id="1679" w:author="Chen Liao" w:date="2020-06-22T07:02:00Z">
              <w:rPr>
                <w:sz w:val="24"/>
                <w:szCs w:val="24"/>
                <w:lang w:val="en-US"/>
              </w:rPr>
            </w:rPrChange>
          </w:rPr>
          <w:t xml:space="preserve">the non-producers </w:t>
        </w:r>
      </w:ins>
      <w:ins w:id="1680" w:author="Chen Liao" w:date="2020-06-21T17:04:00Z">
        <w:r w:rsidR="001603D6" w:rsidRPr="00254232">
          <w:rPr>
            <w:rFonts w:ascii="Times New Roman" w:hAnsi="Times New Roman" w:cs="Times New Roman"/>
            <w:sz w:val="24"/>
            <w:szCs w:val="24"/>
            <w:lang w:val="en-US"/>
            <w:rPrChange w:id="1681" w:author="Chen Liao" w:date="2020-06-22T07:02:00Z">
              <w:rPr>
                <w:sz w:val="24"/>
                <w:szCs w:val="24"/>
                <w:lang w:val="en-US"/>
              </w:rPr>
            </w:rPrChange>
          </w:rPr>
          <w:t>of rhamnolipids</w:t>
        </w:r>
      </w:ins>
      <w:ins w:id="1682" w:author="Chen Liao" w:date="2020-06-21T20:16:00Z">
        <w:r w:rsidR="00071E2A" w:rsidRPr="00254232">
          <w:rPr>
            <w:rFonts w:ascii="Times New Roman" w:hAnsi="Times New Roman" w:cs="Times New Roman"/>
            <w:sz w:val="24"/>
            <w:szCs w:val="24"/>
            <w:lang w:val="en-US"/>
            <w:rPrChange w:id="1683" w:author="Chen Liao" w:date="2020-06-22T07:02:00Z">
              <w:rPr>
                <w:sz w:val="24"/>
                <w:szCs w:val="24"/>
                <w:lang w:val="en-US"/>
              </w:rPr>
            </w:rPrChange>
          </w:rPr>
          <w:t xml:space="preserve"> such as </w:t>
        </w:r>
      </w:ins>
      <w:ins w:id="1684" w:author="Chen Liao" w:date="2020-06-21T20:12:00Z">
        <w:r w:rsidR="00F97454" w:rsidRPr="00254232">
          <w:rPr>
            <w:rFonts w:ascii="Times New Roman" w:hAnsi="Times New Roman" w:cs="Times New Roman"/>
            <w:sz w:val="24"/>
            <w:szCs w:val="24"/>
            <w:lang w:val="en-US"/>
            <w:rPrChange w:id="1685" w:author="Chen Liao" w:date="2020-06-22T07:02:00Z">
              <w:rPr>
                <w:sz w:val="24"/>
                <w:szCs w:val="24"/>
                <w:lang w:val="en-US"/>
              </w:rPr>
            </w:rPrChange>
          </w:rPr>
          <w:t>reduced tricarboxylic acid (</w:t>
        </w:r>
      </w:ins>
      <w:ins w:id="1686" w:author="Chen Liao" w:date="2020-06-21T16:56:00Z">
        <w:r w:rsidR="008E062A" w:rsidRPr="00254232">
          <w:rPr>
            <w:rFonts w:ascii="Times New Roman" w:hAnsi="Times New Roman" w:cs="Times New Roman"/>
            <w:sz w:val="24"/>
            <w:szCs w:val="24"/>
            <w:lang w:val="en-US"/>
            <w:rPrChange w:id="1687" w:author="Chen Liao" w:date="2020-06-22T07:02:00Z">
              <w:rPr>
                <w:sz w:val="24"/>
                <w:szCs w:val="24"/>
                <w:lang w:val="en-US"/>
              </w:rPr>
            </w:rPrChange>
          </w:rPr>
          <w:t>TCA</w:t>
        </w:r>
      </w:ins>
      <w:ins w:id="1688" w:author="Chen Liao" w:date="2020-06-21T20:12:00Z">
        <w:r w:rsidR="00F97454" w:rsidRPr="00254232">
          <w:rPr>
            <w:rFonts w:ascii="Times New Roman" w:hAnsi="Times New Roman" w:cs="Times New Roman"/>
            <w:sz w:val="24"/>
            <w:szCs w:val="24"/>
            <w:lang w:val="en-US"/>
            <w:rPrChange w:id="1689" w:author="Chen Liao" w:date="2020-06-22T07:02:00Z">
              <w:rPr>
                <w:sz w:val="24"/>
                <w:szCs w:val="24"/>
                <w:lang w:val="en-US"/>
              </w:rPr>
            </w:rPrChange>
          </w:rPr>
          <w:t>)</w:t>
        </w:r>
      </w:ins>
      <w:ins w:id="1690" w:author="Chen Liao" w:date="2020-06-21T16:56:00Z">
        <w:r w:rsidR="008E062A" w:rsidRPr="00254232">
          <w:rPr>
            <w:rFonts w:ascii="Times New Roman" w:hAnsi="Times New Roman" w:cs="Times New Roman"/>
            <w:sz w:val="24"/>
            <w:szCs w:val="24"/>
            <w:lang w:val="en-US"/>
            <w:rPrChange w:id="1691" w:author="Chen Liao" w:date="2020-06-22T07:02:00Z">
              <w:rPr>
                <w:sz w:val="24"/>
                <w:szCs w:val="24"/>
                <w:lang w:val="en-US"/>
              </w:rPr>
            </w:rPrChange>
          </w:rPr>
          <w:t xml:space="preserve"> cycle</w:t>
        </w:r>
      </w:ins>
      <w:ins w:id="1692" w:author="Chen Liao" w:date="2020-06-21T17:04:00Z">
        <w:r w:rsidR="001603D6" w:rsidRPr="00254232">
          <w:rPr>
            <w:rFonts w:ascii="Times New Roman" w:hAnsi="Times New Roman" w:cs="Times New Roman"/>
            <w:sz w:val="24"/>
            <w:szCs w:val="24"/>
            <w:lang w:val="en-US"/>
            <w:rPrChange w:id="1693" w:author="Chen Liao" w:date="2020-06-22T07:02:00Z">
              <w:rPr>
                <w:sz w:val="24"/>
                <w:szCs w:val="24"/>
                <w:lang w:val="en-US"/>
              </w:rPr>
            </w:rPrChange>
          </w:rPr>
          <w:t xml:space="preserve"> </w:t>
        </w:r>
      </w:ins>
      <w:ins w:id="1694" w:author="Chen Liao" w:date="2020-06-21T20:16:00Z">
        <w:r w:rsidR="00C65E78" w:rsidRPr="00254232">
          <w:rPr>
            <w:rFonts w:ascii="Times New Roman" w:hAnsi="Times New Roman" w:cs="Times New Roman"/>
            <w:sz w:val="24"/>
            <w:szCs w:val="24"/>
            <w:lang w:val="en-US"/>
            <w:rPrChange w:id="1695" w:author="Chen Liao" w:date="2020-06-22T07:02:00Z">
              <w:rPr>
                <w:sz w:val="24"/>
                <w:szCs w:val="24"/>
                <w:lang w:val="en-US"/>
              </w:rPr>
            </w:rPrChange>
          </w:rPr>
          <w:t xml:space="preserve">activity </w:t>
        </w:r>
      </w:ins>
      <w:ins w:id="1696" w:author="Chen Liao" w:date="2020-06-21T16:58:00Z">
        <w:r w:rsidR="008E062A" w:rsidRPr="00254232">
          <w:rPr>
            <w:rFonts w:ascii="Times New Roman" w:hAnsi="Times New Roman" w:cs="Times New Roman"/>
            <w:sz w:val="24"/>
            <w:szCs w:val="24"/>
            <w:lang w:val="en-US"/>
            <w:rPrChange w:id="1697" w:author="Chen Liao" w:date="2020-06-22T07:02:00Z">
              <w:rPr>
                <w:sz w:val="24"/>
                <w:szCs w:val="24"/>
                <w:lang w:val="en-US"/>
              </w:rPr>
            </w:rPrChange>
          </w:rPr>
          <w:t>and slower growth</w:t>
        </w:r>
      </w:ins>
      <w:ins w:id="1698" w:author="Chen Liao" w:date="2020-06-21T17:04:00Z">
        <w:r w:rsidR="001603D6" w:rsidRPr="00254232">
          <w:rPr>
            <w:rFonts w:ascii="Times New Roman" w:hAnsi="Times New Roman" w:cs="Times New Roman"/>
            <w:sz w:val="24"/>
            <w:szCs w:val="24"/>
            <w:lang w:val="en-US"/>
            <w:rPrChange w:id="1699" w:author="Chen Liao" w:date="2020-06-22T07:02:00Z">
              <w:rPr>
                <w:sz w:val="24"/>
                <w:szCs w:val="24"/>
                <w:lang w:val="en-US"/>
              </w:rPr>
            </w:rPrChange>
          </w:rPr>
          <w:t xml:space="preserve">, which are presumably caused by </w:t>
        </w:r>
      </w:ins>
      <w:ins w:id="1700" w:author="Chen Liao" w:date="2020-06-21T17:07:00Z">
        <w:r w:rsidR="00161DAA" w:rsidRPr="00254232">
          <w:rPr>
            <w:rFonts w:ascii="Times New Roman" w:hAnsi="Times New Roman" w:cs="Times New Roman"/>
            <w:sz w:val="24"/>
            <w:szCs w:val="24"/>
            <w:lang w:val="en-US"/>
            <w:rPrChange w:id="1701" w:author="Chen Liao" w:date="2020-06-22T07:02:00Z">
              <w:rPr>
                <w:sz w:val="24"/>
                <w:szCs w:val="24"/>
                <w:lang w:val="en-US"/>
              </w:rPr>
            </w:rPrChange>
          </w:rPr>
          <w:t xml:space="preserve">accumulated reactive oxygen species (ROS) and </w:t>
        </w:r>
      </w:ins>
      <w:ins w:id="1702" w:author="Chen Liao" w:date="2020-06-21T17:04:00Z">
        <w:r w:rsidR="001603D6" w:rsidRPr="00254232">
          <w:rPr>
            <w:rFonts w:ascii="Times New Roman" w:hAnsi="Times New Roman" w:cs="Times New Roman"/>
            <w:sz w:val="24"/>
            <w:szCs w:val="24"/>
            <w:lang w:val="en-US"/>
            <w:rPrChange w:id="1703" w:author="Chen Liao" w:date="2020-06-22T07:02:00Z">
              <w:rPr>
                <w:sz w:val="24"/>
                <w:szCs w:val="24"/>
                <w:lang w:val="en-US"/>
              </w:rPr>
            </w:rPrChange>
          </w:rPr>
          <w:t>increased oxidative stress</w:t>
        </w:r>
      </w:ins>
      <w:ins w:id="1704" w:author="Chen Liao" w:date="2020-06-21T16:58:00Z">
        <w:r w:rsidR="008E062A" w:rsidRPr="00254232">
          <w:rPr>
            <w:rFonts w:ascii="Times New Roman" w:hAnsi="Times New Roman" w:cs="Times New Roman"/>
            <w:sz w:val="24"/>
            <w:szCs w:val="24"/>
            <w:lang w:val="en-US"/>
            <w:rPrChange w:id="1705" w:author="Chen Liao" w:date="2020-06-22T07:02:00Z">
              <w:rPr>
                <w:sz w:val="24"/>
                <w:szCs w:val="24"/>
                <w:lang w:val="en-US"/>
              </w:rPr>
            </w:rPrChange>
          </w:rPr>
          <w:t xml:space="preserve">. With mathematical </w:t>
        </w:r>
      </w:ins>
      <w:ins w:id="1706" w:author="Chen Liao" w:date="2020-06-21T16:59:00Z">
        <w:r w:rsidR="002977C8" w:rsidRPr="00254232">
          <w:rPr>
            <w:rFonts w:ascii="Times New Roman" w:hAnsi="Times New Roman" w:cs="Times New Roman"/>
            <w:sz w:val="24"/>
            <w:szCs w:val="24"/>
            <w:lang w:val="en-US"/>
            <w:rPrChange w:id="1707" w:author="Chen Liao" w:date="2020-06-22T07:02:00Z">
              <w:rPr>
                <w:sz w:val="24"/>
                <w:szCs w:val="24"/>
                <w:lang w:val="en-US"/>
              </w:rPr>
            </w:rPrChange>
          </w:rPr>
          <w:t>modeling</w:t>
        </w:r>
      </w:ins>
      <w:ins w:id="1708" w:author="Chen Liao" w:date="2020-06-21T16:58:00Z">
        <w:r w:rsidR="008E062A" w:rsidRPr="00254232">
          <w:rPr>
            <w:rFonts w:ascii="Times New Roman" w:hAnsi="Times New Roman" w:cs="Times New Roman"/>
            <w:sz w:val="24"/>
            <w:szCs w:val="24"/>
            <w:lang w:val="en-US"/>
            <w:rPrChange w:id="1709" w:author="Chen Liao" w:date="2020-06-22T07:02:00Z">
              <w:rPr>
                <w:sz w:val="24"/>
                <w:szCs w:val="24"/>
                <w:lang w:val="en-US"/>
              </w:rPr>
            </w:rPrChange>
          </w:rPr>
          <w:t xml:space="preserve"> and independent validation </w:t>
        </w:r>
      </w:ins>
      <w:ins w:id="1710" w:author="Chen Liao" w:date="2020-06-21T16:59:00Z">
        <w:r w:rsidR="002977C8" w:rsidRPr="00254232">
          <w:rPr>
            <w:rFonts w:ascii="Times New Roman" w:hAnsi="Times New Roman" w:cs="Times New Roman"/>
            <w:sz w:val="24"/>
            <w:szCs w:val="24"/>
            <w:lang w:val="en-US"/>
            <w:rPrChange w:id="1711" w:author="Chen Liao" w:date="2020-06-22T07:02:00Z">
              <w:rPr>
                <w:sz w:val="24"/>
                <w:szCs w:val="24"/>
                <w:lang w:val="en-US"/>
              </w:rPr>
            </w:rPrChange>
          </w:rPr>
          <w:t>experiments</w:t>
        </w:r>
        <w:r w:rsidR="008E062A" w:rsidRPr="00254232">
          <w:rPr>
            <w:rFonts w:ascii="Times New Roman" w:hAnsi="Times New Roman" w:cs="Times New Roman"/>
            <w:sz w:val="24"/>
            <w:szCs w:val="24"/>
            <w:lang w:val="en-US"/>
            <w:rPrChange w:id="1712" w:author="Chen Liao" w:date="2020-06-22T07:02:00Z">
              <w:rPr>
                <w:sz w:val="24"/>
                <w:szCs w:val="24"/>
                <w:lang w:val="en-US"/>
              </w:rPr>
            </w:rPrChange>
          </w:rPr>
          <w:t>, w</w:t>
        </w:r>
      </w:ins>
      <w:ins w:id="1713" w:author="Chen Liao" w:date="2020-06-21T16:17:00Z">
        <w:r w:rsidR="00C52B31" w:rsidRPr="00254232">
          <w:rPr>
            <w:rFonts w:ascii="Times New Roman" w:hAnsi="Times New Roman" w:cs="Times New Roman"/>
            <w:sz w:val="24"/>
            <w:szCs w:val="24"/>
            <w:lang w:val="en-US"/>
            <w:rPrChange w:id="1714" w:author="Chen Liao" w:date="2020-06-22T07:02:00Z">
              <w:rPr>
                <w:sz w:val="24"/>
                <w:szCs w:val="24"/>
                <w:lang w:val="en-US"/>
              </w:rPr>
            </w:rPrChange>
          </w:rPr>
          <w:t>e</w:t>
        </w:r>
      </w:ins>
      <w:ins w:id="1715" w:author="Chen Liao" w:date="2020-06-21T15:45:00Z">
        <w:r w:rsidR="00733E31" w:rsidRPr="00254232">
          <w:rPr>
            <w:rFonts w:ascii="Times New Roman" w:hAnsi="Times New Roman" w:cs="Times New Roman"/>
            <w:sz w:val="24"/>
            <w:szCs w:val="24"/>
            <w:lang w:val="en-US"/>
            <w:rPrChange w:id="1716" w:author="Chen Liao" w:date="2020-06-22T07:02:00Z">
              <w:rPr>
                <w:sz w:val="24"/>
                <w:szCs w:val="24"/>
                <w:lang w:val="en-US"/>
              </w:rPr>
            </w:rPrChange>
          </w:rPr>
          <w:t xml:space="preserve"> </w:t>
        </w:r>
      </w:ins>
      <w:ins w:id="1717" w:author="Chen Liao" w:date="2020-06-22T07:29:00Z">
        <w:r w:rsidR="002644CA">
          <w:rPr>
            <w:rFonts w:ascii="Times New Roman" w:hAnsi="Times New Roman" w:cs="Times New Roman"/>
            <w:sz w:val="24"/>
            <w:szCs w:val="24"/>
            <w:lang w:val="en-US"/>
          </w:rPr>
          <w:t>provide strong evidences</w:t>
        </w:r>
        <w:r w:rsidR="00EB04B1">
          <w:rPr>
            <w:rFonts w:ascii="Times New Roman" w:hAnsi="Times New Roman" w:cs="Times New Roman"/>
            <w:sz w:val="24"/>
            <w:szCs w:val="24"/>
            <w:lang w:val="en-US"/>
          </w:rPr>
          <w:t xml:space="preserve"> </w:t>
        </w:r>
      </w:ins>
      <w:ins w:id="1718" w:author="Chen Liao" w:date="2020-06-21T15:43:00Z">
        <w:r w:rsidR="00733E31" w:rsidRPr="00254232">
          <w:rPr>
            <w:rFonts w:ascii="Times New Roman" w:hAnsi="Times New Roman" w:cs="Times New Roman"/>
            <w:sz w:val="24"/>
            <w:szCs w:val="24"/>
            <w:lang w:val="en-US"/>
            <w:rPrChange w:id="1719" w:author="Chen Liao" w:date="2020-06-22T07:02:00Z">
              <w:rPr>
                <w:sz w:val="24"/>
                <w:szCs w:val="24"/>
                <w:lang w:val="en-US"/>
              </w:rPr>
            </w:rPrChange>
          </w:rPr>
          <w:t xml:space="preserve">that rhamnolipid production </w:t>
        </w:r>
      </w:ins>
      <w:ins w:id="1720" w:author="Chen Liao" w:date="2020-06-21T20:13:00Z">
        <w:r w:rsidR="008574D6" w:rsidRPr="00254232">
          <w:rPr>
            <w:rFonts w:ascii="Times New Roman" w:hAnsi="Times New Roman" w:cs="Times New Roman"/>
            <w:sz w:val="24"/>
            <w:szCs w:val="24"/>
            <w:lang w:val="en-US"/>
            <w:rPrChange w:id="1721" w:author="Chen Liao" w:date="2020-06-22T07:02:00Z">
              <w:rPr>
                <w:sz w:val="24"/>
                <w:szCs w:val="24"/>
                <w:lang w:val="en-US"/>
              </w:rPr>
            </w:rPrChange>
          </w:rPr>
          <w:t>is</w:t>
        </w:r>
      </w:ins>
      <w:ins w:id="1722" w:author="Chen Liao" w:date="2020-06-21T16:16:00Z">
        <w:r w:rsidR="00C52B31" w:rsidRPr="00254232">
          <w:rPr>
            <w:rFonts w:ascii="Times New Roman" w:hAnsi="Times New Roman" w:cs="Times New Roman"/>
            <w:sz w:val="24"/>
            <w:szCs w:val="24"/>
            <w:lang w:val="en-US"/>
            <w:rPrChange w:id="1723" w:author="Chen Liao" w:date="2020-06-22T07:02:00Z">
              <w:rPr>
                <w:sz w:val="24"/>
                <w:szCs w:val="24"/>
                <w:lang w:val="en-US"/>
              </w:rPr>
            </w:rPrChange>
          </w:rPr>
          <w:t xml:space="preserve"> </w:t>
        </w:r>
      </w:ins>
      <w:ins w:id="1724" w:author="Chen Liao" w:date="2020-06-21T15:44:00Z">
        <w:r w:rsidR="00733E31" w:rsidRPr="00254232">
          <w:rPr>
            <w:rFonts w:ascii="Times New Roman" w:hAnsi="Times New Roman" w:cs="Times New Roman"/>
            <w:sz w:val="24"/>
            <w:szCs w:val="24"/>
            <w:lang w:val="en-US"/>
            <w:rPrChange w:id="1725" w:author="Chen Liao" w:date="2020-06-22T07:02:00Z">
              <w:rPr>
                <w:sz w:val="24"/>
                <w:szCs w:val="24"/>
                <w:lang w:val="en-US"/>
              </w:rPr>
            </w:rPrChange>
          </w:rPr>
          <w:t xml:space="preserve">constrained by redox homeostasis with </w:t>
        </w:r>
      </w:ins>
      <w:ins w:id="1726" w:author="Chen Liao" w:date="2020-06-21T17:08:00Z">
        <w:r w:rsidR="00161DAA" w:rsidRPr="00254232">
          <w:rPr>
            <w:rFonts w:ascii="Times New Roman" w:hAnsi="Times New Roman" w:cs="Times New Roman"/>
            <w:sz w:val="24"/>
            <w:szCs w:val="24"/>
            <w:lang w:val="en-US"/>
            <w:rPrChange w:id="1727" w:author="Chen Liao" w:date="2020-06-22T07:02:00Z">
              <w:rPr>
                <w:sz w:val="24"/>
                <w:szCs w:val="24"/>
                <w:lang w:val="en-US"/>
              </w:rPr>
            </w:rPrChange>
          </w:rPr>
          <w:t xml:space="preserve">rhamnolipid </w:t>
        </w:r>
      </w:ins>
      <w:ins w:id="1728" w:author="Chen Liao" w:date="2020-06-21T16:15:00Z">
        <w:r w:rsidR="00C52B31" w:rsidRPr="00254232">
          <w:rPr>
            <w:rFonts w:ascii="Times New Roman" w:hAnsi="Times New Roman" w:cs="Times New Roman"/>
            <w:sz w:val="24"/>
            <w:szCs w:val="24"/>
            <w:lang w:val="en-US"/>
            <w:rPrChange w:id="1729" w:author="Chen Liao" w:date="2020-06-22T07:02:00Z">
              <w:rPr>
                <w:sz w:val="24"/>
                <w:szCs w:val="24"/>
                <w:lang w:val="en-US"/>
              </w:rPr>
            </w:rPrChange>
          </w:rPr>
          <w:t>producers</w:t>
        </w:r>
      </w:ins>
      <w:ins w:id="1730" w:author="Chen Liao" w:date="2020-06-21T15:46:00Z">
        <w:r w:rsidR="00733E31" w:rsidRPr="00254232">
          <w:rPr>
            <w:rFonts w:ascii="Times New Roman" w:hAnsi="Times New Roman" w:cs="Times New Roman"/>
            <w:sz w:val="24"/>
            <w:szCs w:val="24"/>
            <w:lang w:val="en-US"/>
            <w:rPrChange w:id="1731" w:author="Chen Liao" w:date="2020-06-22T07:02:00Z">
              <w:rPr>
                <w:sz w:val="24"/>
                <w:szCs w:val="24"/>
                <w:lang w:val="en-US"/>
              </w:rPr>
            </w:rPrChange>
          </w:rPr>
          <w:t xml:space="preserve"> </w:t>
        </w:r>
      </w:ins>
      <w:ins w:id="1732" w:author="Chen Liao" w:date="2020-06-21T16:21:00Z">
        <w:r w:rsidR="009F78EC" w:rsidRPr="00254232">
          <w:rPr>
            <w:rFonts w:ascii="Times New Roman" w:hAnsi="Times New Roman" w:cs="Times New Roman"/>
            <w:sz w:val="24"/>
            <w:szCs w:val="24"/>
            <w:lang w:val="en-US"/>
            <w:rPrChange w:id="1733" w:author="Chen Liao" w:date="2020-06-22T07:02:00Z">
              <w:rPr>
                <w:sz w:val="24"/>
                <w:szCs w:val="24"/>
                <w:lang w:val="en-US"/>
              </w:rPr>
            </w:rPrChange>
          </w:rPr>
          <w:t xml:space="preserve">more capable of </w:t>
        </w:r>
      </w:ins>
      <w:ins w:id="1734" w:author="Chen Liao" w:date="2020-06-21T16:13:00Z">
        <w:r w:rsidR="00C52B31" w:rsidRPr="00254232">
          <w:rPr>
            <w:rFonts w:ascii="Times New Roman" w:hAnsi="Times New Roman" w:cs="Times New Roman"/>
            <w:sz w:val="24"/>
            <w:szCs w:val="24"/>
            <w:lang w:val="en-US"/>
            <w:rPrChange w:id="1735" w:author="Chen Liao" w:date="2020-06-22T07:02:00Z">
              <w:rPr>
                <w:sz w:val="24"/>
                <w:szCs w:val="24"/>
                <w:lang w:val="en-US"/>
              </w:rPr>
            </w:rPrChange>
          </w:rPr>
          <w:t xml:space="preserve">detoxifying </w:t>
        </w:r>
      </w:ins>
      <w:ins w:id="1736" w:author="Chen Liao" w:date="2020-06-21T17:08:00Z">
        <w:r w:rsidR="00161DAA" w:rsidRPr="00254232">
          <w:rPr>
            <w:rFonts w:ascii="Times New Roman" w:hAnsi="Times New Roman" w:cs="Times New Roman"/>
            <w:sz w:val="24"/>
            <w:szCs w:val="24"/>
            <w:lang w:val="en-US"/>
            <w:rPrChange w:id="1737" w:author="Chen Liao" w:date="2020-06-22T07:02:00Z">
              <w:rPr>
                <w:sz w:val="24"/>
                <w:szCs w:val="24"/>
                <w:lang w:val="en-US"/>
              </w:rPr>
            </w:rPrChange>
          </w:rPr>
          <w:t>ROS</w:t>
        </w:r>
      </w:ins>
      <w:ins w:id="1738" w:author="Chen Liao" w:date="2020-06-21T17:00:00Z">
        <w:r w:rsidR="002977C8" w:rsidRPr="00254232">
          <w:rPr>
            <w:rFonts w:ascii="Times New Roman" w:hAnsi="Times New Roman" w:cs="Times New Roman"/>
            <w:sz w:val="24"/>
            <w:szCs w:val="24"/>
            <w:lang w:val="en-US"/>
            <w:rPrChange w:id="1739" w:author="Chen Liao" w:date="2020-06-22T07:02:00Z">
              <w:rPr>
                <w:sz w:val="24"/>
                <w:szCs w:val="24"/>
                <w:lang w:val="en-US"/>
              </w:rPr>
            </w:rPrChange>
          </w:rPr>
          <w:t xml:space="preserve"> produced by energy metabolism and particular</w:t>
        </w:r>
      </w:ins>
      <w:ins w:id="1740" w:author="Chen Liao" w:date="2020-06-21T20:05:00Z">
        <w:r w:rsidR="00F97454" w:rsidRPr="00254232">
          <w:rPr>
            <w:rFonts w:ascii="Times New Roman" w:hAnsi="Times New Roman" w:cs="Times New Roman"/>
            <w:sz w:val="24"/>
            <w:szCs w:val="24"/>
            <w:lang w:val="en-US"/>
            <w:rPrChange w:id="1741" w:author="Chen Liao" w:date="2020-06-22T07:02:00Z">
              <w:rPr>
                <w:sz w:val="24"/>
                <w:szCs w:val="24"/>
                <w:lang w:val="en-US"/>
              </w:rPr>
            </w:rPrChange>
          </w:rPr>
          <w:t>ly</w:t>
        </w:r>
      </w:ins>
      <w:ins w:id="1742" w:author="Chen Liao" w:date="2020-06-21T17:00:00Z">
        <w:r w:rsidR="002977C8" w:rsidRPr="00254232">
          <w:rPr>
            <w:rFonts w:ascii="Times New Roman" w:hAnsi="Times New Roman" w:cs="Times New Roman"/>
            <w:sz w:val="24"/>
            <w:szCs w:val="24"/>
            <w:lang w:val="en-US"/>
            <w:rPrChange w:id="1743" w:author="Chen Liao" w:date="2020-06-22T07:02:00Z">
              <w:rPr>
                <w:sz w:val="24"/>
                <w:szCs w:val="24"/>
                <w:lang w:val="en-US"/>
              </w:rPr>
            </w:rPrChange>
          </w:rPr>
          <w:t xml:space="preserve"> </w:t>
        </w:r>
      </w:ins>
      <w:ins w:id="1744" w:author="Chen Liao" w:date="2020-06-21T17:08:00Z">
        <w:r w:rsidR="00161DAA" w:rsidRPr="00254232">
          <w:rPr>
            <w:rFonts w:ascii="Times New Roman" w:hAnsi="Times New Roman" w:cs="Times New Roman"/>
            <w:sz w:val="24"/>
            <w:szCs w:val="24"/>
            <w:lang w:val="en-US"/>
            <w:rPrChange w:id="1745" w:author="Chen Liao" w:date="2020-06-22T07:02:00Z">
              <w:rPr>
                <w:sz w:val="24"/>
                <w:szCs w:val="24"/>
                <w:lang w:val="en-US"/>
              </w:rPr>
            </w:rPrChange>
          </w:rPr>
          <w:t xml:space="preserve">the </w:t>
        </w:r>
      </w:ins>
      <w:ins w:id="1746" w:author="Chen Liao" w:date="2020-06-21T17:00:00Z">
        <w:r w:rsidR="002977C8" w:rsidRPr="00254232">
          <w:rPr>
            <w:rFonts w:ascii="Times New Roman" w:hAnsi="Times New Roman" w:cs="Times New Roman"/>
            <w:sz w:val="24"/>
            <w:szCs w:val="24"/>
            <w:lang w:val="en-US"/>
            <w:rPrChange w:id="1747" w:author="Chen Liao" w:date="2020-06-22T07:02:00Z">
              <w:rPr>
                <w:sz w:val="24"/>
                <w:szCs w:val="24"/>
                <w:lang w:val="en-US"/>
              </w:rPr>
            </w:rPrChange>
          </w:rPr>
          <w:t>TCA cycle</w:t>
        </w:r>
      </w:ins>
      <w:ins w:id="1748" w:author="Chen Liao" w:date="2020-06-21T16:15:00Z">
        <w:r w:rsidR="00C52B31" w:rsidRPr="00254232">
          <w:rPr>
            <w:rFonts w:ascii="Times New Roman" w:hAnsi="Times New Roman" w:cs="Times New Roman"/>
            <w:sz w:val="24"/>
            <w:szCs w:val="24"/>
            <w:lang w:val="en-US"/>
            <w:rPrChange w:id="1749" w:author="Chen Liao" w:date="2020-06-22T07:02:00Z">
              <w:rPr>
                <w:sz w:val="24"/>
                <w:szCs w:val="24"/>
                <w:lang w:val="en-US"/>
              </w:rPr>
            </w:rPrChange>
          </w:rPr>
          <w:t xml:space="preserve">. </w:t>
        </w:r>
      </w:ins>
      <w:ins w:id="1750" w:author="Chen Liao" w:date="2020-06-21T16:17:00Z">
        <w:r w:rsidR="00C52B31" w:rsidRPr="00254232">
          <w:rPr>
            <w:rFonts w:ascii="Times New Roman" w:hAnsi="Times New Roman" w:cs="Times New Roman"/>
            <w:sz w:val="24"/>
            <w:szCs w:val="24"/>
            <w:lang w:val="en-US"/>
            <w:rPrChange w:id="1751" w:author="Chen Liao" w:date="2020-06-22T07:02:00Z">
              <w:rPr>
                <w:sz w:val="24"/>
                <w:szCs w:val="24"/>
                <w:lang w:val="en-US"/>
              </w:rPr>
            </w:rPrChange>
          </w:rPr>
          <w:t xml:space="preserve">Our </w:t>
        </w:r>
      </w:ins>
      <w:ins w:id="1752" w:author="Chen Liao" w:date="2020-06-21T16:24:00Z">
        <w:r w:rsidR="00E03198" w:rsidRPr="00254232">
          <w:rPr>
            <w:rFonts w:ascii="Times New Roman" w:hAnsi="Times New Roman" w:cs="Times New Roman"/>
            <w:sz w:val="24"/>
            <w:szCs w:val="24"/>
            <w:lang w:val="en-US"/>
            <w:rPrChange w:id="1753" w:author="Chen Liao" w:date="2020-06-22T07:02:00Z">
              <w:rPr>
                <w:sz w:val="24"/>
                <w:szCs w:val="24"/>
                <w:lang w:val="en-US"/>
              </w:rPr>
            </w:rPrChange>
          </w:rPr>
          <w:t>theory</w:t>
        </w:r>
      </w:ins>
      <w:ins w:id="1754" w:author="Chen Liao" w:date="2020-06-21T16:17:00Z">
        <w:r w:rsidR="00C52B31" w:rsidRPr="00254232">
          <w:rPr>
            <w:rFonts w:ascii="Times New Roman" w:hAnsi="Times New Roman" w:cs="Times New Roman"/>
            <w:sz w:val="24"/>
            <w:szCs w:val="24"/>
            <w:lang w:val="en-US"/>
            <w:rPrChange w:id="1755" w:author="Chen Liao" w:date="2020-06-22T07:02:00Z">
              <w:rPr>
                <w:sz w:val="24"/>
                <w:szCs w:val="24"/>
                <w:lang w:val="en-US"/>
              </w:rPr>
            </w:rPrChange>
          </w:rPr>
          <w:t xml:space="preserve"> revealed the links between growth, redox homeostasis and carbon overflow, adding </w:t>
        </w:r>
      </w:ins>
      <w:ins w:id="1756" w:author="Chen Liao" w:date="2020-06-21T16:18:00Z">
        <w:r w:rsidR="00C52B31" w:rsidRPr="00254232">
          <w:rPr>
            <w:rFonts w:ascii="Times New Roman" w:hAnsi="Times New Roman" w:cs="Times New Roman"/>
            <w:sz w:val="24"/>
            <w:szCs w:val="24"/>
            <w:lang w:val="en-US"/>
            <w:rPrChange w:id="1757" w:author="Chen Liao" w:date="2020-06-22T07:02:00Z">
              <w:rPr>
                <w:sz w:val="24"/>
                <w:szCs w:val="24"/>
                <w:lang w:val="en-US"/>
              </w:rPr>
            </w:rPrChange>
          </w:rPr>
          <w:t xml:space="preserve">to the expanding literature </w:t>
        </w:r>
      </w:ins>
      <w:ins w:id="1758" w:author="Chen Liao" w:date="2020-06-21T16:23:00Z">
        <w:r w:rsidR="00E03198" w:rsidRPr="00254232">
          <w:rPr>
            <w:rFonts w:ascii="Times New Roman" w:hAnsi="Times New Roman" w:cs="Times New Roman"/>
            <w:sz w:val="24"/>
            <w:szCs w:val="24"/>
            <w:lang w:val="en-US"/>
            <w:rPrChange w:id="1759" w:author="Chen Liao" w:date="2020-06-22T07:02:00Z">
              <w:rPr>
                <w:sz w:val="24"/>
                <w:szCs w:val="24"/>
                <w:lang w:val="en-US"/>
              </w:rPr>
            </w:rPrChange>
          </w:rPr>
          <w:t xml:space="preserve">on the studies of </w:t>
        </w:r>
      </w:ins>
      <w:ins w:id="1760" w:author="Chen Liao" w:date="2020-06-21T16:24:00Z">
        <w:r w:rsidR="00E03198" w:rsidRPr="00254232">
          <w:rPr>
            <w:rFonts w:ascii="Times New Roman" w:hAnsi="Times New Roman" w:cs="Times New Roman"/>
            <w:sz w:val="24"/>
            <w:szCs w:val="24"/>
            <w:lang w:val="en-US"/>
            <w:rPrChange w:id="1761" w:author="Chen Liao" w:date="2020-06-22T07:02:00Z">
              <w:rPr>
                <w:sz w:val="24"/>
                <w:szCs w:val="24"/>
                <w:lang w:val="en-US"/>
              </w:rPr>
            </w:rPrChange>
          </w:rPr>
          <w:t xml:space="preserve">mechanistic explanation and evolution of </w:t>
        </w:r>
      </w:ins>
      <w:ins w:id="1762" w:author="Chen Liao" w:date="2020-06-21T16:23:00Z">
        <w:r w:rsidR="00E03198" w:rsidRPr="00254232">
          <w:rPr>
            <w:rFonts w:ascii="Times New Roman" w:hAnsi="Times New Roman" w:cs="Times New Roman"/>
            <w:sz w:val="24"/>
            <w:szCs w:val="24"/>
            <w:lang w:val="en-US"/>
            <w:rPrChange w:id="1763" w:author="Chen Liao" w:date="2020-06-22T07:02:00Z">
              <w:rPr>
                <w:sz w:val="24"/>
                <w:szCs w:val="24"/>
                <w:lang w:val="en-US"/>
              </w:rPr>
            </w:rPrChange>
          </w:rPr>
          <w:t xml:space="preserve">bacterial </w:t>
        </w:r>
      </w:ins>
      <w:ins w:id="1764" w:author="Chen Liao" w:date="2020-06-21T16:24:00Z">
        <w:r w:rsidR="00E03198" w:rsidRPr="00254232">
          <w:rPr>
            <w:rFonts w:ascii="Times New Roman" w:hAnsi="Times New Roman" w:cs="Times New Roman"/>
            <w:sz w:val="24"/>
            <w:szCs w:val="24"/>
            <w:lang w:val="en-US"/>
            <w:rPrChange w:id="1765" w:author="Chen Liao" w:date="2020-06-22T07:02:00Z">
              <w:rPr>
                <w:sz w:val="24"/>
                <w:szCs w:val="24"/>
                <w:lang w:val="en-US"/>
              </w:rPr>
            </w:rPrChange>
          </w:rPr>
          <w:t>overflow metabolism</w:t>
        </w:r>
      </w:ins>
      <w:ins w:id="1766" w:author="Chen Liao" w:date="2020-06-21T17:08:00Z">
        <w:r w:rsidR="00E769F5" w:rsidRPr="00254232">
          <w:rPr>
            <w:rFonts w:ascii="Times New Roman" w:hAnsi="Times New Roman" w:cs="Times New Roman"/>
            <w:sz w:val="24"/>
            <w:szCs w:val="24"/>
            <w:lang w:val="en-US"/>
            <w:rPrChange w:id="1767" w:author="Chen Liao" w:date="2020-06-22T07:02:00Z">
              <w:rPr>
                <w:sz w:val="24"/>
                <w:szCs w:val="24"/>
                <w:lang w:val="en-US"/>
              </w:rPr>
            </w:rPrChange>
          </w:rPr>
          <w:t>.</w:t>
        </w:r>
      </w:ins>
      <w:del w:id="1768" w:author="Chen Liao" w:date="2020-06-21T13:02:00Z">
        <w:r w:rsidRPr="00254232" w:rsidDel="008C7D68">
          <w:rPr>
            <w:rFonts w:ascii="Times New Roman" w:hAnsi="Times New Roman" w:cs="Times New Roman"/>
            <w:sz w:val="24"/>
            <w:szCs w:val="24"/>
            <w:lang w:val="en-US"/>
            <w:rPrChange w:id="1769" w:author="Chen Liao" w:date="2020-06-22T07:02:00Z">
              <w:rPr>
                <w:sz w:val="24"/>
                <w:szCs w:val="24"/>
                <w:lang w:val="en-US"/>
              </w:rPr>
            </w:rPrChange>
          </w:rPr>
          <w:delText xml:space="preserve"> </w:delText>
        </w:r>
      </w:del>
      <w:del w:id="1770" w:author="Chen Liao" w:date="2020-06-21T13:45:00Z">
        <w:r w:rsidR="005E2EA7" w:rsidRPr="00254232" w:rsidDel="004606DD">
          <w:rPr>
            <w:rFonts w:ascii="Times New Roman" w:hAnsi="Times New Roman" w:cs="Times New Roman"/>
            <w:lang w:val="en-US"/>
            <w:rPrChange w:id="1771" w:author="Chen Liao" w:date="2020-06-22T07:02:00Z">
              <w:rPr>
                <w:lang w:val="en-US"/>
              </w:rPr>
            </w:rPrChange>
          </w:rPr>
          <w:fldChar w:fldCharType="begin"/>
        </w:r>
        <w:r w:rsidR="005E2EA7" w:rsidRPr="00254232" w:rsidDel="004606DD">
          <w:rPr>
            <w:rFonts w:ascii="Times New Roman" w:hAnsi="Times New Roman" w:cs="Times New Roman"/>
            <w:lang w:val="en-US"/>
            <w:rPrChange w:id="1772" w:author="Chen Liao" w:date="2020-06-22T07:02:00Z">
              <w:rPr>
                <w:lang w:val="en-US"/>
              </w:rPr>
            </w:rPrChange>
          </w:rPr>
          <w:delInstrText xml:space="preserve"> HYPERLINK "http://f1000.com/work/citation?ids=4586077&amp;pre=&amp;suf=&amp;sa=0" \h </w:delInstrText>
        </w:r>
        <w:r w:rsidR="005E2EA7" w:rsidRPr="00254232" w:rsidDel="004606DD">
          <w:rPr>
            <w:rFonts w:ascii="Times New Roman" w:hAnsi="Times New Roman" w:cs="Times New Roman"/>
            <w:lang w:val="en-US"/>
            <w:rPrChange w:id="1773" w:author="Chen Liao" w:date="2020-06-22T07:02:00Z">
              <w:rPr>
                <w:sz w:val="24"/>
                <w:szCs w:val="24"/>
                <w:u w:val="single"/>
                <w:lang w:val="en-US"/>
              </w:rPr>
            </w:rPrChange>
          </w:rPr>
          <w:fldChar w:fldCharType="separate"/>
        </w:r>
        <w:r w:rsidRPr="00254232" w:rsidDel="004606DD">
          <w:rPr>
            <w:rFonts w:ascii="Times New Roman" w:hAnsi="Times New Roman" w:cs="Times New Roman"/>
            <w:sz w:val="24"/>
            <w:szCs w:val="24"/>
            <w:u w:val="single"/>
            <w:lang w:val="en-US"/>
            <w:rPrChange w:id="1774" w:author="Chen Liao" w:date="2020-06-22T07:02:00Z">
              <w:rPr>
                <w:sz w:val="24"/>
                <w:szCs w:val="24"/>
                <w:u w:val="single"/>
                <w:lang w:val="en-US"/>
              </w:rPr>
            </w:rPrChange>
          </w:rPr>
          <w:delText>(Abdel-Mawgoud et al. 2010)</w:delText>
        </w:r>
        <w:r w:rsidR="005E2EA7" w:rsidRPr="00254232" w:rsidDel="004606DD">
          <w:rPr>
            <w:rFonts w:ascii="Times New Roman" w:hAnsi="Times New Roman" w:cs="Times New Roman"/>
            <w:sz w:val="24"/>
            <w:szCs w:val="24"/>
            <w:u w:val="single"/>
            <w:lang w:val="en-US"/>
            <w:rPrChange w:id="1775" w:author="Chen Liao" w:date="2020-06-22T07:02:00Z">
              <w:rPr>
                <w:sz w:val="24"/>
                <w:szCs w:val="24"/>
                <w:u w:val="single"/>
                <w:lang w:val="en-US"/>
              </w:rPr>
            </w:rPrChange>
          </w:rPr>
          <w:fldChar w:fldCharType="end"/>
        </w:r>
        <w:r w:rsidRPr="00254232" w:rsidDel="004606DD">
          <w:rPr>
            <w:rFonts w:ascii="Times New Roman" w:hAnsi="Times New Roman" w:cs="Times New Roman"/>
            <w:sz w:val="24"/>
            <w:szCs w:val="24"/>
            <w:lang w:val="en-US"/>
            <w:rPrChange w:id="1776" w:author="Chen Liao" w:date="2020-06-22T07:02:00Z">
              <w:rPr>
                <w:sz w:val="24"/>
                <w:szCs w:val="24"/>
                <w:lang w:val="en-US"/>
              </w:rPr>
            </w:rPrChange>
          </w:rPr>
          <w:delText xml:space="preserve">, </w:delText>
        </w:r>
      </w:del>
      <w:del w:id="1777" w:author="Chen Liao" w:date="2020-06-21T13:50:00Z">
        <w:r w:rsidRPr="00254232" w:rsidDel="00D70E2E">
          <w:rPr>
            <w:rFonts w:ascii="Times New Roman" w:hAnsi="Times New Roman" w:cs="Times New Roman"/>
            <w:sz w:val="24"/>
            <w:szCs w:val="24"/>
            <w:lang w:val="en-US"/>
            <w:rPrChange w:id="1778" w:author="Chen Liao" w:date="2020-06-22T07:02:00Z">
              <w:rPr>
                <w:sz w:val="24"/>
                <w:szCs w:val="24"/>
                <w:lang w:val="en-US"/>
              </w:rPr>
            </w:rPrChange>
          </w:rPr>
          <w:delText xml:space="preserve">but unlike strains evolved in well-controlled laboratory conditions they evolved in less defined environmental and clinical settings, and accumulated too many genetic differences to allow pinpointing precise genetic causes of swarming diversity </w:delText>
        </w:r>
        <w:r w:rsidR="005E2EA7" w:rsidRPr="00254232" w:rsidDel="00D70E2E">
          <w:rPr>
            <w:rFonts w:ascii="Times New Roman" w:hAnsi="Times New Roman" w:cs="Times New Roman"/>
            <w:lang w:val="en-US"/>
            <w:rPrChange w:id="1779" w:author="Chen Liao" w:date="2020-06-22T07:02:00Z">
              <w:rPr>
                <w:lang w:val="en-US"/>
              </w:rPr>
            </w:rPrChange>
          </w:rPr>
          <w:fldChar w:fldCharType="begin"/>
        </w:r>
        <w:r w:rsidR="005E2EA7" w:rsidRPr="00254232" w:rsidDel="00D70E2E">
          <w:rPr>
            <w:rFonts w:ascii="Times New Roman" w:hAnsi="Times New Roman" w:cs="Times New Roman"/>
            <w:lang w:val="en-US"/>
            <w:rPrChange w:id="1780" w:author="Chen Liao" w:date="2020-06-22T07:02:00Z">
              <w:rPr>
                <w:lang w:val="en-US"/>
              </w:rPr>
            </w:rPrChange>
          </w:rPr>
          <w:delInstrText xml:space="preserve"> HYPERLINK "http://f1000.com/work/citation?ids=4015325&amp;pre=&amp;suf=&amp;sa=0" \h </w:delInstrText>
        </w:r>
        <w:r w:rsidR="005E2EA7" w:rsidRPr="00254232" w:rsidDel="00D70E2E">
          <w:rPr>
            <w:rFonts w:ascii="Times New Roman" w:hAnsi="Times New Roman" w:cs="Times New Roman"/>
            <w:lang w:val="en-US"/>
            <w:rPrChange w:id="1781" w:author="Chen Liao" w:date="2020-06-22T07:02:00Z">
              <w:rPr>
                <w:sz w:val="24"/>
                <w:szCs w:val="24"/>
                <w:u w:val="single"/>
                <w:lang w:val="en-US"/>
              </w:rPr>
            </w:rPrChange>
          </w:rPr>
          <w:fldChar w:fldCharType="separate"/>
        </w:r>
        <w:r w:rsidRPr="00254232" w:rsidDel="00D70E2E">
          <w:rPr>
            <w:rFonts w:ascii="Times New Roman" w:hAnsi="Times New Roman" w:cs="Times New Roman"/>
            <w:sz w:val="24"/>
            <w:szCs w:val="24"/>
            <w:u w:val="single"/>
            <w:lang w:val="en-US"/>
            <w:rPrChange w:id="1782" w:author="Chen Liao" w:date="2020-06-22T07:02:00Z">
              <w:rPr>
                <w:sz w:val="24"/>
                <w:szCs w:val="24"/>
                <w:u w:val="single"/>
                <w:lang w:val="en-US"/>
              </w:rPr>
            </w:rPrChange>
          </w:rPr>
          <w:delText>(Yan et al. 2017)</w:delText>
        </w:r>
        <w:r w:rsidR="005E2EA7" w:rsidRPr="00254232" w:rsidDel="00D70E2E">
          <w:rPr>
            <w:rFonts w:ascii="Times New Roman" w:hAnsi="Times New Roman" w:cs="Times New Roman"/>
            <w:sz w:val="24"/>
            <w:szCs w:val="24"/>
            <w:u w:val="single"/>
            <w:lang w:val="en-US"/>
            <w:rPrChange w:id="1783" w:author="Chen Liao" w:date="2020-06-22T07:02:00Z">
              <w:rPr>
                <w:sz w:val="24"/>
                <w:szCs w:val="24"/>
                <w:u w:val="single"/>
                <w:lang w:val="en-US"/>
              </w:rPr>
            </w:rPrChange>
          </w:rPr>
          <w:fldChar w:fldCharType="end"/>
        </w:r>
        <w:r w:rsidRPr="00254232" w:rsidDel="00D70E2E">
          <w:rPr>
            <w:rFonts w:ascii="Times New Roman" w:hAnsi="Times New Roman" w:cs="Times New Roman"/>
            <w:sz w:val="24"/>
            <w:szCs w:val="24"/>
            <w:lang w:val="en-US"/>
            <w:rPrChange w:id="1784" w:author="Chen Liao" w:date="2020-06-22T07:02:00Z">
              <w:rPr>
                <w:sz w:val="24"/>
                <w:szCs w:val="24"/>
                <w:lang w:val="en-US"/>
              </w:rPr>
            </w:rPrChange>
          </w:rPr>
          <w:delText xml:space="preserve">. </w:delText>
        </w:r>
      </w:del>
      <w:del w:id="1785" w:author="Chen Liao" w:date="2020-06-21T15:39:00Z">
        <w:r w:rsidRPr="00254232" w:rsidDel="00291BEF">
          <w:rPr>
            <w:rFonts w:ascii="Times New Roman" w:hAnsi="Times New Roman" w:cs="Times New Roman"/>
            <w:sz w:val="24"/>
            <w:szCs w:val="24"/>
            <w:lang w:val="en-US"/>
            <w:rPrChange w:id="1786" w:author="Chen Liao" w:date="2020-06-22T07:02:00Z">
              <w:rPr>
                <w:sz w:val="24"/>
                <w:szCs w:val="24"/>
                <w:lang w:val="en-US"/>
              </w:rPr>
            </w:rPrChange>
          </w:rPr>
          <w:delText xml:space="preserve">Metabolomics revealed dozens of intracellular metabolites significantly different </w:delText>
        </w:r>
      </w:del>
      <w:del w:id="1787" w:author="Chen Liao" w:date="2020-06-21T13:56:00Z">
        <w:r w:rsidRPr="00254232" w:rsidDel="00120D28">
          <w:rPr>
            <w:rFonts w:ascii="Times New Roman" w:hAnsi="Times New Roman" w:cs="Times New Roman"/>
            <w:sz w:val="24"/>
            <w:szCs w:val="24"/>
            <w:lang w:val="en-US"/>
            <w:rPrChange w:id="1788" w:author="Chen Liao" w:date="2020-06-22T07:02:00Z">
              <w:rPr>
                <w:sz w:val="24"/>
                <w:szCs w:val="24"/>
                <w:lang w:val="en-US"/>
              </w:rPr>
            </w:rPrChange>
          </w:rPr>
          <w:delText>in strains isolated from patients</w:delText>
        </w:r>
      </w:del>
      <w:del w:id="1789" w:author="Chen Liao" w:date="2020-06-21T15:39:00Z">
        <w:r w:rsidRPr="00254232" w:rsidDel="00291BEF">
          <w:rPr>
            <w:rFonts w:ascii="Times New Roman" w:hAnsi="Times New Roman" w:cs="Times New Roman"/>
            <w:sz w:val="24"/>
            <w:szCs w:val="24"/>
            <w:lang w:val="en-US"/>
            <w:rPrChange w:id="1790" w:author="Chen Liao" w:date="2020-06-22T07:02:00Z">
              <w:rPr>
                <w:sz w:val="24"/>
                <w:szCs w:val="24"/>
                <w:lang w:val="en-US"/>
              </w:rPr>
            </w:rPrChange>
          </w:rPr>
          <w:delText>, including higher levels of TCA cycle metabolites</w:delText>
        </w:r>
      </w:del>
      <w:del w:id="1791" w:author="Chen Liao" w:date="2020-06-21T13:56:00Z">
        <w:r w:rsidRPr="00254232" w:rsidDel="00120D28">
          <w:rPr>
            <w:rFonts w:ascii="Times New Roman" w:hAnsi="Times New Roman" w:cs="Times New Roman"/>
            <w:sz w:val="24"/>
            <w:szCs w:val="24"/>
            <w:lang w:val="en-US"/>
            <w:rPrChange w:id="1792" w:author="Chen Liao" w:date="2020-06-22T07:02:00Z">
              <w:rPr>
                <w:sz w:val="24"/>
                <w:szCs w:val="24"/>
                <w:lang w:val="en-US"/>
              </w:rPr>
            </w:rPrChange>
          </w:rPr>
          <w:delText xml:space="preserve"> except for one in rhamnolipid producing strains compared to non-producers</w:delText>
        </w:r>
      </w:del>
      <w:del w:id="1793" w:author="Chen Liao" w:date="2020-06-21T15:39:00Z">
        <w:r w:rsidRPr="00254232" w:rsidDel="00291BEF">
          <w:rPr>
            <w:rFonts w:ascii="Times New Roman" w:hAnsi="Times New Roman" w:cs="Times New Roman"/>
            <w:sz w:val="24"/>
            <w:szCs w:val="24"/>
            <w:lang w:val="en-US"/>
            <w:rPrChange w:id="1794" w:author="Chen Liao" w:date="2020-06-22T07:02:00Z">
              <w:rPr>
                <w:sz w:val="24"/>
                <w:szCs w:val="24"/>
                <w:lang w:val="en-US"/>
              </w:rPr>
            </w:rPrChange>
          </w:rPr>
          <w:delText>.</w:delText>
        </w:r>
      </w:del>
      <w:del w:id="1795" w:author="Chen Liao" w:date="2020-06-21T13:56:00Z">
        <w:r w:rsidRPr="00254232" w:rsidDel="00120D28">
          <w:rPr>
            <w:rFonts w:ascii="Times New Roman" w:hAnsi="Times New Roman" w:cs="Times New Roman"/>
            <w:sz w:val="24"/>
            <w:szCs w:val="24"/>
            <w:lang w:val="en-US"/>
            <w:rPrChange w:id="1796" w:author="Chen Liao" w:date="2020-06-22T07:02:00Z">
              <w:rPr>
                <w:sz w:val="24"/>
                <w:szCs w:val="24"/>
                <w:lang w:val="en-US"/>
              </w:rPr>
            </w:rPrChange>
          </w:rPr>
          <w:delText xml:space="preserve"> </w:delText>
        </w:r>
      </w:del>
      <w:del w:id="1797" w:author="Chen Liao" w:date="2020-06-21T15:44:00Z">
        <w:r w:rsidRPr="00254232" w:rsidDel="00733E31">
          <w:rPr>
            <w:rFonts w:ascii="Times New Roman" w:hAnsi="Times New Roman" w:cs="Times New Roman"/>
            <w:sz w:val="24"/>
            <w:szCs w:val="24"/>
            <w:lang w:val="en-US"/>
            <w:rPrChange w:id="1798" w:author="Chen Liao" w:date="2020-06-22T07:02:00Z">
              <w:rPr>
                <w:sz w:val="24"/>
                <w:szCs w:val="24"/>
                <w:lang w:val="en-US"/>
              </w:rPr>
            </w:rPrChange>
          </w:rPr>
          <w:delText xml:space="preserve">Computer simulations and validation experiments then pinpointed a link between fast growth, oxidative stress and overflow metabolism. </w:delText>
        </w:r>
      </w:del>
      <w:del w:id="1799" w:author="Chen Liao" w:date="2020-06-21T16:18:00Z">
        <w:r w:rsidRPr="00254232" w:rsidDel="00C52B31">
          <w:rPr>
            <w:rFonts w:ascii="Times New Roman" w:hAnsi="Times New Roman" w:cs="Times New Roman"/>
            <w:sz w:val="24"/>
            <w:szCs w:val="24"/>
            <w:lang w:val="en-US"/>
            <w:rPrChange w:id="1800" w:author="Chen Liao" w:date="2020-06-22T07:02:00Z">
              <w:rPr>
                <w:sz w:val="24"/>
                <w:szCs w:val="24"/>
                <w:lang w:val="en-US"/>
              </w:rPr>
            </w:rPrChange>
          </w:rPr>
          <w:delText>Only the strains best capable of dealing with oxidative stress of growing fast in glycerol, a carbon source outside the TCA cycle, could produce rhamnolipids, while none of strains produced rhamnolipids in succinate, a carbon source inside the TCA cycle. We propose that the ability to direct carbon overflow away from the TCA cycle and into rhamnolipid secretion, which minimizes oxidative damage, underlies swarming diversity.</w:delText>
        </w:r>
      </w:del>
    </w:p>
    <w:p w14:paraId="435FE912" w14:textId="77777777" w:rsidR="00E769F5" w:rsidRPr="00254232" w:rsidRDefault="00E769F5" w:rsidP="00E769F5">
      <w:pPr>
        <w:spacing w:before="240" w:after="240"/>
        <w:jc w:val="both"/>
        <w:rPr>
          <w:ins w:id="1801" w:author="Chen Liao" w:date="2020-06-21T17:08:00Z"/>
          <w:rFonts w:ascii="Times New Roman" w:hAnsi="Times New Roman" w:cs="Times New Roman"/>
          <w:sz w:val="24"/>
          <w:szCs w:val="24"/>
          <w:lang w:val="en-US"/>
          <w:rPrChange w:id="1802" w:author="Chen Liao" w:date="2020-06-22T07:02:00Z">
            <w:rPr>
              <w:ins w:id="1803" w:author="Chen Liao" w:date="2020-06-21T17:08:00Z"/>
              <w:sz w:val="24"/>
              <w:szCs w:val="24"/>
              <w:lang w:val="en-US"/>
            </w:rPr>
          </w:rPrChange>
        </w:rPr>
      </w:pPr>
    </w:p>
    <w:p w14:paraId="2975C6EC" w14:textId="07DD9D53" w:rsidR="00655E4E" w:rsidRPr="00254232" w:rsidDel="00C84724" w:rsidRDefault="00655E4E">
      <w:pPr>
        <w:spacing w:before="240" w:after="240"/>
        <w:jc w:val="both"/>
        <w:rPr>
          <w:del w:id="1804" w:author="Chen Liao" w:date="2020-06-20T20:15:00Z"/>
          <w:rFonts w:ascii="Times New Roman" w:hAnsi="Times New Roman" w:cs="Times New Roman"/>
          <w:b/>
          <w:sz w:val="28"/>
          <w:szCs w:val="28"/>
          <w:lang w:val="en-US"/>
          <w:rPrChange w:id="1805" w:author="Chen Liao" w:date="2020-06-22T07:02:00Z">
            <w:rPr>
              <w:del w:id="1806" w:author="Chen Liao" w:date="2020-06-20T20:15:00Z"/>
              <w:b/>
              <w:sz w:val="28"/>
              <w:szCs w:val="28"/>
              <w:lang w:val="en-US"/>
            </w:rPr>
          </w:rPrChange>
        </w:rPr>
      </w:pPr>
    </w:p>
    <w:p w14:paraId="4AC9BDB6" w14:textId="77777777" w:rsidR="00C84724" w:rsidRPr="00254232" w:rsidRDefault="00C84724">
      <w:pPr>
        <w:spacing w:before="240" w:after="240"/>
        <w:jc w:val="both"/>
        <w:rPr>
          <w:ins w:id="1807" w:author="Chen Liao" w:date="2020-06-20T20:15:00Z"/>
          <w:rFonts w:ascii="Times New Roman" w:hAnsi="Times New Roman" w:cs="Times New Roman"/>
          <w:color w:val="008000"/>
          <w:sz w:val="24"/>
          <w:szCs w:val="24"/>
          <w:lang w:val="en-US"/>
          <w:rPrChange w:id="1808" w:author="Chen Liao" w:date="2020-06-22T07:02:00Z">
            <w:rPr>
              <w:ins w:id="1809" w:author="Chen Liao" w:date="2020-06-20T20:15:00Z"/>
              <w:color w:val="008000"/>
              <w:sz w:val="24"/>
              <w:szCs w:val="24"/>
              <w:lang w:val="en-US"/>
            </w:rPr>
          </w:rPrChange>
        </w:rPr>
      </w:pPr>
    </w:p>
    <w:p w14:paraId="265D177D" w14:textId="77777777" w:rsidR="00655E4E" w:rsidRPr="00254232" w:rsidDel="00356406" w:rsidRDefault="00D27EFC">
      <w:pPr>
        <w:spacing w:before="240" w:after="240"/>
        <w:jc w:val="both"/>
        <w:rPr>
          <w:del w:id="1810" w:author="Chen Liao" w:date="2020-06-20T20:15:00Z"/>
          <w:rFonts w:ascii="Times New Roman" w:hAnsi="Times New Roman" w:cs="Times New Roman"/>
          <w:color w:val="008000"/>
          <w:sz w:val="24"/>
          <w:szCs w:val="24"/>
          <w:lang w:val="en-US"/>
          <w:rPrChange w:id="1811" w:author="Chen Liao" w:date="2020-06-22T07:02:00Z">
            <w:rPr>
              <w:del w:id="1812" w:author="Chen Liao" w:date="2020-06-20T20:15:00Z"/>
              <w:color w:val="008000"/>
              <w:sz w:val="24"/>
              <w:szCs w:val="24"/>
              <w:lang w:val="en-US"/>
            </w:rPr>
          </w:rPrChange>
        </w:rPr>
      </w:pPr>
      <w:del w:id="1813" w:author="Chen Liao" w:date="2020-06-20T20:15:00Z">
        <w:r w:rsidRPr="00254232" w:rsidDel="00C84724">
          <w:rPr>
            <w:rFonts w:ascii="Times New Roman" w:hAnsi="Times New Roman" w:cs="Times New Roman"/>
            <w:color w:val="008000"/>
            <w:sz w:val="24"/>
            <w:szCs w:val="24"/>
            <w:lang w:val="en-US"/>
            <w:rPrChange w:id="1814" w:author="Chen Liao" w:date="2020-06-22T07:02:00Z">
              <w:rPr>
                <w:color w:val="008000"/>
                <w:sz w:val="24"/>
                <w:szCs w:val="24"/>
                <w:lang w:val="en-US"/>
              </w:rPr>
            </w:rPrChange>
          </w:rPr>
          <w:delText xml:space="preserve"> </w:delText>
        </w:r>
      </w:del>
    </w:p>
    <w:p w14:paraId="5C5AE263" w14:textId="77777777" w:rsidR="00655E4E" w:rsidRPr="00254232" w:rsidDel="00356406" w:rsidRDefault="00655E4E">
      <w:pPr>
        <w:spacing w:before="240" w:after="240"/>
        <w:jc w:val="both"/>
        <w:rPr>
          <w:del w:id="1815" w:author="Chen Liao" w:date="2020-06-20T20:15:00Z"/>
          <w:rFonts w:ascii="Times New Roman" w:hAnsi="Times New Roman" w:cs="Times New Roman"/>
          <w:color w:val="008000"/>
          <w:sz w:val="24"/>
          <w:szCs w:val="24"/>
          <w:lang w:val="en-US"/>
          <w:rPrChange w:id="1816" w:author="Chen Liao" w:date="2020-06-22T07:02:00Z">
            <w:rPr>
              <w:del w:id="1817" w:author="Chen Liao" w:date="2020-06-20T20:15:00Z"/>
              <w:color w:val="008000"/>
              <w:sz w:val="24"/>
              <w:szCs w:val="24"/>
              <w:lang w:val="en-US"/>
            </w:rPr>
          </w:rPrChange>
        </w:rPr>
      </w:pPr>
    </w:p>
    <w:p w14:paraId="25ABD0D9" w14:textId="77777777" w:rsidR="00655E4E" w:rsidRPr="00254232" w:rsidDel="00356406" w:rsidRDefault="00655E4E">
      <w:pPr>
        <w:jc w:val="both"/>
        <w:rPr>
          <w:del w:id="1818" w:author="Chen Liao" w:date="2020-06-20T20:15:00Z"/>
          <w:rFonts w:ascii="Times New Roman" w:eastAsia="Cambria" w:hAnsi="Times New Roman" w:cs="Times New Roman"/>
          <w:sz w:val="24"/>
          <w:szCs w:val="24"/>
          <w:lang w:val="en-US"/>
          <w:rPrChange w:id="1819" w:author="Chen Liao" w:date="2020-06-22T07:02:00Z">
            <w:rPr>
              <w:del w:id="1820" w:author="Chen Liao" w:date="2020-06-20T20:15:00Z"/>
              <w:rFonts w:ascii="Cambria" w:eastAsia="Cambria" w:hAnsi="Cambria" w:cs="Cambria"/>
              <w:sz w:val="24"/>
              <w:szCs w:val="24"/>
              <w:lang w:val="en-US"/>
            </w:rPr>
          </w:rPrChange>
        </w:rPr>
      </w:pPr>
    </w:p>
    <w:p w14:paraId="4B77E95A" w14:textId="77777777" w:rsidR="00655E4E" w:rsidRPr="00254232" w:rsidDel="00356406" w:rsidRDefault="00655E4E">
      <w:pPr>
        <w:spacing w:before="240" w:after="240"/>
        <w:jc w:val="both"/>
        <w:rPr>
          <w:del w:id="1821" w:author="Chen Liao" w:date="2020-06-20T20:15:00Z"/>
          <w:rFonts w:ascii="Times New Roman" w:hAnsi="Times New Roman" w:cs="Times New Roman"/>
          <w:sz w:val="24"/>
          <w:szCs w:val="24"/>
          <w:lang w:val="en-US"/>
          <w:rPrChange w:id="1822" w:author="Chen Liao" w:date="2020-06-22T07:02:00Z">
            <w:rPr>
              <w:del w:id="1823" w:author="Chen Liao" w:date="2020-06-20T20:15:00Z"/>
              <w:sz w:val="24"/>
              <w:szCs w:val="24"/>
              <w:lang w:val="en-US"/>
            </w:rPr>
          </w:rPrChange>
        </w:rPr>
      </w:pPr>
    </w:p>
    <w:p w14:paraId="523FF756" w14:textId="77777777" w:rsidR="00655E4E" w:rsidRPr="00254232" w:rsidDel="00356406" w:rsidRDefault="00655E4E">
      <w:pPr>
        <w:spacing w:before="240" w:after="240"/>
        <w:jc w:val="both"/>
        <w:rPr>
          <w:del w:id="1824" w:author="Chen Liao" w:date="2020-06-20T20:15:00Z"/>
          <w:rFonts w:ascii="Times New Roman" w:hAnsi="Times New Roman" w:cs="Times New Roman"/>
          <w:sz w:val="24"/>
          <w:szCs w:val="24"/>
          <w:lang w:val="en-US"/>
          <w:rPrChange w:id="1825" w:author="Chen Liao" w:date="2020-06-22T07:02:00Z">
            <w:rPr>
              <w:del w:id="1826" w:author="Chen Liao" w:date="2020-06-20T20:15:00Z"/>
              <w:sz w:val="24"/>
              <w:szCs w:val="24"/>
              <w:lang w:val="en-US"/>
            </w:rPr>
          </w:rPrChange>
        </w:rPr>
      </w:pPr>
    </w:p>
    <w:p w14:paraId="7B008FAE" w14:textId="77777777" w:rsidR="00655E4E" w:rsidRPr="00254232" w:rsidDel="00356406" w:rsidRDefault="00655E4E">
      <w:pPr>
        <w:spacing w:before="240" w:after="240"/>
        <w:jc w:val="both"/>
        <w:rPr>
          <w:del w:id="1827" w:author="Chen Liao" w:date="2020-06-20T20:15:00Z"/>
          <w:rFonts w:ascii="Times New Roman" w:hAnsi="Times New Roman" w:cs="Times New Roman"/>
          <w:sz w:val="24"/>
          <w:szCs w:val="24"/>
          <w:lang w:val="en-US"/>
          <w:rPrChange w:id="1828" w:author="Chen Liao" w:date="2020-06-22T07:02:00Z">
            <w:rPr>
              <w:del w:id="1829" w:author="Chen Liao" w:date="2020-06-20T20:15:00Z"/>
              <w:sz w:val="24"/>
              <w:szCs w:val="24"/>
              <w:lang w:val="en-US"/>
            </w:rPr>
          </w:rPrChange>
        </w:rPr>
      </w:pPr>
    </w:p>
    <w:p w14:paraId="5F950690" w14:textId="77777777" w:rsidR="00655E4E" w:rsidRPr="00254232" w:rsidDel="00356406" w:rsidRDefault="00655E4E">
      <w:pPr>
        <w:spacing w:before="240" w:after="240"/>
        <w:jc w:val="both"/>
        <w:rPr>
          <w:del w:id="1830" w:author="Chen Liao" w:date="2020-06-20T20:15:00Z"/>
          <w:rFonts w:ascii="Times New Roman" w:hAnsi="Times New Roman" w:cs="Times New Roman"/>
          <w:sz w:val="24"/>
          <w:szCs w:val="24"/>
          <w:lang w:val="en-US"/>
          <w:rPrChange w:id="1831" w:author="Chen Liao" w:date="2020-06-22T07:02:00Z">
            <w:rPr>
              <w:del w:id="1832" w:author="Chen Liao" w:date="2020-06-20T20:15:00Z"/>
              <w:sz w:val="24"/>
              <w:szCs w:val="24"/>
              <w:lang w:val="en-US"/>
            </w:rPr>
          </w:rPrChange>
        </w:rPr>
      </w:pPr>
    </w:p>
    <w:p w14:paraId="7329A1FE" w14:textId="77777777" w:rsidR="00655E4E" w:rsidRPr="00254232" w:rsidRDefault="00D27EFC">
      <w:pPr>
        <w:spacing w:before="240" w:after="240"/>
        <w:jc w:val="both"/>
        <w:rPr>
          <w:rFonts w:ascii="Times New Roman" w:hAnsi="Times New Roman" w:cs="Times New Roman"/>
          <w:b/>
          <w:sz w:val="28"/>
          <w:szCs w:val="28"/>
          <w:lang w:val="en-US"/>
          <w:rPrChange w:id="1833" w:author="Chen Liao" w:date="2020-06-22T07:02:00Z">
            <w:rPr>
              <w:b/>
              <w:sz w:val="24"/>
              <w:szCs w:val="24"/>
              <w:lang w:val="en-US"/>
            </w:rPr>
          </w:rPrChange>
        </w:rPr>
      </w:pPr>
      <w:r w:rsidRPr="00254232">
        <w:rPr>
          <w:rFonts w:ascii="Times New Roman" w:hAnsi="Times New Roman" w:cs="Times New Roman"/>
          <w:b/>
          <w:sz w:val="28"/>
          <w:szCs w:val="28"/>
          <w:lang w:val="en-US"/>
          <w:rPrChange w:id="1834" w:author="Chen Liao" w:date="2020-06-22T07:02:00Z">
            <w:rPr>
              <w:b/>
              <w:sz w:val="24"/>
              <w:szCs w:val="24"/>
              <w:lang w:val="en-US"/>
            </w:rPr>
          </w:rPrChange>
        </w:rPr>
        <w:t>Results</w:t>
      </w:r>
    </w:p>
    <w:p w14:paraId="1F388BC1" w14:textId="346D8441" w:rsidR="00655E4E" w:rsidRPr="00254232" w:rsidRDefault="00E90BDE">
      <w:pPr>
        <w:spacing w:before="240" w:after="240"/>
        <w:jc w:val="both"/>
        <w:rPr>
          <w:rFonts w:ascii="Times New Roman" w:hAnsi="Times New Roman" w:cs="Times New Roman"/>
          <w:b/>
          <w:sz w:val="24"/>
          <w:szCs w:val="24"/>
          <w:lang w:val="en-US"/>
          <w:rPrChange w:id="1835" w:author="Chen Liao" w:date="2020-06-22T07:02:00Z">
            <w:rPr>
              <w:b/>
              <w:sz w:val="24"/>
              <w:szCs w:val="24"/>
              <w:lang w:val="en-US"/>
            </w:rPr>
          </w:rPrChange>
        </w:rPr>
      </w:pPr>
      <w:ins w:id="1836" w:author="Chen Liao" w:date="2020-06-21T20:54:00Z">
        <w:r w:rsidRPr="00254232">
          <w:rPr>
            <w:rFonts w:ascii="Times New Roman" w:hAnsi="Times New Roman" w:cs="Times New Roman"/>
            <w:b/>
            <w:sz w:val="24"/>
            <w:szCs w:val="24"/>
            <w:lang w:val="en-US"/>
            <w:rPrChange w:id="1837" w:author="Chen Liao" w:date="2020-06-22T07:02:00Z">
              <w:rPr>
                <w:b/>
                <w:sz w:val="24"/>
                <w:szCs w:val="24"/>
                <w:lang w:val="en-US"/>
              </w:rPr>
            </w:rPrChange>
          </w:rPr>
          <w:t>S</w:t>
        </w:r>
      </w:ins>
      <w:ins w:id="1838" w:author="Chen Liao" w:date="2020-06-21T20:43:00Z">
        <w:r w:rsidR="00AF24F6" w:rsidRPr="00254232">
          <w:rPr>
            <w:rFonts w:ascii="Times New Roman" w:hAnsi="Times New Roman" w:cs="Times New Roman"/>
            <w:b/>
            <w:sz w:val="24"/>
            <w:szCs w:val="24"/>
            <w:lang w:val="en-US"/>
            <w:rPrChange w:id="1839" w:author="Chen Liao" w:date="2020-06-22T07:02:00Z">
              <w:rPr>
                <w:b/>
                <w:sz w:val="24"/>
                <w:szCs w:val="24"/>
                <w:lang w:val="en-US"/>
              </w:rPr>
            </w:rPrChange>
          </w:rPr>
          <w:t>warming diversity is un</w:t>
        </w:r>
      </w:ins>
      <w:ins w:id="1840" w:author="Chen Liao" w:date="2020-06-21T20:44:00Z">
        <w:r w:rsidR="00AF24F6" w:rsidRPr="00254232">
          <w:rPr>
            <w:rFonts w:ascii="Times New Roman" w:hAnsi="Times New Roman" w:cs="Times New Roman"/>
            <w:b/>
            <w:sz w:val="24"/>
            <w:szCs w:val="24"/>
            <w:lang w:val="en-US"/>
            <w:rPrChange w:id="1841" w:author="Chen Liao" w:date="2020-06-22T07:02:00Z">
              <w:rPr>
                <w:b/>
                <w:sz w:val="24"/>
                <w:szCs w:val="24"/>
                <w:lang w:val="en-US"/>
              </w:rPr>
            </w:rPrChange>
          </w:rPr>
          <w:t>correlated with phylogeny of core genomes</w:t>
        </w:r>
      </w:ins>
      <w:del w:id="1842" w:author="Chen Liao" w:date="2020-06-19T23:18:00Z">
        <w:r w:rsidR="00D27EFC" w:rsidRPr="00254232" w:rsidDel="00EE2BDD">
          <w:rPr>
            <w:rFonts w:ascii="Times New Roman" w:hAnsi="Times New Roman" w:cs="Times New Roman"/>
            <w:b/>
            <w:sz w:val="24"/>
            <w:szCs w:val="24"/>
            <w:lang w:val="en-US"/>
            <w:rPrChange w:id="1843" w:author="Chen Liao" w:date="2020-06-22T07:02:00Z">
              <w:rPr>
                <w:b/>
                <w:sz w:val="24"/>
                <w:szCs w:val="24"/>
                <w:lang w:val="en-US"/>
              </w:rPr>
            </w:rPrChange>
          </w:rPr>
          <w:delText>S</w:delText>
        </w:r>
      </w:del>
      <w:del w:id="1844" w:author="Chen Liao" w:date="2020-06-21T20:44:00Z">
        <w:r w:rsidR="00D27EFC" w:rsidRPr="00254232" w:rsidDel="00AF24F6">
          <w:rPr>
            <w:rFonts w:ascii="Times New Roman" w:hAnsi="Times New Roman" w:cs="Times New Roman"/>
            <w:b/>
            <w:sz w:val="24"/>
            <w:szCs w:val="24"/>
            <w:lang w:val="en-US"/>
            <w:rPrChange w:id="1845" w:author="Chen Liao" w:date="2020-06-22T07:02:00Z">
              <w:rPr>
                <w:b/>
                <w:sz w:val="24"/>
                <w:szCs w:val="24"/>
                <w:lang w:val="en-US"/>
              </w:rPr>
            </w:rPrChange>
          </w:rPr>
          <w:delText>warming</w:delText>
        </w:r>
      </w:del>
      <w:del w:id="1846" w:author="Chen Liao" w:date="2020-06-19T23:18:00Z">
        <w:r w:rsidR="00D27EFC" w:rsidRPr="00254232" w:rsidDel="00EE2BDD">
          <w:rPr>
            <w:rFonts w:ascii="Times New Roman" w:hAnsi="Times New Roman" w:cs="Times New Roman"/>
            <w:b/>
            <w:sz w:val="24"/>
            <w:szCs w:val="24"/>
            <w:lang w:val="en-US"/>
            <w:rPrChange w:id="1847" w:author="Chen Liao" w:date="2020-06-22T07:02:00Z">
              <w:rPr>
                <w:b/>
                <w:sz w:val="24"/>
                <w:szCs w:val="24"/>
                <w:lang w:val="en-US"/>
              </w:rPr>
            </w:rPrChange>
          </w:rPr>
          <w:delText xml:space="preserve"> diversity is partially explained by the ability to secrete rhamnolipids.</w:delText>
        </w:r>
      </w:del>
    </w:p>
    <w:p w14:paraId="0D11C88C" w14:textId="26F726A2" w:rsidR="00655E4E" w:rsidRPr="00254232" w:rsidDel="00E55259" w:rsidRDefault="00AB2494">
      <w:pPr>
        <w:spacing w:before="240" w:after="240"/>
        <w:jc w:val="both"/>
        <w:rPr>
          <w:del w:id="1848" w:author="Chen Liao" w:date="2020-06-21T21:54:00Z"/>
          <w:rFonts w:ascii="Times New Roman" w:hAnsi="Times New Roman" w:cs="Times New Roman"/>
          <w:sz w:val="24"/>
          <w:szCs w:val="24"/>
          <w:lang w:val="en-US"/>
          <w:rPrChange w:id="1849" w:author="Chen Liao" w:date="2020-06-22T07:02:00Z">
            <w:rPr>
              <w:del w:id="1850" w:author="Chen Liao" w:date="2020-06-21T21:54:00Z"/>
              <w:sz w:val="24"/>
              <w:szCs w:val="24"/>
              <w:lang w:val="en-US"/>
            </w:rPr>
          </w:rPrChange>
        </w:rPr>
      </w:pPr>
      <w:ins w:id="1851" w:author="Chen Liao" w:date="2020-06-21T21:27:00Z">
        <w:r w:rsidRPr="00254232">
          <w:rPr>
            <w:rFonts w:ascii="Times New Roman" w:hAnsi="Times New Roman" w:cs="Times New Roman"/>
            <w:sz w:val="24"/>
            <w:szCs w:val="24"/>
            <w:lang w:val="en-US"/>
            <w:rPrChange w:id="1852" w:author="Chen Liao" w:date="2020-06-22T07:02:00Z">
              <w:rPr>
                <w:sz w:val="24"/>
                <w:szCs w:val="24"/>
                <w:lang w:val="en-US"/>
              </w:rPr>
            </w:rPrChange>
          </w:rPr>
          <w:t>S</w:t>
        </w:r>
      </w:ins>
      <w:del w:id="1853" w:author="Chen Liao" w:date="2020-06-21T20:58:00Z">
        <w:r w:rsidR="00D27EFC" w:rsidRPr="00254232" w:rsidDel="00B560B3">
          <w:rPr>
            <w:rFonts w:ascii="Times New Roman" w:hAnsi="Times New Roman" w:cs="Times New Roman"/>
            <w:sz w:val="24"/>
            <w:szCs w:val="24"/>
            <w:lang w:val="en-US"/>
            <w:rPrChange w:id="1854" w:author="Chen Liao" w:date="2020-06-22T07:02:00Z">
              <w:rPr>
                <w:sz w:val="24"/>
                <w:szCs w:val="24"/>
                <w:lang w:val="en-US"/>
              </w:rPr>
            </w:rPrChange>
          </w:rPr>
          <w:delText xml:space="preserve">We sought out to explain the diversity of </w:delText>
        </w:r>
      </w:del>
      <w:ins w:id="1855" w:author="Chen Liao" w:date="2020-06-21T21:27:00Z">
        <w:r w:rsidRPr="00254232">
          <w:rPr>
            <w:rFonts w:ascii="Times New Roman" w:hAnsi="Times New Roman" w:cs="Times New Roman"/>
            <w:sz w:val="24"/>
            <w:szCs w:val="24"/>
            <w:lang w:val="en-US"/>
            <w:rPrChange w:id="1856" w:author="Chen Liao" w:date="2020-06-22T07:02:00Z">
              <w:rPr>
                <w:sz w:val="24"/>
                <w:szCs w:val="24"/>
                <w:lang w:val="en-US"/>
              </w:rPr>
            </w:rPrChange>
          </w:rPr>
          <w:t>w</w:t>
        </w:r>
      </w:ins>
      <w:del w:id="1857" w:author="Chen Liao" w:date="2020-06-21T21:27:00Z">
        <w:r w:rsidR="00D27EFC" w:rsidRPr="00254232" w:rsidDel="00AB2494">
          <w:rPr>
            <w:rFonts w:ascii="Times New Roman" w:hAnsi="Times New Roman" w:cs="Times New Roman"/>
            <w:sz w:val="24"/>
            <w:szCs w:val="24"/>
            <w:lang w:val="en-US"/>
            <w:rPrChange w:id="1858" w:author="Chen Liao" w:date="2020-06-22T07:02:00Z">
              <w:rPr>
                <w:sz w:val="24"/>
                <w:szCs w:val="24"/>
                <w:lang w:val="en-US"/>
              </w:rPr>
            </w:rPrChange>
          </w:rPr>
          <w:delText>sw</w:delText>
        </w:r>
      </w:del>
      <w:r w:rsidR="00D27EFC" w:rsidRPr="00254232">
        <w:rPr>
          <w:rFonts w:ascii="Times New Roman" w:hAnsi="Times New Roman" w:cs="Times New Roman"/>
          <w:sz w:val="24"/>
          <w:szCs w:val="24"/>
          <w:lang w:val="en-US"/>
          <w:rPrChange w:id="1859" w:author="Chen Liao" w:date="2020-06-22T07:02:00Z">
            <w:rPr>
              <w:sz w:val="24"/>
              <w:szCs w:val="24"/>
              <w:lang w:val="en-US"/>
            </w:rPr>
          </w:rPrChange>
        </w:rPr>
        <w:t xml:space="preserve">arming </w:t>
      </w:r>
      <w:ins w:id="1860" w:author="Chen Liao" w:date="2020-06-21T21:25:00Z">
        <w:r w:rsidRPr="00254232">
          <w:rPr>
            <w:rFonts w:ascii="Times New Roman" w:hAnsi="Times New Roman" w:cs="Times New Roman"/>
            <w:sz w:val="24"/>
            <w:szCs w:val="24"/>
            <w:lang w:val="en-US"/>
            <w:rPrChange w:id="1861" w:author="Chen Liao" w:date="2020-06-22T07:02:00Z">
              <w:rPr>
                <w:sz w:val="24"/>
                <w:szCs w:val="24"/>
                <w:lang w:val="en-US"/>
              </w:rPr>
            </w:rPrChange>
          </w:rPr>
          <w:t>colonies in</w:t>
        </w:r>
      </w:ins>
      <w:ins w:id="1862" w:author="Chen Liao" w:date="2020-06-21T21:26:00Z">
        <w:r w:rsidRPr="00254232">
          <w:rPr>
            <w:rFonts w:ascii="Times New Roman" w:hAnsi="Times New Roman" w:cs="Times New Roman"/>
            <w:sz w:val="24"/>
            <w:szCs w:val="24"/>
            <w:lang w:val="en-US"/>
            <w:rPrChange w:id="1863" w:author="Chen Liao" w:date="2020-06-22T07:02:00Z">
              <w:rPr>
                <w:sz w:val="24"/>
                <w:szCs w:val="24"/>
                <w:lang w:val="en-US"/>
              </w:rPr>
            </w:rPrChange>
          </w:rPr>
          <w:t xml:space="preserve"> the casamino-acid agar plat</w:t>
        </w:r>
      </w:ins>
      <w:ins w:id="1864" w:author="Chen Liao" w:date="2020-06-21T21:28:00Z">
        <w:r w:rsidR="0046559B" w:rsidRPr="00254232">
          <w:rPr>
            <w:rFonts w:ascii="Times New Roman" w:hAnsi="Times New Roman" w:cs="Times New Roman"/>
            <w:sz w:val="24"/>
            <w:szCs w:val="24"/>
            <w:lang w:val="en-US"/>
            <w:rPrChange w:id="1865" w:author="Chen Liao" w:date="2020-06-22T07:02:00Z">
              <w:rPr>
                <w:sz w:val="24"/>
                <w:szCs w:val="24"/>
                <w:lang w:val="en-US"/>
              </w:rPr>
            </w:rPrChange>
          </w:rPr>
          <w:t>e</w:t>
        </w:r>
      </w:ins>
      <w:ins w:id="1866" w:author="Chen Liao" w:date="2020-06-21T21:26:00Z">
        <w:r w:rsidRPr="00254232">
          <w:rPr>
            <w:rFonts w:ascii="Times New Roman" w:hAnsi="Times New Roman" w:cs="Times New Roman"/>
            <w:sz w:val="24"/>
            <w:szCs w:val="24"/>
            <w:lang w:val="en-US"/>
            <w:rPrChange w:id="1867" w:author="Chen Liao" w:date="2020-06-22T07:02:00Z">
              <w:rPr>
                <w:sz w:val="24"/>
                <w:szCs w:val="24"/>
                <w:lang w:val="en-US"/>
              </w:rPr>
            </w:rPrChange>
          </w:rPr>
          <w:t xml:space="preserve"> (</w:t>
        </w:r>
        <w:r w:rsidRPr="00254232">
          <w:rPr>
            <w:rFonts w:ascii="Times New Roman" w:hAnsi="Times New Roman" w:cs="Times New Roman"/>
            <w:sz w:val="24"/>
            <w:szCs w:val="24"/>
            <w:highlight w:val="yellow"/>
            <w:lang w:val="en-US"/>
            <w:rPrChange w:id="1868" w:author="Chen Liao" w:date="2020-06-22T07:02:00Z">
              <w:rPr>
                <w:sz w:val="24"/>
                <w:szCs w:val="24"/>
                <w:lang w:val="en-US"/>
              </w:rPr>
            </w:rPrChange>
          </w:rPr>
          <w:t>s</w:t>
        </w:r>
      </w:ins>
      <w:ins w:id="1869" w:author="Chen Liao" w:date="2020-06-21T21:27:00Z">
        <w:r w:rsidRPr="00254232">
          <w:rPr>
            <w:rFonts w:ascii="Times New Roman" w:hAnsi="Times New Roman" w:cs="Times New Roman"/>
            <w:sz w:val="24"/>
            <w:szCs w:val="24"/>
            <w:highlight w:val="yellow"/>
            <w:lang w:val="en-US"/>
            <w:rPrChange w:id="1870" w:author="Chen Liao" w:date="2020-06-22T07:02:00Z">
              <w:rPr>
                <w:sz w:val="24"/>
                <w:szCs w:val="24"/>
                <w:lang w:val="en-US"/>
              </w:rPr>
            </w:rPrChange>
          </w:rPr>
          <w:t>ee Methods</w:t>
        </w:r>
        <w:r w:rsidRPr="00254232">
          <w:rPr>
            <w:rFonts w:ascii="Times New Roman" w:hAnsi="Times New Roman" w:cs="Times New Roman"/>
            <w:sz w:val="24"/>
            <w:szCs w:val="24"/>
            <w:lang w:val="en-US"/>
            <w:rPrChange w:id="1871" w:author="Chen Liao" w:date="2020-06-22T07:02:00Z">
              <w:rPr>
                <w:sz w:val="24"/>
                <w:szCs w:val="24"/>
                <w:lang w:val="en-US"/>
              </w:rPr>
            </w:rPrChange>
          </w:rPr>
          <w:t>)</w:t>
        </w:r>
      </w:ins>
      <w:ins w:id="1872" w:author="Chen Liao" w:date="2020-06-21T21:25:00Z">
        <w:r w:rsidRPr="00254232">
          <w:rPr>
            <w:rFonts w:ascii="Times New Roman" w:hAnsi="Times New Roman" w:cs="Times New Roman"/>
            <w:sz w:val="24"/>
            <w:szCs w:val="24"/>
            <w:lang w:val="en-US"/>
            <w:rPrChange w:id="1873" w:author="Chen Liao" w:date="2020-06-22T07:02:00Z">
              <w:rPr>
                <w:sz w:val="24"/>
                <w:szCs w:val="24"/>
                <w:lang w:val="en-US"/>
              </w:rPr>
            </w:rPrChange>
          </w:rPr>
          <w:t xml:space="preserve"> </w:t>
        </w:r>
      </w:ins>
      <w:del w:id="1874" w:author="Chen Liao" w:date="2020-06-21T21:25:00Z">
        <w:r w:rsidR="00D27EFC" w:rsidRPr="00254232" w:rsidDel="00AB2494">
          <w:rPr>
            <w:rFonts w:ascii="Times New Roman" w:hAnsi="Times New Roman" w:cs="Times New Roman"/>
            <w:sz w:val="24"/>
            <w:szCs w:val="24"/>
            <w:lang w:val="en-US"/>
            <w:rPrChange w:id="1875" w:author="Chen Liao" w:date="2020-06-22T07:02:00Z">
              <w:rPr>
                <w:sz w:val="24"/>
                <w:szCs w:val="24"/>
                <w:lang w:val="en-US"/>
              </w:rPr>
            </w:rPrChange>
          </w:rPr>
          <w:delText xml:space="preserve">phenotypes </w:delText>
        </w:r>
      </w:del>
      <w:del w:id="1876" w:author="Chen Liao" w:date="2020-06-21T21:27:00Z">
        <w:r w:rsidR="00D27EFC" w:rsidRPr="00254232" w:rsidDel="00AB2494">
          <w:rPr>
            <w:rFonts w:ascii="Times New Roman" w:hAnsi="Times New Roman" w:cs="Times New Roman"/>
            <w:sz w:val="24"/>
            <w:szCs w:val="24"/>
            <w:lang w:val="en-US"/>
            <w:rPrChange w:id="1877" w:author="Chen Liao" w:date="2020-06-22T07:02:00Z">
              <w:rPr>
                <w:sz w:val="24"/>
                <w:szCs w:val="24"/>
                <w:lang w:val="en-US"/>
              </w:rPr>
            </w:rPrChange>
          </w:rPr>
          <w:delText xml:space="preserve">across </w:delText>
        </w:r>
      </w:del>
      <w:del w:id="1878" w:author="Chen Liao" w:date="2020-06-21T20:59:00Z">
        <w:r w:rsidR="00D27EFC" w:rsidRPr="00254232" w:rsidDel="00196C78">
          <w:rPr>
            <w:rFonts w:ascii="Times New Roman" w:hAnsi="Times New Roman" w:cs="Times New Roman"/>
            <w:sz w:val="24"/>
            <w:szCs w:val="24"/>
            <w:lang w:val="en-US"/>
            <w:rPrChange w:id="1879" w:author="Chen Liao" w:date="2020-06-22T07:02:00Z">
              <w:rPr>
                <w:sz w:val="24"/>
                <w:szCs w:val="24"/>
                <w:lang w:val="en-US"/>
              </w:rPr>
            </w:rPrChange>
          </w:rPr>
          <w:delText>a collection of</w:delText>
        </w:r>
      </w:del>
      <w:del w:id="1880" w:author="Chen Liao" w:date="2020-06-21T21:27:00Z">
        <w:r w:rsidR="00D27EFC" w:rsidRPr="00254232" w:rsidDel="00AB2494">
          <w:rPr>
            <w:rFonts w:ascii="Times New Roman" w:hAnsi="Times New Roman" w:cs="Times New Roman"/>
            <w:sz w:val="24"/>
            <w:szCs w:val="24"/>
            <w:lang w:val="en-US"/>
            <w:rPrChange w:id="1881" w:author="Chen Liao" w:date="2020-06-22T07:02:00Z">
              <w:rPr>
                <w:sz w:val="24"/>
                <w:szCs w:val="24"/>
                <w:lang w:val="en-US"/>
              </w:rPr>
            </w:rPrChange>
          </w:rPr>
          <w:delText xml:space="preserve"> isolates </w:delText>
        </w:r>
      </w:del>
      <w:ins w:id="1882" w:author="Chen Liao" w:date="2020-06-21T21:00:00Z">
        <w:r w:rsidR="00196C78" w:rsidRPr="00254232">
          <w:rPr>
            <w:rFonts w:ascii="Times New Roman" w:hAnsi="Times New Roman" w:cs="Times New Roman"/>
            <w:sz w:val="24"/>
            <w:szCs w:val="24"/>
            <w:lang w:val="en-US"/>
            <w:rPrChange w:id="1883" w:author="Chen Liao" w:date="2020-06-22T07:02:00Z">
              <w:rPr>
                <w:sz w:val="24"/>
                <w:szCs w:val="24"/>
                <w:lang w:val="en-US"/>
              </w:rPr>
            </w:rPrChange>
          </w:rPr>
          <w:t>sho</w:t>
        </w:r>
        <w:r w:rsidR="00967746" w:rsidRPr="00254232">
          <w:rPr>
            <w:rFonts w:ascii="Times New Roman" w:hAnsi="Times New Roman" w:cs="Times New Roman"/>
            <w:sz w:val="24"/>
            <w:szCs w:val="24"/>
            <w:lang w:val="en-US"/>
            <w:rPrChange w:id="1884" w:author="Chen Liao" w:date="2020-06-22T07:02:00Z">
              <w:rPr>
                <w:sz w:val="24"/>
                <w:szCs w:val="24"/>
                <w:lang w:val="en-US"/>
              </w:rPr>
            </w:rPrChange>
          </w:rPr>
          <w:t xml:space="preserve">wed markedly different </w:t>
        </w:r>
      </w:ins>
      <w:del w:id="1885" w:author="Chen Liao" w:date="2020-06-21T21:01:00Z">
        <w:r w:rsidR="00D27EFC" w:rsidRPr="00254232" w:rsidDel="00967746">
          <w:rPr>
            <w:rFonts w:ascii="Times New Roman" w:hAnsi="Times New Roman" w:cs="Times New Roman"/>
            <w:sz w:val="24"/>
            <w:szCs w:val="24"/>
            <w:lang w:val="en-US"/>
            <w:rPrChange w:id="1886" w:author="Chen Liao" w:date="2020-06-22T07:02:00Z">
              <w:rPr>
                <w:sz w:val="24"/>
                <w:szCs w:val="24"/>
                <w:lang w:val="en-US"/>
              </w:rPr>
            </w:rPrChange>
          </w:rPr>
          <w:delText xml:space="preserve">obtained from acute infected of cancer patients who were hospitalized at the Memorial Hospital </w:delText>
        </w:r>
      </w:del>
      <w:del w:id="1887" w:author="Chen Liao" w:date="2020-06-21T20:55:00Z">
        <w:r w:rsidR="00D27EFC" w:rsidRPr="00254232" w:rsidDel="00B560B3">
          <w:rPr>
            <w:rFonts w:ascii="Times New Roman" w:hAnsi="Times New Roman" w:cs="Times New Roman"/>
            <w:sz w:val="24"/>
            <w:szCs w:val="24"/>
            <w:lang w:val="en-US"/>
            <w:rPrChange w:id="1888" w:author="Chen Liao" w:date="2020-06-22T07:02:00Z">
              <w:rPr>
                <w:sz w:val="24"/>
                <w:szCs w:val="24"/>
                <w:lang w:val="en-US"/>
              </w:rPr>
            </w:rPrChange>
          </w:rPr>
          <w:delText xml:space="preserve"> </w:delText>
        </w:r>
      </w:del>
      <w:del w:id="1889" w:author="Chen Liao" w:date="2020-06-21T21:01:00Z">
        <w:r w:rsidR="0075784B" w:rsidRPr="00254232" w:rsidDel="00967746">
          <w:rPr>
            <w:rFonts w:ascii="Times New Roman" w:hAnsi="Times New Roman" w:cs="Times New Roman"/>
            <w:sz w:val="24"/>
            <w:szCs w:val="24"/>
            <w:lang w:val="en-US"/>
            <w:rPrChange w:id="1890" w:author="Chen Liao" w:date="2020-06-22T07:02:00Z">
              <w:rPr>
                <w:sz w:val="24"/>
                <w:szCs w:val="24"/>
                <w:lang w:val="en-US"/>
              </w:rPr>
            </w:rPrChange>
          </w:rPr>
          <w:fldChar w:fldCharType="begin"/>
        </w:r>
        <w:r w:rsidR="0075784B" w:rsidRPr="00254232" w:rsidDel="00967746">
          <w:rPr>
            <w:rFonts w:ascii="Times New Roman" w:hAnsi="Times New Roman" w:cs="Times New Roman"/>
            <w:sz w:val="24"/>
            <w:szCs w:val="24"/>
            <w:lang w:val="en-US"/>
            <w:rPrChange w:id="1891" w:author="Chen Liao" w:date="2020-06-22T07:02:00Z">
              <w:rPr>
                <w:sz w:val="24"/>
                <w:szCs w:val="24"/>
                <w:lang w:val="en-US"/>
              </w:rPr>
            </w:rPrChange>
          </w:rPr>
          <w:delInstrText>ADDIN F1000_CSL_CITATION&lt;~#@#~&gt;[{"DOI":"10.1371/journal.pcbi.1007562","First":false,"Last":false,"PMCID":"PMC6944390","PMID":"31860667","abstract":"Pseudomonas aeruginosa, a main cause of human infection, can gain resistance to the antibiotic aztreonam through a mutation in NalD, a transcriptional repressor of cellular efflux. Here we combine computational analysis of clinical isolates, transcriptomics, metabolic modeling and experimental validation to find a strong association between NalD mutations and resistance to aztreonam-as well as resistance to other antibiotics-across P. aeruginosa isolated from different patients. A detailed analysis of one patient's timeline shows how this mutation can emerge in vivo and drive rapid evolution of resistance while the patient received cancer treatment, a bone marrow transplantation, and antibiotics up to the point of causing the patient's death. Transcriptomics analysis confirmed the primary mechanism of NalD action-a loss-of-function mutation that caused constitutive overexpression of the MexAB-OprM efflux system-which lead to aztreonam resistance but, surprisingly, had no fitness cost in the absence of the antibiotic. We constrained a genome-scale metabolic model using the transcriptomics data to investigate changes beyond the primary mechanism of resistance, including adaptations in major metabolic pathways and membrane transport concurrent with aztreonam resistance, which may explain the lack of a fitness cost. We propose that metabolic adaptations may allow resistance mutations to endure in the absence of antibiotics and could be targeted by future therapies against antibiotic resistant pathogens.","author":[{"family":"Yan","given":"Jinyuan"},{"family":"Estanbouli","given":"Henri"},{"family":"Liao","given":"Chen"},{"family":"Kim","given":"Wook"},{"family":"Monk","given":"Jonathan M"},{"family":"Rahman","given":"Rayees"},{"family":"Kamboj","given":"Mini"},{"family":"Palsson","given":"Bernhard O"},{"family":"Qiu","given":"Weigang"},{"family":"Xavier","given":"Joao B"}],"authorYearDisplayFormat":false,"citation-label":"8481439","container-title":"PLoS Computational Biology","container-title-short":"PLoS Comput. Biol.","id":"8481439","invisible":false,"issue":"12","issued":{"date-parts":[["2019","12","20"]]},"journalAbbreviation":"PLoS Comput. Biol.","page":"e1007562","suppress-author":false,"title":"Systems-level analysis of NalD mutation, a recurrent driver of rapid drug resistance in acute Pseudomonas aeruginosa infection.","type":"article-journal","volume":"15"},{"DOI":"10.1371/journal.pcbi.1005677","First":false,"Last":false,"PMCID":"PMC5555705","PMID":"28767643","abstract":"Bacteria of many species rely on a simple molecule, the intracellular secondary messenger c-di-GMP (Bis-(3'-5')-cyclic dimeric guanosine monophosphate), to make a vital choice: whether to stay in one place and form a biofilm, or to leave it in search of better conditions. The c-di-GMP network has a bow-tie shaped architecture that integrates many signals from the outside world-the input stimuli-into intracellular c-di-GMP levels that then regulate genes for biofilm formation or for swarming motility-the output phenotypes. How does the 'uninformed' process of evolution produce a network with the right input/output association and enable bacteria to make the right choice? Inspired by new data from 28 clinical isolates of Pseudomonas aeruginosa and strains evolved in laboratory experiments we propose a mathematical model where the c-di-GMP network is analogous to a machine learning classifier. The analogy immediately suggests a mechanism for learning through evolution: adaptation though incremental changes in c-di-GMP network proteins acquires knowledge from past experiences and enables bacteria to use it to direct future behaviors. Our model clarifies the elusive function of the ubiquitous c-di-GMP network, a key regulator of bacterial social traits associated with virulence. More broadly, the link between evolution and machine learning can help explain how natural selection across fluctuating environments produces networks that enable living organisms to make sophisticated decisions.","author":[{"family":"Yan","given":"Jinyuan"},{"family":"Deforet","given":"Maxime"},{"family":"Boyle","given":"Kerry E"},{"family":"Rahman","given":"Rayees"},{"family":"Liang","given":"Raymond"},{"family":"Okegbe","given":"Chinweike"},{"family":"Dietrich","given":"Lars E P"},{"family":"Qiu","given":"Weigang"},{"family":"Xavier","given":"Joao B"}],"authorYearDisplayFormat":false,"citation-label":"4015325","container-title":"PLoS Computational Biology","container-title-short":"PLoS Comput. Biol.","id":"4015325","invisible":false,"issue":"8","issued":{"date-parts":[["2017","8","2"]]},"journalAbbreviation":"PLoS Comput. Biol.","page":"e1005677","suppress-author":false,"title":"Bow-tie signaling in c-di-GMP: Machine learning in a simple biochemical network.","type":"article-journal","volume":"13"}]</w:delInstrText>
        </w:r>
        <w:r w:rsidR="0075784B" w:rsidRPr="00254232" w:rsidDel="00967746">
          <w:rPr>
            <w:rFonts w:ascii="Times New Roman" w:hAnsi="Times New Roman" w:cs="Times New Roman"/>
            <w:sz w:val="24"/>
            <w:szCs w:val="24"/>
            <w:lang w:val="en-US"/>
            <w:rPrChange w:id="1892" w:author="Chen Liao" w:date="2020-06-22T07:02:00Z">
              <w:rPr>
                <w:sz w:val="24"/>
                <w:szCs w:val="24"/>
                <w:lang w:val="en-US"/>
              </w:rPr>
            </w:rPrChange>
          </w:rPr>
          <w:fldChar w:fldCharType="separate"/>
        </w:r>
        <w:r w:rsidR="00B560B3" w:rsidRPr="00254232" w:rsidDel="00967746">
          <w:rPr>
            <w:rFonts w:ascii="Times New Roman" w:hAnsi="Times New Roman" w:cs="Times New Roman"/>
            <w:sz w:val="24"/>
            <w:szCs w:val="24"/>
            <w:lang w:val="en-US"/>
            <w:rPrChange w:id="1893" w:author="Chen Liao" w:date="2020-06-22T07:02:00Z">
              <w:rPr>
                <w:sz w:val="24"/>
                <w:szCs w:val="24"/>
                <w:lang w:val="en-US"/>
              </w:rPr>
            </w:rPrChange>
          </w:rPr>
          <w:delText>(Yan et al. 2019; Yan et al. 2017)</w:delText>
        </w:r>
        <w:r w:rsidR="0075784B" w:rsidRPr="00254232" w:rsidDel="00967746">
          <w:rPr>
            <w:rFonts w:ascii="Times New Roman" w:hAnsi="Times New Roman" w:cs="Times New Roman"/>
            <w:sz w:val="24"/>
            <w:szCs w:val="24"/>
            <w:lang w:val="en-US"/>
            <w:rPrChange w:id="1894" w:author="Chen Liao" w:date="2020-06-22T07:02:00Z">
              <w:rPr>
                <w:sz w:val="24"/>
                <w:szCs w:val="24"/>
                <w:lang w:val="en-US"/>
              </w:rPr>
            </w:rPrChange>
          </w:rPr>
          <w:fldChar w:fldCharType="end"/>
        </w:r>
        <w:r w:rsidR="00D27EFC" w:rsidRPr="00254232" w:rsidDel="00967746">
          <w:rPr>
            <w:rFonts w:ascii="Times New Roman" w:hAnsi="Times New Roman" w:cs="Times New Roman"/>
            <w:sz w:val="24"/>
            <w:szCs w:val="24"/>
            <w:lang w:val="en-US"/>
            <w:rPrChange w:id="1895" w:author="Chen Liao" w:date="2020-06-22T07:02:00Z">
              <w:rPr>
                <w:sz w:val="24"/>
                <w:szCs w:val="24"/>
                <w:lang w:val="en-US"/>
              </w:rPr>
            </w:rPrChange>
          </w:rPr>
          <w:delText xml:space="preserve">. The colonies obtained in the swarming assay differed widely in terms of </w:delText>
        </w:r>
      </w:del>
      <w:r w:rsidR="00D27EFC" w:rsidRPr="00254232">
        <w:rPr>
          <w:rFonts w:ascii="Times New Roman" w:hAnsi="Times New Roman" w:cs="Times New Roman"/>
          <w:sz w:val="24"/>
          <w:szCs w:val="24"/>
          <w:lang w:val="en-US"/>
          <w:rPrChange w:id="1896" w:author="Chen Liao" w:date="2020-06-22T07:02:00Z">
            <w:rPr>
              <w:sz w:val="24"/>
              <w:szCs w:val="24"/>
              <w:lang w:val="en-US"/>
            </w:rPr>
          </w:rPrChange>
        </w:rPr>
        <w:t>morpholog</w:t>
      </w:r>
      <w:ins w:id="1897" w:author="Chen Liao" w:date="2020-06-21T21:28:00Z">
        <w:r w:rsidR="0046559B" w:rsidRPr="00254232">
          <w:rPr>
            <w:rFonts w:ascii="Times New Roman" w:hAnsi="Times New Roman" w:cs="Times New Roman"/>
            <w:sz w:val="24"/>
            <w:szCs w:val="24"/>
            <w:lang w:val="en-US"/>
            <w:rPrChange w:id="1898" w:author="Chen Liao" w:date="2020-06-22T07:02:00Z">
              <w:rPr>
                <w:sz w:val="24"/>
                <w:szCs w:val="24"/>
                <w:lang w:val="en-US"/>
              </w:rPr>
            </w:rPrChange>
          </w:rPr>
          <w:t>ical shapes</w:t>
        </w:r>
      </w:ins>
      <w:del w:id="1899" w:author="Chen Liao" w:date="2020-06-21T21:28:00Z">
        <w:r w:rsidR="00D27EFC" w:rsidRPr="00254232" w:rsidDel="0046559B">
          <w:rPr>
            <w:rFonts w:ascii="Times New Roman" w:hAnsi="Times New Roman" w:cs="Times New Roman"/>
            <w:sz w:val="24"/>
            <w:szCs w:val="24"/>
            <w:lang w:val="en-US"/>
            <w:rPrChange w:id="1900" w:author="Chen Liao" w:date="2020-06-22T07:02:00Z">
              <w:rPr>
                <w:sz w:val="24"/>
                <w:szCs w:val="24"/>
                <w:lang w:val="en-US"/>
              </w:rPr>
            </w:rPrChange>
          </w:rPr>
          <w:delText>y</w:delText>
        </w:r>
      </w:del>
      <w:ins w:id="1901" w:author="Chen Liao" w:date="2020-06-21T21:04:00Z">
        <w:r w:rsidR="00F24370" w:rsidRPr="00254232">
          <w:rPr>
            <w:rFonts w:ascii="Times New Roman" w:hAnsi="Times New Roman" w:cs="Times New Roman"/>
            <w:sz w:val="24"/>
            <w:szCs w:val="24"/>
            <w:lang w:val="en-US"/>
            <w:rPrChange w:id="1902" w:author="Chen Liao" w:date="2020-06-22T07:02:00Z">
              <w:rPr>
                <w:sz w:val="24"/>
                <w:szCs w:val="24"/>
                <w:lang w:val="en-US"/>
              </w:rPr>
            </w:rPrChange>
          </w:rPr>
          <w:t xml:space="preserve"> </w:t>
        </w:r>
      </w:ins>
      <w:ins w:id="1903" w:author="Chen Liao" w:date="2020-06-21T21:27:00Z">
        <w:r w:rsidRPr="00254232">
          <w:rPr>
            <w:rFonts w:ascii="Times New Roman" w:hAnsi="Times New Roman" w:cs="Times New Roman"/>
            <w:sz w:val="24"/>
            <w:szCs w:val="24"/>
            <w:lang w:val="en-US"/>
            <w:rPrChange w:id="1904" w:author="Chen Liao" w:date="2020-06-22T07:02:00Z">
              <w:rPr>
                <w:sz w:val="24"/>
                <w:szCs w:val="24"/>
                <w:lang w:val="en-US"/>
              </w:rPr>
            </w:rPrChange>
          </w:rPr>
          <w:t xml:space="preserve">across the 28 clinical isolates, </w:t>
        </w:r>
      </w:ins>
      <w:ins w:id="1905" w:author="Chen Liao" w:date="2020-06-21T21:04:00Z">
        <w:r w:rsidR="00F24370" w:rsidRPr="00254232">
          <w:rPr>
            <w:rFonts w:ascii="Times New Roman" w:hAnsi="Times New Roman" w:cs="Times New Roman"/>
            <w:sz w:val="24"/>
            <w:szCs w:val="24"/>
            <w:lang w:val="en-US"/>
            <w:rPrChange w:id="1906" w:author="Chen Liao" w:date="2020-06-22T07:02:00Z">
              <w:rPr>
                <w:sz w:val="24"/>
                <w:szCs w:val="24"/>
                <w:lang w:val="en-US"/>
              </w:rPr>
            </w:rPrChange>
          </w:rPr>
          <w:t>with</w:t>
        </w:r>
      </w:ins>
      <w:ins w:id="1907" w:author="Chen Liao" w:date="2020-06-21T21:05:00Z">
        <w:r w:rsidR="00F24370" w:rsidRPr="00254232">
          <w:rPr>
            <w:rFonts w:ascii="Times New Roman" w:hAnsi="Times New Roman" w:cs="Times New Roman"/>
            <w:sz w:val="24"/>
            <w:szCs w:val="24"/>
            <w:lang w:val="en-US"/>
            <w:rPrChange w:id="1908" w:author="Chen Liao" w:date="2020-06-22T07:02:00Z">
              <w:rPr>
                <w:sz w:val="24"/>
                <w:szCs w:val="24"/>
                <w:lang w:val="en-US"/>
              </w:rPr>
            </w:rPrChange>
          </w:rPr>
          <w:t xml:space="preserve"> </w:t>
        </w:r>
      </w:ins>
      <w:ins w:id="1909" w:author="Chen Liao" w:date="2020-06-21T21:31:00Z">
        <w:r w:rsidR="006A05EC" w:rsidRPr="00254232">
          <w:rPr>
            <w:rFonts w:ascii="Times New Roman" w:hAnsi="Times New Roman" w:cs="Times New Roman"/>
            <w:sz w:val="24"/>
            <w:szCs w:val="24"/>
            <w:lang w:val="en-US"/>
            <w:rPrChange w:id="1910" w:author="Chen Liao" w:date="2020-06-22T07:02:00Z">
              <w:rPr>
                <w:sz w:val="24"/>
                <w:szCs w:val="24"/>
                <w:lang w:val="en-US"/>
              </w:rPr>
            </w:rPrChange>
          </w:rPr>
          <w:t xml:space="preserve">a </w:t>
        </w:r>
      </w:ins>
      <w:ins w:id="1911" w:author="Chen Liao" w:date="2020-06-21T21:30:00Z">
        <w:r w:rsidR="0047678A" w:rsidRPr="00254232">
          <w:rPr>
            <w:rFonts w:ascii="Times New Roman" w:hAnsi="Times New Roman" w:cs="Times New Roman"/>
            <w:sz w:val="24"/>
            <w:szCs w:val="24"/>
            <w:lang w:val="en-US"/>
            <w:rPrChange w:id="1912" w:author="Chen Liao" w:date="2020-06-22T07:02:00Z">
              <w:rPr>
                <w:sz w:val="24"/>
                <w:szCs w:val="24"/>
                <w:lang w:val="en-US"/>
              </w:rPr>
            </w:rPrChange>
          </w:rPr>
          <w:t xml:space="preserve">half </w:t>
        </w:r>
      </w:ins>
      <w:ins w:id="1913" w:author="Chen Liao" w:date="2020-06-21T21:31:00Z">
        <w:r w:rsidR="006A05EC" w:rsidRPr="00254232">
          <w:rPr>
            <w:rFonts w:ascii="Times New Roman" w:hAnsi="Times New Roman" w:cs="Times New Roman"/>
            <w:sz w:val="24"/>
            <w:szCs w:val="24"/>
            <w:lang w:val="en-US"/>
            <w:rPrChange w:id="1914" w:author="Chen Liao" w:date="2020-06-22T07:02:00Z">
              <w:rPr>
                <w:sz w:val="24"/>
                <w:szCs w:val="24"/>
                <w:lang w:val="en-US"/>
              </w:rPr>
            </w:rPrChange>
          </w:rPr>
          <w:t xml:space="preserve">of </w:t>
        </w:r>
      </w:ins>
      <w:ins w:id="1915" w:author="Chen Liao" w:date="2020-06-21T21:05:00Z">
        <w:r w:rsidR="00F24370" w:rsidRPr="00254232">
          <w:rPr>
            <w:rFonts w:ascii="Times New Roman" w:hAnsi="Times New Roman" w:cs="Times New Roman"/>
            <w:sz w:val="24"/>
            <w:szCs w:val="24"/>
            <w:lang w:val="en-US"/>
            <w:rPrChange w:id="1916" w:author="Chen Liao" w:date="2020-06-22T07:02:00Z">
              <w:rPr>
                <w:sz w:val="24"/>
                <w:szCs w:val="24"/>
                <w:lang w:val="en-US"/>
              </w:rPr>
            </w:rPrChange>
          </w:rPr>
          <w:t>st</w:t>
        </w:r>
      </w:ins>
      <w:ins w:id="1917" w:author="Chen Liao" w:date="2020-06-21T21:30:00Z">
        <w:r w:rsidR="00F57615" w:rsidRPr="00254232">
          <w:rPr>
            <w:rFonts w:ascii="Times New Roman" w:hAnsi="Times New Roman" w:cs="Times New Roman"/>
            <w:sz w:val="24"/>
            <w:szCs w:val="24"/>
            <w:lang w:val="en-US"/>
            <w:rPrChange w:id="1918" w:author="Chen Liao" w:date="2020-06-22T07:02:00Z">
              <w:rPr>
                <w:sz w:val="24"/>
                <w:szCs w:val="24"/>
                <w:lang w:val="en-US"/>
              </w:rPr>
            </w:rPrChange>
          </w:rPr>
          <w:t>r</w:t>
        </w:r>
      </w:ins>
      <w:ins w:id="1919" w:author="Chen Liao" w:date="2020-06-21T21:05:00Z">
        <w:r w:rsidR="00F24370" w:rsidRPr="00254232">
          <w:rPr>
            <w:rFonts w:ascii="Times New Roman" w:hAnsi="Times New Roman" w:cs="Times New Roman"/>
            <w:sz w:val="24"/>
            <w:szCs w:val="24"/>
            <w:lang w:val="en-US"/>
            <w:rPrChange w:id="1920" w:author="Chen Liao" w:date="2020-06-22T07:02:00Z">
              <w:rPr>
                <w:sz w:val="24"/>
                <w:szCs w:val="24"/>
                <w:lang w:val="en-US"/>
              </w:rPr>
            </w:rPrChange>
          </w:rPr>
          <w:t>ains unable to swarm</w:t>
        </w:r>
      </w:ins>
      <w:ins w:id="1921" w:author="Chen Liao" w:date="2020-06-21T21:04:00Z">
        <w:r w:rsidR="00F24370" w:rsidRPr="00254232">
          <w:rPr>
            <w:rFonts w:ascii="Times New Roman" w:hAnsi="Times New Roman" w:cs="Times New Roman"/>
            <w:sz w:val="24"/>
            <w:szCs w:val="24"/>
            <w:lang w:val="en-US"/>
            <w:rPrChange w:id="1922" w:author="Chen Liao" w:date="2020-06-22T07:02:00Z">
              <w:rPr>
                <w:sz w:val="24"/>
                <w:szCs w:val="24"/>
                <w:lang w:val="en-US"/>
              </w:rPr>
            </w:rPrChange>
          </w:rPr>
          <w:t xml:space="preserve"> </w:t>
        </w:r>
      </w:ins>
      <w:ins w:id="1923" w:author="Chen Liao" w:date="2020-06-21T21:17:00Z">
        <w:r w:rsidR="00D17E67" w:rsidRPr="00254232">
          <w:rPr>
            <w:rFonts w:ascii="Times New Roman" w:hAnsi="Times New Roman" w:cs="Times New Roman"/>
            <w:sz w:val="24"/>
            <w:szCs w:val="24"/>
            <w:lang w:val="en-US"/>
            <w:rPrChange w:id="1924" w:author="Chen Liao" w:date="2020-06-22T07:02:00Z">
              <w:rPr>
                <w:sz w:val="24"/>
                <w:szCs w:val="24"/>
                <w:lang w:val="en-US"/>
              </w:rPr>
            </w:rPrChange>
          </w:rPr>
          <w:t xml:space="preserve">and </w:t>
        </w:r>
      </w:ins>
      <w:ins w:id="1925" w:author="Chen Liao" w:date="2020-06-21T21:04:00Z">
        <w:r w:rsidR="00F24370" w:rsidRPr="00254232">
          <w:rPr>
            <w:rFonts w:ascii="Times New Roman" w:hAnsi="Times New Roman" w:cs="Times New Roman"/>
            <w:sz w:val="24"/>
            <w:szCs w:val="24"/>
            <w:lang w:val="en-US"/>
            <w:rPrChange w:id="1926" w:author="Chen Liao" w:date="2020-06-22T07:02:00Z">
              <w:rPr>
                <w:sz w:val="24"/>
                <w:szCs w:val="24"/>
                <w:lang w:val="en-US"/>
              </w:rPr>
            </w:rPrChange>
          </w:rPr>
          <w:t>a few strong swamers</w:t>
        </w:r>
      </w:ins>
      <w:ins w:id="1927" w:author="Chen Liao" w:date="2020-06-21T21:17:00Z">
        <w:r w:rsidR="00D17E67" w:rsidRPr="00254232">
          <w:rPr>
            <w:rFonts w:ascii="Times New Roman" w:hAnsi="Times New Roman" w:cs="Times New Roman"/>
            <w:sz w:val="24"/>
            <w:szCs w:val="24"/>
            <w:lang w:val="en-US"/>
            <w:rPrChange w:id="1928" w:author="Chen Liao" w:date="2020-06-22T07:02:00Z">
              <w:rPr>
                <w:sz w:val="24"/>
                <w:szCs w:val="24"/>
                <w:lang w:val="en-US"/>
              </w:rPr>
            </w:rPrChange>
          </w:rPr>
          <w:t xml:space="preserve"> (</w:t>
        </w:r>
        <w:r w:rsidR="00D17E67" w:rsidRPr="00254232">
          <w:rPr>
            <w:rFonts w:ascii="Times New Roman" w:hAnsi="Times New Roman" w:cs="Times New Roman"/>
            <w:sz w:val="24"/>
            <w:szCs w:val="24"/>
            <w:highlight w:val="yellow"/>
            <w:lang w:val="en-US"/>
            <w:rPrChange w:id="1929" w:author="Chen Liao" w:date="2020-06-22T07:02:00Z">
              <w:rPr>
                <w:sz w:val="24"/>
                <w:szCs w:val="24"/>
                <w:lang w:val="en-US"/>
              </w:rPr>
            </w:rPrChange>
          </w:rPr>
          <w:t>Fig. 1</w:t>
        </w:r>
        <w:r w:rsidR="00D17E67" w:rsidRPr="00254232">
          <w:rPr>
            <w:rFonts w:ascii="Times New Roman" w:hAnsi="Times New Roman" w:cs="Times New Roman"/>
            <w:sz w:val="24"/>
            <w:szCs w:val="24"/>
            <w:lang w:val="en-US"/>
            <w:rPrChange w:id="1930" w:author="Chen Liao" w:date="2020-06-22T07:02:00Z">
              <w:rPr>
                <w:sz w:val="24"/>
                <w:szCs w:val="24"/>
                <w:lang w:val="en-US"/>
              </w:rPr>
            </w:rPrChange>
          </w:rPr>
          <w:t>)</w:t>
        </w:r>
      </w:ins>
      <w:r w:rsidR="00D27EFC" w:rsidRPr="00254232">
        <w:rPr>
          <w:rFonts w:ascii="Times New Roman" w:hAnsi="Times New Roman" w:cs="Times New Roman"/>
          <w:sz w:val="24"/>
          <w:szCs w:val="24"/>
          <w:lang w:val="en-US"/>
          <w:rPrChange w:id="1931" w:author="Chen Liao" w:date="2020-06-22T07:02:00Z">
            <w:rPr>
              <w:sz w:val="24"/>
              <w:szCs w:val="24"/>
              <w:lang w:val="en-US"/>
            </w:rPr>
          </w:rPrChange>
        </w:rPr>
        <w:t xml:space="preserve">. </w:t>
      </w:r>
      <w:ins w:id="1932" w:author="Chen Liao" w:date="2020-06-21T21:29:00Z">
        <w:r w:rsidR="00F43493" w:rsidRPr="00254232">
          <w:rPr>
            <w:rFonts w:ascii="Times New Roman" w:hAnsi="Times New Roman" w:cs="Times New Roman"/>
            <w:sz w:val="24"/>
            <w:szCs w:val="24"/>
            <w:lang w:val="en-US"/>
            <w:rPrChange w:id="1933" w:author="Chen Liao" w:date="2020-06-22T07:02:00Z">
              <w:rPr>
                <w:sz w:val="24"/>
                <w:szCs w:val="24"/>
                <w:lang w:val="en-US"/>
              </w:rPr>
            </w:rPrChange>
          </w:rPr>
          <w:t xml:space="preserve">To quantify </w:t>
        </w:r>
      </w:ins>
      <w:ins w:id="1934" w:author="Chen Liao" w:date="2020-06-21T21:30:00Z">
        <w:r w:rsidR="00F43493" w:rsidRPr="00254232">
          <w:rPr>
            <w:rFonts w:ascii="Times New Roman" w:hAnsi="Times New Roman" w:cs="Times New Roman"/>
            <w:sz w:val="24"/>
            <w:szCs w:val="24"/>
            <w:lang w:val="en-US"/>
            <w:rPrChange w:id="1935" w:author="Chen Liao" w:date="2020-06-22T07:02:00Z">
              <w:rPr>
                <w:sz w:val="24"/>
                <w:szCs w:val="24"/>
                <w:lang w:val="en-US"/>
              </w:rPr>
            </w:rPrChange>
          </w:rPr>
          <w:t>the swarming morphology,</w:t>
        </w:r>
      </w:ins>
      <w:r w:rsidR="00D27EFC" w:rsidRPr="00254232">
        <w:rPr>
          <w:rFonts w:ascii="Times New Roman" w:hAnsi="Times New Roman" w:cs="Times New Roman"/>
          <w:sz w:val="24"/>
          <w:szCs w:val="24"/>
          <w:lang w:val="en-US"/>
          <w:rPrChange w:id="1936" w:author="Chen Liao" w:date="2020-06-22T07:02:00Z">
            <w:rPr>
              <w:sz w:val="24"/>
              <w:szCs w:val="24"/>
              <w:lang w:val="en-US"/>
            </w:rPr>
          </w:rPrChange>
        </w:rPr>
        <w:t xml:space="preserve"> </w:t>
      </w:r>
      <w:ins w:id="1937" w:author="Chen Liao" w:date="2020-06-21T21:30:00Z">
        <w:r w:rsidR="00F43493" w:rsidRPr="00254232">
          <w:rPr>
            <w:rFonts w:ascii="Times New Roman" w:hAnsi="Times New Roman" w:cs="Times New Roman"/>
            <w:sz w:val="24"/>
            <w:szCs w:val="24"/>
            <w:lang w:val="en-US"/>
            <w:rPrChange w:id="1938" w:author="Chen Liao" w:date="2020-06-22T07:02:00Z">
              <w:rPr>
                <w:sz w:val="24"/>
                <w:szCs w:val="24"/>
                <w:lang w:val="en-US"/>
              </w:rPr>
            </w:rPrChange>
          </w:rPr>
          <w:t>w</w:t>
        </w:r>
      </w:ins>
      <w:del w:id="1939" w:author="Chen Liao" w:date="2020-06-21T21:30:00Z">
        <w:r w:rsidR="00D27EFC" w:rsidRPr="00254232" w:rsidDel="00F43493">
          <w:rPr>
            <w:rFonts w:ascii="Times New Roman" w:hAnsi="Times New Roman" w:cs="Times New Roman"/>
            <w:sz w:val="24"/>
            <w:szCs w:val="24"/>
            <w:lang w:val="en-US"/>
            <w:rPrChange w:id="1940" w:author="Chen Liao" w:date="2020-06-22T07:02:00Z">
              <w:rPr>
                <w:sz w:val="24"/>
                <w:szCs w:val="24"/>
                <w:lang w:val="en-US"/>
              </w:rPr>
            </w:rPrChange>
          </w:rPr>
          <w:delText>W</w:delText>
        </w:r>
      </w:del>
      <w:r w:rsidR="00D27EFC" w:rsidRPr="00254232">
        <w:rPr>
          <w:rFonts w:ascii="Times New Roman" w:hAnsi="Times New Roman" w:cs="Times New Roman"/>
          <w:sz w:val="24"/>
          <w:szCs w:val="24"/>
          <w:lang w:val="en-US"/>
          <w:rPrChange w:id="1941" w:author="Chen Liao" w:date="2020-06-22T07:02:00Z">
            <w:rPr>
              <w:sz w:val="24"/>
              <w:szCs w:val="24"/>
              <w:lang w:val="en-US"/>
            </w:rPr>
          </w:rPrChange>
        </w:rPr>
        <w:t>e used image analysis</w:t>
      </w:r>
      <w:ins w:id="1942" w:author="Chen Liao" w:date="2020-06-21T21:28:00Z">
        <w:r w:rsidR="0024069D" w:rsidRPr="00254232">
          <w:rPr>
            <w:rFonts w:ascii="Times New Roman" w:hAnsi="Times New Roman" w:cs="Times New Roman"/>
            <w:sz w:val="24"/>
            <w:szCs w:val="24"/>
            <w:lang w:val="en-US"/>
            <w:rPrChange w:id="1943" w:author="Chen Liao" w:date="2020-06-22T07:02:00Z">
              <w:rPr>
                <w:sz w:val="24"/>
                <w:szCs w:val="24"/>
                <w:lang w:val="en-US"/>
              </w:rPr>
            </w:rPrChange>
          </w:rPr>
          <w:t xml:space="preserve"> (</w:t>
        </w:r>
        <w:r w:rsidR="0024069D" w:rsidRPr="00254232">
          <w:rPr>
            <w:rFonts w:ascii="Times New Roman" w:hAnsi="Times New Roman" w:cs="Times New Roman"/>
            <w:sz w:val="24"/>
            <w:szCs w:val="24"/>
            <w:highlight w:val="yellow"/>
            <w:lang w:val="en-US"/>
            <w:rPrChange w:id="1944" w:author="Chen Liao" w:date="2020-06-22T07:02:00Z">
              <w:rPr>
                <w:sz w:val="24"/>
                <w:szCs w:val="24"/>
                <w:lang w:val="en-US"/>
              </w:rPr>
            </w:rPrChange>
          </w:rPr>
          <w:t>se</w:t>
        </w:r>
      </w:ins>
      <w:ins w:id="1945" w:author="Chen Liao" w:date="2020-06-21T21:29:00Z">
        <w:r w:rsidR="0024069D" w:rsidRPr="00254232">
          <w:rPr>
            <w:rFonts w:ascii="Times New Roman" w:hAnsi="Times New Roman" w:cs="Times New Roman"/>
            <w:sz w:val="24"/>
            <w:szCs w:val="24"/>
            <w:highlight w:val="yellow"/>
            <w:lang w:val="en-US"/>
            <w:rPrChange w:id="1946" w:author="Chen Liao" w:date="2020-06-22T07:02:00Z">
              <w:rPr>
                <w:sz w:val="24"/>
                <w:szCs w:val="24"/>
                <w:lang w:val="en-US"/>
              </w:rPr>
            </w:rPrChange>
          </w:rPr>
          <w:t>e Methods</w:t>
        </w:r>
        <w:r w:rsidR="0024069D" w:rsidRPr="00254232">
          <w:rPr>
            <w:rFonts w:ascii="Times New Roman" w:hAnsi="Times New Roman" w:cs="Times New Roman"/>
            <w:sz w:val="24"/>
            <w:szCs w:val="24"/>
            <w:lang w:val="en-US"/>
            <w:rPrChange w:id="1947" w:author="Chen Liao" w:date="2020-06-22T07:02:00Z">
              <w:rPr>
                <w:sz w:val="24"/>
                <w:szCs w:val="24"/>
                <w:lang w:val="en-US"/>
              </w:rPr>
            </w:rPrChange>
          </w:rPr>
          <w:t>)</w:t>
        </w:r>
      </w:ins>
      <w:r w:rsidR="00D27EFC" w:rsidRPr="00254232">
        <w:rPr>
          <w:rFonts w:ascii="Times New Roman" w:hAnsi="Times New Roman" w:cs="Times New Roman"/>
          <w:sz w:val="24"/>
          <w:szCs w:val="24"/>
          <w:lang w:val="en-US"/>
          <w:rPrChange w:id="1948" w:author="Chen Liao" w:date="2020-06-22T07:02:00Z">
            <w:rPr>
              <w:sz w:val="24"/>
              <w:szCs w:val="24"/>
              <w:lang w:val="en-US"/>
            </w:rPr>
          </w:rPrChange>
        </w:rPr>
        <w:t xml:space="preserve"> to measure</w:t>
      </w:r>
      <w:ins w:id="1949" w:author="Chen Liao" w:date="2020-06-21T21:31:00Z">
        <w:r w:rsidR="004E3B94" w:rsidRPr="00254232">
          <w:rPr>
            <w:rFonts w:ascii="Times New Roman" w:hAnsi="Times New Roman" w:cs="Times New Roman"/>
            <w:sz w:val="24"/>
            <w:szCs w:val="24"/>
            <w:lang w:val="en-US"/>
            <w:rPrChange w:id="1950" w:author="Chen Liao" w:date="2020-06-22T07:02:00Z">
              <w:rPr>
                <w:sz w:val="24"/>
                <w:szCs w:val="24"/>
                <w:lang w:val="en-US"/>
              </w:rPr>
            </w:rPrChange>
          </w:rPr>
          <w:t xml:space="preserve"> </w:t>
        </w:r>
      </w:ins>
      <w:ins w:id="1951" w:author="Chen Liao" w:date="2020-06-21T21:36:00Z">
        <w:r w:rsidR="004E3B94" w:rsidRPr="00254232">
          <w:rPr>
            <w:rFonts w:ascii="Times New Roman" w:hAnsi="Times New Roman" w:cs="Times New Roman"/>
            <w:sz w:val="24"/>
            <w:szCs w:val="24"/>
            <w:lang w:val="en-US"/>
            <w:rPrChange w:id="1952" w:author="Chen Liao" w:date="2020-06-22T07:02:00Z">
              <w:rPr>
                <w:sz w:val="24"/>
                <w:szCs w:val="24"/>
                <w:lang w:val="en-US"/>
              </w:rPr>
            </w:rPrChange>
          </w:rPr>
          <w:t>five</w:t>
        </w:r>
      </w:ins>
      <w:ins w:id="1953" w:author="Chen Liao" w:date="2020-06-21T21:31:00Z">
        <w:r w:rsidR="004E3B94" w:rsidRPr="00254232">
          <w:rPr>
            <w:rFonts w:ascii="Times New Roman" w:hAnsi="Times New Roman" w:cs="Times New Roman"/>
            <w:sz w:val="24"/>
            <w:szCs w:val="24"/>
            <w:lang w:val="en-US"/>
            <w:rPrChange w:id="1954" w:author="Chen Liao" w:date="2020-06-22T07:02:00Z">
              <w:rPr>
                <w:sz w:val="24"/>
                <w:szCs w:val="24"/>
                <w:lang w:val="en-US"/>
              </w:rPr>
            </w:rPrChange>
          </w:rPr>
          <w:t xml:space="preserve"> morphological features,</w:t>
        </w:r>
      </w:ins>
      <w:ins w:id="1955" w:author="Chen Liao" w:date="2020-06-21T21:32:00Z">
        <w:r w:rsidR="004E3B94" w:rsidRPr="00254232">
          <w:rPr>
            <w:rFonts w:ascii="Times New Roman" w:hAnsi="Times New Roman" w:cs="Times New Roman"/>
            <w:sz w:val="24"/>
            <w:szCs w:val="24"/>
            <w:lang w:val="en-US"/>
            <w:rPrChange w:id="1956" w:author="Chen Liao" w:date="2020-06-22T07:02:00Z">
              <w:rPr>
                <w:sz w:val="24"/>
                <w:szCs w:val="24"/>
                <w:lang w:val="en-US"/>
              </w:rPr>
            </w:rPrChange>
          </w:rPr>
          <w:t xml:space="preserve"> including</w:t>
        </w:r>
      </w:ins>
      <w:r w:rsidR="00D27EFC" w:rsidRPr="00254232">
        <w:rPr>
          <w:rFonts w:ascii="Times New Roman" w:hAnsi="Times New Roman" w:cs="Times New Roman"/>
          <w:sz w:val="24"/>
          <w:szCs w:val="24"/>
          <w:lang w:val="en-US"/>
          <w:rPrChange w:id="1957" w:author="Chen Liao" w:date="2020-06-22T07:02:00Z">
            <w:rPr>
              <w:sz w:val="24"/>
              <w:szCs w:val="24"/>
              <w:lang w:val="en-US"/>
            </w:rPr>
          </w:rPrChange>
        </w:rPr>
        <w:t xml:space="preserve"> </w:t>
      </w:r>
      <w:commentRangeStart w:id="1958"/>
      <w:r w:rsidR="00D27EFC" w:rsidRPr="00254232">
        <w:rPr>
          <w:rFonts w:ascii="Times New Roman" w:hAnsi="Times New Roman" w:cs="Times New Roman"/>
          <w:sz w:val="24"/>
          <w:szCs w:val="24"/>
          <w:lang w:val="en-US"/>
          <w:rPrChange w:id="1959" w:author="Chen Liao" w:date="2020-06-22T07:02:00Z">
            <w:rPr>
              <w:sz w:val="24"/>
              <w:szCs w:val="24"/>
              <w:lang w:val="en-US"/>
            </w:rPr>
          </w:rPrChange>
        </w:rPr>
        <w:t xml:space="preserve">the </w:t>
      </w:r>
      <w:del w:id="1960" w:author="Chen Liao" w:date="2020-06-21T21:32:00Z">
        <w:r w:rsidR="00D27EFC" w:rsidRPr="00254232" w:rsidDel="004E3B94">
          <w:rPr>
            <w:rFonts w:ascii="Times New Roman" w:hAnsi="Times New Roman" w:cs="Times New Roman"/>
            <w:sz w:val="24"/>
            <w:szCs w:val="24"/>
            <w:lang w:val="en-US"/>
            <w:rPrChange w:id="1961" w:author="Chen Liao" w:date="2020-06-22T07:02:00Z">
              <w:rPr>
                <w:sz w:val="24"/>
                <w:szCs w:val="24"/>
                <w:lang w:val="en-US"/>
              </w:rPr>
            </w:rPrChange>
          </w:rPr>
          <w:delText xml:space="preserve">colony </w:delText>
        </w:r>
      </w:del>
      <w:ins w:id="1962" w:author="Chen Liao" w:date="2020-06-21T21:32:00Z">
        <w:r w:rsidR="004E3B94" w:rsidRPr="00254232">
          <w:rPr>
            <w:rFonts w:ascii="Times New Roman" w:hAnsi="Times New Roman" w:cs="Times New Roman"/>
            <w:sz w:val="24"/>
            <w:szCs w:val="24"/>
            <w:lang w:val="en-US"/>
            <w:rPrChange w:id="1963" w:author="Chen Liao" w:date="2020-06-22T07:02:00Z">
              <w:rPr>
                <w:sz w:val="24"/>
                <w:szCs w:val="24"/>
                <w:lang w:val="en-US"/>
              </w:rPr>
            </w:rPrChange>
          </w:rPr>
          <w:t xml:space="preserve">swarming </w:t>
        </w:r>
      </w:ins>
      <w:r w:rsidR="00D27EFC" w:rsidRPr="00254232">
        <w:rPr>
          <w:rFonts w:ascii="Times New Roman" w:hAnsi="Times New Roman" w:cs="Times New Roman"/>
          <w:sz w:val="24"/>
          <w:szCs w:val="24"/>
          <w:lang w:val="en-US"/>
          <w:rPrChange w:id="1964" w:author="Chen Liao" w:date="2020-06-22T07:02:00Z">
            <w:rPr>
              <w:sz w:val="24"/>
              <w:szCs w:val="24"/>
              <w:lang w:val="en-US"/>
            </w:rPr>
          </w:rPrChange>
        </w:rPr>
        <w:t>area</w:t>
      </w:r>
      <w:ins w:id="1965" w:author="Chen Liao" w:date="2020-06-21T21:32:00Z">
        <w:r w:rsidR="004E3B94" w:rsidRPr="00254232">
          <w:rPr>
            <w:rFonts w:ascii="Times New Roman" w:hAnsi="Times New Roman" w:cs="Times New Roman"/>
            <w:sz w:val="24"/>
            <w:szCs w:val="24"/>
            <w:lang w:val="en-US"/>
            <w:rPrChange w:id="1966" w:author="Chen Liao" w:date="2020-06-22T07:02:00Z">
              <w:rPr>
                <w:sz w:val="24"/>
                <w:szCs w:val="24"/>
                <w:lang w:val="en-US"/>
              </w:rPr>
            </w:rPrChange>
          </w:rPr>
          <w:t xml:space="preserve"> (</w:t>
        </w:r>
      </w:ins>
      <w:del w:id="1967" w:author="Chen Liao" w:date="2020-06-21T21:32:00Z">
        <w:r w:rsidR="00D27EFC" w:rsidRPr="00254232" w:rsidDel="004E3B94">
          <w:rPr>
            <w:rFonts w:ascii="Times New Roman" w:hAnsi="Times New Roman" w:cs="Times New Roman"/>
            <w:sz w:val="24"/>
            <w:szCs w:val="24"/>
            <w:lang w:val="en-US"/>
            <w:rPrChange w:id="1968" w:author="Chen Liao" w:date="2020-06-22T07:02:00Z">
              <w:rPr>
                <w:sz w:val="24"/>
                <w:szCs w:val="24"/>
                <w:lang w:val="en-US"/>
              </w:rPr>
            </w:rPrChange>
          </w:rPr>
          <w:delText xml:space="preserve">, </w:delText>
        </w:r>
      </w:del>
      <w:r w:rsidR="00D27EFC" w:rsidRPr="00254232">
        <w:rPr>
          <w:rFonts w:ascii="Times New Roman" w:hAnsi="Times New Roman" w:cs="Times New Roman"/>
          <w:sz w:val="24"/>
          <w:szCs w:val="24"/>
          <w:lang w:val="en-US"/>
          <w:rPrChange w:id="1969" w:author="Chen Liao" w:date="2020-06-22T07:02:00Z">
            <w:rPr>
              <w:sz w:val="24"/>
              <w:szCs w:val="24"/>
              <w:lang w:val="en-US"/>
            </w:rPr>
          </w:rPrChange>
        </w:rPr>
        <w:t>the percentage of the plate occupied by the colony</w:t>
      </w:r>
      <w:ins w:id="1970" w:author="Chen Liao" w:date="2020-06-21T21:32:00Z">
        <w:r w:rsidR="004E3B94" w:rsidRPr="00254232">
          <w:rPr>
            <w:rFonts w:ascii="Times New Roman" w:hAnsi="Times New Roman" w:cs="Times New Roman"/>
            <w:sz w:val="24"/>
            <w:szCs w:val="24"/>
            <w:lang w:val="en-US"/>
            <w:rPrChange w:id="1971" w:author="Chen Liao" w:date="2020-06-22T07:02:00Z">
              <w:rPr>
                <w:sz w:val="24"/>
                <w:szCs w:val="24"/>
                <w:lang w:val="en-US"/>
              </w:rPr>
            </w:rPrChange>
          </w:rPr>
          <w:t>)</w:t>
        </w:r>
      </w:ins>
      <w:r w:rsidR="00D27EFC" w:rsidRPr="00254232">
        <w:rPr>
          <w:rFonts w:ascii="Times New Roman" w:hAnsi="Times New Roman" w:cs="Times New Roman"/>
          <w:sz w:val="24"/>
          <w:szCs w:val="24"/>
          <w:lang w:val="en-US"/>
          <w:rPrChange w:id="1972" w:author="Chen Liao" w:date="2020-06-22T07:02:00Z">
            <w:rPr>
              <w:sz w:val="24"/>
              <w:szCs w:val="24"/>
              <w:lang w:val="en-US"/>
            </w:rPr>
          </w:rPrChange>
        </w:rPr>
        <w:t>,</w:t>
      </w:r>
      <w:commentRangeEnd w:id="1958"/>
      <w:r w:rsidR="00D27EFC" w:rsidRPr="00254232">
        <w:rPr>
          <w:rFonts w:ascii="Times New Roman" w:hAnsi="Times New Roman" w:cs="Times New Roman"/>
          <w:lang w:val="en-US"/>
          <w:rPrChange w:id="1973" w:author="Chen Liao" w:date="2020-06-22T07:02:00Z">
            <w:rPr>
              <w:lang w:val="en-US"/>
            </w:rPr>
          </w:rPrChange>
        </w:rPr>
        <w:commentReference w:id="1958"/>
      </w:r>
      <w:r w:rsidR="00D27EFC" w:rsidRPr="00254232">
        <w:rPr>
          <w:rFonts w:ascii="Times New Roman" w:hAnsi="Times New Roman" w:cs="Times New Roman"/>
          <w:sz w:val="24"/>
          <w:szCs w:val="24"/>
          <w:lang w:val="en-US"/>
          <w:rPrChange w:id="1974" w:author="Chen Liao" w:date="2020-06-22T07:02:00Z">
            <w:rPr>
              <w:sz w:val="24"/>
              <w:szCs w:val="24"/>
              <w:lang w:val="en-US"/>
            </w:rPr>
          </w:rPrChange>
        </w:rPr>
        <w:t xml:space="preserve"> the maximum length (maximum diagonal of the rectangle fitting the colony), the circularity, the eccentricity and </w:t>
      </w:r>
      <w:commentRangeStart w:id="1975"/>
      <w:r w:rsidR="00D27EFC" w:rsidRPr="00254232">
        <w:rPr>
          <w:rFonts w:ascii="Times New Roman" w:hAnsi="Times New Roman" w:cs="Times New Roman"/>
          <w:sz w:val="24"/>
          <w:szCs w:val="24"/>
          <w:lang w:val="en-US"/>
          <w:rPrChange w:id="1976" w:author="Chen Liao" w:date="2020-06-22T07:02:00Z">
            <w:rPr>
              <w:sz w:val="24"/>
              <w:szCs w:val="24"/>
              <w:lang w:val="en-US"/>
            </w:rPr>
          </w:rPrChange>
        </w:rPr>
        <w:t xml:space="preserve">the length of a skeleton </w:t>
      </w:r>
      <w:r w:rsidR="00D27EFC" w:rsidRPr="00254232">
        <w:rPr>
          <w:rFonts w:ascii="Times New Roman" w:hAnsi="Times New Roman" w:cs="Times New Roman"/>
          <w:sz w:val="24"/>
          <w:szCs w:val="24"/>
          <w:lang w:val="en-US"/>
          <w:rPrChange w:id="1977" w:author="Chen Liao" w:date="2020-06-22T07:02:00Z">
            <w:rPr>
              <w:sz w:val="24"/>
              <w:szCs w:val="24"/>
              <w:lang w:val="en-US"/>
            </w:rPr>
          </w:rPrChange>
        </w:rPr>
        <w:lastRenderedPageBreak/>
        <w:t xml:space="preserve">obtained from the image. </w:t>
      </w:r>
      <w:commentRangeEnd w:id="1975"/>
      <w:r w:rsidR="004E3B94" w:rsidRPr="00254232">
        <w:rPr>
          <w:rStyle w:val="CommentReference"/>
          <w:rFonts w:ascii="Times New Roman" w:hAnsi="Times New Roman" w:cs="Times New Roman"/>
          <w:rPrChange w:id="1978" w:author="Chen Liao" w:date="2020-06-22T07:02:00Z">
            <w:rPr>
              <w:rStyle w:val="CommentReference"/>
            </w:rPr>
          </w:rPrChange>
        </w:rPr>
        <w:commentReference w:id="1975"/>
      </w:r>
      <w:r w:rsidR="00D27EFC" w:rsidRPr="00254232">
        <w:rPr>
          <w:rFonts w:ascii="Times New Roman" w:hAnsi="Times New Roman" w:cs="Times New Roman"/>
          <w:sz w:val="24"/>
          <w:szCs w:val="24"/>
          <w:lang w:val="en-US"/>
          <w:rPrChange w:id="1979" w:author="Chen Liao" w:date="2020-06-22T07:02:00Z">
            <w:rPr>
              <w:sz w:val="24"/>
              <w:szCs w:val="24"/>
              <w:lang w:val="en-US"/>
            </w:rPr>
          </w:rPrChange>
        </w:rPr>
        <w:t xml:space="preserve">A principal component analysis </w:t>
      </w:r>
      <w:del w:id="1980" w:author="Chen Liao" w:date="2020-06-21T21:38:00Z">
        <w:r w:rsidR="00D27EFC" w:rsidRPr="00254232" w:rsidDel="002C5CA4">
          <w:rPr>
            <w:rFonts w:ascii="Times New Roman" w:hAnsi="Times New Roman" w:cs="Times New Roman"/>
            <w:sz w:val="24"/>
            <w:szCs w:val="24"/>
            <w:lang w:val="en-US"/>
            <w:rPrChange w:id="1981" w:author="Chen Liao" w:date="2020-06-22T07:02:00Z">
              <w:rPr>
                <w:sz w:val="24"/>
                <w:szCs w:val="24"/>
                <w:lang w:val="en-US"/>
              </w:rPr>
            </w:rPrChange>
          </w:rPr>
          <w:delText xml:space="preserve">of these morphological features </w:delText>
        </w:r>
      </w:del>
      <w:r w:rsidR="00D27EFC" w:rsidRPr="00254232">
        <w:rPr>
          <w:rFonts w:ascii="Times New Roman" w:hAnsi="Times New Roman" w:cs="Times New Roman"/>
          <w:sz w:val="24"/>
          <w:szCs w:val="24"/>
          <w:lang w:val="en-US"/>
          <w:rPrChange w:id="1982" w:author="Chen Liao" w:date="2020-06-22T07:02:00Z">
            <w:rPr>
              <w:sz w:val="24"/>
              <w:szCs w:val="24"/>
              <w:lang w:val="en-US"/>
            </w:rPr>
          </w:rPrChange>
        </w:rPr>
        <w:t xml:space="preserve">revealed that the </w:t>
      </w:r>
      <w:r w:rsidR="00D27EFC" w:rsidRPr="00254232">
        <w:rPr>
          <w:rFonts w:ascii="Times New Roman" w:hAnsi="Times New Roman" w:cs="Times New Roman"/>
          <w:iCs/>
          <w:sz w:val="24"/>
          <w:szCs w:val="24"/>
          <w:lang w:val="en-US"/>
          <w:rPrChange w:id="1983" w:author="Chen Liao" w:date="2020-06-22T07:02:00Z">
            <w:rPr>
              <w:i/>
              <w:sz w:val="24"/>
              <w:szCs w:val="24"/>
              <w:lang w:val="en-US"/>
            </w:rPr>
          </w:rPrChange>
        </w:rPr>
        <w:t>maximum length</w:t>
      </w:r>
      <w:del w:id="1984" w:author="Chen Liao" w:date="2020-06-21T21:46:00Z">
        <w:r w:rsidR="00D27EFC" w:rsidRPr="00254232" w:rsidDel="00800889">
          <w:rPr>
            <w:rFonts w:ascii="Times New Roman" w:hAnsi="Times New Roman" w:cs="Times New Roman"/>
            <w:sz w:val="24"/>
            <w:szCs w:val="24"/>
            <w:lang w:val="en-US"/>
            <w:rPrChange w:id="1985" w:author="Chen Liao" w:date="2020-06-22T07:02:00Z">
              <w:rPr>
                <w:sz w:val="24"/>
                <w:szCs w:val="24"/>
                <w:lang w:val="en-US"/>
              </w:rPr>
            </w:rPrChange>
          </w:rPr>
          <w:delText xml:space="preserve"> (L)</w:delText>
        </w:r>
      </w:del>
      <w:r w:rsidR="00D27EFC" w:rsidRPr="00254232">
        <w:rPr>
          <w:rFonts w:ascii="Times New Roman" w:hAnsi="Times New Roman" w:cs="Times New Roman"/>
          <w:sz w:val="24"/>
          <w:szCs w:val="24"/>
          <w:lang w:val="en-US"/>
          <w:rPrChange w:id="1986" w:author="Chen Liao" w:date="2020-06-22T07:02:00Z">
            <w:rPr>
              <w:sz w:val="24"/>
              <w:szCs w:val="24"/>
              <w:lang w:val="en-US"/>
            </w:rPr>
          </w:rPrChange>
        </w:rPr>
        <w:t xml:space="preserve"> and </w:t>
      </w:r>
      <w:del w:id="1987" w:author="Chen Liao" w:date="2020-06-21T21:46:00Z">
        <w:r w:rsidR="00D27EFC" w:rsidRPr="00254232" w:rsidDel="00800889">
          <w:rPr>
            <w:rFonts w:ascii="Times New Roman" w:hAnsi="Times New Roman" w:cs="Times New Roman"/>
            <w:sz w:val="24"/>
            <w:szCs w:val="24"/>
            <w:lang w:val="en-US"/>
            <w:rPrChange w:id="1988" w:author="Chen Liao" w:date="2020-06-22T07:02:00Z">
              <w:rPr>
                <w:sz w:val="24"/>
                <w:szCs w:val="24"/>
                <w:lang w:val="en-US"/>
              </w:rPr>
            </w:rPrChange>
          </w:rPr>
          <w:delText xml:space="preserve">the </w:delText>
        </w:r>
      </w:del>
      <w:r w:rsidR="00D27EFC" w:rsidRPr="00254232">
        <w:rPr>
          <w:rFonts w:ascii="Times New Roman" w:hAnsi="Times New Roman" w:cs="Times New Roman"/>
          <w:iCs/>
          <w:sz w:val="24"/>
          <w:szCs w:val="24"/>
          <w:lang w:val="en-US"/>
          <w:rPrChange w:id="1989" w:author="Chen Liao" w:date="2020-06-22T07:02:00Z">
            <w:rPr>
              <w:i/>
              <w:sz w:val="24"/>
              <w:szCs w:val="24"/>
              <w:lang w:val="en-US"/>
            </w:rPr>
          </w:rPrChange>
        </w:rPr>
        <w:t>circularity</w:t>
      </w:r>
      <w:r w:rsidR="00D27EFC" w:rsidRPr="00254232">
        <w:rPr>
          <w:rFonts w:ascii="Times New Roman" w:hAnsi="Times New Roman" w:cs="Times New Roman"/>
          <w:sz w:val="24"/>
          <w:szCs w:val="24"/>
          <w:lang w:val="en-US"/>
          <w:rPrChange w:id="1990" w:author="Chen Liao" w:date="2020-06-22T07:02:00Z">
            <w:rPr>
              <w:sz w:val="24"/>
              <w:szCs w:val="24"/>
              <w:lang w:val="en-US"/>
            </w:rPr>
          </w:rPrChange>
        </w:rPr>
        <w:t xml:space="preserve"> of the colonies </w:t>
      </w:r>
      <w:del w:id="1991" w:author="Chen Liao" w:date="2020-06-21T21:46:00Z">
        <w:r w:rsidR="00D27EFC" w:rsidRPr="00254232" w:rsidDel="00800889">
          <w:rPr>
            <w:rFonts w:ascii="Times New Roman" w:hAnsi="Times New Roman" w:cs="Times New Roman"/>
            <w:sz w:val="24"/>
            <w:szCs w:val="24"/>
            <w:lang w:val="en-US"/>
            <w:rPrChange w:id="1992" w:author="Chen Liao" w:date="2020-06-22T07:02:00Z">
              <w:rPr>
                <w:sz w:val="24"/>
                <w:szCs w:val="24"/>
                <w:lang w:val="en-US"/>
              </w:rPr>
            </w:rPrChange>
          </w:rPr>
          <w:delText xml:space="preserve">(C) </w:delText>
        </w:r>
      </w:del>
      <w:del w:id="1993" w:author="Chen Liao" w:date="2020-06-21T21:38:00Z">
        <w:r w:rsidR="00D27EFC" w:rsidRPr="00254232" w:rsidDel="002C5CA4">
          <w:rPr>
            <w:rFonts w:ascii="Times New Roman" w:hAnsi="Times New Roman" w:cs="Times New Roman"/>
            <w:sz w:val="24"/>
            <w:szCs w:val="24"/>
            <w:lang w:val="en-US"/>
            <w:rPrChange w:id="1994" w:author="Chen Liao" w:date="2020-06-22T07:02:00Z">
              <w:rPr>
                <w:sz w:val="24"/>
                <w:szCs w:val="24"/>
                <w:lang w:val="en-US"/>
              </w:rPr>
            </w:rPrChange>
          </w:rPr>
          <w:delText xml:space="preserve">were </w:delText>
        </w:r>
      </w:del>
      <w:ins w:id="1995" w:author="Chen Liao" w:date="2020-06-21T21:38:00Z">
        <w:r w:rsidR="002C5CA4" w:rsidRPr="00254232">
          <w:rPr>
            <w:rFonts w:ascii="Times New Roman" w:hAnsi="Times New Roman" w:cs="Times New Roman"/>
            <w:sz w:val="24"/>
            <w:szCs w:val="24"/>
            <w:lang w:val="en-US"/>
            <w:rPrChange w:id="1996" w:author="Chen Liao" w:date="2020-06-22T07:02:00Z">
              <w:rPr>
                <w:sz w:val="24"/>
                <w:szCs w:val="24"/>
                <w:lang w:val="en-US"/>
              </w:rPr>
            </w:rPrChange>
          </w:rPr>
          <w:t xml:space="preserve">are </w:t>
        </w:r>
      </w:ins>
      <w:r w:rsidR="00D27EFC" w:rsidRPr="00254232">
        <w:rPr>
          <w:rFonts w:ascii="Times New Roman" w:hAnsi="Times New Roman" w:cs="Times New Roman"/>
          <w:sz w:val="24"/>
          <w:szCs w:val="24"/>
          <w:lang w:val="en-US"/>
          <w:rPrChange w:id="1997" w:author="Chen Liao" w:date="2020-06-22T07:02:00Z">
            <w:rPr>
              <w:sz w:val="24"/>
              <w:szCs w:val="24"/>
              <w:lang w:val="en-US"/>
            </w:rPr>
          </w:rPrChange>
        </w:rPr>
        <w:t>the two features that best describe the diversity of swarming shapes (</w:t>
      </w:r>
      <w:r w:rsidR="00D27EFC" w:rsidRPr="00254232">
        <w:rPr>
          <w:rFonts w:ascii="Times New Roman" w:hAnsi="Times New Roman" w:cs="Times New Roman"/>
          <w:bCs/>
          <w:sz w:val="24"/>
          <w:szCs w:val="24"/>
          <w:highlight w:val="yellow"/>
          <w:lang w:val="en-US"/>
          <w:rPrChange w:id="1998" w:author="Chen Liao" w:date="2020-06-22T07:02:00Z">
            <w:rPr>
              <w:b/>
              <w:sz w:val="24"/>
              <w:szCs w:val="24"/>
              <w:lang w:val="en-US"/>
            </w:rPr>
          </w:rPrChange>
        </w:rPr>
        <w:t>Supp</w:t>
      </w:r>
      <w:ins w:id="1999" w:author="Chen Liao" w:date="2020-06-21T20:31:00Z">
        <w:r w:rsidR="0088750B" w:rsidRPr="00254232">
          <w:rPr>
            <w:rFonts w:ascii="Times New Roman" w:hAnsi="Times New Roman" w:cs="Times New Roman"/>
            <w:bCs/>
            <w:sz w:val="24"/>
            <w:szCs w:val="24"/>
            <w:highlight w:val="yellow"/>
            <w:lang w:val="en-US"/>
            <w:rPrChange w:id="2000" w:author="Chen Liao" w:date="2020-06-22T07:02:00Z">
              <w:rPr>
                <w:bCs/>
                <w:sz w:val="24"/>
                <w:szCs w:val="24"/>
                <w:highlight w:val="yellow"/>
                <w:lang w:val="en-US"/>
              </w:rPr>
            </w:rPrChange>
          </w:rPr>
          <w:t>lementary</w:t>
        </w:r>
      </w:ins>
      <w:r w:rsidR="00D27EFC" w:rsidRPr="00254232">
        <w:rPr>
          <w:rFonts w:ascii="Times New Roman" w:hAnsi="Times New Roman" w:cs="Times New Roman"/>
          <w:bCs/>
          <w:sz w:val="24"/>
          <w:szCs w:val="24"/>
          <w:highlight w:val="yellow"/>
          <w:lang w:val="en-US"/>
          <w:rPrChange w:id="2001" w:author="Chen Liao" w:date="2020-06-22T07:02:00Z">
            <w:rPr>
              <w:b/>
              <w:sz w:val="24"/>
              <w:szCs w:val="24"/>
              <w:lang w:val="en-US"/>
            </w:rPr>
          </w:rPrChange>
        </w:rPr>
        <w:t>. Fig. S1</w:t>
      </w:r>
      <w:r w:rsidR="00D27EFC" w:rsidRPr="00254232">
        <w:rPr>
          <w:rFonts w:ascii="Times New Roman" w:hAnsi="Times New Roman" w:cs="Times New Roman"/>
          <w:sz w:val="24"/>
          <w:szCs w:val="24"/>
          <w:lang w:val="en-US"/>
          <w:rPrChange w:id="2002" w:author="Chen Liao" w:date="2020-06-22T07:02:00Z">
            <w:rPr>
              <w:sz w:val="24"/>
              <w:szCs w:val="24"/>
              <w:lang w:val="en-US"/>
            </w:rPr>
          </w:rPrChange>
        </w:rPr>
        <w:t xml:space="preserve">). </w:t>
      </w:r>
      <w:del w:id="2003" w:author="Chen Liao" w:date="2020-06-21T21:52:00Z">
        <w:r w:rsidR="00D27EFC" w:rsidRPr="00254232" w:rsidDel="00E55259">
          <w:rPr>
            <w:rFonts w:ascii="Times New Roman" w:hAnsi="Times New Roman" w:cs="Times New Roman"/>
            <w:sz w:val="24"/>
            <w:szCs w:val="24"/>
            <w:lang w:val="en-US"/>
            <w:rPrChange w:id="2004" w:author="Chen Liao" w:date="2020-06-22T07:02:00Z">
              <w:rPr>
                <w:sz w:val="24"/>
                <w:szCs w:val="24"/>
                <w:lang w:val="en-US"/>
              </w:rPr>
            </w:rPrChange>
          </w:rPr>
          <w:delText xml:space="preserve">We then used those two features to compute a </w:delText>
        </w:r>
      </w:del>
      <w:ins w:id="2005" w:author="Chen Liao" w:date="2020-06-21T21:52:00Z">
        <w:r w:rsidR="00E55259" w:rsidRPr="00254232">
          <w:rPr>
            <w:rFonts w:ascii="Times New Roman" w:hAnsi="Times New Roman" w:cs="Times New Roman"/>
            <w:sz w:val="24"/>
            <w:szCs w:val="24"/>
            <w:lang w:val="en-US"/>
            <w:rPrChange w:id="2006" w:author="Chen Liao" w:date="2020-06-22T07:02:00Z">
              <w:rPr>
                <w:sz w:val="24"/>
                <w:szCs w:val="24"/>
                <w:lang w:val="en-US"/>
              </w:rPr>
            </w:rPrChange>
          </w:rPr>
          <w:t xml:space="preserve">By defining </w:t>
        </w:r>
      </w:ins>
      <w:ins w:id="2007" w:author="Chen Liao" w:date="2020-06-21T21:53:00Z">
        <w:r w:rsidR="00E55259" w:rsidRPr="00254232">
          <w:rPr>
            <w:rFonts w:ascii="Times New Roman" w:hAnsi="Times New Roman" w:cs="Times New Roman"/>
            <w:sz w:val="24"/>
            <w:szCs w:val="24"/>
            <w:lang w:val="en-US"/>
            <w:rPrChange w:id="2008" w:author="Chen Liao" w:date="2020-06-22T07:02:00Z">
              <w:rPr>
                <w:sz w:val="24"/>
                <w:szCs w:val="24"/>
                <w:lang w:val="en-US"/>
              </w:rPr>
            </w:rPrChange>
          </w:rPr>
          <w:t xml:space="preserve">a </w:t>
        </w:r>
      </w:ins>
      <w:r w:rsidR="00D27EFC" w:rsidRPr="00254232">
        <w:rPr>
          <w:rFonts w:ascii="Times New Roman" w:hAnsi="Times New Roman" w:cs="Times New Roman"/>
          <w:sz w:val="24"/>
          <w:szCs w:val="24"/>
          <w:lang w:val="en-US"/>
          <w:rPrChange w:id="2009" w:author="Chen Liao" w:date="2020-06-22T07:02:00Z">
            <w:rPr>
              <w:sz w:val="24"/>
              <w:szCs w:val="24"/>
              <w:lang w:val="en-US"/>
            </w:rPr>
          </w:rPrChange>
        </w:rPr>
        <w:t xml:space="preserve">swarming score </w:t>
      </w:r>
      <w:ins w:id="2010" w:author="Chen Liao" w:date="2020-06-21T21:53:00Z">
        <w:r w:rsidR="00E55259" w:rsidRPr="00254232">
          <w:rPr>
            <w:rFonts w:ascii="Times New Roman" w:hAnsi="Times New Roman" w:cs="Times New Roman"/>
            <w:sz w:val="24"/>
            <w:szCs w:val="24"/>
            <w:lang w:val="en-US"/>
            <w:rPrChange w:id="2011" w:author="Chen Liao" w:date="2020-06-22T07:02:00Z">
              <w:rPr>
                <w:sz w:val="24"/>
                <w:szCs w:val="24"/>
                <w:lang w:val="en-US"/>
              </w:rPr>
            </w:rPrChange>
          </w:rPr>
          <w:t xml:space="preserve">as a linear </w:t>
        </w:r>
      </w:ins>
      <w:ins w:id="2012" w:author="Chen Liao" w:date="2020-06-21T21:54:00Z">
        <w:r w:rsidR="00E55259" w:rsidRPr="00254232">
          <w:rPr>
            <w:rFonts w:ascii="Times New Roman" w:hAnsi="Times New Roman" w:cs="Times New Roman"/>
            <w:sz w:val="24"/>
            <w:szCs w:val="24"/>
            <w:lang w:val="en-US"/>
            <w:rPrChange w:id="2013" w:author="Chen Liao" w:date="2020-06-22T07:02:00Z">
              <w:rPr>
                <w:sz w:val="24"/>
                <w:szCs w:val="24"/>
                <w:lang w:val="en-US"/>
              </w:rPr>
            </w:rPrChange>
          </w:rPr>
          <w:t>combin</w:t>
        </w:r>
      </w:ins>
      <w:ins w:id="2014" w:author="Chen Liao" w:date="2020-06-21T21:55:00Z">
        <w:r w:rsidR="00E55259" w:rsidRPr="00254232">
          <w:rPr>
            <w:rFonts w:ascii="Times New Roman" w:hAnsi="Times New Roman" w:cs="Times New Roman"/>
            <w:sz w:val="24"/>
            <w:szCs w:val="24"/>
            <w:lang w:val="en-US"/>
            <w:rPrChange w:id="2015" w:author="Chen Liao" w:date="2020-06-22T07:02:00Z">
              <w:rPr>
                <w:sz w:val="24"/>
                <w:szCs w:val="24"/>
                <w:lang w:val="en-US"/>
              </w:rPr>
            </w:rPrChange>
          </w:rPr>
          <w:t>ation</w:t>
        </w:r>
      </w:ins>
      <w:ins w:id="2016" w:author="Chen Liao" w:date="2020-06-21T21:53:00Z">
        <w:r w:rsidR="00E55259" w:rsidRPr="00254232">
          <w:rPr>
            <w:rFonts w:ascii="Times New Roman" w:hAnsi="Times New Roman" w:cs="Times New Roman"/>
            <w:sz w:val="24"/>
            <w:szCs w:val="24"/>
            <w:lang w:val="en-US"/>
            <w:rPrChange w:id="2017" w:author="Chen Liao" w:date="2020-06-22T07:02:00Z">
              <w:rPr>
                <w:sz w:val="24"/>
                <w:szCs w:val="24"/>
                <w:lang w:val="en-US"/>
              </w:rPr>
            </w:rPrChange>
          </w:rPr>
          <w:t xml:space="preserve"> of the two features </w:t>
        </w:r>
      </w:ins>
      <w:del w:id="2018" w:author="Chen Liao" w:date="2020-06-21T21:47:00Z">
        <w:r w:rsidR="00D27EFC" w:rsidRPr="00254232" w:rsidDel="00800889">
          <w:rPr>
            <w:rFonts w:ascii="Times New Roman" w:hAnsi="Times New Roman" w:cs="Times New Roman"/>
            <w:sz w:val="24"/>
            <w:szCs w:val="24"/>
            <w:lang w:val="en-US"/>
            <w:rPrChange w:id="2019" w:author="Chen Liao" w:date="2020-06-22T07:02:00Z">
              <w:rPr>
                <w:sz w:val="24"/>
                <w:szCs w:val="24"/>
                <w:lang w:val="en-US"/>
              </w:rPr>
            </w:rPrChange>
          </w:rPr>
          <w:delText>(S)</w:delText>
        </w:r>
      </w:del>
      <w:ins w:id="2020" w:author="Chen Liao" w:date="2020-06-21T21:47:00Z">
        <w:r w:rsidR="00800889" w:rsidRPr="00254232">
          <w:rPr>
            <w:rFonts w:ascii="Times New Roman" w:hAnsi="Times New Roman" w:cs="Times New Roman"/>
            <w:sz w:val="24"/>
            <w:szCs w:val="24"/>
            <w:lang w:val="en-US"/>
            <w:rPrChange w:id="2021" w:author="Chen Liao" w:date="2020-06-22T07:02:00Z">
              <w:rPr>
                <w:sz w:val="24"/>
                <w:szCs w:val="24"/>
                <w:lang w:val="en-US"/>
              </w:rPr>
            </w:rPrChange>
          </w:rPr>
          <w:t>(</w:t>
        </w:r>
        <w:r w:rsidR="00800889" w:rsidRPr="00254232">
          <w:rPr>
            <w:rFonts w:ascii="Times New Roman" w:hAnsi="Times New Roman" w:cs="Times New Roman"/>
            <w:sz w:val="24"/>
            <w:szCs w:val="24"/>
            <w:highlight w:val="yellow"/>
            <w:lang w:val="en-US"/>
            <w:rPrChange w:id="2022" w:author="Chen Liao" w:date="2020-06-22T07:02:00Z">
              <w:rPr>
                <w:sz w:val="24"/>
                <w:szCs w:val="24"/>
                <w:lang w:val="en-US"/>
              </w:rPr>
            </w:rPrChange>
          </w:rPr>
          <w:t>see Methods</w:t>
        </w:r>
        <w:r w:rsidR="00800889" w:rsidRPr="00254232">
          <w:rPr>
            <w:rFonts w:ascii="Times New Roman" w:hAnsi="Times New Roman" w:cs="Times New Roman"/>
            <w:sz w:val="24"/>
            <w:szCs w:val="24"/>
            <w:lang w:val="en-US"/>
            <w:rPrChange w:id="2023" w:author="Chen Liao" w:date="2020-06-22T07:02:00Z">
              <w:rPr>
                <w:sz w:val="24"/>
                <w:szCs w:val="24"/>
                <w:lang w:val="en-US"/>
              </w:rPr>
            </w:rPrChange>
          </w:rPr>
          <w:t>)</w:t>
        </w:r>
      </w:ins>
      <w:ins w:id="2024" w:author="Chen Liao" w:date="2020-06-21T21:53:00Z">
        <w:r w:rsidR="00E55259" w:rsidRPr="00254232">
          <w:rPr>
            <w:rFonts w:ascii="Times New Roman" w:hAnsi="Times New Roman" w:cs="Times New Roman"/>
            <w:sz w:val="24"/>
            <w:szCs w:val="24"/>
            <w:lang w:val="en-US"/>
            <w:rPrChange w:id="2025" w:author="Chen Liao" w:date="2020-06-22T07:02:00Z">
              <w:rPr>
                <w:sz w:val="24"/>
                <w:szCs w:val="24"/>
                <w:lang w:val="en-US"/>
              </w:rPr>
            </w:rPrChange>
          </w:rPr>
          <w:t xml:space="preserve">, we </w:t>
        </w:r>
      </w:ins>
      <w:del w:id="2026" w:author="Chen Liao" w:date="2020-06-21T21:53:00Z">
        <w:r w:rsidR="00D27EFC" w:rsidRPr="00254232" w:rsidDel="00E55259">
          <w:rPr>
            <w:rFonts w:ascii="Times New Roman" w:hAnsi="Times New Roman" w:cs="Times New Roman"/>
            <w:sz w:val="24"/>
            <w:szCs w:val="24"/>
            <w:lang w:val="en-US"/>
            <w:rPrChange w:id="2027" w:author="Chen Liao" w:date="2020-06-22T07:02:00Z">
              <w:rPr>
                <w:sz w:val="24"/>
                <w:szCs w:val="24"/>
                <w:lang w:val="en-US"/>
              </w:rPr>
            </w:rPrChange>
          </w:rPr>
          <w:delText xml:space="preserve"> </w:delText>
        </w:r>
      </w:del>
      <w:del w:id="2028" w:author="Chen Liao" w:date="2020-06-21T21:46:00Z">
        <w:r w:rsidR="00D27EFC" w:rsidRPr="00254232" w:rsidDel="00800889">
          <w:rPr>
            <w:rFonts w:ascii="Times New Roman" w:hAnsi="Times New Roman" w:cs="Times New Roman"/>
            <w:sz w:val="24"/>
            <w:szCs w:val="24"/>
            <w:lang w:val="en-US"/>
            <w:rPrChange w:id="2029" w:author="Chen Liao" w:date="2020-06-22T07:02:00Z">
              <w:rPr>
                <w:sz w:val="24"/>
                <w:szCs w:val="24"/>
                <w:lang w:val="en-US"/>
              </w:rPr>
            </w:rPrChange>
          </w:rPr>
          <w:delText>to represent the swarming phenotype of</w:delText>
        </w:r>
      </w:del>
      <w:del w:id="2030" w:author="Chen Liao" w:date="2020-06-21T21:53:00Z">
        <w:r w:rsidR="00D27EFC" w:rsidRPr="00254232" w:rsidDel="00E55259">
          <w:rPr>
            <w:rFonts w:ascii="Times New Roman" w:hAnsi="Times New Roman" w:cs="Times New Roman"/>
            <w:sz w:val="24"/>
            <w:szCs w:val="24"/>
            <w:lang w:val="en-US"/>
            <w:rPrChange w:id="2031" w:author="Chen Liao" w:date="2020-06-22T07:02:00Z">
              <w:rPr>
                <w:sz w:val="24"/>
                <w:szCs w:val="24"/>
                <w:lang w:val="en-US"/>
              </w:rPr>
            </w:rPrChange>
          </w:rPr>
          <w:delText xml:space="preserve"> each strain</w:delText>
        </w:r>
      </w:del>
      <w:ins w:id="2032" w:author="Chen Liao" w:date="2020-06-21T21:53:00Z">
        <w:r w:rsidR="00E55259" w:rsidRPr="00254232">
          <w:rPr>
            <w:rFonts w:ascii="Times New Roman" w:hAnsi="Times New Roman" w:cs="Times New Roman"/>
            <w:sz w:val="24"/>
            <w:szCs w:val="24"/>
            <w:lang w:val="en-US"/>
            <w:rPrChange w:id="2033" w:author="Chen Liao" w:date="2020-06-22T07:02:00Z">
              <w:rPr>
                <w:sz w:val="24"/>
                <w:szCs w:val="24"/>
                <w:lang w:val="en-US"/>
              </w:rPr>
            </w:rPrChange>
          </w:rPr>
          <w:t xml:space="preserve">show that </w:t>
        </w:r>
      </w:ins>
      <w:commentRangeStart w:id="2034"/>
      <w:ins w:id="2035" w:author="Chen Liao" w:date="2020-06-21T21:54:00Z">
        <w:r w:rsidR="00E55259" w:rsidRPr="00254232">
          <w:rPr>
            <w:rFonts w:ascii="Times New Roman" w:hAnsi="Times New Roman" w:cs="Times New Roman"/>
            <w:sz w:val="24"/>
            <w:szCs w:val="24"/>
            <w:lang w:val="en-US"/>
            <w:rPrChange w:id="2036" w:author="Chen Liao" w:date="2020-06-22T07:02:00Z">
              <w:rPr>
                <w:sz w:val="24"/>
                <w:szCs w:val="24"/>
                <w:lang w:val="en-US"/>
              </w:rPr>
            </w:rPrChange>
          </w:rPr>
          <w:t>s</w:t>
        </w:r>
      </w:ins>
      <w:del w:id="2037" w:author="Chen Liao" w:date="2020-06-21T21:52:00Z">
        <w:r w:rsidR="00D27EFC" w:rsidRPr="00254232" w:rsidDel="00E55259">
          <w:rPr>
            <w:rFonts w:ascii="Times New Roman" w:hAnsi="Times New Roman" w:cs="Times New Roman"/>
            <w:sz w:val="24"/>
            <w:szCs w:val="24"/>
            <w:lang w:val="en-US"/>
            <w:rPrChange w:id="2038" w:author="Chen Liao" w:date="2020-06-22T07:02:00Z">
              <w:rPr>
                <w:sz w:val="24"/>
                <w:szCs w:val="24"/>
                <w:lang w:val="en-US"/>
              </w:rPr>
            </w:rPrChange>
          </w:rPr>
          <w:delText>:</w:delText>
        </w:r>
      </w:del>
    </w:p>
    <w:p w14:paraId="7E474E17" w14:textId="1B6E664E" w:rsidR="00655E4E" w:rsidRPr="00254232" w:rsidDel="00E55259" w:rsidRDefault="00D27EFC">
      <w:pPr>
        <w:spacing w:before="240" w:after="240"/>
        <w:jc w:val="both"/>
        <w:rPr>
          <w:del w:id="2039" w:author="Chen Liao" w:date="2020-06-21T21:53:00Z"/>
          <w:moveFrom w:id="2040" w:author="Chen Liao" w:date="2020-06-21T21:47:00Z"/>
          <w:rFonts w:ascii="Times New Roman" w:hAnsi="Times New Roman" w:cs="Times New Roman"/>
          <w:sz w:val="24"/>
          <w:szCs w:val="24"/>
          <w:lang w:val="en-US"/>
          <w:rPrChange w:id="2041" w:author="Chen Liao" w:date="2020-06-22T07:02:00Z">
            <w:rPr>
              <w:del w:id="2042" w:author="Chen Liao" w:date="2020-06-21T21:53:00Z"/>
              <w:moveFrom w:id="2043" w:author="Chen Liao" w:date="2020-06-21T21:47:00Z"/>
              <w:sz w:val="24"/>
              <w:szCs w:val="24"/>
              <w:lang w:val="en-US"/>
            </w:rPr>
          </w:rPrChange>
        </w:rPr>
        <w:pPrChange w:id="2044" w:author="Chen Liao" w:date="2020-06-21T21:54:00Z">
          <w:pPr>
            <w:spacing w:before="240" w:after="240"/>
            <w:jc w:val="center"/>
          </w:pPr>
        </w:pPrChange>
      </w:pPr>
      <w:moveFromRangeStart w:id="2045" w:author="Chen Liao" w:date="2020-06-21T21:47:00Z" w:name="move43668489"/>
      <w:moveFrom w:id="2046" w:author="Chen Liao" w:date="2020-06-21T21:47:00Z">
        <w:del w:id="2047" w:author="Chen Liao" w:date="2020-06-21T21:54:00Z">
          <w:r w:rsidRPr="00254232" w:rsidDel="00E55259">
            <w:rPr>
              <w:rFonts w:ascii="Times New Roman" w:hAnsi="Times New Roman" w:cs="Times New Roman"/>
              <w:sz w:val="24"/>
              <w:szCs w:val="24"/>
              <w:lang w:val="en-US"/>
              <w:rPrChange w:id="2048" w:author="Chen Liao" w:date="2020-06-22T07:02:00Z">
                <w:rPr>
                  <w:sz w:val="24"/>
                  <w:szCs w:val="24"/>
                  <w:lang w:val="en-US"/>
                </w:rPr>
              </w:rPrChange>
            </w:rPr>
            <w:delText>#</w:delText>
          </w:r>
          <m:oMath>
            <m:sSub>
              <m:sSubPr>
                <m:ctrlPr>
                  <w:rPr>
                    <w:rFonts w:ascii="Cambria Math" w:hAnsi="Cambria Math" w:cs="Times New Roman"/>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0.5994494 · (</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L</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m:t>
            </m:r>
            <m:bar>
              <m:barPr>
                <m:ctrlPr>
                  <w:rPr>
                    <w:rFonts w:ascii="Cambria Math" w:hAnsi="Cambria Math" w:cs="Times New Roman"/>
                    <w:sz w:val="24"/>
                    <w:szCs w:val="24"/>
                    <w:lang w:val="en-US"/>
                  </w:rPr>
                </m:ctrlPr>
              </m:barPr>
              <m:e>
                <m:r>
                  <w:rPr>
                    <w:rFonts w:ascii="Cambria Math" w:hAnsi="Cambria Math" w:cs="Times New Roman"/>
                    <w:sz w:val="24"/>
                    <w:szCs w:val="24"/>
                    <w:lang w:val="en-US"/>
                  </w:rPr>
                  <m:t>L</m:t>
                </m:r>
              </m:e>
            </m:bar>
            <m:r>
              <w:rPr>
                <w:rFonts w:ascii="Cambria Math" w:hAnsi="Cambria Math" w:cs="Times New Roman"/>
                <w:sz w:val="24"/>
                <w:szCs w:val="24"/>
                <w:lang w:val="en-US"/>
              </w:rPr>
              <m:t>) - 0.8004127 · (</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C</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m:t>
            </m:r>
            <m:bar>
              <m:barPr>
                <m:ctrlPr>
                  <w:rPr>
                    <w:rFonts w:ascii="Cambria Math" w:hAnsi="Cambria Math" w:cs="Times New Roman"/>
                    <w:sz w:val="24"/>
                    <w:szCs w:val="24"/>
                    <w:lang w:val="en-US"/>
                  </w:rPr>
                </m:ctrlPr>
              </m:barPr>
              <m:e>
                <m:r>
                  <w:rPr>
                    <w:rFonts w:ascii="Cambria Math" w:hAnsi="Cambria Math" w:cs="Times New Roman"/>
                    <w:sz w:val="24"/>
                    <w:szCs w:val="24"/>
                    <w:lang w:val="en-US"/>
                  </w:rPr>
                  <m:t>C</m:t>
                </m:r>
              </m:e>
            </m:bar>
          </m:oMath>
        </w:del>
        <m:oMath>
          <m:r>
            <w:del w:id="2049" w:author="Chen Liao" w:date="2020-06-21T21:53:00Z">
              <w:rPr>
                <w:rFonts w:ascii="Cambria Math" w:hAnsi="Cambria Math" w:cs="Times New Roman"/>
                <w:sz w:val="24"/>
                <w:szCs w:val="24"/>
                <w:lang w:val="en-US"/>
              </w:rPr>
              <m:t>)</m:t>
            </w:del>
          </m:r>
        </m:oMath>
        <w:del w:id="2050" w:author="Chen Liao" w:date="2020-06-21T21:53:00Z">
          <w:r w:rsidRPr="00254232" w:rsidDel="00E55259">
            <w:rPr>
              <w:rFonts w:ascii="Times New Roman" w:hAnsi="Times New Roman" w:cs="Times New Roman"/>
              <w:sz w:val="24"/>
              <w:szCs w:val="24"/>
              <w:lang w:val="en-US"/>
              <w:rPrChange w:id="2051" w:author="Chen Liao" w:date="2020-06-22T07:02:00Z">
                <w:rPr>
                  <w:sz w:val="24"/>
                  <w:szCs w:val="24"/>
                  <w:lang w:val="en-US"/>
                </w:rPr>
              </w:rPrChange>
            </w:rPr>
            <w:delText>#</w:delText>
          </w:r>
        </w:del>
      </w:moveFrom>
    </w:p>
    <w:moveFromRangeEnd w:id="2045"/>
    <w:p w14:paraId="56B5D028" w14:textId="60328389" w:rsidR="005D2012" w:rsidRPr="00254232" w:rsidRDefault="00D27EFC" w:rsidP="00E55259">
      <w:pPr>
        <w:spacing w:before="240" w:after="240"/>
        <w:jc w:val="both"/>
        <w:rPr>
          <w:ins w:id="2052" w:author="Chen Liao" w:date="2020-06-21T22:05:00Z"/>
          <w:rFonts w:ascii="Times New Roman" w:hAnsi="Times New Roman" w:cs="Times New Roman"/>
          <w:sz w:val="24"/>
          <w:szCs w:val="24"/>
          <w:lang w:val="en-US"/>
          <w:rPrChange w:id="2053" w:author="Chen Liao" w:date="2020-06-22T07:02:00Z">
            <w:rPr>
              <w:ins w:id="2054" w:author="Chen Liao" w:date="2020-06-21T22:05:00Z"/>
              <w:sz w:val="24"/>
              <w:szCs w:val="24"/>
              <w:lang w:val="en-US"/>
            </w:rPr>
          </w:rPrChange>
        </w:rPr>
      </w:pPr>
      <w:del w:id="2055" w:author="Chen Liao" w:date="2020-06-21T21:53:00Z">
        <w:r w:rsidRPr="00254232" w:rsidDel="00E55259">
          <w:rPr>
            <w:rFonts w:ascii="Times New Roman" w:hAnsi="Times New Roman" w:cs="Times New Roman"/>
            <w:sz w:val="24"/>
            <w:szCs w:val="24"/>
            <w:lang w:val="en-US"/>
            <w:rPrChange w:id="2056" w:author="Chen Liao" w:date="2020-06-22T07:02:00Z">
              <w:rPr>
                <w:sz w:val="24"/>
                <w:szCs w:val="24"/>
                <w:lang w:val="en-US"/>
              </w:rPr>
            </w:rPrChange>
          </w:rPr>
          <w:delText xml:space="preserve">As observed before, the </w:delText>
        </w:r>
      </w:del>
      <w:del w:id="2057" w:author="Chen Liao" w:date="2020-06-21T21:54:00Z">
        <w:r w:rsidRPr="00254232" w:rsidDel="00E55259">
          <w:rPr>
            <w:rFonts w:ascii="Times New Roman" w:hAnsi="Times New Roman" w:cs="Times New Roman"/>
            <w:sz w:val="24"/>
            <w:szCs w:val="24"/>
            <w:lang w:val="en-US"/>
            <w:rPrChange w:id="2058" w:author="Chen Liao" w:date="2020-06-22T07:02:00Z">
              <w:rPr>
                <w:sz w:val="24"/>
                <w:szCs w:val="24"/>
                <w:lang w:val="en-US"/>
              </w:rPr>
            </w:rPrChange>
          </w:rPr>
          <w:delText>s</w:delText>
        </w:r>
      </w:del>
      <w:r w:rsidRPr="00254232">
        <w:rPr>
          <w:rFonts w:ascii="Times New Roman" w:hAnsi="Times New Roman" w:cs="Times New Roman"/>
          <w:sz w:val="24"/>
          <w:szCs w:val="24"/>
          <w:lang w:val="en-US"/>
          <w:rPrChange w:id="2059" w:author="Chen Liao" w:date="2020-06-22T07:02:00Z">
            <w:rPr>
              <w:sz w:val="24"/>
              <w:szCs w:val="24"/>
              <w:lang w:val="en-US"/>
            </w:rPr>
          </w:rPrChange>
        </w:rPr>
        <w:t xml:space="preserve">warming </w:t>
      </w:r>
      <w:del w:id="2060" w:author="Chen Liao" w:date="2020-06-21T21:54:00Z">
        <w:r w:rsidRPr="00254232" w:rsidDel="00E55259">
          <w:rPr>
            <w:rFonts w:ascii="Times New Roman" w:hAnsi="Times New Roman" w:cs="Times New Roman"/>
            <w:sz w:val="24"/>
            <w:szCs w:val="24"/>
            <w:lang w:val="en-US"/>
            <w:rPrChange w:id="2061" w:author="Chen Liao" w:date="2020-06-22T07:02:00Z">
              <w:rPr>
                <w:sz w:val="24"/>
                <w:szCs w:val="24"/>
                <w:lang w:val="en-US"/>
              </w:rPr>
            </w:rPrChange>
          </w:rPr>
          <w:delText xml:space="preserve">score </w:delText>
        </w:r>
      </w:del>
      <w:r w:rsidRPr="00254232">
        <w:rPr>
          <w:rFonts w:ascii="Times New Roman" w:hAnsi="Times New Roman" w:cs="Times New Roman"/>
          <w:sz w:val="24"/>
          <w:szCs w:val="24"/>
          <w:lang w:val="en-US"/>
          <w:rPrChange w:id="2062" w:author="Chen Liao" w:date="2020-06-22T07:02:00Z">
            <w:rPr>
              <w:sz w:val="24"/>
              <w:szCs w:val="24"/>
              <w:lang w:val="en-US"/>
            </w:rPr>
          </w:rPrChange>
        </w:rPr>
        <w:t xml:space="preserve">does not correlate with phylogeny </w:t>
      </w:r>
      <w:ins w:id="2063" w:author="Chen Liao" w:date="2020-06-21T21:54:00Z">
        <w:r w:rsidR="00E55259" w:rsidRPr="00254232">
          <w:rPr>
            <w:rFonts w:ascii="Times New Roman" w:hAnsi="Times New Roman" w:cs="Times New Roman"/>
            <w:sz w:val="24"/>
            <w:szCs w:val="24"/>
            <w:lang w:val="en-US"/>
            <w:rPrChange w:id="2064" w:author="Chen Liao" w:date="2020-06-22T07:02:00Z">
              <w:rPr>
                <w:sz w:val="24"/>
                <w:szCs w:val="24"/>
                <w:lang w:val="en-US"/>
              </w:rPr>
            </w:rPrChange>
          </w:rPr>
          <w:t xml:space="preserve">of </w:t>
        </w:r>
      </w:ins>
      <w:ins w:id="2065" w:author="Chen Liao" w:date="2020-06-21T21:58:00Z">
        <w:r w:rsidR="008B22D5" w:rsidRPr="00254232">
          <w:rPr>
            <w:rFonts w:ascii="Times New Roman" w:hAnsi="Times New Roman" w:cs="Times New Roman"/>
            <w:sz w:val="24"/>
            <w:szCs w:val="24"/>
            <w:lang w:val="en-US"/>
            <w:rPrChange w:id="2066" w:author="Chen Liao" w:date="2020-06-22T07:02:00Z">
              <w:rPr>
                <w:sz w:val="24"/>
                <w:szCs w:val="24"/>
                <w:lang w:val="en-US"/>
              </w:rPr>
            </w:rPrChange>
          </w:rPr>
          <w:t xml:space="preserve">the </w:t>
        </w:r>
      </w:ins>
      <w:ins w:id="2067" w:author="Chen Liao" w:date="2020-06-21T21:54:00Z">
        <w:r w:rsidR="00E55259" w:rsidRPr="00254232">
          <w:rPr>
            <w:rFonts w:ascii="Times New Roman" w:hAnsi="Times New Roman" w:cs="Times New Roman"/>
            <w:sz w:val="24"/>
            <w:szCs w:val="24"/>
            <w:lang w:val="en-US"/>
            <w:rPrChange w:id="2068" w:author="Chen Liao" w:date="2020-06-22T07:02:00Z">
              <w:rPr>
                <w:sz w:val="24"/>
                <w:szCs w:val="24"/>
                <w:lang w:val="en-US"/>
              </w:rPr>
            </w:rPrChange>
          </w:rPr>
          <w:t>core genomes</w:t>
        </w:r>
      </w:ins>
      <w:commentRangeEnd w:id="2034"/>
      <w:ins w:id="2069" w:author="Chen Liao" w:date="2020-06-21T21:56:00Z">
        <w:r w:rsidR="008B22D5" w:rsidRPr="00254232">
          <w:rPr>
            <w:rStyle w:val="CommentReference"/>
            <w:rFonts w:ascii="Times New Roman" w:hAnsi="Times New Roman" w:cs="Times New Roman"/>
            <w:rPrChange w:id="2070" w:author="Chen Liao" w:date="2020-06-22T07:02:00Z">
              <w:rPr>
                <w:rStyle w:val="CommentReference"/>
              </w:rPr>
            </w:rPrChange>
          </w:rPr>
          <w:commentReference w:id="2034"/>
        </w:r>
      </w:ins>
      <w:ins w:id="2071" w:author="Chen Liao" w:date="2020-06-21T21:54:00Z">
        <w:r w:rsidR="00E55259" w:rsidRPr="00254232">
          <w:rPr>
            <w:rFonts w:ascii="Times New Roman" w:hAnsi="Times New Roman" w:cs="Times New Roman"/>
            <w:sz w:val="24"/>
            <w:szCs w:val="24"/>
            <w:lang w:val="en-US"/>
            <w:rPrChange w:id="2072" w:author="Chen Liao" w:date="2020-06-22T07:02:00Z">
              <w:rPr>
                <w:sz w:val="24"/>
                <w:szCs w:val="24"/>
                <w:lang w:val="en-US"/>
              </w:rPr>
            </w:rPrChange>
          </w:rPr>
          <w:t xml:space="preserve"> </w:t>
        </w:r>
      </w:ins>
      <w:r w:rsidRPr="00254232">
        <w:rPr>
          <w:rFonts w:ascii="Times New Roman" w:hAnsi="Times New Roman" w:cs="Times New Roman"/>
          <w:sz w:val="24"/>
          <w:szCs w:val="24"/>
          <w:lang w:val="en-US"/>
          <w:rPrChange w:id="2073" w:author="Chen Liao" w:date="2020-06-22T07:02:00Z">
            <w:rPr>
              <w:sz w:val="24"/>
              <w:szCs w:val="24"/>
              <w:lang w:val="en-US"/>
            </w:rPr>
          </w:rPrChange>
        </w:rPr>
        <w:t xml:space="preserve">nor with the tissue of origin of each isolate </w:t>
      </w:r>
      <w:del w:id="2074" w:author="Chen Liao" w:date="2020-06-21T21:55:00Z">
        <w:r w:rsidR="0075784B" w:rsidRPr="00254232" w:rsidDel="008B22D5">
          <w:rPr>
            <w:rFonts w:ascii="Times New Roman" w:hAnsi="Times New Roman" w:cs="Times New Roman"/>
            <w:sz w:val="24"/>
            <w:szCs w:val="24"/>
            <w:lang w:val="en-US"/>
            <w:rPrChange w:id="2075" w:author="Chen Liao" w:date="2020-06-22T07:02:00Z">
              <w:rPr>
                <w:sz w:val="24"/>
                <w:szCs w:val="24"/>
                <w:lang w:val="en-US"/>
              </w:rPr>
            </w:rPrChange>
          </w:rPr>
          <w:fldChar w:fldCharType="begin"/>
        </w:r>
        <w:r w:rsidR="0075784B" w:rsidRPr="00254232" w:rsidDel="008B22D5">
          <w:rPr>
            <w:rFonts w:ascii="Times New Roman" w:hAnsi="Times New Roman" w:cs="Times New Roman"/>
            <w:sz w:val="24"/>
            <w:szCs w:val="24"/>
            <w:lang w:val="en-US"/>
            <w:rPrChange w:id="2076" w:author="Chen Liao" w:date="2020-06-22T07:02:00Z">
              <w:rPr>
                <w:sz w:val="24"/>
                <w:szCs w:val="24"/>
                <w:lang w:val="en-US"/>
              </w:rPr>
            </w:rPrChange>
          </w:rPr>
          <w:delInstrText>ADDIN F1000_CSL_CITATION&lt;~#@#~&gt;[{"DOI":"10.1371/journal.pcbi.1005677","First":false,"Last":false,"PMCID":"PMC5555705","PMID":"28767643","abstract":"Bacteria of many species rely on a simple molecule, the intracellular secondary messenger c-di-GMP (Bis-(3'-5')-cyclic dimeric guanosine monophosphate), to make a vital choice: whether to stay in one place and form a biofilm, or to leave it in search of better conditions. The c-di-GMP network has a bow-tie shaped architecture that integrates many signals from the outside world-the input stimuli-into intracellular c-di-GMP levels that then regulate genes for biofilm formation or for swarming motility-the output phenotypes. How does the 'uninformed' process of evolution produce a network with the right input/output association and enable bacteria to make the right choice? Inspired by new data from 28 clinical isolates of Pseudomonas aeruginosa and strains evolved in laboratory experiments we propose a mathematical model where the c-di-GMP network is analogous to a machine learning classifier. The analogy immediately suggests a mechanism for learning through evolution: adaptation though incremental changes in c-di-GMP network proteins acquires knowledge from past experiences and enables bacteria to use it to direct future behaviors. Our model clarifies the elusive function of the ubiquitous c-di-GMP network, a key regulator of bacterial social traits associated with virulence. More broadly, the link between evolution and machine learning can help explain how natural selection across fluctuating environments produces networks that enable living organisms to make sophisticated decisions.","author":[{"family":"Yan","given":"Jinyuan"},{"family":"Deforet","given":"Maxime"},{"family":"Boyle","given":"Kerry E"},{"family":"Rahman","given":"Rayees"},{"family":"Liang","given":"Raymond"},{"family":"Okegbe","given":"Chinweike"},{"family":"Dietrich","given":"Lars E P"},{"family":"Qiu","given":"Weigang"},{"family":"Xavier","given":"Joao B"}],"authorYearDisplayFormat":false,"citation-label":"4015325","container-title":"PLoS Computational Biology","container-title-short":"PLoS Comput. Biol.","id":"4015325","invisible":false,"issue":"8","issued":{"date-parts":[["2017","8","2"]]},"journalAbbreviation":"PLoS Comput. Biol.","page":"e1005677","suppress-author":false,"title":"Bow-tie signaling in c-di-GMP: Machine learning in a simple biochemical network.","type":"article-journal","volume":"13"}]</w:delInstrText>
        </w:r>
        <w:r w:rsidR="0075784B" w:rsidRPr="00254232" w:rsidDel="008B22D5">
          <w:rPr>
            <w:rFonts w:ascii="Times New Roman" w:hAnsi="Times New Roman" w:cs="Times New Roman"/>
            <w:sz w:val="24"/>
            <w:szCs w:val="24"/>
            <w:lang w:val="en-US"/>
            <w:rPrChange w:id="2077" w:author="Chen Liao" w:date="2020-06-22T07:02:00Z">
              <w:rPr>
                <w:sz w:val="24"/>
                <w:szCs w:val="24"/>
                <w:lang w:val="en-US"/>
              </w:rPr>
            </w:rPrChange>
          </w:rPr>
          <w:fldChar w:fldCharType="separate"/>
        </w:r>
        <w:r w:rsidR="00AF7701" w:rsidRPr="00254232" w:rsidDel="008B22D5">
          <w:rPr>
            <w:rFonts w:ascii="Times New Roman" w:hAnsi="Times New Roman" w:cs="Times New Roman"/>
            <w:sz w:val="24"/>
            <w:szCs w:val="24"/>
            <w:lang w:val="en-US"/>
            <w:rPrChange w:id="2078" w:author="Chen Liao" w:date="2020-06-22T07:02:00Z">
              <w:rPr>
                <w:sz w:val="24"/>
                <w:szCs w:val="24"/>
                <w:lang w:val="en-US"/>
              </w:rPr>
            </w:rPrChange>
          </w:rPr>
          <w:delText>(Yan et al. 2017)</w:delText>
        </w:r>
        <w:r w:rsidR="0075784B" w:rsidRPr="00254232" w:rsidDel="008B22D5">
          <w:rPr>
            <w:rFonts w:ascii="Times New Roman" w:hAnsi="Times New Roman" w:cs="Times New Roman"/>
            <w:sz w:val="24"/>
            <w:szCs w:val="24"/>
            <w:lang w:val="en-US"/>
            <w:rPrChange w:id="2079" w:author="Chen Liao" w:date="2020-06-22T07:02:00Z">
              <w:rPr>
                <w:sz w:val="24"/>
                <w:szCs w:val="24"/>
                <w:lang w:val="en-US"/>
              </w:rPr>
            </w:rPrChange>
          </w:rPr>
          <w:fldChar w:fldCharType="end"/>
        </w:r>
        <w:r w:rsidRPr="00254232" w:rsidDel="008B22D5">
          <w:rPr>
            <w:rFonts w:ascii="Times New Roman" w:hAnsi="Times New Roman" w:cs="Times New Roman"/>
            <w:sz w:val="24"/>
            <w:szCs w:val="24"/>
            <w:lang w:val="en-US"/>
            <w:rPrChange w:id="2080" w:author="Chen Liao" w:date="2020-06-22T07:02:00Z">
              <w:rPr>
                <w:sz w:val="24"/>
                <w:szCs w:val="24"/>
                <w:lang w:val="en-US"/>
              </w:rPr>
            </w:rPrChange>
          </w:rPr>
          <w:delText xml:space="preserve"> </w:delText>
        </w:r>
      </w:del>
      <w:r w:rsidRPr="00254232">
        <w:rPr>
          <w:rFonts w:ascii="Times New Roman" w:hAnsi="Times New Roman" w:cs="Times New Roman"/>
          <w:sz w:val="24"/>
          <w:szCs w:val="24"/>
          <w:lang w:val="en-US"/>
          <w:rPrChange w:id="2081" w:author="Chen Liao" w:date="2020-06-22T07:02:00Z">
            <w:rPr>
              <w:sz w:val="24"/>
              <w:szCs w:val="24"/>
              <w:lang w:val="en-US"/>
            </w:rPr>
          </w:rPrChange>
        </w:rPr>
        <w:t>(Moran’s I test, p</w:t>
      </w:r>
      <w:ins w:id="2082" w:author="Chen Liao" w:date="2020-06-21T21:55:00Z">
        <w:r w:rsidR="008B22D5" w:rsidRPr="00254232">
          <w:rPr>
            <w:rFonts w:ascii="Times New Roman" w:hAnsi="Times New Roman" w:cs="Times New Roman"/>
            <w:sz w:val="24"/>
            <w:szCs w:val="24"/>
            <w:lang w:val="en-US"/>
            <w:rPrChange w:id="2083" w:author="Chen Liao" w:date="2020-06-22T07:02:00Z">
              <w:rPr>
                <w:sz w:val="24"/>
                <w:szCs w:val="24"/>
                <w:lang w:val="en-US"/>
              </w:rPr>
            </w:rPrChange>
          </w:rPr>
          <w:t>-value</w:t>
        </w:r>
      </w:ins>
      <w:r w:rsidRPr="00254232">
        <w:rPr>
          <w:rFonts w:ascii="Times New Roman" w:hAnsi="Times New Roman" w:cs="Times New Roman"/>
          <w:sz w:val="24"/>
          <w:szCs w:val="24"/>
          <w:lang w:val="en-US"/>
          <w:rPrChange w:id="2084" w:author="Chen Liao" w:date="2020-06-22T07:02:00Z">
            <w:rPr>
              <w:sz w:val="24"/>
              <w:szCs w:val="24"/>
              <w:lang w:val="en-US"/>
            </w:rPr>
          </w:rPrChange>
        </w:rPr>
        <w:t xml:space="preserve">=0.93). </w:t>
      </w:r>
      <w:del w:id="2085" w:author="Chen Liao" w:date="2020-06-21T21:58:00Z">
        <w:r w:rsidRPr="00254232" w:rsidDel="004D6637">
          <w:rPr>
            <w:rFonts w:ascii="Times New Roman" w:hAnsi="Times New Roman" w:cs="Times New Roman"/>
            <w:sz w:val="24"/>
            <w:szCs w:val="24"/>
            <w:lang w:val="en-US"/>
            <w:rPrChange w:id="2086" w:author="Chen Liao" w:date="2020-06-22T07:02:00Z">
              <w:rPr>
                <w:sz w:val="24"/>
                <w:szCs w:val="24"/>
                <w:lang w:val="en-US"/>
              </w:rPr>
            </w:rPrChange>
          </w:rPr>
          <w:delText xml:space="preserve">Because </w:delText>
        </w:r>
      </w:del>
      <w:ins w:id="2087" w:author="Chen Liao" w:date="2020-06-21T21:58:00Z">
        <w:r w:rsidR="004D6637" w:rsidRPr="00254232">
          <w:rPr>
            <w:rFonts w:ascii="Times New Roman" w:hAnsi="Times New Roman" w:cs="Times New Roman"/>
            <w:sz w:val="24"/>
            <w:szCs w:val="24"/>
            <w:lang w:val="en-US"/>
            <w:rPrChange w:id="2088" w:author="Chen Liao" w:date="2020-06-22T07:02:00Z">
              <w:rPr>
                <w:sz w:val="24"/>
                <w:szCs w:val="24"/>
                <w:lang w:val="en-US"/>
              </w:rPr>
            </w:rPrChange>
          </w:rPr>
          <w:t xml:space="preserve">Since production of </w:t>
        </w:r>
      </w:ins>
      <w:r w:rsidRPr="00254232">
        <w:rPr>
          <w:rFonts w:ascii="Times New Roman" w:hAnsi="Times New Roman" w:cs="Times New Roman"/>
          <w:sz w:val="24"/>
          <w:szCs w:val="24"/>
          <w:lang w:val="en-US"/>
          <w:rPrChange w:id="2089" w:author="Chen Liao" w:date="2020-06-22T07:02:00Z">
            <w:rPr>
              <w:sz w:val="24"/>
              <w:szCs w:val="24"/>
              <w:lang w:val="en-US"/>
            </w:rPr>
          </w:rPrChange>
        </w:rPr>
        <w:t xml:space="preserve">rhamnolipids </w:t>
      </w:r>
      <w:ins w:id="2090" w:author="Chen Liao" w:date="2020-06-21T21:58:00Z">
        <w:r w:rsidR="004D6637" w:rsidRPr="00254232">
          <w:rPr>
            <w:rFonts w:ascii="Times New Roman" w:hAnsi="Times New Roman" w:cs="Times New Roman"/>
            <w:sz w:val="24"/>
            <w:szCs w:val="24"/>
            <w:lang w:val="en-US"/>
            <w:rPrChange w:id="2091" w:author="Chen Liao" w:date="2020-06-22T07:02:00Z">
              <w:rPr>
                <w:sz w:val="24"/>
                <w:szCs w:val="24"/>
                <w:lang w:val="en-US"/>
              </w:rPr>
            </w:rPrChange>
          </w:rPr>
          <w:t>is</w:t>
        </w:r>
      </w:ins>
      <w:del w:id="2092" w:author="Chen Liao" w:date="2020-06-21T21:58:00Z">
        <w:r w:rsidRPr="00254232" w:rsidDel="004D6637">
          <w:rPr>
            <w:rFonts w:ascii="Times New Roman" w:hAnsi="Times New Roman" w:cs="Times New Roman"/>
            <w:sz w:val="24"/>
            <w:szCs w:val="24"/>
            <w:lang w:val="en-US"/>
            <w:rPrChange w:id="2093" w:author="Chen Liao" w:date="2020-06-22T07:02:00Z">
              <w:rPr>
                <w:sz w:val="24"/>
                <w:szCs w:val="24"/>
                <w:lang w:val="en-US"/>
              </w:rPr>
            </w:rPrChange>
          </w:rPr>
          <w:delText>are</w:delText>
        </w:r>
      </w:del>
      <w:r w:rsidRPr="00254232">
        <w:rPr>
          <w:rFonts w:ascii="Times New Roman" w:hAnsi="Times New Roman" w:cs="Times New Roman"/>
          <w:sz w:val="24"/>
          <w:szCs w:val="24"/>
          <w:lang w:val="en-US"/>
          <w:rPrChange w:id="2094" w:author="Chen Liao" w:date="2020-06-22T07:02:00Z">
            <w:rPr>
              <w:sz w:val="24"/>
              <w:szCs w:val="24"/>
              <w:lang w:val="en-US"/>
            </w:rPr>
          </w:rPrChange>
        </w:rPr>
        <w:t xml:space="preserve"> required for swarming motility, </w:t>
      </w:r>
      <w:ins w:id="2095" w:author="Chen Liao" w:date="2020-06-21T21:58:00Z">
        <w:r w:rsidR="00DB11B8" w:rsidRPr="00254232">
          <w:rPr>
            <w:rFonts w:ascii="Times New Roman" w:hAnsi="Times New Roman" w:cs="Times New Roman"/>
            <w:sz w:val="24"/>
            <w:szCs w:val="24"/>
            <w:lang w:val="en-US"/>
            <w:rPrChange w:id="2096" w:author="Chen Liao" w:date="2020-06-22T07:02:00Z">
              <w:rPr>
                <w:sz w:val="24"/>
                <w:szCs w:val="24"/>
                <w:lang w:val="en-US"/>
              </w:rPr>
            </w:rPrChange>
          </w:rPr>
          <w:t>w</w:t>
        </w:r>
      </w:ins>
      <w:del w:id="2097" w:author="Chen Liao" w:date="2020-06-21T21:58:00Z">
        <w:r w:rsidRPr="00254232" w:rsidDel="00DB11B8">
          <w:rPr>
            <w:rFonts w:ascii="Times New Roman" w:hAnsi="Times New Roman" w:cs="Times New Roman"/>
            <w:sz w:val="24"/>
            <w:szCs w:val="24"/>
            <w:lang w:val="en-US"/>
            <w:rPrChange w:id="2098" w:author="Chen Liao" w:date="2020-06-22T07:02:00Z">
              <w:rPr>
                <w:sz w:val="24"/>
                <w:szCs w:val="24"/>
                <w:lang w:val="en-US"/>
              </w:rPr>
            </w:rPrChange>
          </w:rPr>
          <w:delText>W</w:delText>
        </w:r>
      </w:del>
      <w:r w:rsidRPr="00254232">
        <w:rPr>
          <w:rFonts w:ascii="Times New Roman" w:hAnsi="Times New Roman" w:cs="Times New Roman"/>
          <w:sz w:val="24"/>
          <w:szCs w:val="24"/>
          <w:lang w:val="en-US"/>
          <w:rPrChange w:id="2099" w:author="Chen Liao" w:date="2020-06-22T07:02:00Z">
            <w:rPr>
              <w:sz w:val="24"/>
              <w:szCs w:val="24"/>
              <w:lang w:val="en-US"/>
            </w:rPr>
          </w:rPrChange>
        </w:rPr>
        <w:t xml:space="preserve">e </w:t>
      </w:r>
      <w:del w:id="2100" w:author="Chen Liao" w:date="2020-06-21T22:05:00Z">
        <w:r w:rsidRPr="00254232" w:rsidDel="004001BC">
          <w:rPr>
            <w:rFonts w:ascii="Times New Roman" w:hAnsi="Times New Roman" w:cs="Times New Roman"/>
            <w:sz w:val="24"/>
            <w:szCs w:val="24"/>
            <w:lang w:val="en-US"/>
            <w:rPrChange w:id="2101" w:author="Chen Liao" w:date="2020-06-22T07:02:00Z">
              <w:rPr>
                <w:sz w:val="24"/>
                <w:szCs w:val="24"/>
                <w:lang w:val="en-US"/>
              </w:rPr>
            </w:rPrChange>
          </w:rPr>
          <w:delText xml:space="preserve">next </w:delText>
        </w:r>
      </w:del>
      <w:ins w:id="2102" w:author="Chen Liao" w:date="2020-06-21T22:05:00Z">
        <w:r w:rsidR="004001BC" w:rsidRPr="00254232">
          <w:rPr>
            <w:rFonts w:ascii="Times New Roman" w:hAnsi="Times New Roman" w:cs="Times New Roman"/>
            <w:sz w:val="24"/>
            <w:szCs w:val="24"/>
            <w:lang w:val="en-US"/>
            <w:rPrChange w:id="2103" w:author="Chen Liao" w:date="2020-06-22T07:02:00Z">
              <w:rPr>
                <w:sz w:val="24"/>
                <w:szCs w:val="24"/>
                <w:lang w:val="en-US"/>
              </w:rPr>
            </w:rPrChange>
          </w:rPr>
          <w:t xml:space="preserve">further </w:t>
        </w:r>
      </w:ins>
      <w:del w:id="2104" w:author="Chen Liao" w:date="2020-06-21T22:05:00Z">
        <w:r w:rsidRPr="00254232" w:rsidDel="005D2012">
          <w:rPr>
            <w:rFonts w:ascii="Times New Roman" w:hAnsi="Times New Roman" w:cs="Times New Roman"/>
            <w:sz w:val="24"/>
            <w:szCs w:val="24"/>
            <w:lang w:val="en-US"/>
            <w:rPrChange w:id="2105" w:author="Chen Liao" w:date="2020-06-22T07:02:00Z">
              <w:rPr>
                <w:sz w:val="24"/>
                <w:szCs w:val="24"/>
                <w:lang w:val="en-US"/>
              </w:rPr>
            </w:rPrChange>
          </w:rPr>
          <w:delText xml:space="preserve">assessed </w:delText>
        </w:r>
      </w:del>
      <w:ins w:id="2106" w:author="Chen Liao" w:date="2020-06-21T22:05:00Z">
        <w:r w:rsidR="005D2012" w:rsidRPr="00254232">
          <w:rPr>
            <w:rFonts w:ascii="Times New Roman" w:hAnsi="Times New Roman" w:cs="Times New Roman"/>
            <w:sz w:val="24"/>
            <w:szCs w:val="24"/>
            <w:lang w:val="en-US"/>
            <w:rPrChange w:id="2107" w:author="Chen Liao" w:date="2020-06-22T07:02:00Z">
              <w:rPr>
                <w:sz w:val="24"/>
                <w:szCs w:val="24"/>
                <w:lang w:val="en-US"/>
              </w:rPr>
            </w:rPrChange>
          </w:rPr>
          <w:t xml:space="preserve">measured </w:t>
        </w:r>
      </w:ins>
      <w:r w:rsidRPr="00254232">
        <w:rPr>
          <w:rFonts w:ascii="Times New Roman" w:hAnsi="Times New Roman" w:cs="Times New Roman"/>
          <w:sz w:val="24"/>
          <w:szCs w:val="24"/>
          <w:lang w:val="en-US"/>
          <w:rPrChange w:id="2108" w:author="Chen Liao" w:date="2020-06-22T07:02:00Z">
            <w:rPr>
              <w:sz w:val="24"/>
              <w:szCs w:val="24"/>
              <w:lang w:val="en-US"/>
            </w:rPr>
          </w:rPrChange>
        </w:rPr>
        <w:t xml:space="preserve">rhamnolipid production using </w:t>
      </w:r>
      <w:ins w:id="2109" w:author="Chen Liao" w:date="2020-06-21T21:58:00Z">
        <w:r w:rsidR="005168CC" w:rsidRPr="00254232">
          <w:rPr>
            <w:rFonts w:ascii="Times New Roman" w:hAnsi="Times New Roman" w:cs="Times New Roman"/>
            <w:sz w:val="24"/>
            <w:szCs w:val="24"/>
            <w:lang w:val="en-US"/>
            <w:rPrChange w:id="2110" w:author="Chen Liao" w:date="2020-06-22T07:02:00Z">
              <w:rPr>
                <w:sz w:val="24"/>
                <w:szCs w:val="24"/>
                <w:lang w:val="en-US"/>
              </w:rPr>
            </w:rPrChange>
          </w:rPr>
          <w:t xml:space="preserve">a </w:t>
        </w:r>
      </w:ins>
      <w:r w:rsidRPr="00254232">
        <w:rPr>
          <w:rFonts w:ascii="Times New Roman" w:hAnsi="Times New Roman" w:cs="Times New Roman"/>
          <w:sz w:val="24"/>
          <w:szCs w:val="24"/>
          <w:lang w:val="en-US"/>
          <w:rPrChange w:id="2111" w:author="Chen Liao" w:date="2020-06-22T07:02:00Z">
            <w:rPr>
              <w:sz w:val="24"/>
              <w:szCs w:val="24"/>
              <w:lang w:val="en-US"/>
            </w:rPr>
          </w:rPrChange>
        </w:rPr>
        <w:t xml:space="preserve">drop collapse assay </w:t>
      </w:r>
      <w:ins w:id="2112" w:author="Chen Liao" w:date="2020-06-21T22:01:00Z">
        <w:r w:rsidR="006A278F" w:rsidRPr="00254232">
          <w:rPr>
            <w:rFonts w:ascii="Times New Roman" w:hAnsi="Times New Roman" w:cs="Times New Roman"/>
            <w:sz w:val="24"/>
            <w:szCs w:val="24"/>
            <w:lang w:val="en-US"/>
            <w:rPrChange w:id="2113" w:author="Chen Liao" w:date="2020-06-22T07:02:00Z">
              <w:rPr>
                <w:sz w:val="24"/>
                <w:szCs w:val="24"/>
                <w:lang w:val="en-US"/>
              </w:rPr>
            </w:rPrChange>
          </w:rPr>
          <w:t>(</w:t>
        </w:r>
      </w:ins>
      <w:ins w:id="2114" w:author="Chen Liao" w:date="2020-06-21T22:02:00Z">
        <w:r w:rsidR="006A278F" w:rsidRPr="00254232">
          <w:rPr>
            <w:rFonts w:ascii="Times New Roman" w:hAnsi="Times New Roman" w:cs="Times New Roman"/>
            <w:sz w:val="24"/>
            <w:szCs w:val="24"/>
            <w:highlight w:val="yellow"/>
            <w:lang w:val="en-US"/>
            <w:rPrChange w:id="2115" w:author="Chen Liao" w:date="2020-06-22T07:02:00Z">
              <w:rPr>
                <w:sz w:val="24"/>
                <w:szCs w:val="24"/>
                <w:lang w:val="en-US"/>
              </w:rPr>
            </w:rPrChange>
          </w:rPr>
          <w:t>see Methods</w:t>
        </w:r>
      </w:ins>
      <w:ins w:id="2116" w:author="Chen Liao" w:date="2020-06-21T22:01:00Z">
        <w:r w:rsidR="006A278F" w:rsidRPr="00254232">
          <w:rPr>
            <w:rFonts w:ascii="Times New Roman" w:hAnsi="Times New Roman" w:cs="Times New Roman"/>
            <w:sz w:val="24"/>
            <w:szCs w:val="24"/>
            <w:lang w:val="en-US"/>
            <w:rPrChange w:id="2117" w:author="Chen Liao" w:date="2020-06-22T07:02:00Z">
              <w:rPr>
                <w:sz w:val="24"/>
                <w:szCs w:val="24"/>
                <w:lang w:val="en-US"/>
              </w:rPr>
            </w:rPrChange>
          </w:rPr>
          <w:t xml:space="preserve">) </w:t>
        </w:r>
      </w:ins>
      <w:moveFromRangeStart w:id="2118" w:author="Chen Liao" w:date="2020-06-21T22:01:00Z" w:name="move43669294"/>
      <w:moveFrom w:id="2119" w:author="Chen Liao" w:date="2020-06-21T22:01:00Z">
        <w:r w:rsidR="001D088C" w:rsidRPr="00254232" w:rsidDel="00335603">
          <w:rPr>
            <w:rFonts w:ascii="Times New Roman" w:hAnsi="Times New Roman" w:cs="Times New Roman"/>
            <w:sz w:val="24"/>
            <w:szCs w:val="24"/>
            <w:lang w:val="en-US"/>
            <w:rPrChange w:id="2120" w:author="Chen Liao" w:date="2020-06-22T07:02:00Z">
              <w:rPr>
                <w:sz w:val="24"/>
                <w:szCs w:val="24"/>
                <w:lang w:val="en-US"/>
              </w:rPr>
            </w:rPrChange>
          </w:rPr>
          <w:fldChar w:fldCharType="begin"/>
        </w:r>
        <w:r w:rsidR="001D088C" w:rsidRPr="00254232" w:rsidDel="00335603">
          <w:rPr>
            <w:rFonts w:ascii="Times New Roman" w:hAnsi="Times New Roman" w:cs="Times New Roman"/>
            <w:sz w:val="24"/>
            <w:szCs w:val="24"/>
            <w:lang w:val="en-US"/>
            <w:rPrChange w:id="2121" w:author="Chen Liao" w:date="2020-06-22T07:02:00Z">
              <w:rPr>
                <w:sz w:val="24"/>
                <w:szCs w:val="24"/>
                <w:lang w:val="en-US"/>
              </w:rPr>
            </w:rPrChange>
          </w:rPr>
          <w:instrText>ADDIN F1000_CSL_CITATION&lt;~#@#~&gt;[{"First":false,"Last":false,"abstract":"A sensitive rapid method was devised for screening bacterial colonies that produce surfactants. Drops of cell suspensions of surfactant-producing colonies collapsed on an oil-coated surface. Drops of cell suspensions of colonies that did not produce, or produced very low concentrations of surfactants remained stable. The stability of drops was dependent on biosurfactant concentration and it correlated with surface tension but not with emulsifying activity. Microbial colonies grown in the presence of carbohydrates or hydrocarbons could …","author":[{"family":"Jain","given":"D K"},{"family":"Collins","given":"D L"}],"authorYearDisplayFormat":false,"citation-label":"9126168","container-title":"Thompson","container-title-short":"Thompson","id":"9126168","invisible":false,"issued":{"date-parts":[[]]},"journalAbbreviation":"Thompson","suppress-author":false,"title":"A drop-collapsing test for screening surfactant-producing microorganisms","type":"article-journal"},{"First":false,"Last":false,"abstract":"The presence of biosurfactants in growth media can be evaluated by a variety of methods, none of which are suitable for high throughput studies. The method described here is based on the effect of meniscus shape on the image of a grid viewed through the wells of a 96-well plate. The efficacy of the method was demonstrated by the selection of a bacterium (producing a biosurfactant able to reduce the surface tension of pure water from 72 to 28.75 mN m− 1) from a culture collection isolated from aviation fuel-contaminated land. The assay …","author":[{"family":"Chen","given":"C Y"},{"family":"Baker","given":"S C"},{"family":"Darton","given":"R C"}],"authorYearDisplayFormat":false,"citation-label":"9126333","container-title":"Journal of Microbiological Methods","container-title-short":"Journal of Microbiological Methods","id":"9126333","invisible":false,"issued":{"date-parts":[["2007"]]},"journalAbbreviation":"Journal of Microbiological Methods","suppress-author":false,"title":"The application of a high throughput analysis method for the screening of potential biosurfactants from natural sources","type":"article-journal"}]</w:instrText>
        </w:r>
        <w:r w:rsidR="001D088C" w:rsidRPr="00254232" w:rsidDel="00335603">
          <w:rPr>
            <w:rFonts w:ascii="Times New Roman" w:hAnsi="Times New Roman" w:cs="Times New Roman"/>
            <w:sz w:val="24"/>
            <w:szCs w:val="24"/>
            <w:lang w:val="en-US"/>
            <w:rPrChange w:id="2122" w:author="Chen Liao" w:date="2020-06-22T07:02:00Z">
              <w:rPr>
                <w:sz w:val="24"/>
                <w:szCs w:val="24"/>
                <w:lang w:val="en-US"/>
              </w:rPr>
            </w:rPrChange>
          </w:rPr>
          <w:fldChar w:fldCharType="separate"/>
        </w:r>
        <w:r w:rsidR="00AF7701" w:rsidRPr="00254232" w:rsidDel="00335603">
          <w:rPr>
            <w:rFonts w:ascii="Times New Roman" w:hAnsi="Times New Roman" w:cs="Times New Roman"/>
            <w:noProof/>
            <w:sz w:val="24"/>
            <w:szCs w:val="24"/>
            <w:lang w:val="en-US"/>
            <w:rPrChange w:id="2123" w:author="Chen Liao" w:date="2020-06-22T07:02:00Z">
              <w:rPr>
                <w:noProof/>
                <w:sz w:val="24"/>
                <w:szCs w:val="24"/>
                <w:lang w:val="en-US"/>
              </w:rPr>
            </w:rPrChange>
          </w:rPr>
          <w:t>(Jain and Collins n.d.; Chen et al. 2007)</w:t>
        </w:r>
        <w:r w:rsidR="001D088C" w:rsidRPr="00254232" w:rsidDel="00335603">
          <w:rPr>
            <w:rFonts w:ascii="Times New Roman" w:hAnsi="Times New Roman" w:cs="Times New Roman"/>
            <w:sz w:val="24"/>
            <w:szCs w:val="24"/>
            <w:lang w:val="en-US"/>
            <w:rPrChange w:id="2124" w:author="Chen Liao" w:date="2020-06-22T07:02:00Z">
              <w:rPr>
                <w:sz w:val="24"/>
                <w:szCs w:val="24"/>
                <w:lang w:val="en-US"/>
              </w:rPr>
            </w:rPrChange>
          </w:rPr>
          <w:fldChar w:fldCharType="end"/>
        </w:r>
      </w:moveFrom>
      <w:moveFromRangeEnd w:id="2118"/>
      <w:del w:id="2125" w:author="Chen Liao" w:date="2020-06-21T20:34:00Z">
        <w:r w:rsidRPr="00254232" w:rsidDel="004966A5">
          <w:rPr>
            <w:rFonts w:ascii="Times New Roman" w:hAnsi="Times New Roman" w:cs="Times New Roman"/>
            <w:sz w:val="24"/>
            <w:szCs w:val="24"/>
            <w:shd w:val="clear" w:color="auto" w:fill="B6D7A8"/>
            <w:lang w:val="en-US"/>
            <w:rPrChange w:id="2126" w:author="Chen Liao" w:date="2020-06-22T07:02:00Z">
              <w:rPr>
                <w:sz w:val="24"/>
                <w:szCs w:val="24"/>
                <w:shd w:val="clear" w:color="auto" w:fill="B6D7A8"/>
                <w:lang w:val="en-US"/>
              </w:rPr>
            </w:rPrChange>
          </w:rPr>
          <w:delText>[</w:delText>
        </w:r>
        <w:r w:rsidRPr="00254232" w:rsidDel="001D088C">
          <w:rPr>
            <w:rFonts w:ascii="Times New Roman" w:hAnsi="Times New Roman" w:cs="Times New Roman"/>
            <w:sz w:val="24"/>
            <w:szCs w:val="24"/>
            <w:shd w:val="clear" w:color="auto" w:fill="B6D7A8"/>
            <w:lang w:val="en-US"/>
            <w:rPrChange w:id="2127" w:author="Chen Liao" w:date="2020-06-22T07:02:00Z">
              <w:rPr>
                <w:sz w:val="24"/>
                <w:szCs w:val="24"/>
                <w:shd w:val="clear" w:color="auto" w:fill="B6D7A8"/>
                <w:lang w:val="en-US"/>
              </w:rPr>
            </w:rPrChange>
          </w:rPr>
          <w:delText>Jain 1991, Chen 2007]</w:delText>
        </w:r>
        <w:r w:rsidRPr="00254232" w:rsidDel="001D088C">
          <w:rPr>
            <w:rFonts w:ascii="Times New Roman" w:hAnsi="Times New Roman" w:cs="Times New Roman"/>
            <w:sz w:val="24"/>
            <w:szCs w:val="24"/>
            <w:lang w:val="en-US"/>
            <w:rPrChange w:id="2128" w:author="Chen Liao" w:date="2020-06-22T07:02:00Z">
              <w:rPr>
                <w:sz w:val="24"/>
                <w:szCs w:val="24"/>
                <w:lang w:val="en-US"/>
              </w:rPr>
            </w:rPrChange>
          </w:rPr>
          <w:delText xml:space="preserve"> </w:delText>
        </w:r>
      </w:del>
      <w:r w:rsidRPr="00254232">
        <w:rPr>
          <w:rFonts w:ascii="Times New Roman" w:hAnsi="Times New Roman" w:cs="Times New Roman"/>
          <w:sz w:val="24"/>
          <w:szCs w:val="24"/>
          <w:lang w:val="en-US"/>
          <w:rPrChange w:id="2129" w:author="Chen Liao" w:date="2020-06-22T07:02:00Z">
            <w:rPr>
              <w:sz w:val="24"/>
              <w:szCs w:val="24"/>
              <w:lang w:val="en-US"/>
            </w:rPr>
          </w:rPrChange>
        </w:rPr>
        <w:t xml:space="preserve">in a synthetic media with glycerol as the sole carbon source </w:t>
      </w:r>
      <w:commentRangeStart w:id="2130"/>
      <w:r w:rsidRPr="00254232">
        <w:rPr>
          <w:rFonts w:ascii="Times New Roman" w:hAnsi="Times New Roman" w:cs="Times New Roman"/>
          <w:sz w:val="24"/>
          <w:szCs w:val="24"/>
          <w:lang w:val="en-US"/>
          <w:rPrChange w:id="2131" w:author="Chen Liao" w:date="2020-06-22T07:02:00Z">
            <w:rPr>
              <w:sz w:val="24"/>
              <w:szCs w:val="24"/>
              <w:lang w:val="en-US"/>
            </w:rPr>
          </w:rPrChange>
        </w:rPr>
        <w:t xml:space="preserve">and provided in excess for rhamnolipid production </w:t>
      </w:r>
      <w:commentRangeEnd w:id="2130"/>
      <w:r w:rsidR="008F5DA2" w:rsidRPr="00254232">
        <w:rPr>
          <w:rStyle w:val="CommentReference"/>
          <w:rFonts w:ascii="Times New Roman" w:hAnsi="Times New Roman" w:cs="Times New Roman"/>
          <w:rPrChange w:id="2132" w:author="Chen Liao" w:date="2020-06-22T07:02:00Z">
            <w:rPr>
              <w:rStyle w:val="CommentReference"/>
            </w:rPr>
          </w:rPrChange>
        </w:rPr>
        <w:commentReference w:id="2130"/>
      </w:r>
      <w:r w:rsidR="0075784B" w:rsidRPr="00254232">
        <w:rPr>
          <w:rFonts w:ascii="Times New Roman" w:hAnsi="Times New Roman" w:cs="Times New Roman"/>
          <w:sz w:val="24"/>
          <w:szCs w:val="24"/>
          <w:lang w:val="en-US"/>
          <w:rPrChange w:id="2133" w:author="Chen Liao" w:date="2020-06-22T07:02:00Z">
            <w:rPr>
              <w:sz w:val="24"/>
              <w:szCs w:val="24"/>
              <w:lang w:val="en-US"/>
            </w:rPr>
          </w:rPrChange>
        </w:rPr>
        <w:fldChar w:fldCharType="begin"/>
      </w:r>
      <w:r w:rsidR="0075784B" w:rsidRPr="00254232">
        <w:rPr>
          <w:rFonts w:ascii="Times New Roman" w:hAnsi="Times New Roman" w:cs="Times New Roman"/>
          <w:sz w:val="24"/>
          <w:szCs w:val="24"/>
          <w:lang w:val="en-US"/>
          <w:rPrChange w:id="2134" w:author="Chen Liao" w:date="2020-06-22T07:02:00Z">
            <w:rPr>
              <w:sz w:val="24"/>
              <w:szCs w:val="24"/>
              <w:lang w:val="en-US"/>
            </w:rPr>
          </w:rPrChange>
        </w:rPr>
        <w:instrText>ADDIN F1000_CSL_CITATION&lt;~#@#~&gt;[{"DOI":"10.1371/journal.pcbi.1004279","First":false,"Last":false,"PMCID":"PMC4477906","PMID":"26102206","abstract":"Many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w:instrText>
      </w:r>
      <w:r w:rsidR="0075784B" w:rsidRPr="00254232">
        <w:rPr>
          <w:rFonts w:ascii="Times New Roman" w:hAnsi="Times New Roman" w:cs="Times New Roman"/>
          <w:sz w:val="24"/>
          <w:szCs w:val="24"/>
          <w:lang w:val="en-US"/>
          <w:rPrChange w:id="2135" w:author="Chen Liao" w:date="2020-06-22T07:02:00Z">
            <w:rPr>
              <w:sz w:val="24"/>
              <w:szCs w:val="24"/>
              <w:lang w:val="en-US"/>
            </w:rPr>
          </w:rPrChange>
        </w:rPr>
        <w:fldChar w:fldCharType="separate"/>
      </w:r>
      <w:r w:rsidR="007927E1" w:rsidRPr="007927E1">
        <w:rPr>
          <w:rFonts w:ascii="Times New Roman" w:hAnsi="Times New Roman" w:cs="Times New Roman"/>
          <w:sz w:val="24"/>
          <w:szCs w:val="24"/>
          <w:lang w:val="en-US"/>
        </w:rPr>
        <w:t>(Boyle et al. 2015)</w:t>
      </w:r>
      <w:r w:rsidR="0075784B" w:rsidRPr="00254232">
        <w:rPr>
          <w:rFonts w:ascii="Times New Roman" w:hAnsi="Times New Roman" w:cs="Times New Roman"/>
          <w:sz w:val="24"/>
          <w:szCs w:val="24"/>
          <w:lang w:val="en-US"/>
          <w:rPrChange w:id="2136" w:author="Chen Liao" w:date="2020-06-22T07:02:00Z">
            <w:rPr>
              <w:sz w:val="24"/>
              <w:szCs w:val="24"/>
              <w:lang w:val="en-US"/>
            </w:rPr>
          </w:rPrChange>
        </w:rPr>
        <w:fldChar w:fldCharType="end"/>
      </w:r>
      <w:r w:rsidRPr="00254232">
        <w:rPr>
          <w:rFonts w:ascii="Times New Roman" w:hAnsi="Times New Roman" w:cs="Times New Roman"/>
          <w:sz w:val="24"/>
          <w:szCs w:val="24"/>
          <w:lang w:val="en-US"/>
          <w:rPrChange w:id="2137" w:author="Chen Liao" w:date="2020-06-22T07:02:00Z">
            <w:rPr>
              <w:sz w:val="24"/>
              <w:szCs w:val="24"/>
              <w:lang w:val="en-US"/>
            </w:rPr>
          </w:rPrChange>
        </w:rPr>
        <w:t xml:space="preserve">. </w:t>
      </w:r>
      <w:del w:id="2138" w:author="Chen Liao" w:date="2020-06-21T22:04:00Z">
        <w:r w:rsidRPr="00254232" w:rsidDel="00B676B5">
          <w:rPr>
            <w:rFonts w:ascii="Times New Roman" w:hAnsi="Times New Roman" w:cs="Times New Roman"/>
            <w:sz w:val="24"/>
            <w:szCs w:val="24"/>
            <w:lang w:val="en-US"/>
            <w:rPrChange w:id="2139" w:author="Chen Liao" w:date="2020-06-22T07:02:00Z">
              <w:rPr>
                <w:sz w:val="24"/>
                <w:szCs w:val="24"/>
                <w:lang w:val="en-US"/>
              </w:rPr>
            </w:rPrChange>
          </w:rPr>
          <w:delText>Again,</w:delText>
        </w:r>
      </w:del>
      <w:del w:id="2140" w:author="Chen Liao" w:date="2020-06-21T22:06:00Z">
        <w:r w:rsidRPr="00254232" w:rsidDel="004001BC">
          <w:rPr>
            <w:rFonts w:ascii="Times New Roman" w:hAnsi="Times New Roman" w:cs="Times New Roman"/>
            <w:sz w:val="24"/>
            <w:szCs w:val="24"/>
            <w:lang w:val="en-US"/>
            <w:rPrChange w:id="2141" w:author="Chen Liao" w:date="2020-06-22T07:02:00Z">
              <w:rPr>
                <w:sz w:val="24"/>
                <w:szCs w:val="24"/>
                <w:lang w:val="en-US"/>
              </w:rPr>
            </w:rPrChange>
          </w:rPr>
          <w:delText xml:space="preserve"> rhamnolipid production</w:delText>
        </w:r>
      </w:del>
      <w:del w:id="2142" w:author="Chen Liao" w:date="2020-06-21T22:04:00Z">
        <w:r w:rsidRPr="00254232" w:rsidDel="00B676B5">
          <w:rPr>
            <w:rFonts w:ascii="Times New Roman" w:hAnsi="Times New Roman" w:cs="Times New Roman"/>
            <w:sz w:val="24"/>
            <w:szCs w:val="24"/>
            <w:lang w:val="en-US"/>
            <w:rPrChange w:id="2143" w:author="Chen Liao" w:date="2020-06-22T07:02:00Z">
              <w:rPr>
                <w:sz w:val="24"/>
                <w:szCs w:val="24"/>
                <w:lang w:val="en-US"/>
              </w:rPr>
            </w:rPrChange>
          </w:rPr>
          <w:delText xml:space="preserve">, like swarming, </w:delText>
        </w:r>
      </w:del>
      <w:del w:id="2144" w:author="Chen Liao" w:date="2020-06-21T22:06:00Z">
        <w:r w:rsidRPr="00254232" w:rsidDel="004001BC">
          <w:rPr>
            <w:rFonts w:ascii="Times New Roman" w:hAnsi="Times New Roman" w:cs="Times New Roman"/>
            <w:sz w:val="24"/>
            <w:szCs w:val="24"/>
            <w:lang w:val="en-US"/>
            <w:rPrChange w:id="2145" w:author="Chen Liao" w:date="2020-06-22T07:02:00Z">
              <w:rPr>
                <w:sz w:val="24"/>
                <w:szCs w:val="24"/>
                <w:lang w:val="en-US"/>
              </w:rPr>
            </w:rPrChange>
          </w:rPr>
          <w:delText>is uncorrelated with phylogeny (</w:delText>
        </w:r>
        <w:r w:rsidRPr="00254232" w:rsidDel="004001BC">
          <w:rPr>
            <w:rFonts w:ascii="Times New Roman" w:hAnsi="Times New Roman" w:cs="Times New Roman"/>
            <w:bCs/>
            <w:sz w:val="24"/>
            <w:szCs w:val="24"/>
            <w:highlight w:val="yellow"/>
            <w:lang w:val="en-US"/>
            <w:rPrChange w:id="2146" w:author="Chen Liao" w:date="2020-06-22T07:02:00Z">
              <w:rPr>
                <w:b/>
                <w:sz w:val="24"/>
                <w:szCs w:val="24"/>
                <w:lang w:val="en-US"/>
              </w:rPr>
            </w:rPrChange>
          </w:rPr>
          <w:delText>Fig. 1B</w:delText>
        </w:r>
        <w:r w:rsidRPr="00254232" w:rsidDel="004001BC">
          <w:rPr>
            <w:rFonts w:ascii="Times New Roman" w:hAnsi="Times New Roman" w:cs="Times New Roman"/>
            <w:b/>
            <w:sz w:val="24"/>
            <w:szCs w:val="24"/>
            <w:lang w:val="en-US"/>
            <w:rPrChange w:id="2147" w:author="Chen Liao" w:date="2020-06-22T07:02:00Z">
              <w:rPr>
                <w:b/>
                <w:sz w:val="24"/>
                <w:szCs w:val="24"/>
                <w:lang w:val="en-US"/>
              </w:rPr>
            </w:rPrChange>
          </w:rPr>
          <w:delText xml:space="preserve">, </w:delText>
        </w:r>
        <w:r w:rsidRPr="00254232" w:rsidDel="004001BC">
          <w:rPr>
            <w:rFonts w:ascii="Times New Roman" w:hAnsi="Times New Roman" w:cs="Times New Roman"/>
            <w:sz w:val="24"/>
            <w:szCs w:val="24"/>
            <w:lang w:val="en-US"/>
            <w:rPrChange w:id="2148" w:author="Chen Liao" w:date="2020-06-22T07:02:00Z">
              <w:rPr>
                <w:sz w:val="24"/>
                <w:szCs w:val="24"/>
                <w:lang w:val="en-US"/>
              </w:rPr>
            </w:rPrChange>
          </w:rPr>
          <w:delText xml:space="preserve">Moran’s I test, p=0.14). </w:delText>
        </w:r>
      </w:del>
      <w:r w:rsidRPr="00254232">
        <w:rPr>
          <w:rFonts w:ascii="Times New Roman" w:hAnsi="Times New Roman" w:cs="Times New Roman"/>
          <w:sz w:val="24"/>
          <w:szCs w:val="24"/>
          <w:lang w:val="en-US"/>
          <w:rPrChange w:id="2149" w:author="Chen Liao" w:date="2020-06-22T07:02:00Z">
            <w:rPr>
              <w:sz w:val="24"/>
              <w:szCs w:val="24"/>
              <w:lang w:val="en-US"/>
            </w:rPr>
          </w:rPrChange>
        </w:rPr>
        <w:t xml:space="preserve">As expected, all </w:t>
      </w:r>
      <w:del w:id="2150" w:author="Chen Liao" w:date="2020-06-21T22:06:00Z">
        <w:r w:rsidRPr="00254232" w:rsidDel="004001BC">
          <w:rPr>
            <w:rFonts w:ascii="Times New Roman" w:hAnsi="Times New Roman" w:cs="Times New Roman"/>
            <w:sz w:val="24"/>
            <w:szCs w:val="24"/>
            <w:lang w:val="en-US"/>
            <w:rPrChange w:id="2151" w:author="Chen Liao" w:date="2020-06-22T07:02:00Z">
              <w:rPr>
                <w:sz w:val="24"/>
                <w:szCs w:val="24"/>
                <w:lang w:val="en-US"/>
              </w:rPr>
            </w:rPrChange>
          </w:rPr>
          <w:delText xml:space="preserve">the </w:delText>
        </w:r>
      </w:del>
      <w:r w:rsidRPr="00254232">
        <w:rPr>
          <w:rFonts w:ascii="Times New Roman" w:hAnsi="Times New Roman" w:cs="Times New Roman"/>
          <w:sz w:val="24"/>
          <w:szCs w:val="24"/>
          <w:lang w:val="en-US"/>
          <w:rPrChange w:id="2152" w:author="Chen Liao" w:date="2020-06-22T07:02:00Z">
            <w:rPr>
              <w:sz w:val="24"/>
              <w:szCs w:val="24"/>
              <w:lang w:val="en-US"/>
            </w:rPr>
          </w:rPrChange>
        </w:rPr>
        <w:t xml:space="preserve">strains </w:t>
      </w:r>
      <w:del w:id="2153" w:author="Chen Liao" w:date="2020-06-21T22:06:00Z">
        <w:r w:rsidRPr="00254232" w:rsidDel="004001BC">
          <w:rPr>
            <w:rFonts w:ascii="Times New Roman" w:hAnsi="Times New Roman" w:cs="Times New Roman"/>
            <w:sz w:val="24"/>
            <w:szCs w:val="24"/>
            <w:lang w:val="en-US"/>
            <w:rPrChange w:id="2154" w:author="Chen Liao" w:date="2020-06-22T07:02:00Z">
              <w:rPr>
                <w:sz w:val="24"/>
                <w:szCs w:val="24"/>
                <w:lang w:val="en-US"/>
              </w:rPr>
            </w:rPrChange>
          </w:rPr>
          <w:delText xml:space="preserve">that </w:delText>
        </w:r>
      </w:del>
      <w:ins w:id="2155" w:author="Chen Liao" w:date="2020-06-21T22:06:00Z">
        <w:r w:rsidR="004001BC" w:rsidRPr="00254232">
          <w:rPr>
            <w:rFonts w:ascii="Times New Roman" w:hAnsi="Times New Roman" w:cs="Times New Roman"/>
            <w:sz w:val="24"/>
            <w:szCs w:val="24"/>
            <w:lang w:val="en-US"/>
            <w:rPrChange w:id="2156" w:author="Chen Liao" w:date="2020-06-22T07:02:00Z">
              <w:rPr>
                <w:sz w:val="24"/>
                <w:szCs w:val="24"/>
                <w:lang w:val="en-US"/>
              </w:rPr>
            </w:rPrChange>
          </w:rPr>
          <w:t xml:space="preserve">able to </w:t>
        </w:r>
      </w:ins>
      <w:r w:rsidRPr="00254232">
        <w:rPr>
          <w:rFonts w:ascii="Times New Roman" w:hAnsi="Times New Roman" w:cs="Times New Roman"/>
          <w:sz w:val="24"/>
          <w:szCs w:val="24"/>
          <w:lang w:val="en-US"/>
          <w:rPrChange w:id="2157" w:author="Chen Liao" w:date="2020-06-22T07:02:00Z">
            <w:rPr>
              <w:sz w:val="24"/>
              <w:szCs w:val="24"/>
              <w:lang w:val="en-US"/>
            </w:rPr>
          </w:rPrChange>
        </w:rPr>
        <w:t>swar</w:t>
      </w:r>
      <w:ins w:id="2158" w:author="Chen Liao" w:date="2020-06-21T22:06:00Z">
        <w:r w:rsidR="004001BC" w:rsidRPr="00254232">
          <w:rPr>
            <w:rFonts w:ascii="Times New Roman" w:hAnsi="Times New Roman" w:cs="Times New Roman"/>
            <w:sz w:val="24"/>
            <w:szCs w:val="24"/>
            <w:lang w:val="en-US"/>
            <w:rPrChange w:id="2159" w:author="Chen Liao" w:date="2020-06-22T07:02:00Z">
              <w:rPr>
                <w:sz w:val="24"/>
                <w:szCs w:val="24"/>
                <w:lang w:val="en-US"/>
              </w:rPr>
            </w:rPrChange>
          </w:rPr>
          <w:t>m</w:t>
        </w:r>
      </w:ins>
      <w:del w:id="2160" w:author="Chen Liao" w:date="2020-06-21T22:06:00Z">
        <w:r w:rsidRPr="00254232" w:rsidDel="004001BC">
          <w:rPr>
            <w:rFonts w:ascii="Times New Roman" w:hAnsi="Times New Roman" w:cs="Times New Roman"/>
            <w:sz w:val="24"/>
            <w:szCs w:val="24"/>
            <w:lang w:val="en-US"/>
            <w:rPrChange w:id="2161" w:author="Chen Liao" w:date="2020-06-22T07:02:00Z">
              <w:rPr>
                <w:sz w:val="24"/>
                <w:szCs w:val="24"/>
                <w:lang w:val="en-US"/>
              </w:rPr>
            </w:rPrChange>
          </w:rPr>
          <w:delText>med</w:delText>
        </w:r>
      </w:del>
      <w:r w:rsidRPr="00254232">
        <w:rPr>
          <w:rFonts w:ascii="Times New Roman" w:hAnsi="Times New Roman" w:cs="Times New Roman"/>
          <w:sz w:val="24"/>
          <w:szCs w:val="24"/>
          <w:lang w:val="en-US"/>
          <w:rPrChange w:id="2162" w:author="Chen Liao" w:date="2020-06-22T07:02:00Z">
            <w:rPr>
              <w:sz w:val="24"/>
              <w:szCs w:val="24"/>
              <w:lang w:val="en-US"/>
            </w:rPr>
          </w:rPrChange>
        </w:rPr>
        <w:t xml:space="preserve"> produced rhamnolipids</w:t>
      </w:r>
      <w:del w:id="2163" w:author="Chen Liao" w:date="2020-06-21T22:06:00Z">
        <w:r w:rsidRPr="00254232" w:rsidDel="004001BC">
          <w:rPr>
            <w:rFonts w:ascii="Times New Roman" w:hAnsi="Times New Roman" w:cs="Times New Roman"/>
            <w:sz w:val="24"/>
            <w:szCs w:val="24"/>
            <w:lang w:val="en-US"/>
            <w:rPrChange w:id="2164" w:author="Chen Liao" w:date="2020-06-22T07:02:00Z">
              <w:rPr>
                <w:sz w:val="24"/>
                <w:szCs w:val="24"/>
                <w:lang w:val="en-US"/>
              </w:rPr>
            </w:rPrChange>
          </w:rPr>
          <w:delText>,</w:delText>
        </w:r>
      </w:del>
      <w:r w:rsidRPr="00254232">
        <w:rPr>
          <w:rFonts w:ascii="Times New Roman" w:hAnsi="Times New Roman" w:cs="Times New Roman"/>
          <w:sz w:val="24"/>
          <w:szCs w:val="24"/>
          <w:lang w:val="en-US"/>
          <w:rPrChange w:id="2165" w:author="Chen Liao" w:date="2020-06-22T07:02:00Z">
            <w:rPr>
              <w:sz w:val="24"/>
              <w:szCs w:val="24"/>
              <w:lang w:val="en-US"/>
            </w:rPr>
          </w:rPrChange>
        </w:rPr>
        <w:t xml:space="preserve"> but rhamnolipid </w:t>
      </w:r>
      <w:del w:id="2166" w:author="Chen Liao" w:date="2020-06-21T22:07:00Z">
        <w:r w:rsidRPr="00254232" w:rsidDel="004001BC">
          <w:rPr>
            <w:rFonts w:ascii="Times New Roman" w:hAnsi="Times New Roman" w:cs="Times New Roman"/>
            <w:sz w:val="24"/>
            <w:szCs w:val="24"/>
            <w:lang w:val="en-US"/>
            <w:rPrChange w:id="2167" w:author="Chen Liao" w:date="2020-06-22T07:02:00Z">
              <w:rPr>
                <w:sz w:val="24"/>
                <w:szCs w:val="24"/>
                <w:lang w:val="en-US"/>
              </w:rPr>
            </w:rPrChange>
          </w:rPr>
          <w:delText xml:space="preserve">secretion </w:delText>
        </w:r>
      </w:del>
      <w:ins w:id="2168" w:author="Chen Liao" w:date="2020-06-21T22:07:00Z">
        <w:r w:rsidR="004001BC" w:rsidRPr="00254232">
          <w:rPr>
            <w:rFonts w:ascii="Times New Roman" w:hAnsi="Times New Roman" w:cs="Times New Roman"/>
            <w:sz w:val="24"/>
            <w:szCs w:val="24"/>
            <w:lang w:val="en-US"/>
            <w:rPrChange w:id="2169" w:author="Chen Liao" w:date="2020-06-22T07:02:00Z">
              <w:rPr>
                <w:sz w:val="24"/>
                <w:szCs w:val="24"/>
                <w:lang w:val="en-US"/>
              </w:rPr>
            </w:rPrChange>
          </w:rPr>
          <w:t>producers may</w:t>
        </w:r>
      </w:ins>
      <w:del w:id="2170" w:author="Chen Liao" w:date="2020-06-21T22:07:00Z">
        <w:r w:rsidRPr="00254232" w:rsidDel="004001BC">
          <w:rPr>
            <w:rFonts w:ascii="Times New Roman" w:hAnsi="Times New Roman" w:cs="Times New Roman"/>
            <w:sz w:val="24"/>
            <w:szCs w:val="24"/>
            <w:lang w:val="en-US"/>
            <w:rPrChange w:id="2171" w:author="Chen Liao" w:date="2020-06-22T07:02:00Z">
              <w:rPr>
                <w:sz w:val="24"/>
                <w:szCs w:val="24"/>
                <w:lang w:val="en-US"/>
              </w:rPr>
            </w:rPrChange>
          </w:rPr>
          <w:delText>does</w:delText>
        </w:r>
      </w:del>
      <w:r w:rsidRPr="00254232">
        <w:rPr>
          <w:rFonts w:ascii="Times New Roman" w:hAnsi="Times New Roman" w:cs="Times New Roman"/>
          <w:sz w:val="24"/>
          <w:szCs w:val="24"/>
          <w:lang w:val="en-US"/>
          <w:rPrChange w:id="2172" w:author="Chen Liao" w:date="2020-06-22T07:02:00Z">
            <w:rPr>
              <w:sz w:val="24"/>
              <w:szCs w:val="24"/>
              <w:lang w:val="en-US"/>
            </w:rPr>
          </w:rPrChange>
        </w:rPr>
        <w:t xml:space="preserve"> not </w:t>
      </w:r>
      <w:del w:id="2173" w:author="Chen Liao" w:date="2020-06-21T22:07:00Z">
        <w:r w:rsidRPr="00254232" w:rsidDel="004001BC">
          <w:rPr>
            <w:rFonts w:ascii="Times New Roman" w:hAnsi="Times New Roman" w:cs="Times New Roman"/>
            <w:sz w:val="24"/>
            <w:szCs w:val="24"/>
            <w:lang w:val="en-US"/>
            <w:rPrChange w:id="2174" w:author="Chen Liao" w:date="2020-06-22T07:02:00Z">
              <w:rPr>
                <w:sz w:val="24"/>
                <w:szCs w:val="24"/>
                <w:lang w:val="en-US"/>
              </w:rPr>
            </w:rPrChange>
          </w:rPr>
          <w:delText xml:space="preserve">guarantee that the isolate can </w:delText>
        </w:r>
      </w:del>
      <w:r w:rsidRPr="00254232">
        <w:rPr>
          <w:rFonts w:ascii="Times New Roman" w:hAnsi="Times New Roman" w:cs="Times New Roman"/>
          <w:sz w:val="24"/>
          <w:szCs w:val="24"/>
          <w:lang w:val="en-US"/>
          <w:rPrChange w:id="2175" w:author="Chen Liao" w:date="2020-06-22T07:02:00Z">
            <w:rPr>
              <w:sz w:val="24"/>
              <w:szCs w:val="24"/>
              <w:lang w:val="en-US"/>
            </w:rPr>
          </w:rPrChange>
        </w:rPr>
        <w:t>swarm</w:t>
      </w:r>
      <w:ins w:id="2176" w:author="Chen Liao" w:date="2020-06-21T22:07:00Z">
        <w:r w:rsidR="004001BC" w:rsidRPr="00254232">
          <w:rPr>
            <w:rFonts w:ascii="Times New Roman" w:hAnsi="Times New Roman" w:cs="Times New Roman"/>
            <w:sz w:val="24"/>
            <w:szCs w:val="24"/>
            <w:lang w:val="en-US"/>
            <w:rPrChange w:id="2177" w:author="Chen Liao" w:date="2020-06-22T07:02:00Z">
              <w:rPr>
                <w:sz w:val="24"/>
                <w:szCs w:val="24"/>
                <w:lang w:val="en-US"/>
              </w:rPr>
            </w:rPrChange>
          </w:rPr>
          <w:t>, confirming that rhamnolipid production is a necessary but not suff</w:t>
        </w:r>
      </w:ins>
      <w:del w:id="2178" w:author="Chen Liao" w:date="2020-06-21T22:07:00Z">
        <w:r w:rsidRPr="00254232" w:rsidDel="004001BC">
          <w:rPr>
            <w:rFonts w:ascii="Times New Roman" w:hAnsi="Times New Roman" w:cs="Times New Roman"/>
            <w:sz w:val="24"/>
            <w:szCs w:val="24"/>
            <w:lang w:val="en-US"/>
            <w:rPrChange w:id="2179" w:author="Chen Liao" w:date="2020-06-22T07:02:00Z">
              <w:rPr>
                <w:sz w:val="24"/>
                <w:szCs w:val="24"/>
                <w:lang w:val="en-US"/>
              </w:rPr>
            </w:rPrChange>
          </w:rPr>
          <w:delText>.</w:delText>
        </w:r>
      </w:del>
      <w:ins w:id="2180" w:author="Chen Liao" w:date="2020-06-21T22:07:00Z">
        <w:r w:rsidR="004001BC" w:rsidRPr="00254232">
          <w:rPr>
            <w:rFonts w:ascii="Times New Roman" w:hAnsi="Times New Roman" w:cs="Times New Roman"/>
            <w:sz w:val="24"/>
            <w:szCs w:val="24"/>
            <w:lang w:val="en-US"/>
            <w:rPrChange w:id="2181" w:author="Chen Liao" w:date="2020-06-22T07:02:00Z">
              <w:rPr>
                <w:sz w:val="24"/>
                <w:szCs w:val="24"/>
                <w:lang w:val="en-US"/>
              </w:rPr>
            </w:rPrChange>
          </w:rPr>
          <w:t xml:space="preserve">icient requirement for swarming. </w:t>
        </w:r>
      </w:ins>
      <w:del w:id="2182" w:author="Chen Liao" w:date="2020-06-21T22:07:00Z">
        <w:r w:rsidRPr="00254232" w:rsidDel="004001BC">
          <w:rPr>
            <w:rFonts w:ascii="Times New Roman" w:hAnsi="Times New Roman" w:cs="Times New Roman"/>
            <w:sz w:val="24"/>
            <w:szCs w:val="24"/>
            <w:lang w:val="en-US"/>
            <w:rPrChange w:id="2183" w:author="Chen Liao" w:date="2020-06-22T07:02:00Z">
              <w:rPr>
                <w:sz w:val="24"/>
                <w:szCs w:val="24"/>
                <w:lang w:val="en-US"/>
              </w:rPr>
            </w:rPrChange>
          </w:rPr>
          <w:delText xml:space="preserve"> </w:delText>
        </w:r>
      </w:del>
      <w:ins w:id="2184" w:author="Chen Liao" w:date="2020-06-21T22:06:00Z">
        <w:r w:rsidR="004001BC" w:rsidRPr="00254232">
          <w:rPr>
            <w:rFonts w:ascii="Times New Roman" w:hAnsi="Times New Roman" w:cs="Times New Roman"/>
            <w:sz w:val="24"/>
            <w:szCs w:val="24"/>
            <w:lang w:val="en-US"/>
            <w:rPrChange w:id="2185" w:author="Chen Liao" w:date="2020-06-22T07:02:00Z">
              <w:rPr>
                <w:sz w:val="24"/>
                <w:szCs w:val="24"/>
                <w:lang w:val="en-US"/>
              </w:rPr>
            </w:rPrChange>
          </w:rPr>
          <w:t>Similar to swarming, rhamnolipid production is also uncorrelated with phylogeny (</w:t>
        </w:r>
        <w:r w:rsidR="004001BC" w:rsidRPr="00254232">
          <w:rPr>
            <w:rFonts w:ascii="Times New Roman" w:hAnsi="Times New Roman" w:cs="Times New Roman"/>
            <w:bCs/>
            <w:sz w:val="24"/>
            <w:szCs w:val="24"/>
            <w:highlight w:val="yellow"/>
            <w:lang w:val="en-US"/>
            <w:rPrChange w:id="2186" w:author="Chen Liao" w:date="2020-06-22T07:02:00Z">
              <w:rPr>
                <w:bCs/>
                <w:sz w:val="24"/>
                <w:szCs w:val="24"/>
                <w:highlight w:val="yellow"/>
                <w:lang w:val="en-US"/>
              </w:rPr>
            </w:rPrChange>
          </w:rPr>
          <w:t>Fig. 1B</w:t>
        </w:r>
        <w:r w:rsidR="004001BC" w:rsidRPr="00254232">
          <w:rPr>
            <w:rFonts w:ascii="Times New Roman" w:hAnsi="Times New Roman" w:cs="Times New Roman"/>
            <w:b/>
            <w:sz w:val="24"/>
            <w:szCs w:val="24"/>
            <w:lang w:val="en-US"/>
            <w:rPrChange w:id="2187" w:author="Chen Liao" w:date="2020-06-22T07:02:00Z">
              <w:rPr>
                <w:b/>
                <w:sz w:val="24"/>
                <w:szCs w:val="24"/>
                <w:lang w:val="en-US"/>
              </w:rPr>
            </w:rPrChange>
          </w:rPr>
          <w:t xml:space="preserve">, </w:t>
        </w:r>
        <w:r w:rsidR="004001BC" w:rsidRPr="00254232">
          <w:rPr>
            <w:rFonts w:ascii="Times New Roman" w:hAnsi="Times New Roman" w:cs="Times New Roman"/>
            <w:sz w:val="24"/>
            <w:szCs w:val="24"/>
            <w:lang w:val="en-US"/>
            <w:rPrChange w:id="2188" w:author="Chen Liao" w:date="2020-06-22T07:02:00Z">
              <w:rPr>
                <w:sz w:val="24"/>
                <w:szCs w:val="24"/>
                <w:lang w:val="en-US"/>
              </w:rPr>
            </w:rPrChange>
          </w:rPr>
          <w:t>Moran’s I test, p=0.14).</w:t>
        </w:r>
      </w:ins>
    </w:p>
    <w:p w14:paraId="108BC125" w14:textId="59F5C50C" w:rsidR="00655E4E" w:rsidRPr="00254232" w:rsidRDefault="00D27EFC" w:rsidP="00E55259">
      <w:pPr>
        <w:spacing w:before="240" w:after="240"/>
        <w:jc w:val="both"/>
        <w:rPr>
          <w:ins w:id="2189" w:author="Chen Liao" w:date="2020-06-21T20:41:00Z"/>
          <w:rFonts w:ascii="Times New Roman" w:hAnsi="Times New Roman" w:cs="Times New Roman"/>
          <w:sz w:val="24"/>
          <w:szCs w:val="24"/>
          <w:lang w:val="en-US"/>
          <w:rPrChange w:id="2190" w:author="Chen Liao" w:date="2020-06-22T07:02:00Z">
            <w:rPr>
              <w:ins w:id="2191" w:author="Chen Liao" w:date="2020-06-21T20:41:00Z"/>
              <w:sz w:val="24"/>
              <w:szCs w:val="24"/>
              <w:lang w:val="en-US"/>
            </w:rPr>
          </w:rPrChange>
        </w:rPr>
      </w:pPr>
      <w:r w:rsidRPr="00254232">
        <w:rPr>
          <w:rFonts w:ascii="Times New Roman" w:hAnsi="Times New Roman" w:cs="Times New Roman"/>
          <w:sz w:val="24"/>
          <w:szCs w:val="24"/>
          <w:lang w:val="en-US"/>
          <w:rPrChange w:id="2192" w:author="Chen Liao" w:date="2020-06-22T07:02:00Z">
            <w:rPr>
              <w:sz w:val="24"/>
              <w:szCs w:val="24"/>
              <w:lang w:val="en-US"/>
            </w:rPr>
          </w:rPrChange>
        </w:rPr>
        <w:t xml:space="preserve">How do </w:t>
      </w:r>
      <w:del w:id="2193" w:author="Chen Liao" w:date="2020-06-21T22:42:00Z">
        <w:r w:rsidRPr="00254232" w:rsidDel="004A0F7A">
          <w:rPr>
            <w:rFonts w:ascii="Times New Roman" w:hAnsi="Times New Roman" w:cs="Times New Roman"/>
            <w:sz w:val="24"/>
            <w:szCs w:val="24"/>
            <w:lang w:val="en-US"/>
            <w:rPrChange w:id="2194" w:author="Chen Liao" w:date="2020-06-22T07:02:00Z">
              <w:rPr>
                <w:sz w:val="24"/>
                <w:szCs w:val="24"/>
                <w:lang w:val="en-US"/>
              </w:rPr>
            </w:rPrChange>
          </w:rPr>
          <w:delText xml:space="preserve">those two social phenotypes </w:delText>
        </w:r>
      </w:del>
      <w:ins w:id="2195" w:author="Chen Liao" w:date="2020-06-21T22:42:00Z">
        <w:r w:rsidR="004A0F7A" w:rsidRPr="00254232">
          <w:rPr>
            <w:rFonts w:ascii="Times New Roman" w:hAnsi="Times New Roman" w:cs="Times New Roman"/>
            <w:sz w:val="24"/>
            <w:szCs w:val="24"/>
            <w:lang w:val="en-US"/>
            <w:rPrChange w:id="2196" w:author="Chen Liao" w:date="2020-06-22T07:02:00Z">
              <w:rPr>
                <w:sz w:val="24"/>
                <w:szCs w:val="24"/>
                <w:lang w:val="en-US"/>
              </w:rPr>
            </w:rPrChange>
          </w:rPr>
          <w:t xml:space="preserve">rhamnolipid production and swarming </w:t>
        </w:r>
      </w:ins>
      <w:r w:rsidRPr="00254232">
        <w:rPr>
          <w:rFonts w:ascii="Times New Roman" w:hAnsi="Times New Roman" w:cs="Times New Roman"/>
          <w:sz w:val="24"/>
          <w:szCs w:val="24"/>
          <w:lang w:val="en-US"/>
          <w:rPrChange w:id="2197" w:author="Chen Liao" w:date="2020-06-22T07:02:00Z">
            <w:rPr>
              <w:sz w:val="24"/>
              <w:szCs w:val="24"/>
              <w:lang w:val="en-US"/>
            </w:rPr>
          </w:rPrChange>
        </w:rPr>
        <w:t>evolve</w:t>
      </w:r>
      <w:ins w:id="2198" w:author="Chen Liao" w:date="2020-06-21T22:42:00Z">
        <w:r w:rsidR="004A0F7A" w:rsidRPr="00254232">
          <w:rPr>
            <w:rFonts w:ascii="Times New Roman" w:hAnsi="Times New Roman" w:cs="Times New Roman"/>
            <w:sz w:val="24"/>
            <w:szCs w:val="24"/>
            <w:lang w:val="en-US"/>
            <w:rPrChange w:id="2199" w:author="Chen Liao" w:date="2020-06-22T07:02:00Z">
              <w:rPr>
                <w:sz w:val="24"/>
                <w:szCs w:val="24"/>
                <w:lang w:val="en-US"/>
              </w:rPr>
            </w:rPrChange>
          </w:rPr>
          <w:t xml:space="preserve"> in the lineage of clinical isolates</w:t>
        </w:r>
      </w:ins>
      <w:r w:rsidRPr="00254232">
        <w:rPr>
          <w:rFonts w:ascii="Times New Roman" w:hAnsi="Times New Roman" w:cs="Times New Roman"/>
          <w:sz w:val="24"/>
          <w:szCs w:val="24"/>
          <w:lang w:val="en-US"/>
          <w:rPrChange w:id="2200" w:author="Chen Liao" w:date="2020-06-22T07:02:00Z">
            <w:rPr>
              <w:sz w:val="24"/>
              <w:szCs w:val="24"/>
              <w:lang w:val="en-US"/>
            </w:rPr>
          </w:rPrChange>
        </w:rPr>
        <w:t xml:space="preserve">? </w:t>
      </w:r>
      <w:ins w:id="2201" w:author="Chen Liao" w:date="2020-06-21T22:42:00Z">
        <w:r w:rsidR="003B5BC5" w:rsidRPr="00254232">
          <w:rPr>
            <w:rFonts w:ascii="Times New Roman" w:hAnsi="Times New Roman" w:cs="Times New Roman"/>
            <w:sz w:val="24"/>
            <w:szCs w:val="24"/>
            <w:lang w:val="en-US"/>
            <w:rPrChange w:id="2202" w:author="Chen Liao" w:date="2020-06-22T07:02:00Z">
              <w:rPr>
                <w:sz w:val="24"/>
                <w:szCs w:val="24"/>
                <w:lang w:val="en-US"/>
              </w:rPr>
            </w:rPrChange>
          </w:rPr>
          <w:t>To fully understand the e</w:t>
        </w:r>
      </w:ins>
      <w:ins w:id="2203" w:author="Chen Liao" w:date="2020-06-21T22:43:00Z">
        <w:r w:rsidR="003B5BC5" w:rsidRPr="00254232">
          <w:rPr>
            <w:rFonts w:ascii="Times New Roman" w:hAnsi="Times New Roman" w:cs="Times New Roman"/>
            <w:sz w:val="24"/>
            <w:szCs w:val="24"/>
            <w:lang w:val="en-US"/>
            <w:rPrChange w:id="2204" w:author="Chen Liao" w:date="2020-06-22T07:02:00Z">
              <w:rPr>
                <w:sz w:val="24"/>
                <w:szCs w:val="24"/>
                <w:lang w:val="en-US"/>
              </w:rPr>
            </w:rPrChange>
          </w:rPr>
          <w:t xml:space="preserve">volutionary </w:t>
        </w:r>
        <w:r w:rsidR="004C0B0C" w:rsidRPr="00254232">
          <w:rPr>
            <w:rFonts w:ascii="Times New Roman" w:hAnsi="Times New Roman" w:cs="Times New Roman"/>
            <w:sz w:val="24"/>
            <w:szCs w:val="24"/>
            <w:lang w:val="en-US"/>
            <w:rPrChange w:id="2205" w:author="Chen Liao" w:date="2020-06-22T07:02:00Z">
              <w:rPr>
                <w:sz w:val="24"/>
                <w:szCs w:val="24"/>
                <w:lang w:val="en-US"/>
              </w:rPr>
            </w:rPrChange>
          </w:rPr>
          <w:t>relationship</w:t>
        </w:r>
        <w:r w:rsidR="003B5BC5" w:rsidRPr="00254232">
          <w:rPr>
            <w:rFonts w:ascii="Times New Roman" w:hAnsi="Times New Roman" w:cs="Times New Roman"/>
            <w:sz w:val="24"/>
            <w:szCs w:val="24"/>
            <w:lang w:val="en-US"/>
            <w:rPrChange w:id="2206" w:author="Chen Liao" w:date="2020-06-22T07:02:00Z">
              <w:rPr>
                <w:sz w:val="24"/>
                <w:szCs w:val="24"/>
                <w:lang w:val="en-US"/>
              </w:rPr>
            </w:rPrChange>
          </w:rPr>
          <w:t xml:space="preserve"> of the two phenotypes, we </w:t>
        </w:r>
      </w:ins>
      <w:del w:id="2207" w:author="Chen Liao" w:date="2020-06-21T22:43:00Z">
        <w:r w:rsidRPr="00254232" w:rsidDel="003B5BC5">
          <w:rPr>
            <w:rFonts w:ascii="Times New Roman" w:hAnsi="Times New Roman" w:cs="Times New Roman"/>
            <w:sz w:val="24"/>
            <w:szCs w:val="24"/>
            <w:lang w:val="en-US"/>
            <w:rPrChange w:id="2208" w:author="Chen Liao" w:date="2020-06-22T07:02:00Z">
              <w:rPr>
                <w:sz w:val="24"/>
                <w:szCs w:val="24"/>
                <w:lang w:val="en-US"/>
              </w:rPr>
            </w:rPrChange>
          </w:rPr>
          <w:delText>Because we have a collection of strains that are gen</w:delText>
        </w:r>
      </w:del>
      <w:del w:id="2209" w:author="Chen Liao" w:date="2020-06-21T20:35:00Z">
        <w:r w:rsidRPr="00254232" w:rsidDel="00B3612A">
          <w:rPr>
            <w:rFonts w:ascii="Times New Roman" w:hAnsi="Times New Roman" w:cs="Times New Roman"/>
            <w:sz w:val="24"/>
            <w:szCs w:val="24"/>
            <w:lang w:val="en-US"/>
            <w:rPrChange w:id="2210" w:author="Chen Liao" w:date="2020-06-22T07:02:00Z">
              <w:rPr>
                <w:sz w:val="24"/>
                <w:szCs w:val="24"/>
                <w:lang w:val="en-US"/>
              </w:rPr>
            </w:rPrChange>
          </w:rPr>
          <w:delText xml:space="preserve">omically </w:delText>
        </w:r>
      </w:del>
      <w:del w:id="2211" w:author="Chen Liao" w:date="2020-06-21T22:43:00Z">
        <w:r w:rsidRPr="00254232" w:rsidDel="003B5BC5">
          <w:rPr>
            <w:rFonts w:ascii="Times New Roman" w:hAnsi="Times New Roman" w:cs="Times New Roman"/>
            <w:sz w:val="24"/>
            <w:szCs w:val="24"/>
            <w:lang w:val="en-US"/>
            <w:rPrChange w:id="2212" w:author="Chen Liao" w:date="2020-06-22T07:02:00Z">
              <w:rPr>
                <w:sz w:val="24"/>
                <w:szCs w:val="24"/>
                <w:lang w:val="en-US"/>
              </w:rPr>
            </w:rPrChange>
          </w:rPr>
          <w:delText xml:space="preserve">different from each other, it is possible to estimate how the two phenotypes, swarming motility and rhamnolipids production diverge along the phylogenetic tree. </w:delText>
        </w:r>
      </w:del>
      <w:ins w:id="2213" w:author="Chen Liao" w:date="2020-06-21T22:43:00Z">
        <w:r w:rsidR="003B5BC5" w:rsidRPr="00254232">
          <w:rPr>
            <w:rFonts w:ascii="Times New Roman" w:hAnsi="Times New Roman" w:cs="Times New Roman"/>
            <w:sz w:val="24"/>
            <w:szCs w:val="24"/>
            <w:lang w:val="en-US"/>
            <w:rPrChange w:id="2214" w:author="Chen Liao" w:date="2020-06-22T07:02:00Z">
              <w:rPr>
                <w:sz w:val="24"/>
                <w:szCs w:val="24"/>
                <w:lang w:val="en-US"/>
              </w:rPr>
            </w:rPrChange>
          </w:rPr>
          <w:t>built</w:t>
        </w:r>
      </w:ins>
      <w:ins w:id="2215" w:author="Chen Liao" w:date="2020-06-21T22:39:00Z">
        <w:r w:rsidR="004A0F7A" w:rsidRPr="00254232">
          <w:rPr>
            <w:rFonts w:ascii="Times New Roman" w:hAnsi="Times New Roman" w:cs="Times New Roman"/>
            <w:sz w:val="24"/>
            <w:szCs w:val="24"/>
            <w:lang w:val="en-US"/>
            <w:rPrChange w:id="2216" w:author="Chen Liao" w:date="2020-06-22T07:02:00Z">
              <w:rPr>
                <w:sz w:val="24"/>
                <w:szCs w:val="24"/>
                <w:lang w:val="en-US"/>
              </w:rPr>
            </w:rPrChange>
          </w:rPr>
          <w:t xml:space="preserve"> an evolutionary model to reconstruct </w:t>
        </w:r>
      </w:ins>
      <w:ins w:id="2217" w:author="Chen Liao" w:date="2020-06-21T22:44:00Z">
        <w:r w:rsidR="004C0B0C" w:rsidRPr="00254232">
          <w:rPr>
            <w:rFonts w:ascii="Times New Roman" w:hAnsi="Times New Roman" w:cs="Times New Roman"/>
            <w:sz w:val="24"/>
            <w:szCs w:val="24"/>
            <w:lang w:val="en-US"/>
            <w:rPrChange w:id="2218" w:author="Chen Liao" w:date="2020-06-22T07:02:00Z">
              <w:rPr>
                <w:sz w:val="24"/>
                <w:szCs w:val="24"/>
                <w:lang w:val="en-US"/>
              </w:rPr>
            </w:rPrChange>
          </w:rPr>
          <w:t>the</w:t>
        </w:r>
      </w:ins>
      <w:ins w:id="2219" w:author="Chen Liao" w:date="2020-06-21T22:45:00Z">
        <w:r w:rsidR="004C0B0C" w:rsidRPr="00254232">
          <w:rPr>
            <w:rFonts w:ascii="Times New Roman" w:hAnsi="Times New Roman" w:cs="Times New Roman"/>
            <w:sz w:val="24"/>
            <w:szCs w:val="24"/>
            <w:lang w:val="en-US"/>
            <w:rPrChange w:id="2220" w:author="Chen Liao" w:date="2020-06-22T07:02:00Z">
              <w:rPr>
                <w:sz w:val="24"/>
                <w:szCs w:val="24"/>
                <w:lang w:val="en-US"/>
              </w:rPr>
            </w:rPrChange>
          </w:rPr>
          <w:t xml:space="preserve">ir </w:t>
        </w:r>
      </w:ins>
      <w:ins w:id="2221" w:author="Chen Liao" w:date="2020-06-21T22:39:00Z">
        <w:r w:rsidR="004A0F7A" w:rsidRPr="00254232">
          <w:rPr>
            <w:rFonts w:ascii="Times New Roman" w:hAnsi="Times New Roman" w:cs="Times New Roman"/>
            <w:sz w:val="24"/>
            <w:szCs w:val="24"/>
            <w:lang w:val="en-US"/>
            <w:rPrChange w:id="2222" w:author="Chen Liao" w:date="2020-06-22T07:02:00Z">
              <w:rPr>
                <w:sz w:val="24"/>
                <w:szCs w:val="24"/>
                <w:lang w:val="en-US"/>
              </w:rPr>
            </w:rPrChange>
          </w:rPr>
          <w:t>ancestral state</w:t>
        </w:r>
      </w:ins>
      <w:ins w:id="2223" w:author="Chen Liao" w:date="2020-06-21T22:43:00Z">
        <w:r w:rsidR="004C0B0C" w:rsidRPr="00254232">
          <w:rPr>
            <w:rFonts w:ascii="Times New Roman" w:hAnsi="Times New Roman" w:cs="Times New Roman"/>
            <w:sz w:val="24"/>
            <w:szCs w:val="24"/>
            <w:lang w:val="en-US"/>
            <w:rPrChange w:id="2224" w:author="Chen Liao" w:date="2020-06-22T07:02:00Z">
              <w:rPr>
                <w:sz w:val="24"/>
                <w:szCs w:val="24"/>
                <w:lang w:val="en-US"/>
              </w:rPr>
            </w:rPrChange>
          </w:rPr>
          <w:t>s</w:t>
        </w:r>
      </w:ins>
      <w:ins w:id="2225" w:author="Chen Liao" w:date="2020-06-21T22:47:00Z">
        <w:r w:rsidR="00EA3FC0" w:rsidRPr="00254232">
          <w:rPr>
            <w:rFonts w:ascii="Times New Roman" w:hAnsi="Times New Roman" w:cs="Times New Roman"/>
            <w:sz w:val="24"/>
            <w:szCs w:val="24"/>
            <w:lang w:val="en-US"/>
            <w:rPrChange w:id="2226" w:author="Chen Liao" w:date="2020-06-22T07:02:00Z">
              <w:rPr>
                <w:sz w:val="24"/>
                <w:szCs w:val="24"/>
                <w:lang w:val="en-US"/>
              </w:rPr>
            </w:rPrChange>
          </w:rPr>
          <w:t xml:space="preserve"> </w:t>
        </w:r>
      </w:ins>
      <w:ins w:id="2227" w:author="Chen Liao" w:date="2020-06-22T12:02:00Z">
        <w:r w:rsidR="00B4419B">
          <w:rPr>
            <w:rFonts w:ascii="Times New Roman" w:hAnsi="Times New Roman" w:cs="Times New Roman"/>
            <w:sz w:val="24"/>
            <w:szCs w:val="24"/>
            <w:lang w:val="en-US"/>
          </w:rPr>
          <w:t xml:space="preserve">along </w:t>
        </w:r>
        <w:r w:rsidR="00B4419B" w:rsidRPr="00F079B1">
          <w:rPr>
            <w:rFonts w:ascii="Times New Roman" w:hAnsi="Times New Roman" w:cs="Times New Roman"/>
            <w:sz w:val="24"/>
            <w:szCs w:val="24"/>
            <w:lang w:val="en-US"/>
          </w:rPr>
          <w:t xml:space="preserve">the phylogenetic tree </w:t>
        </w:r>
      </w:ins>
      <w:moveFromRangeStart w:id="2228" w:author="Chen Liao" w:date="2020-06-21T22:46:00Z" w:name="move43672034"/>
      <w:moveFrom w:id="2229" w:author="Chen Liao" w:date="2020-06-21T22:46:00Z">
        <w:r w:rsidRPr="00254232" w:rsidDel="00A95E9A">
          <w:rPr>
            <w:rFonts w:ascii="Times New Roman" w:hAnsi="Times New Roman" w:cs="Times New Roman"/>
            <w:sz w:val="24"/>
            <w:szCs w:val="24"/>
            <w:lang w:val="en-US"/>
            <w:rPrChange w:id="2230" w:author="Chen Liao" w:date="2020-06-22T07:02:00Z">
              <w:rPr>
                <w:sz w:val="24"/>
                <w:szCs w:val="24"/>
                <w:lang w:val="en-US"/>
              </w:rPr>
            </w:rPrChange>
          </w:rPr>
          <w:t xml:space="preserve">We rooted the tree with PA7, a </w:t>
        </w:r>
        <w:r w:rsidRPr="00254232" w:rsidDel="00A95E9A">
          <w:rPr>
            <w:rFonts w:ascii="Times New Roman" w:hAnsi="Times New Roman" w:cs="Times New Roman"/>
            <w:i/>
            <w:sz w:val="24"/>
            <w:szCs w:val="24"/>
            <w:lang w:val="en-US"/>
            <w:rPrChange w:id="2231" w:author="Chen Liao" w:date="2020-06-22T07:02:00Z">
              <w:rPr>
                <w:i/>
                <w:sz w:val="24"/>
                <w:szCs w:val="24"/>
                <w:lang w:val="en-US"/>
              </w:rPr>
            </w:rPrChange>
          </w:rPr>
          <w:t>P. aeruginosa</w:t>
        </w:r>
        <w:r w:rsidRPr="00254232" w:rsidDel="00A95E9A">
          <w:rPr>
            <w:rFonts w:ascii="Times New Roman" w:hAnsi="Times New Roman" w:cs="Times New Roman"/>
            <w:sz w:val="24"/>
            <w:szCs w:val="24"/>
            <w:lang w:val="en-US"/>
            <w:rPrChange w:id="2232" w:author="Chen Liao" w:date="2020-06-22T07:02:00Z">
              <w:rPr>
                <w:sz w:val="24"/>
                <w:szCs w:val="24"/>
                <w:lang w:val="en-US"/>
              </w:rPr>
            </w:rPrChange>
          </w:rPr>
          <w:t xml:space="preserve"> isolate that is often used as an outlier to root phylogenetic</w:t>
        </w:r>
        <w:del w:id="2233" w:author="Chen Liao" w:date="2020-06-21T22:47:00Z">
          <w:r w:rsidRPr="00254232" w:rsidDel="00EA3FC0">
            <w:rPr>
              <w:rFonts w:ascii="Times New Roman" w:hAnsi="Times New Roman" w:cs="Times New Roman"/>
              <w:sz w:val="24"/>
              <w:szCs w:val="24"/>
              <w:lang w:val="en-US"/>
              <w:rPrChange w:id="2234" w:author="Chen Liao" w:date="2020-06-22T07:02:00Z">
                <w:rPr>
                  <w:sz w:val="24"/>
                  <w:szCs w:val="24"/>
                  <w:lang w:val="en-US"/>
                </w:rPr>
              </w:rPrChange>
            </w:rPr>
            <w:delText xml:space="preserve"> trees. </w:delText>
          </w:r>
        </w:del>
      </w:moveFrom>
      <w:moveFromRangeEnd w:id="2228"/>
      <w:del w:id="2235" w:author="Chen Liao" w:date="2020-06-21T22:47:00Z">
        <w:r w:rsidRPr="00254232" w:rsidDel="00EA3FC0">
          <w:rPr>
            <w:rFonts w:ascii="Times New Roman" w:hAnsi="Times New Roman" w:cs="Times New Roman"/>
            <w:sz w:val="24"/>
            <w:szCs w:val="24"/>
            <w:lang w:val="en-US"/>
            <w:rPrChange w:id="2236" w:author="Chen Liao" w:date="2020-06-22T07:02:00Z">
              <w:rPr>
                <w:sz w:val="24"/>
                <w:szCs w:val="24"/>
                <w:lang w:val="en-US"/>
              </w:rPr>
            </w:rPrChange>
          </w:rPr>
          <w:delText xml:space="preserve">The ancestral phenotype was calculated to show how swarming or rhamnolipids production changes every time the tree branches </w:delText>
        </w:r>
      </w:del>
      <w:r w:rsidRPr="00254232">
        <w:rPr>
          <w:rFonts w:ascii="Times New Roman" w:hAnsi="Times New Roman" w:cs="Times New Roman"/>
          <w:sz w:val="24"/>
          <w:szCs w:val="24"/>
          <w:lang w:val="en-US"/>
          <w:rPrChange w:id="2237" w:author="Chen Liao" w:date="2020-06-22T07:02:00Z">
            <w:rPr>
              <w:sz w:val="24"/>
              <w:szCs w:val="24"/>
              <w:lang w:val="en-US"/>
            </w:rPr>
          </w:rPrChange>
        </w:rPr>
        <w:t>(</w:t>
      </w:r>
      <w:ins w:id="2238" w:author="Chen Liao" w:date="2020-06-22T06:47:00Z">
        <w:r w:rsidR="00F1486B" w:rsidRPr="00254232">
          <w:rPr>
            <w:rFonts w:ascii="Times New Roman" w:hAnsi="Times New Roman" w:cs="Times New Roman"/>
            <w:sz w:val="24"/>
            <w:szCs w:val="24"/>
            <w:highlight w:val="yellow"/>
            <w:lang w:val="en-US"/>
            <w:rPrChange w:id="2239" w:author="Chen Liao" w:date="2020-06-22T07:02:00Z">
              <w:rPr>
                <w:sz w:val="24"/>
                <w:szCs w:val="24"/>
                <w:lang w:val="en-US"/>
              </w:rPr>
            </w:rPrChange>
          </w:rPr>
          <w:t>see Methods</w:t>
        </w:r>
      </w:ins>
      <w:del w:id="2240" w:author="Chen Liao" w:date="2020-06-22T15:12:00Z">
        <w:r w:rsidRPr="00254232" w:rsidDel="0000361D">
          <w:rPr>
            <w:rFonts w:ascii="Times New Roman" w:hAnsi="Times New Roman" w:cs="Times New Roman"/>
            <w:bCs/>
            <w:sz w:val="24"/>
            <w:szCs w:val="24"/>
            <w:highlight w:val="yellow"/>
            <w:lang w:val="en-US"/>
            <w:rPrChange w:id="2241" w:author="Chen Liao" w:date="2020-06-22T07:02:00Z">
              <w:rPr>
                <w:b/>
                <w:sz w:val="24"/>
                <w:szCs w:val="24"/>
                <w:lang w:val="en-US"/>
              </w:rPr>
            </w:rPrChange>
          </w:rPr>
          <w:delText>Figure S2</w:delText>
        </w:r>
      </w:del>
      <w:r w:rsidRPr="00254232">
        <w:rPr>
          <w:rFonts w:ascii="Times New Roman" w:hAnsi="Times New Roman" w:cs="Times New Roman"/>
          <w:sz w:val="24"/>
          <w:szCs w:val="24"/>
          <w:lang w:val="en-US"/>
          <w:rPrChange w:id="2242" w:author="Chen Liao" w:date="2020-06-22T07:02:00Z">
            <w:rPr>
              <w:sz w:val="24"/>
              <w:szCs w:val="24"/>
              <w:lang w:val="en-US"/>
            </w:rPr>
          </w:rPrChange>
        </w:rPr>
        <w:t xml:space="preserve">). The </w:t>
      </w:r>
      <w:ins w:id="2243" w:author="Chen Liao" w:date="2020-06-21T22:47:00Z">
        <w:r w:rsidR="00852645" w:rsidRPr="00254232">
          <w:rPr>
            <w:rFonts w:ascii="Times New Roman" w:hAnsi="Times New Roman" w:cs="Times New Roman"/>
            <w:sz w:val="24"/>
            <w:szCs w:val="24"/>
            <w:lang w:val="en-US"/>
            <w:rPrChange w:id="2244" w:author="Chen Liao" w:date="2020-06-22T07:02:00Z">
              <w:rPr>
                <w:sz w:val="24"/>
                <w:szCs w:val="24"/>
                <w:lang w:val="en-US"/>
              </w:rPr>
            </w:rPrChange>
          </w:rPr>
          <w:t xml:space="preserve">common </w:t>
        </w:r>
      </w:ins>
      <w:r w:rsidRPr="00254232">
        <w:rPr>
          <w:rFonts w:ascii="Times New Roman" w:hAnsi="Times New Roman" w:cs="Times New Roman"/>
          <w:sz w:val="24"/>
          <w:szCs w:val="24"/>
          <w:lang w:val="en-US"/>
          <w:rPrChange w:id="2245" w:author="Chen Liao" w:date="2020-06-22T07:02:00Z">
            <w:rPr>
              <w:sz w:val="24"/>
              <w:szCs w:val="24"/>
              <w:lang w:val="en-US"/>
            </w:rPr>
          </w:rPrChange>
        </w:rPr>
        <w:t>ancestor of all the strains can both swarm and produce rhamnolipids</w:t>
      </w:r>
      <w:ins w:id="2246" w:author="Chen Liao" w:date="2020-06-21T22:52:00Z">
        <w:r w:rsidR="00852645" w:rsidRPr="00254232">
          <w:rPr>
            <w:rFonts w:ascii="Times New Roman" w:hAnsi="Times New Roman" w:cs="Times New Roman"/>
            <w:sz w:val="24"/>
            <w:szCs w:val="24"/>
            <w:lang w:val="en-US"/>
            <w:rPrChange w:id="2247" w:author="Chen Liao" w:date="2020-06-22T07:02:00Z">
              <w:rPr>
                <w:sz w:val="24"/>
                <w:szCs w:val="24"/>
                <w:lang w:val="en-US"/>
              </w:rPr>
            </w:rPrChange>
          </w:rPr>
          <w:t>, suggesting</w:t>
        </w:r>
      </w:ins>
      <w:ins w:id="2248" w:author="Chen Liao" w:date="2020-06-21T22:50:00Z">
        <w:r w:rsidR="00852645" w:rsidRPr="00254232">
          <w:rPr>
            <w:rFonts w:ascii="Times New Roman" w:hAnsi="Times New Roman" w:cs="Times New Roman"/>
            <w:sz w:val="24"/>
            <w:szCs w:val="24"/>
            <w:lang w:val="en-US"/>
            <w:rPrChange w:id="2249" w:author="Chen Liao" w:date="2020-06-22T07:02:00Z">
              <w:rPr>
                <w:sz w:val="24"/>
                <w:szCs w:val="24"/>
                <w:lang w:val="en-US"/>
              </w:rPr>
            </w:rPrChange>
          </w:rPr>
          <w:t xml:space="preserve"> loss of functions in </w:t>
        </w:r>
      </w:ins>
      <w:ins w:id="2250" w:author="Chen Liao" w:date="2020-06-22T12:02:00Z">
        <w:r w:rsidR="001B5191">
          <w:rPr>
            <w:rFonts w:ascii="Times New Roman" w:hAnsi="Times New Roman" w:cs="Times New Roman"/>
            <w:sz w:val="24"/>
            <w:szCs w:val="24"/>
            <w:lang w:val="en-US"/>
          </w:rPr>
          <w:t xml:space="preserve">the direction of </w:t>
        </w:r>
      </w:ins>
      <w:ins w:id="2251" w:author="Chen Liao" w:date="2020-06-21T22:50:00Z">
        <w:r w:rsidR="00852645" w:rsidRPr="00254232">
          <w:rPr>
            <w:rFonts w:ascii="Times New Roman" w:hAnsi="Times New Roman" w:cs="Times New Roman"/>
            <w:sz w:val="24"/>
            <w:szCs w:val="24"/>
            <w:lang w:val="en-US"/>
            <w:rPrChange w:id="2252" w:author="Chen Liao" w:date="2020-06-22T07:02:00Z">
              <w:rPr>
                <w:sz w:val="24"/>
                <w:szCs w:val="24"/>
                <w:lang w:val="en-US"/>
              </w:rPr>
            </w:rPrChange>
          </w:rPr>
          <w:t>evolution</w:t>
        </w:r>
      </w:ins>
      <w:r w:rsidRPr="00254232">
        <w:rPr>
          <w:rFonts w:ascii="Times New Roman" w:hAnsi="Times New Roman" w:cs="Times New Roman"/>
          <w:sz w:val="24"/>
          <w:szCs w:val="24"/>
          <w:lang w:val="en-US"/>
          <w:rPrChange w:id="2253" w:author="Chen Liao" w:date="2020-06-22T07:02:00Z">
            <w:rPr>
              <w:sz w:val="24"/>
              <w:szCs w:val="24"/>
              <w:lang w:val="en-US"/>
            </w:rPr>
          </w:rPrChange>
        </w:rPr>
        <w:t xml:space="preserve">. </w:t>
      </w:r>
      <w:ins w:id="2254" w:author="Chen Liao" w:date="2020-06-21T22:53:00Z">
        <w:r w:rsidR="00EA7DB6" w:rsidRPr="00254232">
          <w:rPr>
            <w:rFonts w:ascii="Times New Roman" w:hAnsi="Times New Roman" w:cs="Times New Roman"/>
            <w:sz w:val="24"/>
            <w:szCs w:val="24"/>
            <w:lang w:val="en-US"/>
            <w:rPrChange w:id="2255" w:author="Chen Liao" w:date="2020-06-22T07:02:00Z">
              <w:rPr>
                <w:sz w:val="24"/>
                <w:szCs w:val="24"/>
                <w:lang w:val="en-US"/>
              </w:rPr>
            </w:rPrChange>
          </w:rPr>
          <w:t xml:space="preserve">Compared to swarming, </w:t>
        </w:r>
      </w:ins>
      <w:ins w:id="2256" w:author="Chen Liao" w:date="2020-06-21T22:55:00Z">
        <w:r w:rsidR="00EA7DB6" w:rsidRPr="00254232">
          <w:rPr>
            <w:rFonts w:ascii="Times New Roman" w:hAnsi="Times New Roman" w:cs="Times New Roman"/>
            <w:sz w:val="24"/>
            <w:szCs w:val="24"/>
            <w:lang w:val="en-US"/>
            <w:rPrChange w:id="2257" w:author="Chen Liao" w:date="2020-06-22T07:02:00Z">
              <w:rPr>
                <w:sz w:val="24"/>
                <w:szCs w:val="24"/>
                <w:lang w:val="en-US"/>
              </w:rPr>
            </w:rPrChange>
          </w:rPr>
          <w:t>rhamnolipid production is more</w:t>
        </w:r>
      </w:ins>
      <w:ins w:id="2258" w:author="Chen Liao" w:date="2020-06-21T22:56:00Z">
        <w:r w:rsidR="00EA7DB6" w:rsidRPr="00254232">
          <w:rPr>
            <w:rFonts w:ascii="Times New Roman" w:hAnsi="Times New Roman" w:cs="Times New Roman"/>
            <w:sz w:val="24"/>
            <w:szCs w:val="24"/>
            <w:lang w:val="en-US"/>
            <w:rPrChange w:id="2259" w:author="Chen Liao" w:date="2020-06-22T07:02:00Z">
              <w:rPr>
                <w:sz w:val="24"/>
                <w:szCs w:val="24"/>
                <w:lang w:val="en-US"/>
              </w:rPr>
            </w:rPrChange>
          </w:rPr>
          <w:t xml:space="preserve"> evolutionarily</w:t>
        </w:r>
      </w:ins>
      <w:ins w:id="2260" w:author="Chen Liao" w:date="2020-06-21T22:55:00Z">
        <w:r w:rsidR="00EA7DB6" w:rsidRPr="00254232">
          <w:rPr>
            <w:rFonts w:ascii="Times New Roman" w:hAnsi="Times New Roman" w:cs="Times New Roman"/>
            <w:sz w:val="24"/>
            <w:szCs w:val="24"/>
            <w:lang w:val="en-US"/>
            <w:rPrChange w:id="2261" w:author="Chen Liao" w:date="2020-06-22T07:02:00Z">
              <w:rPr>
                <w:sz w:val="24"/>
                <w:szCs w:val="24"/>
                <w:lang w:val="en-US"/>
              </w:rPr>
            </w:rPrChange>
          </w:rPr>
          <w:t xml:space="preserve"> conserved and its functional loss occurs more recently, </w:t>
        </w:r>
      </w:ins>
      <w:ins w:id="2262" w:author="Chen Liao" w:date="2020-06-21T22:56:00Z">
        <w:r w:rsidR="00EA7DB6" w:rsidRPr="00254232">
          <w:rPr>
            <w:rFonts w:ascii="Times New Roman" w:hAnsi="Times New Roman" w:cs="Times New Roman"/>
            <w:sz w:val="24"/>
            <w:szCs w:val="24"/>
            <w:lang w:val="en-US"/>
            <w:rPrChange w:id="2263" w:author="Chen Liao" w:date="2020-06-22T07:02:00Z">
              <w:rPr>
                <w:sz w:val="24"/>
                <w:szCs w:val="24"/>
                <w:lang w:val="en-US"/>
              </w:rPr>
            </w:rPrChange>
          </w:rPr>
          <w:t>as t</w:t>
        </w:r>
      </w:ins>
      <w:del w:id="2264" w:author="Chen Liao" w:date="2020-06-21T22:56:00Z">
        <w:r w:rsidRPr="00254232" w:rsidDel="00EA7DB6">
          <w:rPr>
            <w:rFonts w:ascii="Times New Roman" w:hAnsi="Times New Roman" w:cs="Times New Roman"/>
            <w:sz w:val="24"/>
            <w:szCs w:val="24"/>
            <w:lang w:val="en-US"/>
            <w:rPrChange w:id="2265" w:author="Chen Liao" w:date="2020-06-22T07:02:00Z">
              <w:rPr>
                <w:sz w:val="24"/>
                <w:szCs w:val="24"/>
                <w:lang w:val="en-US"/>
              </w:rPr>
            </w:rPrChange>
          </w:rPr>
          <w:delText>T</w:delText>
        </w:r>
      </w:del>
      <w:r w:rsidRPr="00254232">
        <w:rPr>
          <w:rFonts w:ascii="Times New Roman" w:hAnsi="Times New Roman" w:cs="Times New Roman"/>
          <w:sz w:val="24"/>
          <w:szCs w:val="24"/>
          <w:lang w:val="en-US"/>
          <w:rPrChange w:id="2266" w:author="Chen Liao" w:date="2020-06-22T07:02:00Z">
            <w:rPr>
              <w:sz w:val="24"/>
              <w:szCs w:val="24"/>
              <w:lang w:val="en-US"/>
            </w:rPr>
          </w:rPrChange>
        </w:rPr>
        <w:t>he</w:t>
      </w:r>
      <w:ins w:id="2267" w:author="Chen Liao" w:date="2020-06-21T22:56:00Z">
        <w:r w:rsidR="00EA7DB6" w:rsidRPr="00254232">
          <w:rPr>
            <w:rFonts w:ascii="Times New Roman" w:hAnsi="Times New Roman" w:cs="Times New Roman"/>
            <w:sz w:val="24"/>
            <w:szCs w:val="24"/>
            <w:lang w:val="en-US"/>
            <w:rPrChange w:id="2268" w:author="Chen Liao" w:date="2020-06-22T07:02:00Z">
              <w:rPr>
                <w:sz w:val="24"/>
                <w:szCs w:val="24"/>
                <w:lang w:val="en-US"/>
              </w:rPr>
            </w:rPrChange>
          </w:rPr>
          <w:t xml:space="preserve"> immediate ancestors of all</w:t>
        </w:r>
      </w:ins>
      <w:r w:rsidRPr="00254232">
        <w:rPr>
          <w:rFonts w:ascii="Times New Roman" w:hAnsi="Times New Roman" w:cs="Times New Roman"/>
          <w:sz w:val="24"/>
          <w:szCs w:val="24"/>
          <w:lang w:val="en-US"/>
          <w:rPrChange w:id="2269" w:author="Chen Liao" w:date="2020-06-22T07:02:00Z">
            <w:rPr>
              <w:sz w:val="24"/>
              <w:szCs w:val="24"/>
              <w:lang w:val="en-US"/>
            </w:rPr>
          </w:rPrChange>
        </w:rPr>
        <w:t xml:space="preserve"> isolates that do not produce rhamnolipids </w:t>
      </w:r>
      <w:del w:id="2270" w:author="Chen Liao" w:date="2020-06-21T22:56:00Z">
        <w:r w:rsidRPr="00254232" w:rsidDel="00EA7DB6">
          <w:rPr>
            <w:rFonts w:ascii="Times New Roman" w:hAnsi="Times New Roman" w:cs="Times New Roman"/>
            <w:sz w:val="24"/>
            <w:szCs w:val="24"/>
            <w:lang w:val="en-US"/>
            <w:rPrChange w:id="2271" w:author="Chen Liao" w:date="2020-06-22T07:02:00Z">
              <w:rPr>
                <w:sz w:val="24"/>
                <w:szCs w:val="24"/>
                <w:lang w:val="en-US"/>
              </w:rPr>
            </w:rPrChange>
          </w:rPr>
          <w:delText xml:space="preserve">all have immediate ancestors that are </w:delText>
        </w:r>
      </w:del>
      <w:ins w:id="2272" w:author="Chen Liao" w:date="2020-06-21T22:56:00Z">
        <w:r w:rsidR="00EA7DB6" w:rsidRPr="00254232">
          <w:rPr>
            <w:rFonts w:ascii="Times New Roman" w:hAnsi="Times New Roman" w:cs="Times New Roman"/>
            <w:sz w:val="24"/>
            <w:szCs w:val="24"/>
            <w:lang w:val="en-US"/>
            <w:rPrChange w:id="2273" w:author="Chen Liao" w:date="2020-06-22T07:02:00Z">
              <w:rPr>
                <w:sz w:val="24"/>
                <w:szCs w:val="24"/>
                <w:lang w:val="en-US"/>
              </w:rPr>
            </w:rPrChange>
          </w:rPr>
          <w:t xml:space="preserve">are </w:t>
        </w:r>
      </w:ins>
      <w:r w:rsidRPr="00254232">
        <w:rPr>
          <w:rFonts w:ascii="Times New Roman" w:hAnsi="Times New Roman" w:cs="Times New Roman"/>
          <w:sz w:val="24"/>
          <w:szCs w:val="24"/>
          <w:lang w:val="en-US"/>
          <w:rPrChange w:id="2274" w:author="Chen Liao" w:date="2020-06-22T07:02:00Z">
            <w:rPr>
              <w:sz w:val="24"/>
              <w:szCs w:val="24"/>
              <w:lang w:val="en-US"/>
            </w:rPr>
          </w:rPrChange>
        </w:rPr>
        <w:t>rhamnolipids producers</w:t>
      </w:r>
      <w:ins w:id="2275" w:author="Chen Liao" w:date="2020-06-22T15:12:00Z">
        <w:r w:rsidR="0000361D">
          <w:rPr>
            <w:rFonts w:ascii="Times New Roman" w:hAnsi="Times New Roman" w:cs="Times New Roman"/>
            <w:sz w:val="24"/>
            <w:szCs w:val="24"/>
            <w:lang w:val="en-US"/>
          </w:rPr>
          <w:t xml:space="preserve"> (</w:t>
        </w:r>
        <w:r w:rsidR="0000361D" w:rsidRPr="00F079B1">
          <w:rPr>
            <w:rFonts w:ascii="Times New Roman" w:hAnsi="Times New Roman" w:cs="Times New Roman"/>
            <w:sz w:val="24"/>
            <w:szCs w:val="24"/>
            <w:highlight w:val="yellow"/>
            <w:lang w:val="en-US"/>
          </w:rPr>
          <w:t xml:space="preserve">Supplementary </w:t>
        </w:r>
        <w:r w:rsidR="0000361D" w:rsidRPr="00F079B1">
          <w:rPr>
            <w:rFonts w:ascii="Times New Roman" w:hAnsi="Times New Roman" w:cs="Times New Roman"/>
            <w:bCs/>
            <w:sz w:val="24"/>
            <w:szCs w:val="24"/>
            <w:highlight w:val="yellow"/>
            <w:lang w:val="en-US"/>
          </w:rPr>
          <w:t>Figure S</w:t>
        </w:r>
        <w:r w:rsidR="0000361D" w:rsidRPr="003230EE">
          <w:rPr>
            <w:rFonts w:ascii="Times New Roman" w:hAnsi="Times New Roman" w:cs="Times New Roman"/>
            <w:bCs/>
            <w:sz w:val="24"/>
            <w:szCs w:val="24"/>
            <w:highlight w:val="yellow"/>
            <w:lang w:val="en-US"/>
          </w:rPr>
          <w:t>2</w:t>
        </w:r>
        <w:r w:rsidR="0000361D" w:rsidRPr="0000361D">
          <w:rPr>
            <w:rFonts w:ascii="Times New Roman" w:hAnsi="Times New Roman" w:cs="Times New Roman"/>
            <w:bCs/>
            <w:sz w:val="24"/>
            <w:szCs w:val="24"/>
            <w:highlight w:val="yellow"/>
            <w:lang w:val="en-US"/>
            <w:rPrChange w:id="2276" w:author="Chen Liao" w:date="2020-06-22T15:12:00Z">
              <w:rPr>
                <w:rFonts w:ascii="Times New Roman" w:hAnsi="Times New Roman" w:cs="Times New Roman"/>
                <w:bCs/>
                <w:sz w:val="24"/>
                <w:szCs w:val="24"/>
                <w:lang w:val="en-US"/>
              </w:rPr>
            </w:rPrChange>
          </w:rPr>
          <w:t>A</w:t>
        </w:r>
        <w:r w:rsidR="0000361D">
          <w:rPr>
            <w:rFonts w:ascii="Times New Roman" w:hAnsi="Times New Roman" w:cs="Times New Roman"/>
            <w:sz w:val="24"/>
            <w:szCs w:val="24"/>
            <w:lang w:val="en-US"/>
          </w:rPr>
          <w:t>)</w:t>
        </w:r>
      </w:ins>
      <w:ins w:id="2277" w:author="Chen Liao" w:date="2020-06-21T22:56:00Z">
        <w:r w:rsidR="00EA7DB6" w:rsidRPr="00254232">
          <w:rPr>
            <w:rFonts w:ascii="Times New Roman" w:hAnsi="Times New Roman" w:cs="Times New Roman"/>
            <w:sz w:val="24"/>
            <w:szCs w:val="24"/>
            <w:lang w:val="en-US"/>
            <w:rPrChange w:id="2278" w:author="Chen Liao" w:date="2020-06-22T07:02:00Z">
              <w:rPr>
                <w:sz w:val="24"/>
                <w:szCs w:val="24"/>
                <w:lang w:val="en-US"/>
              </w:rPr>
            </w:rPrChange>
          </w:rPr>
          <w:t xml:space="preserve">. </w:t>
        </w:r>
      </w:ins>
      <w:ins w:id="2279" w:author="Chen Liao" w:date="2020-06-21T22:57:00Z">
        <w:r w:rsidR="00EA7DB6" w:rsidRPr="00254232">
          <w:rPr>
            <w:rFonts w:ascii="Times New Roman" w:hAnsi="Times New Roman" w:cs="Times New Roman"/>
            <w:sz w:val="24"/>
            <w:szCs w:val="24"/>
            <w:lang w:val="en-US"/>
            <w:rPrChange w:id="2280" w:author="Chen Liao" w:date="2020-06-22T07:02:00Z">
              <w:rPr>
                <w:sz w:val="24"/>
                <w:szCs w:val="24"/>
                <w:lang w:val="en-US"/>
              </w:rPr>
            </w:rPrChange>
          </w:rPr>
          <w:t>By contrast</w:t>
        </w:r>
      </w:ins>
      <w:del w:id="2281" w:author="Chen Liao" w:date="2020-06-21T22:56:00Z">
        <w:r w:rsidRPr="00254232" w:rsidDel="00EA7DB6">
          <w:rPr>
            <w:rFonts w:ascii="Times New Roman" w:hAnsi="Times New Roman" w:cs="Times New Roman"/>
            <w:sz w:val="24"/>
            <w:szCs w:val="24"/>
            <w:lang w:val="en-US"/>
            <w:rPrChange w:id="2282" w:author="Chen Liao" w:date="2020-06-22T07:02:00Z">
              <w:rPr>
                <w:sz w:val="24"/>
                <w:szCs w:val="24"/>
                <w:lang w:val="en-US"/>
              </w:rPr>
            </w:rPrChange>
          </w:rPr>
          <w:delText xml:space="preserve"> (</w:delText>
        </w:r>
        <w:r w:rsidRPr="00254232" w:rsidDel="00EA7DB6">
          <w:rPr>
            <w:rFonts w:ascii="Times New Roman" w:hAnsi="Times New Roman" w:cs="Times New Roman"/>
            <w:sz w:val="24"/>
            <w:szCs w:val="24"/>
            <w:highlight w:val="yellow"/>
            <w:lang w:val="en-US"/>
            <w:rPrChange w:id="2283" w:author="Chen Liao" w:date="2020-06-22T07:02:00Z">
              <w:rPr>
                <w:b/>
                <w:bCs/>
                <w:sz w:val="24"/>
                <w:szCs w:val="24"/>
                <w:lang w:val="en-US"/>
              </w:rPr>
            </w:rPrChange>
          </w:rPr>
          <w:delText>Figure S2A</w:delText>
        </w:r>
        <w:r w:rsidRPr="00254232" w:rsidDel="00EA7DB6">
          <w:rPr>
            <w:rFonts w:ascii="Times New Roman" w:hAnsi="Times New Roman" w:cs="Times New Roman"/>
            <w:sz w:val="24"/>
            <w:szCs w:val="24"/>
            <w:lang w:val="en-US"/>
            <w:rPrChange w:id="2284" w:author="Chen Liao" w:date="2020-06-22T07:02:00Z">
              <w:rPr>
                <w:sz w:val="24"/>
                <w:szCs w:val="24"/>
                <w:lang w:val="en-US"/>
              </w:rPr>
            </w:rPrChange>
          </w:rPr>
          <w:delText>), indicating that</w:delText>
        </w:r>
      </w:del>
      <w:del w:id="2285" w:author="Chen Liao" w:date="2020-06-21T22:55:00Z">
        <w:r w:rsidRPr="00254232" w:rsidDel="00EA7DB6">
          <w:rPr>
            <w:rFonts w:ascii="Times New Roman" w:hAnsi="Times New Roman" w:cs="Times New Roman"/>
            <w:sz w:val="24"/>
            <w:szCs w:val="24"/>
            <w:lang w:val="en-US"/>
            <w:rPrChange w:id="2286" w:author="Chen Liao" w:date="2020-06-22T07:02:00Z">
              <w:rPr>
                <w:sz w:val="24"/>
                <w:szCs w:val="24"/>
                <w:lang w:val="en-US"/>
              </w:rPr>
            </w:rPrChange>
          </w:rPr>
          <w:delText xml:space="preserve"> rhamnolipid production is conserved through evolution</w:delText>
        </w:r>
      </w:del>
      <w:del w:id="2287" w:author="Chen Liao" w:date="2020-06-21T22:56:00Z">
        <w:r w:rsidRPr="00254232" w:rsidDel="00EA7DB6">
          <w:rPr>
            <w:rFonts w:ascii="Times New Roman" w:hAnsi="Times New Roman" w:cs="Times New Roman"/>
            <w:sz w:val="24"/>
            <w:szCs w:val="24"/>
            <w:lang w:val="en-US"/>
            <w:rPrChange w:id="2288" w:author="Chen Liao" w:date="2020-06-22T07:02:00Z">
              <w:rPr>
                <w:sz w:val="24"/>
                <w:szCs w:val="24"/>
                <w:lang w:val="en-US"/>
              </w:rPr>
            </w:rPrChange>
          </w:rPr>
          <w:delText xml:space="preserve">, and those non-producers evolve recently. </w:delText>
        </w:r>
      </w:del>
      <w:del w:id="2289" w:author="Chen Liao" w:date="2020-06-21T22:57:00Z">
        <w:r w:rsidRPr="00254232" w:rsidDel="00EA7DB6">
          <w:rPr>
            <w:rFonts w:ascii="Times New Roman" w:hAnsi="Times New Roman" w:cs="Times New Roman"/>
            <w:sz w:val="24"/>
            <w:szCs w:val="24"/>
            <w:lang w:val="en-US"/>
            <w:rPrChange w:id="2290" w:author="Chen Liao" w:date="2020-06-22T07:02:00Z">
              <w:rPr>
                <w:sz w:val="24"/>
                <w:szCs w:val="24"/>
                <w:lang w:val="en-US"/>
              </w:rPr>
            </w:rPrChange>
          </w:rPr>
          <w:delText>However</w:delText>
        </w:r>
      </w:del>
      <w:r w:rsidRPr="00254232">
        <w:rPr>
          <w:rFonts w:ascii="Times New Roman" w:hAnsi="Times New Roman" w:cs="Times New Roman"/>
          <w:sz w:val="24"/>
          <w:szCs w:val="24"/>
          <w:lang w:val="en-US"/>
          <w:rPrChange w:id="2291" w:author="Chen Liao" w:date="2020-06-22T07:02:00Z">
            <w:rPr>
              <w:sz w:val="24"/>
              <w:szCs w:val="24"/>
              <w:lang w:val="en-US"/>
            </w:rPr>
          </w:rPrChange>
        </w:rPr>
        <w:t xml:space="preserve">, the loss of swarming motility </w:t>
      </w:r>
      <w:ins w:id="2292" w:author="Chen Liao" w:date="2020-06-22T06:50:00Z">
        <w:r w:rsidR="004D2939" w:rsidRPr="00254232">
          <w:rPr>
            <w:rFonts w:ascii="Times New Roman" w:hAnsi="Times New Roman" w:cs="Times New Roman"/>
            <w:sz w:val="24"/>
            <w:szCs w:val="24"/>
            <w:lang w:val="en-US"/>
            <w:rPrChange w:id="2293" w:author="Chen Liao" w:date="2020-06-22T07:02:00Z">
              <w:rPr>
                <w:sz w:val="24"/>
                <w:szCs w:val="24"/>
                <w:lang w:val="en-US"/>
              </w:rPr>
            </w:rPrChange>
          </w:rPr>
          <w:t>occurs</w:t>
        </w:r>
      </w:ins>
      <w:del w:id="2294" w:author="Chen Liao" w:date="2020-06-22T06:50:00Z">
        <w:r w:rsidRPr="00254232" w:rsidDel="004D2939">
          <w:rPr>
            <w:rFonts w:ascii="Times New Roman" w:hAnsi="Times New Roman" w:cs="Times New Roman"/>
            <w:sz w:val="24"/>
            <w:szCs w:val="24"/>
            <w:lang w:val="en-US"/>
            <w:rPrChange w:id="2295" w:author="Chen Liao" w:date="2020-06-22T07:02:00Z">
              <w:rPr>
                <w:sz w:val="24"/>
                <w:szCs w:val="24"/>
                <w:lang w:val="en-US"/>
              </w:rPr>
            </w:rPrChange>
          </w:rPr>
          <w:delText>evolves</w:delText>
        </w:r>
      </w:del>
      <w:r w:rsidRPr="00254232">
        <w:rPr>
          <w:rFonts w:ascii="Times New Roman" w:hAnsi="Times New Roman" w:cs="Times New Roman"/>
          <w:sz w:val="24"/>
          <w:szCs w:val="24"/>
          <w:lang w:val="en-US"/>
          <w:rPrChange w:id="2296" w:author="Chen Liao" w:date="2020-06-22T07:02:00Z">
            <w:rPr>
              <w:sz w:val="24"/>
              <w:szCs w:val="24"/>
              <w:lang w:val="en-US"/>
            </w:rPr>
          </w:rPrChange>
        </w:rPr>
        <w:t xml:space="preserve"> earlier in the phylogenetic tree</w:t>
      </w:r>
      <w:ins w:id="2297" w:author="Chen Liao" w:date="2020-06-22T15:12:00Z">
        <w:r w:rsidR="0000361D">
          <w:rPr>
            <w:rFonts w:ascii="Times New Roman" w:hAnsi="Times New Roman" w:cs="Times New Roman"/>
            <w:sz w:val="24"/>
            <w:szCs w:val="24"/>
            <w:lang w:val="en-US"/>
          </w:rPr>
          <w:t xml:space="preserve"> (</w:t>
        </w:r>
        <w:r w:rsidR="0000361D" w:rsidRPr="00F079B1">
          <w:rPr>
            <w:rFonts w:ascii="Times New Roman" w:hAnsi="Times New Roman" w:cs="Times New Roman"/>
            <w:sz w:val="24"/>
            <w:szCs w:val="24"/>
            <w:highlight w:val="yellow"/>
            <w:lang w:val="en-US"/>
          </w:rPr>
          <w:t xml:space="preserve">Supplementary </w:t>
        </w:r>
        <w:r w:rsidR="0000361D" w:rsidRPr="00F079B1">
          <w:rPr>
            <w:rFonts w:ascii="Times New Roman" w:hAnsi="Times New Roman" w:cs="Times New Roman"/>
            <w:bCs/>
            <w:sz w:val="24"/>
            <w:szCs w:val="24"/>
            <w:highlight w:val="yellow"/>
            <w:lang w:val="en-US"/>
          </w:rPr>
          <w:t>Figure S2</w:t>
        </w:r>
        <w:r w:rsidR="0000361D">
          <w:rPr>
            <w:rFonts w:ascii="Times New Roman" w:hAnsi="Times New Roman" w:cs="Times New Roman"/>
            <w:bCs/>
            <w:sz w:val="24"/>
            <w:szCs w:val="24"/>
            <w:highlight w:val="yellow"/>
            <w:lang w:val="en-US"/>
          </w:rPr>
          <w:t>B</w:t>
        </w:r>
        <w:r w:rsidR="0000361D">
          <w:rPr>
            <w:rFonts w:ascii="Times New Roman" w:hAnsi="Times New Roman" w:cs="Times New Roman"/>
            <w:sz w:val="24"/>
            <w:szCs w:val="24"/>
            <w:lang w:val="en-US"/>
          </w:rPr>
          <w:t>)</w:t>
        </w:r>
      </w:ins>
      <w:del w:id="2298" w:author="Chen Liao" w:date="2020-06-21T22:58:00Z">
        <w:r w:rsidRPr="00254232" w:rsidDel="00E061BE">
          <w:rPr>
            <w:rFonts w:ascii="Times New Roman" w:hAnsi="Times New Roman" w:cs="Times New Roman"/>
            <w:sz w:val="24"/>
            <w:szCs w:val="24"/>
            <w:lang w:val="en-US"/>
            <w:rPrChange w:id="2299" w:author="Chen Liao" w:date="2020-06-22T07:02:00Z">
              <w:rPr>
                <w:sz w:val="24"/>
                <w:szCs w:val="24"/>
                <w:lang w:val="en-US"/>
              </w:rPr>
            </w:rPrChange>
          </w:rPr>
          <w:delText xml:space="preserve"> (</w:delText>
        </w:r>
        <w:r w:rsidRPr="00254232" w:rsidDel="00E061BE">
          <w:rPr>
            <w:rFonts w:ascii="Times New Roman" w:hAnsi="Times New Roman" w:cs="Times New Roman"/>
            <w:bCs/>
            <w:sz w:val="24"/>
            <w:szCs w:val="24"/>
            <w:highlight w:val="yellow"/>
            <w:lang w:val="en-US"/>
            <w:rPrChange w:id="2300" w:author="Chen Liao" w:date="2020-06-22T07:02:00Z">
              <w:rPr>
                <w:b/>
                <w:sz w:val="24"/>
                <w:szCs w:val="24"/>
                <w:lang w:val="en-US"/>
              </w:rPr>
            </w:rPrChange>
          </w:rPr>
          <w:delText>Figure S2B</w:delText>
        </w:r>
        <w:r w:rsidRPr="00254232" w:rsidDel="00E061BE">
          <w:rPr>
            <w:rFonts w:ascii="Times New Roman" w:hAnsi="Times New Roman" w:cs="Times New Roman"/>
            <w:sz w:val="24"/>
            <w:szCs w:val="24"/>
            <w:lang w:val="en-US"/>
            <w:rPrChange w:id="2301" w:author="Chen Liao" w:date="2020-06-22T07:02:00Z">
              <w:rPr>
                <w:sz w:val="24"/>
                <w:szCs w:val="24"/>
                <w:lang w:val="en-US"/>
              </w:rPr>
            </w:rPrChange>
          </w:rPr>
          <w:delText>)</w:delText>
        </w:r>
      </w:del>
      <w:r w:rsidRPr="00254232">
        <w:rPr>
          <w:rFonts w:ascii="Times New Roman" w:hAnsi="Times New Roman" w:cs="Times New Roman"/>
          <w:sz w:val="24"/>
          <w:szCs w:val="24"/>
          <w:lang w:val="en-US"/>
          <w:rPrChange w:id="2302" w:author="Chen Liao" w:date="2020-06-22T07:02:00Z">
            <w:rPr>
              <w:sz w:val="24"/>
              <w:szCs w:val="24"/>
              <w:lang w:val="en-US"/>
            </w:rPr>
          </w:rPrChange>
        </w:rPr>
        <w:t xml:space="preserve">, </w:t>
      </w:r>
      <w:ins w:id="2303" w:author="Chen Liao" w:date="2020-06-22T06:49:00Z">
        <w:r w:rsidR="004D2939" w:rsidRPr="00254232">
          <w:rPr>
            <w:rFonts w:ascii="Times New Roman" w:hAnsi="Times New Roman" w:cs="Times New Roman"/>
            <w:sz w:val="24"/>
            <w:szCs w:val="24"/>
            <w:lang w:val="en-US"/>
            <w:rPrChange w:id="2304" w:author="Chen Liao" w:date="2020-06-22T07:02:00Z">
              <w:rPr>
                <w:sz w:val="24"/>
                <w:szCs w:val="24"/>
                <w:lang w:val="en-US"/>
              </w:rPr>
            </w:rPrChange>
          </w:rPr>
          <w:t>which agrees with the fact that swarming</w:t>
        </w:r>
      </w:ins>
      <w:ins w:id="2305" w:author="Chen Liao" w:date="2020-06-22T06:56:00Z">
        <w:r w:rsidR="00E545F1" w:rsidRPr="00254232">
          <w:rPr>
            <w:rFonts w:ascii="Times New Roman" w:hAnsi="Times New Roman" w:cs="Times New Roman"/>
            <w:sz w:val="24"/>
            <w:szCs w:val="24"/>
            <w:lang w:val="en-US"/>
            <w:rPrChange w:id="2306" w:author="Chen Liao" w:date="2020-06-22T07:02:00Z">
              <w:rPr>
                <w:sz w:val="24"/>
                <w:szCs w:val="24"/>
                <w:lang w:val="en-US"/>
              </w:rPr>
            </w:rPrChange>
          </w:rPr>
          <w:t xml:space="preserve"> </w:t>
        </w:r>
      </w:ins>
      <w:ins w:id="2307" w:author="Chen Liao" w:date="2020-06-22T06:54:00Z">
        <w:r w:rsidR="004D2939" w:rsidRPr="00254232">
          <w:rPr>
            <w:rFonts w:ascii="Times New Roman" w:hAnsi="Times New Roman" w:cs="Times New Roman"/>
            <w:sz w:val="24"/>
            <w:szCs w:val="24"/>
            <w:lang w:val="en-US"/>
            <w:rPrChange w:id="2308" w:author="Chen Liao" w:date="2020-06-22T07:02:00Z">
              <w:rPr>
                <w:sz w:val="24"/>
                <w:szCs w:val="24"/>
                <w:lang w:val="en-US"/>
              </w:rPr>
            </w:rPrChange>
          </w:rPr>
          <w:t>depends on other factors than rhamnolipid production</w:t>
        </w:r>
      </w:ins>
      <w:ins w:id="2309" w:author="Chen Liao" w:date="2020-06-22T15:12:00Z">
        <w:r w:rsidR="0000361D">
          <w:rPr>
            <w:rFonts w:ascii="Times New Roman" w:hAnsi="Times New Roman" w:cs="Times New Roman"/>
            <w:sz w:val="24"/>
            <w:szCs w:val="24"/>
            <w:lang w:val="en-US"/>
          </w:rPr>
          <w:t>.</w:t>
        </w:r>
      </w:ins>
      <w:del w:id="2310" w:author="Chen Liao" w:date="2020-06-22T06:54:00Z">
        <w:r w:rsidRPr="00254232" w:rsidDel="004D2939">
          <w:rPr>
            <w:rFonts w:ascii="Times New Roman" w:hAnsi="Times New Roman" w:cs="Times New Roman"/>
            <w:sz w:val="24"/>
            <w:szCs w:val="24"/>
            <w:lang w:val="en-US"/>
            <w:rPrChange w:id="2311" w:author="Chen Liao" w:date="2020-06-22T07:02:00Z">
              <w:rPr>
                <w:sz w:val="24"/>
                <w:szCs w:val="24"/>
                <w:lang w:val="en-US"/>
              </w:rPr>
            </w:rPrChange>
          </w:rPr>
          <w:delText xml:space="preserve">implying that the strains do not lose rhamnolipids production even when they do not display swarming phenotype. </w:delText>
        </w:r>
      </w:del>
    </w:p>
    <w:p w14:paraId="3C694F9C" w14:textId="214A7C9B" w:rsidR="00F11276" w:rsidRPr="00254232" w:rsidRDefault="00F11276">
      <w:pPr>
        <w:spacing w:before="240" w:after="240"/>
        <w:jc w:val="both"/>
        <w:rPr>
          <w:ins w:id="2312" w:author="Chen Liao" w:date="2020-06-21T20:41:00Z"/>
          <w:rFonts w:ascii="Times New Roman" w:hAnsi="Times New Roman" w:cs="Times New Roman"/>
          <w:sz w:val="24"/>
          <w:szCs w:val="24"/>
          <w:lang w:val="en-US"/>
          <w:rPrChange w:id="2313" w:author="Chen Liao" w:date="2020-06-22T07:02:00Z">
            <w:rPr>
              <w:ins w:id="2314" w:author="Chen Liao" w:date="2020-06-21T20:41:00Z"/>
              <w:sz w:val="24"/>
              <w:szCs w:val="24"/>
              <w:lang w:val="en-US"/>
            </w:rPr>
          </w:rPrChange>
        </w:rPr>
      </w:pPr>
    </w:p>
    <w:p w14:paraId="419B19DB" w14:textId="1DC4BBC8" w:rsidR="005837DC" w:rsidRPr="00254232" w:rsidRDefault="00E90BDE">
      <w:pPr>
        <w:spacing w:before="240" w:after="240"/>
        <w:jc w:val="both"/>
        <w:rPr>
          <w:rFonts w:ascii="Times New Roman" w:hAnsi="Times New Roman" w:cs="Times New Roman"/>
          <w:b/>
          <w:bCs/>
          <w:sz w:val="24"/>
          <w:szCs w:val="24"/>
          <w:lang w:val="en-US"/>
          <w:rPrChange w:id="2315" w:author="Chen Liao" w:date="2020-06-22T07:02:00Z">
            <w:rPr>
              <w:sz w:val="24"/>
              <w:szCs w:val="24"/>
              <w:lang w:val="en-US"/>
            </w:rPr>
          </w:rPrChange>
        </w:rPr>
      </w:pPr>
      <w:ins w:id="2316" w:author="Chen Liao" w:date="2020-06-21T20:54:00Z">
        <w:r w:rsidRPr="00254232">
          <w:rPr>
            <w:rFonts w:ascii="Times New Roman" w:hAnsi="Times New Roman" w:cs="Times New Roman"/>
            <w:b/>
            <w:bCs/>
            <w:sz w:val="24"/>
            <w:szCs w:val="24"/>
            <w:lang w:val="en-US"/>
            <w:rPrChange w:id="2317" w:author="Chen Liao" w:date="2020-06-22T07:02:00Z">
              <w:rPr>
                <w:b/>
                <w:bCs/>
                <w:sz w:val="24"/>
                <w:szCs w:val="24"/>
                <w:lang w:val="en-US"/>
              </w:rPr>
            </w:rPrChange>
          </w:rPr>
          <w:t>S</w:t>
        </w:r>
      </w:ins>
      <w:ins w:id="2318" w:author="Chen Liao" w:date="2020-06-21T20:41:00Z">
        <w:r w:rsidR="005837DC" w:rsidRPr="00254232">
          <w:rPr>
            <w:rFonts w:ascii="Times New Roman" w:hAnsi="Times New Roman" w:cs="Times New Roman"/>
            <w:b/>
            <w:bCs/>
            <w:sz w:val="24"/>
            <w:szCs w:val="24"/>
            <w:lang w:val="en-US"/>
            <w:rPrChange w:id="2319" w:author="Chen Liao" w:date="2020-06-22T07:02:00Z">
              <w:rPr>
                <w:sz w:val="24"/>
                <w:szCs w:val="24"/>
                <w:lang w:val="en-US"/>
              </w:rPr>
            </w:rPrChange>
          </w:rPr>
          <w:t>warming dive</w:t>
        </w:r>
      </w:ins>
      <w:ins w:id="2320" w:author="Chen Liao" w:date="2020-06-21T20:42:00Z">
        <w:r w:rsidR="005837DC" w:rsidRPr="00254232">
          <w:rPr>
            <w:rFonts w:ascii="Times New Roman" w:hAnsi="Times New Roman" w:cs="Times New Roman"/>
            <w:b/>
            <w:bCs/>
            <w:sz w:val="24"/>
            <w:szCs w:val="24"/>
            <w:lang w:val="en-US"/>
            <w:rPrChange w:id="2321" w:author="Chen Liao" w:date="2020-06-22T07:02:00Z">
              <w:rPr>
                <w:sz w:val="24"/>
                <w:szCs w:val="24"/>
                <w:lang w:val="en-US"/>
              </w:rPr>
            </w:rPrChange>
          </w:rPr>
          <w:t xml:space="preserve">rsity is partially explained by the </w:t>
        </w:r>
      </w:ins>
      <w:ins w:id="2322" w:author="Chen Liao" w:date="2020-06-22T12:03:00Z">
        <w:r w:rsidR="005D5EFA">
          <w:rPr>
            <w:rFonts w:ascii="Times New Roman" w:hAnsi="Times New Roman" w:cs="Times New Roman"/>
            <w:b/>
            <w:bCs/>
            <w:sz w:val="24"/>
            <w:szCs w:val="24"/>
            <w:lang w:val="en-US"/>
          </w:rPr>
          <w:t>genes absent in non-swarmers</w:t>
        </w:r>
      </w:ins>
    </w:p>
    <w:p w14:paraId="514B90D1" w14:textId="1B75DB1E" w:rsidR="006F330F" w:rsidRDefault="00F67285">
      <w:pPr>
        <w:spacing w:before="240" w:after="240"/>
        <w:jc w:val="both"/>
        <w:rPr>
          <w:ins w:id="2323" w:author="Chen Liao" w:date="2020-06-22T09:27:00Z"/>
          <w:rFonts w:ascii="Times New Roman" w:hAnsi="Times New Roman" w:cs="Times New Roman"/>
          <w:iCs/>
          <w:sz w:val="24"/>
          <w:szCs w:val="24"/>
          <w:lang w:val="en-US"/>
        </w:rPr>
      </w:pPr>
      <w:ins w:id="2324" w:author="Chen Liao" w:date="2020-06-22T07:20:00Z">
        <w:r>
          <w:rPr>
            <w:rFonts w:ascii="Times New Roman" w:hAnsi="Times New Roman" w:cs="Times New Roman"/>
            <w:sz w:val="24"/>
            <w:szCs w:val="24"/>
            <w:lang w:val="en-US"/>
          </w:rPr>
          <w:t>Since</w:t>
        </w:r>
      </w:ins>
      <w:ins w:id="2325" w:author="Chen Liao" w:date="2020-06-22T07:21:00Z">
        <w:r>
          <w:rPr>
            <w:rFonts w:ascii="Times New Roman" w:hAnsi="Times New Roman" w:cs="Times New Roman"/>
            <w:sz w:val="24"/>
            <w:szCs w:val="24"/>
            <w:lang w:val="en-US"/>
          </w:rPr>
          <w:t xml:space="preserve"> th</w:t>
        </w:r>
      </w:ins>
      <w:ins w:id="2326" w:author="Chen Liao" w:date="2020-06-22T07:23:00Z">
        <w:r w:rsidR="00371EE0">
          <w:rPr>
            <w:rFonts w:ascii="Times New Roman" w:hAnsi="Times New Roman" w:cs="Times New Roman"/>
            <w:sz w:val="24"/>
            <w:szCs w:val="24"/>
            <w:lang w:val="en-US"/>
          </w:rPr>
          <w:t xml:space="preserve">e core genomes were unable to explain swarming diversity, we </w:t>
        </w:r>
      </w:ins>
      <w:ins w:id="2327" w:author="Chen Liao" w:date="2020-06-22T07:24:00Z">
        <w:r w:rsidR="00371EE0">
          <w:rPr>
            <w:rFonts w:ascii="Times New Roman" w:hAnsi="Times New Roman" w:cs="Times New Roman"/>
            <w:sz w:val="24"/>
            <w:szCs w:val="24"/>
            <w:lang w:val="en-US"/>
          </w:rPr>
          <w:t xml:space="preserve">studied the role of accessory genomes, particularly those genes </w:t>
        </w:r>
      </w:ins>
      <w:del w:id="2328" w:author="Chen Liao" w:date="2020-06-22T07:24:00Z">
        <w:r w:rsidR="00D27EFC" w:rsidRPr="00254232" w:rsidDel="00371EE0">
          <w:rPr>
            <w:rFonts w:ascii="Times New Roman" w:hAnsi="Times New Roman" w:cs="Times New Roman"/>
            <w:sz w:val="24"/>
            <w:szCs w:val="24"/>
            <w:lang w:val="en-US"/>
            <w:rPrChange w:id="2329" w:author="Chen Liao" w:date="2020-06-22T07:02:00Z">
              <w:rPr>
                <w:sz w:val="24"/>
                <w:szCs w:val="24"/>
                <w:lang w:val="en-US"/>
              </w:rPr>
            </w:rPrChange>
          </w:rPr>
          <w:delText xml:space="preserve">Therefore we identified annotated genes </w:delText>
        </w:r>
      </w:del>
      <w:r w:rsidR="00D27EFC" w:rsidRPr="00254232">
        <w:rPr>
          <w:rFonts w:ascii="Times New Roman" w:hAnsi="Times New Roman" w:cs="Times New Roman"/>
          <w:sz w:val="24"/>
          <w:szCs w:val="24"/>
          <w:lang w:val="en-US"/>
          <w:rPrChange w:id="2330" w:author="Chen Liao" w:date="2020-06-22T07:02:00Z">
            <w:rPr>
              <w:sz w:val="24"/>
              <w:szCs w:val="24"/>
              <w:lang w:val="en-US"/>
            </w:rPr>
          </w:rPrChange>
        </w:rPr>
        <w:t xml:space="preserve">that are </w:t>
      </w:r>
      <w:ins w:id="2331" w:author="Chen Liao" w:date="2020-06-22T09:28:00Z">
        <w:r w:rsidR="008F71F6">
          <w:rPr>
            <w:rFonts w:ascii="Times New Roman" w:hAnsi="Times New Roman" w:cs="Times New Roman"/>
            <w:sz w:val="24"/>
            <w:szCs w:val="24"/>
            <w:lang w:val="en-US"/>
          </w:rPr>
          <w:t xml:space="preserve">only </w:t>
        </w:r>
      </w:ins>
      <w:r w:rsidR="00D27EFC" w:rsidRPr="00254232">
        <w:rPr>
          <w:rFonts w:ascii="Times New Roman" w:hAnsi="Times New Roman" w:cs="Times New Roman"/>
          <w:sz w:val="24"/>
          <w:szCs w:val="24"/>
          <w:lang w:val="en-US"/>
          <w:rPrChange w:id="2332" w:author="Chen Liao" w:date="2020-06-22T07:02:00Z">
            <w:rPr>
              <w:sz w:val="24"/>
              <w:szCs w:val="24"/>
              <w:lang w:val="en-US"/>
            </w:rPr>
          </w:rPrChange>
        </w:rPr>
        <w:t xml:space="preserve">missing in </w:t>
      </w:r>
      <w:ins w:id="2333" w:author="Chen Liao" w:date="2020-06-22T08:27:00Z">
        <w:r w:rsidR="008C779B">
          <w:rPr>
            <w:rFonts w:ascii="Times New Roman" w:hAnsi="Times New Roman" w:cs="Times New Roman"/>
            <w:sz w:val="24"/>
            <w:szCs w:val="24"/>
            <w:lang w:val="en-US"/>
          </w:rPr>
          <w:t>non-</w:t>
        </w:r>
      </w:ins>
      <w:r w:rsidR="00D27EFC" w:rsidRPr="00254232">
        <w:rPr>
          <w:rFonts w:ascii="Times New Roman" w:hAnsi="Times New Roman" w:cs="Times New Roman"/>
          <w:sz w:val="24"/>
          <w:szCs w:val="24"/>
          <w:lang w:val="en-US"/>
          <w:rPrChange w:id="2334" w:author="Chen Liao" w:date="2020-06-22T07:02:00Z">
            <w:rPr>
              <w:sz w:val="24"/>
              <w:szCs w:val="24"/>
              <w:lang w:val="en-US"/>
            </w:rPr>
          </w:rPrChange>
        </w:rPr>
        <w:t>rhamnolipid</w:t>
      </w:r>
      <w:del w:id="2335" w:author="Chen Liao" w:date="2020-06-22T08:27:00Z">
        <w:r w:rsidR="00D27EFC" w:rsidRPr="00254232" w:rsidDel="008C779B">
          <w:rPr>
            <w:rFonts w:ascii="Times New Roman" w:hAnsi="Times New Roman" w:cs="Times New Roman"/>
            <w:sz w:val="24"/>
            <w:szCs w:val="24"/>
            <w:lang w:val="en-US"/>
            <w:rPrChange w:id="2336" w:author="Chen Liao" w:date="2020-06-22T07:02:00Z">
              <w:rPr>
                <w:sz w:val="24"/>
                <w:szCs w:val="24"/>
                <w:lang w:val="en-US"/>
              </w:rPr>
            </w:rPrChange>
          </w:rPr>
          <w:delText>s non</w:delText>
        </w:r>
      </w:del>
      <w:r w:rsidR="00D27EFC" w:rsidRPr="00254232">
        <w:rPr>
          <w:rFonts w:ascii="Times New Roman" w:hAnsi="Times New Roman" w:cs="Times New Roman"/>
          <w:sz w:val="24"/>
          <w:szCs w:val="24"/>
          <w:lang w:val="en-US"/>
          <w:rPrChange w:id="2337" w:author="Chen Liao" w:date="2020-06-22T07:02:00Z">
            <w:rPr>
              <w:sz w:val="24"/>
              <w:szCs w:val="24"/>
              <w:lang w:val="en-US"/>
            </w:rPr>
          </w:rPrChange>
        </w:rPr>
        <w:t xml:space="preserve">-producers </w:t>
      </w:r>
      <w:del w:id="2338" w:author="Chen Liao" w:date="2020-06-22T07:24:00Z">
        <w:r w:rsidR="00D27EFC" w:rsidRPr="00254232" w:rsidDel="00371EE0">
          <w:rPr>
            <w:rFonts w:ascii="Times New Roman" w:hAnsi="Times New Roman" w:cs="Times New Roman"/>
            <w:sz w:val="24"/>
            <w:szCs w:val="24"/>
            <w:lang w:val="en-US"/>
            <w:rPrChange w:id="2339" w:author="Chen Liao" w:date="2020-06-22T07:02:00Z">
              <w:rPr>
                <w:sz w:val="24"/>
                <w:szCs w:val="24"/>
                <w:lang w:val="en-US"/>
              </w:rPr>
            </w:rPrChange>
          </w:rPr>
          <w:delText xml:space="preserve">compared to producers </w:delText>
        </w:r>
      </w:del>
      <w:r w:rsidR="00D27EFC" w:rsidRPr="00254232">
        <w:rPr>
          <w:rFonts w:ascii="Times New Roman" w:hAnsi="Times New Roman" w:cs="Times New Roman"/>
          <w:sz w:val="24"/>
          <w:szCs w:val="24"/>
          <w:lang w:val="en-US"/>
          <w:rPrChange w:id="2340" w:author="Chen Liao" w:date="2020-06-22T07:02:00Z">
            <w:rPr>
              <w:sz w:val="24"/>
              <w:szCs w:val="24"/>
              <w:lang w:val="en-US"/>
            </w:rPr>
          </w:rPrChange>
        </w:rPr>
        <w:t>(</w:t>
      </w:r>
      <w:r w:rsidR="00D27EFC" w:rsidRPr="00BC17F1">
        <w:rPr>
          <w:rFonts w:ascii="Times New Roman" w:hAnsi="Times New Roman" w:cs="Times New Roman"/>
          <w:sz w:val="24"/>
          <w:szCs w:val="24"/>
          <w:highlight w:val="yellow"/>
          <w:lang w:val="en-US"/>
          <w:rPrChange w:id="2341" w:author="Chen Liao" w:date="2020-06-22T07:24:00Z">
            <w:rPr>
              <w:sz w:val="24"/>
              <w:szCs w:val="24"/>
              <w:lang w:val="en-US"/>
            </w:rPr>
          </w:rPrChange>
        </w:rPr>
        <w:t>Table 1</w:t>
      </w:r>
      <w:r w:rsidR="00D27EFC" w:rsidRPr="00254232">
        <w:rPr>
          <w:rFonts w:ascii="Times New Roman" w:hAnsi="Times New Roman" w:cs="Times New Roman"/>
          <w:sz w:val="24"/>
          <w:szCs w:val="24"/>
          <w:lang w:val="en-US"/>
          <w:rPrChange w:id="2342" w:author="Chen Liao" w:date="2020-06-22T07:02:00Z">
            <w:rPr>
              <w:sz w:val="24"/>
              <w:szCs w:val="24"/>
              <w:lang w:val="en-US"/>
            </w:rPr>
          </w:rPrChange>
        </w:rPr>
        <w:t xml:space="preserve">). </w:t>
      </w:r>
      <w:ins w:id="2343" w:author="Chen Liao" w:date="2020-06-22T07:27:00Z">
        <w:r w:rsidR="00A409FC">
          <w:rPr>
            <w:rFonts w:ascii="Times New Roman" w:hAnsi="Times New Roman" w:cs="Times New Roman"/>
            <w:sz w:val="24"/>
            <w:szCs w:val="24"/>
            <w:lang w:val="en-US"/>
          </w:rPr>
          <w:t>Notably,</w:t>
        </w:r>
      </w:ins>
      <w:ins w:id="2344" w:author="Chen Liao" w:date="2020-06-22T07:25:00Z">
        <w:r w:rsidR="00543560">
          <w:rPr>
            <w:rFonts w:ascii="Times New Roman" w:hAnsi="Times New Roman" w:cs="Times New Roman"/>
            <w:sz w:val="24"/>
            <w:szCs w:val="24"/>
            <w:lang w:val="en-US"/>
          </w:rPr>
          <w:t xml:space="preserve"> genes encoding rhamnolipid production pathways (</w:t>
        </w:r>
        <w:r w:rsidR="00543560" w:rsidRPr="00543560">
          <w:rPr>
            <w:rFonts w:ascii="Times New Roman" w:hAnsi="Times New Roman" w:cs="Times New Roman"/>
            <w:i/>
            <w:iCs/>
            <w:sz w:val="24"/>
            <w:szCs w:val="24"/>
            <w:lang w:val="en-US"/>
            <w:rPrChange w:id="2345" w:author="Chen Liao" w:date="2020-06-22T07:25:00Z">
              <w:rPr>
                <w:rFonts w:ascii="Times New Roman" w:hAnsi="Times New Roman" w:cs="Times New Roman"/>
                <w:sz w:val="24"/>
                <w:szCs w:val="24"/>
                <w:lang w:val="en-US"/>
              </w:rPr>
            </w:rPrChange>
          </w:rPr>
          <w:t>r</w:t>
        </w:r>
      </w:ins>
      <w:ins w:id="2346" w:author="Chen Liao" w:date="2020-06-22T07:32:00Z">
        <w:r w:rsidR="00F72DBA">
          <w:rPr>
            <w:rFonts w:ascii="Times New Roman" w:hAnsi="Times New Roman" w:cs="Times New Roman"/>
            <w:i/>
            <w:iCs/>
            <w:sz w:val="24"/>
            <w:szCs w:val="24"/>
            <w:lang w:val="en-US"/>
          </w:rPr>
          <w:t>h</w:t>
        </w:r>
      </w:ins>
      <w:ins w:id="2347" w:author="Chen Liao" w:date="2020-06-22T07:25:00Z">
        <w:r w:rsidR="00543560" w:rsidRPr="00543560">
          <w:rPr>
            <w:rFonts w:ascii="Times New Roman" w:hAnsi="Times New Roman" w:cs="Times New Roman"/>
            <w:i/>
            <w:iCs/>
            <w:sz w:val="24"/>
            <w:szCs w:val="24"/>
            <w:lang w:val="en-US"/>
            <w:rPrChange w:id="2348" w:author="Chen Liao" w:date="2020-06-22T07:25:00Z">
              <w:rPr>
                <w:rFonts w:ascii="Times New Roman" w:hAnsi="Times New Roman" w:cs="Times New Roman"/>
                <w:sz w:val="24"/>
                <w:szCs w:val="24"/>
                <w:lang w:val="en-US"/>
              </w:rPr>
            </w:rPrChange>
          </w:rPr>
          <w:t>lA</w:t>
        </w:r>
        <w:r w:rsidR="00543560">
          <w:rPr>
            <w:rFonts w:ascii="Times New Roman" w:hAnsi="Times New Roman" w:cs="Times New Roman"/>
            <w:sz w:val="24"/>
            <w:szCs w:val="24"/>
            <w:lang w:val="en-US"/>
          </w:rPr>
          <w:t xml:space="preserve">, </w:t>
        </w:r>
        <w:r w:rsidR="00543560" w:rsidRPr="00543560">
          <w:rPr>
            <w:rFonts w:ascii="Times New Roman" w:hAnsi="Times New Roman" w:cs="Times New Roman"/>
            <w:i/>
            <w:iCs/>
            <w:sz w:val="24"/>
            <w:szCs w:val="24"/>
            <w:lang w:val="en-US"/>
            <w:rPrChange w:id="2349" w:author="Chen Liao" w:date="2020-06-22T07:25:00Z">
              <w:rPr>
                <w:rFonts w:ascii="Times New Roman" w:hAnsi="Times New Roman" w:cs="Times New Roman"/>
                <w:sz w:val="24"/>
                <w:szCs w:val="24"/>
                <w:lang w:val="en-US"/>
              </w:rPr>
            </w:rPrChange>
          </w:rPr>
          <w:t>r</w:t>
        </w:r>
      </w:ins>
      <w:ins w:id="2350" w:author="Chen Liao" w:date="2020-06-22T07:32:00Z">
        <w:r w:rsidR="00F72DBA">
          <w:rPr>
            <w:rFonts w:ascii="Times New Roman" w:hAnsi="Times New Roman" w:cs="Times New Roman"/>
            <w:i/>
            <w:iCs/>
            <w:sz w:val="24"/>
            <w:szCs w:val="24"/>
            <w:lang w:val="en-US"/>
          </w:rPr>
          <w:t>h</w:t>
        </w:r>
      </w:ins>
      <w:ins w:id="2351" w:author="Chen Liao" w:date="2020-06-22T07:25:00Z">
        <w:r w:rsidR="00543560" w:rsidRPr="00543560">
          <w:rPr>
            <w:rFonts w:ascii="Times New Roman" w:hAnsi="Times New Roman" w:cs="Times New Roman"/>
            <w:i/>
            <w:iCs/>
            <w:sz w:val="24"/>
            <w:szCs w:val="24"/>
            <w:lang w:val="en-US"/>
            <w:rPrChange w:id="2352" w:author="Chen Liao" w:date="2020-06-22T07:25:00Z">
              <w:rPr>
                <w:rFonts w:ascii="Times New Roman" w:hAnsi="Times New Roman" w:cs="Times New Roman"/>
                <w:sz w:val="24"/>
                <w:szCs w:val="24"/>
                <w:lang w:val="en-US"/>
              </w:rPr>
            </w:rPrChange>
          </w:rPr>
          <w:t>lB</w:t>
        </w:r>
        <w:r w:rsidR="00543560">
          <w:rPr>
            <w:rFonts w:ascii="Times New Roman" w:hAnsi="Times New Roman" w:cs="Times New Roman"/>
            <w:sz w:val="24"/>
            <w:szCs w:val="24"/>
            <w:lang w:val="en-US"/>
          </w:rPr>
          <w:t xml:space="preserve">, </w:t>
        </w:r>
        <w:r w:rsidR="00543560" w:rsidRPr="00543560">
          <w:rPr>
            <w:rFonts w:ascii="Times New Roman" w:hAnsi="Times New Roman" w:cs="Times New Roman"/>
            <w:i/>
            <w:iCs/>
            <w:sz w:val="24"/>
            <w:szCs w:val="24"/>
            <w:lang w:val="en-US"/>
            <w:rPrChange w:id="2353" w:author="Chen Liao" w:date="2020-06-22T07:25:00Z">
              <w:rPr>
                <w:rFonts w:ascii="Times New Roman" w:hAnsi="Times New Roman" w:cs="Times New Roman"/>
                <w:sz w:val="24"/>
                <w:szCs w:val="24"/>
                <w:lang w:val="en-US"/>
              </w:rPr>
            </w:rPrChange>
          </w:rPr>
          <w:t>r</w:t>
        </w:r>
      </w:ins>
      <w:ins w:id="2354" w:author="Chen Liao" w:date="2020-06-22T07:32:00Z">
        <w:r w:rsidR="00F72DBA">
          <w:rPr>
            <w:rFonts w:ascii="Times New Roman" w:hAnsi="Times New Roman" w:cs="Times New Roman"/>
            <w:i/>
            <w:iCs/>
            <w:sz w:val="24"/>
            <w:szCs w:val="24"/>
            <w:lang w:val="en-US"/>
          </w:rPr>
          <w:t>h</w:t>
        </w:r>
      </w:ins>
      <w:ins w:id="2355" w:author="Chen Liao" w:date="2020-06-22T07:25:00Z">
        <w:r w:rsidR="00543560" w:rsidRPr="00543560">
          <w:rPr>
            <w:rFonts w:ascii="Times New Roman" w:hAnsi="Times New Roman" w:cs="Times New Roman"/>
            <w:i/>
            <w:iCs/>
            <w:sz w:val="24"/>
            <w:szCs w:val="24"/>
            <w:lang w:val="en-US"/>
            <w:rPrChange w:id="2356" w:author="Chen Liao" w:date="2020-06-22T07:25:00Z">
              <w:rPr>
                <w:rFonts w:ascii="Times New Roman" w:hAnsi="Times New Roman" w:cs="Times New Roman"/>
                <w:sz w:val="24"/>
                <w:szCs w:val="24"/>
                <w:lang w:val="en-US"/>
              </w:rPr>
            </w:rPrChange>
          </w:rPr>
          <w:t>lC</w:t>
        </w:r>
        <w:r w:rsidR="00543560">
          <w:rPr>
            <w:rFonts w:ascii="Times New Roman" w:hAnsi="Times New Roman" w:cs="Times New Roman"/>
            <w:sz w:val="24"/>
            <w:szCs w:val="24"/>
            <w:lang w:val="en-US"/>
          </w:rPr>
          <w:t xml:space="preserve">) are intact in all non-producers. </w:t>
        </w:r>
      </w:ins>
      <w:ins w:id="2357" w:author="Chen Liao" w:date="2020-06-22T07:28:00Z">
        <w:r w:rsidR="00895F7D">
          <w:rPr>
            <w:rFonts w:ascii="Times New Roman" w:hAnsi="Times New Roman" w:cs="Times New Roman"/>
            <w:sz w:val="24"/>
            <w:szCs w:val="24"/>
            <w:lang w:val="en-US"/>
          </w:rPr>
          <w:t xml:space="preserve">However, </w:t>
        </w:r>
      </w:ins>
      <w:ins w:id="2358" w:author="Chen Liao" w:date="2020-06-22T09:23:00Z">
        <w:r w:rsidR="00E10E38">
          <w:rPr>
            <w:rFonts w:ascii="Times New Roman" w:hAnsi="Times New Roman" w:cs="Times New Roman"/>
            <w:sz w:val="24"/>
            <w:szCs w:val="24"/>
            <w:lang w:val="en-US"/>
          </w:rPr>
          <w:t>F</w:t>
        </w:r>
      </w:ins>
      <w:ins w:id="2359" w:author="Chen Liao" w:date="2020-06-22T09:24:00Z">
        <w:r w:rsidR="00E10E38">
          <w:rPr>
            <w:rFonts w:ascii="Times New Roman" w:hAnsi="Times New Roman" w:cs="Times New Roman"/>
            <w:sz w:val="24"/>
            <w:szCs w:val="24"/>
            <w:lang w:val="en-US"/>
          </w:rPr>
          <w:t xml:space="preserve">5677 lacks the flagella motor switch protein </w:t>
        </w:r>
        <w:r w:rsidR="00E10E38" w:rsidRPr="00E10E38">
          <w:rPr>
            <w:rFonts w:ascii="Times New Roman" w:hAnsi="Times New Roman" w:cs="Times New Roman"/>
            <w:i/>
            <w:iCs/>
            <w:sz w:val="24"/>
            <w:szCs w:val="24"/>
            <w:lang w:val="en-US"/>
            <w:rPrChange w:id="2360" w:author="Chen Liao" w:date="2020-06-22T09:24:00Z">
              <w:rPr>
                <w:rFonts w:ascii="Times New Roman" w:hAnsi="Times New Roman" w:cs="Times New Roman"/>
                <w:sz w:val="24"/>
                <w:szCs w:val="24"/>
                <w:lang w:val="en-US"/>
              </w:rPr>
            </w:rPrChange>
          </w:rPr>
          <w:t>fliM</w:t>
        </w:r>
        <w:r w:rsidR="00E10E38">
          <w:rPr>
            <w:rFonts w:ascii="Times New Roman" w:hAnsi="Times New Roman" w:cs="Times New Roman"/>
            <w:sz w:val="24"/>
            <w:szCs w:val="24"/>
            <w:lang w:val="en-US"/>
          </w:rPr>
          <w:t xml:space="preserve">, </w:t>
        </w:r>
      </w:ins>
      <w:ins w:id="2361" w:author="Chen Liao" w:date="2020-06-22T10:12:00Z">
        <w:r w:rsidR="00C727E0">
          <w:rPr>
            <w:rFonts w:ascii="Times New Roman" w:hAnsi="Times New Roman" w:cs="Times New Roman"/>
            <w:sz w:val="24"/>
            <w:szCs w:val="24"/>
            <w:lang w:val="en-US"/>
          </w:rPr>
          <w:t xml:space="preserve">W36662 lacks </w:t>
        </w:r>
      </w:ins>
      <w:ins w:id="2362" w:author="Chen Liao" w:date="2020-06-22T10:15:00Z">
        <w:r w:rsidR="006C4662">
          <w:rPr>
            <w:rFonts w:ascii="Times New Roman" w:hAnsi="Times New Roman" w:cs="Times New Roman"/>
            <w:sz w:val="24"/>
            <w:szCs w:val="24"/>
            <w:lang w:val="en-US"/>
          </w:rPr>
          <w:t xml:space="preserve">the type IV pili assembly protein </w:t>
        </w:r>
        <w:r w:rsidR="006C4662" w:rsidRPr="006C4662">
          <w:rPr>
            <w:rFonts w:ascii="Times New Roman" w:hAnsi="Times New Roman" w:cs="Times New Roman"/>
            <w:i/>
            <w:iCs/>
            <w:sz w:val="24"/>
            <w:szCs w:val="24"/>
            <w:lang w:val="en-US"/>
            <w:rPrChange w:id="2363" w:author="Chen Liao" w:date="2020-06-22T10:15:00Z">
              <w:rPr>
                <w:rFonts w:ascii="Times New Roman" w:hAnsi="Times New Roman" w:cs="Times New Roman"/>
                <w:sz w:val="24"/>
                <w:szCs w:val="24"/>
                <w:lang w:val="en-US"/>
              </w:rPr>
            </w:rPrChange>
          </w:rPr>
          <w:t>pilC</w:t>
        </w:r>
        <w:r w:rsidR="006C4662">
          <w:rPr>
            <w:rFonts w:ascii="Times New Roman" w:hAnsi="Times New Roman" w:cs="Times New Roman"/>
            <w:sz w:val="24"/>
            <w:szCs w:val="24"/>
            <w:lang w:val="en-US"/>
          </w:rPr>
          <w:t xml:space="preserve"> and its</w:t>
        </w:r>
      </w:ins>
      <w:ins w:id="2364" w:author="Chen Liao" w:date="2020-06-22T10:12:00Z">
        <w:r w:rsidR="00C727E0">
          <w:rPr>
            <w:rFonts w:ascii="Times New Roman" w:hAnsi="Times New Roman" w:cs="Times New Roman"/>
            <w:sz w:val="24"/>
            <w:szCs w:val="24"/>
            <w:lang w:val="en-US"/>
          </w:rPr>
          <w:t xml:space="preserve"> </w:t>
        </w:r>
      </w:ins>
      <w:ins w:id="2365" w:author="Chen Liao" w:date="2020-06-22T10:13:00Z">
        <w:r w:rsidR="00C727E0">
          <w:rPr>
            <w:rFonts w:ascii="Times New Roman" w:hAnsi="Times New Roman" w:cs="Times New Roman"/>
            <w:sz w:val="24"/>
            <w:szCs w:val="24"/>
            <w:lang w:val="en-US"/>
          </w:rPr>
          <w:t xml:space="preserve">sensor kinase </w:t>
        </w:r>
        <w:r w:rsidR="00C727E0" w:rsidRPr="00C727E0">
          <w:rPr>
            <w:rFonts w:ascii="Times New Roman" w:hAnsi="Times New Roman" w:cs="Times New Roman"/>
            <w:i/>
            <w:iCs/>
            <w:sz w:val="24"/>
            <w:szCs w:val="24"/>
            <w:lang w:val="en-US"/>
            <w:rPrChange w:id="2366" w:author="Chen Liao" w:date="2020-06-22T10:13:00Z">
              <w:rPr>
                <w:rFonts w:ascii="Times New Roman" w:hAnsi="Times New Roman" w:cs="Times New Roman"/>
                <w:sz w:val="24"/>
                <w:szCs w:val="24"/>
                <w:lang w:val="en-US"/>
              </w:rPr>
            </w:rPrChange>
          </w:rPr>
          <w:t>pilS</w:t>
        </w:r>
      </w:ins>
      <w:ins w:id="2367" w:author="Chen Liao" w:date="2020-06-22T10:14:00Z">
        <w:r w:rsidR="00C727E0">
          <w:rPr>
            <w:rFonts w:ascii="Times New Roman" w:hAnsi="Times New Roman" w:cs="Times New Roman"/>
            <w:sz w:val="24"/>
            <w:szCs w:val="24"/>
            <w:lang w:val="en-US"/>
          </w:rPr>
          <w:t xml:space="preserve">, </w:t>
        </w:r>
      </w:ins>
      <w:ins w:id="2368" w:author="Chen Liao" w:date="2020-06-22T09:25:00Z">
        <w:r w:rsidR="00E10E38">
          <w:rPr>
            <w:rFonts w:ascii="Times New Roman" w:hAnsi="Times New Roman" w:cs="Times New Roman"/>
            <w:sz w:val="24"/>
            <w:szCs w:val="24"/>
            <w:lang w:val="en-US"/>
          </w:rPr>
          <w:t>and</w:t>
        </w:r>
      </w:ins>
      <w:ins w:id="2369" w:author="Chen Liao" w:date="2020-06-22T09:24:00Z">
        <w:r w:rsidR="00E10E38">
          <w:rPr>
            <w:rFonts w:ascii="Times New Roman" w:hAnsi="Times New Roman" w:cs="Times New Roman"/>
            <w:sz w:val="24"/>
            <w:szCs w:val="24"/>
            <w:lang w:val="en-US"/>
          </w:rPr>
          <w:t xml:space="preserve"> </w:t>
        </w:r>
      </w:ins>
      <w:ins w:id="2370" w:author="Chen Liao" w:date="2020-06-22T07:31:00Z">
        <w:r w:rsidR="00F72DBA">
          <w:rPr>
            <w:rFonts w:ascii="Times New Roman" w:hAnsi="Times New Roman" w:cs="Times New Roman"/>
            <w:sz w:val="24"/>
            <w:szCs w:val="24"/>
            <w:lang w:val="en-US"/>
          </w:rPr>
          <w:t>F63912, W36662</w:t>
        </w:r>
      </w:ins>
      <w:ins w:id="2371" w:author="Chen Liao" w:date="2020-06-22T09:24:00Z">
        <w:r w:rsidR="00E10E38">
          <w:rPr>
            <w:rFonts w:ascii="Times New Roman" w:hAnsi="Times New Roman" w:cs="Times New Roman"/>
            <w:sz w:val="24"/>
            <w:szCs w:val="24"/>
            <w:lang w:val="en-US"/>
          </w:rPr>
          <w:t>,</w:t>
        </w:r>
      </w:ins>
      <w:ins w:id="2372" w:author="Chen Liao" w:date="2020-06-22T09:25:00Z">
        <w:r w:rsidR="00E10E38">
          <w:rPr>
            <w:rFonts w:ascii="Times New Roman" w:hAnsi="Times New Roman" w:cs="Times New Roman"/>
            <w:sz w:val="24"/>
            <w:szCs w:val="24"/>
            <w:lang w:val="en-US"/>
          </w:rPr>
          <w:t xml:space="preserve"> </w:t>
        </w:r>
      </w:ins>
      <w:ins w:id="2373" w:author="Chen Liao" w:date="2020-06-22T07:31:00Z">
        <w:r w:rsidR="00F72DBA">
          <w:rPr>
            <w:rFonts w:ascii="Times New Roman" w:hAnsi="Times New Roman" w:cs="Times New Roman"/>
            <w:sz w:val="24"/>
            <w:szCs w:val="24"/>
            <w:lang w:val="en-US"/>
          </w:rPr>
          <w:t xml:space="preserve">W60856 </w:t>
        </w:r>
      </w:ins>
      <w:ins w:id="2374" w:author="Chen Liao" w:date="2020-06-22T07:33:00Z">
        <w:r w:rsidR="00F72DBA">
          <w:rPr>
            <w:rFonts w:ascii="Times New Roman" w:hAnsi="Times New Roman" w:cs="Times New Roman"/>
            <w:sz w:val="24"/>
            <w:szCs w:val="24"/>
            <w:lang w:val="en-US"/>
          </w:rPr>
          <w:t>l</w:t>
        </w:r>
      </w:ins>
      <w:ins w:id="2375" w:author="Chen Liao" w:date="2020-06-22T08:05:00Z">
        <w:r w:rsidR="00253FBE">
          <w:rPr>
            <w:rFonts w:ascii="Times New Roman" w:hAnsi="Times New Roman" w:cs="Times New Roman"/>
            <w:sz w:val="24"/>
            <w:szCs w:val="24"/>
            <w:lang w:val="en-US"/>
          </w:rPr>
          <w:t>ack</w:t>
        </w:r>
      </w:ins>
      <w:ins w:id="2376" w:author="Chen Liao" w:date="2020-06-22T07:33:00Z">
        <w:r w:rsidR="00F72DBA">
          <w:rPr>
            <w:rFonts w:ascii="Times New Roman" w:hAnsi="Times New Roman" w:cs="Times New Roman"/>
            <w:sz w:val="24"/>
            <w:szCs w:val="24"/>
            <w:lang w:val="en-US"/>
          </w:rPr>
          <w:t xml:space="preserve"> </w:t>
        </w:r>
      </w:ins>
      <w:ins w:id="2377" w:author="Chen Liao" w:date="2020-06-22T10:15:00Z">
        <w:r w:rsidR="006C4662">
          <w:rPr>
            <w:rFonts w:ascii="Times New Roman" w:hAnsi="Times New Roman" w:cs="Times New Roman"/>
            <w:sz w:val="24"/>
            <w:szCs w:val="24"/>
            <w:lang w:val="en-US"/>
          </w:rPr>
          <w:t>three</w:t>
        </w:r>
      </w:ins>
      <w:ins w:id="2378" w:author="Chen Liao" w:date="2020-06-22T09:25:00Z">
        <w:r w:rsidR="00E10E38">
          <w:rPr>
            <w:rFonts w:ascii="Times New Roman" w:hAnsi="Times New Roman" w:cs="Times New Roman"/>
            <w:sz w:val="24"/>
            <w:szCs w:val="24"/>
            <w:lang w:val="en-US"/>
          </w:rPr>
          <w:t xml:space="preserve"> </w:t>
        </w:r>
      </w:ins>
      <w:ins w:id="2379" w:author="Chen Liao" w:date="2020-06-22T07:33:00Z">
        <w:r w:rsidR="00F72DBA">
          <w:rPr>
            <w:rFonts w:ascii="Times New Roman" w:hAnsi="Times New Roman" w:cs="Times New Roman"/>
            <w:sz w:val="24"/>
            <w:szCs w:val="24"/>
            <w:lang w:val="en-US"/>
          </w:rPr>
          <w:t xml:space="preserve">quorum-sensing </w:t>
        </w:r>
      </w:ins>
      <w:ins w:id="2380" w:author="Chen Liao" w:date="2020-06-22T07:37:00Z">
        <w:r w:rsidR="00AA14EE">
          <w:rPr>
            <w:rFonts w:ascii="Times New Roman" w:hAnsi="Times New Roman" w:cs="Times New Roman"/>
            <w:sz w:val="24"/>
            <w:szCs w:val="24"/>
            <w:lang w:val="en-US"/>
          </w:rPr>
          <w:t>genes</w:t>
        </w:r>
      </w:ins>
      <w:ins w:id="2381" w:author="Chen Liao" w:date="2020-06-22T07:33:00Z">
        <w:r w:rsidR="00F72DBA">
          <w:rPr>
            <w:rFonts w:ascii="Times New Roman" w:hAnsi="Times New Roman" w:cs="Times New Roman"/>
            <w:sz w:val="24"/>
            <w:szCs w:val="24"/>
            <w:lang w:val="en-US"/>
          </w:rPr>
          <w:t xml:space="preserve"> </w:t>
        </w:r>
        <w:r w:rsidR="00F72DBA" w:rsidRPr="00F72DBA">
          <w:rPr>
            <w:rFonts w:ascii="Times New Roman" w:hAnsi="Times New Roman" w:cs="Times New Roman"/>
            <w:i/>
            <w:iCs/>
            <w:sz w:val="24"/>
            <w:szCs w:val="24"/>
            <w:lang w:val="en-US"/>
            <w:rPrChange w:id="2382" w:author="Chen Liao" w:date="2020-06-22T07:33:00Z">
              <w:rPr>
                <w:rFonts w:ascii="Times New Roman" w:hAnsi="Times New Roman" w:cs="Times New Roman"/>
                <w:sz w:val="24"/>
                <w:szCs w:val="24"/>
                <w:lang w:val="en-US"/>
              </w:rPr>
            </w:rPrChange>
          </w:rPr>
          <w:t>lasR</w:t>
        </w:r>
        <w:r w:rsidR="00F72DBA">
          <w:rPr>
            <w:rFonts w:ascii="Times New Roman" w:hAnsi="Times New Roman" w:cs="Times New Roman"/>
            <w:sz w:val="24"/>
            <w:szCs w:val="24"/>
            <w:lang w:val="en-US"/>
          </w:rPr>
          <w:t xml:space="preserve">, </w:t>
        </w:r>
        <w:r w:rsidR="00F72DBA" w:rsidRPr="00F72DBA">
          <w:rPr>
            <w:rFonts w:ascii="Times New Roman" w:hAnsi="Times New Roman" w:cs="Times New Roman"/>
            <w:i/>
            <w:iCs/>
            <w:sz w:val="24"/>
            <w:szCs w:val="24"/>
            <w:lang w:val="en-US"/>
            <w:rPrChange w:id="2383" w:author="Chen Liao" w:date="2020-06-22T07:33:00Z">
              <w:rPr>
                <w:rFonts w:ascii="Times New Roman" w:hAnsi="Times New Roman" w:cs="Times New Roman"/>
                <w:sz w:val="24"/>
                <w:szCs w:val="24"/>
                <w:lang w:val="en-US"/>
              </w:rPr>
            </w:rPrChange>
          </w:rPr>
          <w:t>rhlR</w:t>
        </w:r>
        <w:r w:rsidR="00F72DBA">
          <w:rPr>
            <w:rFonts w:ascii="Times New Roman" w:hAnsi="Times New Roman" w:cs="Times New Roman"/>
            <w:sz w:val="24"/>
            <w:szCs w:val="24"/>
            <w:lang w:val="en-US"/>
          </w:rPr>
          <w:t xml:space="preserve">, </w:t>
        </w:r>
      </w:ins>
      <w:ins w:id="2384" w:author="Chen Liao" w:date="2020-06-22T10:15:00Z">
        <w:r w:rsidR="006C4662">
          <w:rPr>
            <w:rFonts w:ascii="Times New Roman" w:hAnsi="Times New Roman" w:cs="Times New Roman"/>
            <w:sz w:val="24"/>
            <w:szCs w:val="24"/>
            <w:lang w:val="en-US"/>
          </w:rPr>
          <w:t xml:space="preserve">and </w:t>
        </w:r>
      </w:ins>
      <w:ins w:id="2385" w:author="Chen Liao" w:date="2020-06-22T07:33:00Z">
        <w:r w:rsidR="00F72DBA" w:rsidRPr="00F72DBA">
          <w:rPr>
            <w:rFonts w:ascii="Times New Roman" w:hAnsi="Times New Roman" w:cs="Times New Roman"/>
            <w:i/>
            <w:iCs/>
            <w:sz w:val="24"/>
            <w:szCs w:val="24"/>
            <w:lang w:val="en-US"/>
            <w:rPrChange w:id="2386" w:author="Chen Liao" w:date="2020-06-22T07:33:00Z">
              <w:rPr>
                <w:rFonts w:ascii="Times New Roman" w:hAnsi="Times New Roman" w:cs="Times New Roman"/>
                <w:sz w:val="24"/>
                <w:szCs w:val="24"/>
                <w:lang w:val="en-US"/>
              </w:rPr>
            </w:rPrChange>
          </w:rPr>
          <w:t>rhlI</w:t>
        </w:r>
      </w:ins>
      <w:ins w:id="2387" w:author="Chen Liao" w:date="2020-06-22T09:25:00Z">
        <w:r w:rsidR="00E10E38">
          <w:rPr>
            <w:rFonts w:ascii="Times New Roman" w:hAnsi="Times New Roman" w:cs="Times New Roman"/>
            <w:sz w:val="24"/>
            <w:szCs w:val="24"/>
            <w:lang w:val="en-US"/>
          </w:rPr>
          <w:t>.</w:t>
        </w:r>
      </w:ins>
      <w:ins w:id="2388" w:author="Chen Liao" w:date="2020-06-22T10:15:00Z">
        <w:r w:rsidR="006C4662">
          <w:rPr>
            <w:rFonts w:ascii="Times New Roman" w:hAnsi="Times New Roman" w:cs="Times New Roman"/>
            <w:sz w:val="24"/>
            <w:szCs w:val="24"/>
            <w:lang w:val="en-US"/>
          </w:rPr>
          <w:t xml:space="preserve"> Except for </w:t>
        </w:r>
        <w:r w:rsidR="006C4662" w:rsidRPr="006C4662">
          <w:rPr>
            <w:rFonts w:ascii="Times New Roman" w:hAnsi="Times New Roman" w:cs="Times New Roman"/>
            <w:i/>
            <w:iCs/>
            <w:sz w:val="24"/>
            <w:szCs w:val="24"/>
            <w:lang w:val="en-US"/>
            <w:rPrChange w:id="2389" w:author="Chen Liao" w:date="2020-06-22T10:16:00Z">
              <w:rPr>
                <w:rFonts w:ascii="Times New Roman" w:hAnsi="Times New Roman" w:cs="Times New Roman"/>
                <w:sz w:val="24"/>
                <w:szCs w:val="24"/>
                <w:lang w:val="en-US"/>
              </w:rPr>
            </w:rPrChange>
          </w:rPr>
          <w:t>pilC</w:t>
        </w:r>
      </w:ins>
      <w:ins w:id="2390" w:author="Chen Liao" w:date="2020-06-22T11:12:00Z">
        <w:r w:rsidR="00F0169F">
          <w:rPr>
            <w:rFonts w:ascii="Times New Roman" w:hAnsi="Times New Roman" w:cs="Times New Roman"/>
            <w:sz w:val="24"/>
            <w:szCs w:val="24"/>
            <w:lang w:val="en-US"/>
          </w:rPr>
          <w:t xml:space="preserve"> </w:t>
        </w:r>
      </w:ins>
      <w:r w:rsidR="001E52FF">
        <w:rPr>
          <w:rFonts w:ascii="Times New Roman" w:hAnsi="Times New Roman" w:cs="Times New Roman"/>
          <w:i/>
          <w:iCs/>
          <w:sz w:val="24"/>
          <w:szCs w:val="24"/>
          <w:lang w:val="en-US"/>
        </w:rPr>
        <w:fldChar w:fldCharType="begin"/>
      </w:r>
      <w:r w:rsidR="001E52FF">
        <w:rPr>
          <w:rFonts w:ascii="Times New Roman" w:hAnsi="Times New Roman" w:cs="Times New Roman"/>
          <w:i/>
          <w:iCs/>
          <w:sz w:val="24"/>
          <w:szCs w:val="24"/>
          <w:lang w:val="en-US"/>
        </w:rPr>
        <w:instrText>ADDIN F1000_CSL_CITATION&lt;~#@#~&gt;[{"DOI":"10.1128/mBio.02456-14","First":false,"Last":false,"PMCID":"PMC4324313","PMID":"25626906","abstract":"&lt;strong&gt;UNLABELLED:&lt;/strong&gt; Biofilms are surface-attached multicellular communities. Using single-cell tracking microscopy, we showed that a pilY1 mutant of Pseudomonas aeruginosa is defective in early biofilm formation. We leveraged the observation that PilY1 protein levels increase on a surface to perform a genetic screen to identify mutants altered in surface-grown expression of this protein. Based on our genetic studies, we found that soon after initiating surface growth, cyclic AMP (cAMP) levels increase, dependent on PilJ, a chemoreceptor-like protein of the Pil-Chp complex, and the type IV pilus (TFP). cAMP and its receptor protein Vfr, together with the FimS-AlgR two-component system (TCS), upregulate the expression of PilY1 upon surface growth. FimS and PilJ interact, suggesting a mechanism by which Pil-Chp can regulate FimS function. The subsequent secretion of PilY1 is dependent on the TFP assembly system; thus, PilY1 is not deployed until the pilus is assembled, allowing an ordered signaling cascade. Cell surface-associated PilY1 in turn signals through the TFP alignment complex PilMNOP and the diguanylate cyclase SadC to activate downstream cyclic di-GMP (c-di-GMP) production, thereby repressing swarming motility. Overall, our data support a model whereby P. aeruginosa senses the surface through the Pil-Chp chemotaxis-like complex, TFP, and PilY1 to regulate cAMP and c-di-GMP production, thereby employing a hierarchical regulatory cascade of second messengers to coordinate its program of surface behaviors.&lt;br&gt;&lt;br&gt;&lt;strong&gt;IMPORTANCE:&lt;/strong&gt; Biofilms are surface-attached multicellular communities. Here, we show that a stepwise regulatory circuit, involving ordered signaling via two different second messengers, is required for Pseudomonas aeruginosa to control early events in cell-surface interactions. We propose that our studies have uncovered a multilayered \"surface-sensing\" system that allows P. aeruginosa to effectively coordinate its surface-associated behaviors. Understanding how cells transition into the biofilm state on a surface may provide new approaches to prevent formation of these communities.&lt;br&gt;&lt;br&gt;Copyright © 2015 Luo et al.","author":[{"family":"Luo","given":"Y"},{"family":"Zhao","given":"K"},{"family":"Baker","given":"A E"},{"family":"Kuchma","given":"S L"},{"family":"Coggan","given":"K A"},{"family":"Wolfgang","given":"M C"},{"family":"Wong","given":"G C"},{"family":"O'Toole","given":"G A"}],"authorYearDisplayFormat":false,"citation-label":"2960192","container-title":"mBio","container-title-short":"MBio","id":"2960192","invisible":false,"issue":"1","issued":{"date-parts":[["2015","1","27"]]},"journalAbbreviation":"MBio","suppress-author":false,"title":"A hierarchical cascade of second messengers regulates &lt;i&gt;Pseudomonas aeruginosa&lt;/i&gt; surface behaviors.","type":"article-journal","volume":"6"}]</w:instrText>
      </w:r>
      <w:r w:rsidR="001E52FF">
        <w:rPr>
          <w:rFonts w:ascii="Times New Roman" w:hAnsi="Times New Roman" w:cs="Times New Roman"/>
          <w:i/>
          <w:iCs/>
          <w:sz w:val="24"/>
          <w:szCs w:val="24"/>
          <w:lang w:val="en-US"/>
        </w:rPr>
        <w:fldChar w:fldCharType="separate"/>
      </w:r>
      <w:r w:rsidR="007927E1" w:rsidRPr="007927E1">
        <w:rPr>
          <w:rFonts w:ascii="Times New Roman" w:hAnsi="Times New Roman" w:cs="Times New Roman"/>
          <w:iCs/>
          <w:noProof/>
          <w:sz w:val="24"/>
          <w:szCs w:val="24"/>
          <w:lang w:val="en-US"/>
        </w:rPr>
        <w:t>(Luo et al. 2015)</w:t>
      </w:r>
      <w:r w:rsidR="001E52FF">
        <w:rPr>
          <w:rFonts w:ascii="Times New Roman" w:hAnsi="Times New Roman" w:cs="Times New Roman"/>
          <w:i/>
          <w:iCs/>
          <w:sz w:val="24"/>
          <w:szCs w:val="24"/>
          <w:lang w:val="en-US"/>
        </w:rPr>
        <w:fldChar w:fldCharType="end"/>
      </w:r>
      <w:ins w:id="2391" w:author="Chen Liao" w:date="2020-06-22T10:15:00Z">
        <w:r w:rsidR="006C4662">
          <w:rPr>
            <w:rFonts w:ascii="Times New Roman" w:hAnsi="Times New Roman" w:cs="Times New Roman"/>
            <w:sz w:val="24"/>
            <w:szCs w:val="24"/>
            <w:lang w:val="en-US"/>
          </w:rPr>
          <w:t>,</w:t>
        </w:r>
      </w:ins>
      <w:ins w:id="2392" w:author="Chen Liao" w:date="2020-06-22T07:33:00Z">
        <w:r w:rsidR="009D6386">
          <w:rPr>
            <w:rFonts w:ascii="Times New Roman" w:hAnsi="Times New Roman" w:cs="Times New Roman"/>
            <w:sz w:val="24"/>
            <w:szCs w:val="24"/>
            <w:lang w:val="en-US"/>
          </w:rPr>
          <w:t xml:space="preserve"> </w:t>
        </w:r>
      </w:ins>
      <w:ins w:id="2393" w:author="Chen Liao" w:date="2020-06-22T10:42:00Z">
        <w:r w:rsidR="005972E6">
          <w:rPr>
            <w:rFonts w:ascii="Times New Roman" w:hAnsi="Times New Roman" w:cs="Times New Roman"/>
            <w:sz w:val="24"/>
            <w:szCs w:val="24"/>
            <w:lang w:val="en-US"/>
          </w:rPr>
          <w:t>a</w:t>
        </w:r>
      </w:ins>
      <w:ins w:id="2394" w:author="Chen Liao" w:date="2020-06-22T07:34:00Z">
        <w:r w:rsidR="009D6386">
          <w:rPr>
            <w:rFonts w:ascii="Times New Roman" w:hAnsi="Times New Roman" w:cs="Times New Roman"/>
            <w:sz w:val="24"/>
            <w:szCs w:val="24"/>
            <w:lang w:val="en-US"/>
          </w:rPr>
          <w:t xml:space="preserve">ll </w:t>
        </w:r>
      </w:ins>
      <w:ins w:id="2395" w:author="Chen Liao" w:date="2020-06-22T10:19:00Z">
        <w:r w:rsidR="001E52FF">
          <w:rPr>
            <w:rFonts w:ascii="Times New Roman" w:hAnsi="Times New Roman" w:cs="Times New Roman"/>
            <w:sz w:val="24"/>
            <w:szCs w:val="24"/>
            <w:lang w:val="en-US"/>
          </w:rPr>
          <w:t>other</w:t>
        </w:r>
      </w:ins>
      <w:ins w:id="2396" w:author="Chen Liao" w:date="2020-06-22T09:26:00Z">
        <w:r w:rsidR="00E10E38">
          <w:rPr>
            <w:rFonts w:ascii="Times New Roman" w:hAnsi="Times New Roman" w:cs="Times New Roman"/>
            <w:sz w:val="24"/>
            <w:szCs w:val="24"/>
            <w:lang w:val="en-US"/>
          </w:rPr>
          <w:t xml:space="preserve"> genes</w:t>
        </w:r>
      </w:ins>
      <w:ins w:id="2397" w:author="Chen Liao" w:date="2020-06-22T07:34:00Z">
        <w:r w:rsidR="009D6386">
          <w:rPr>
            <w:rFonts w:ascii="Times New Roman" w:hAnsi="Times New Roman" w:cs="Times New Roman"/>
            <w:sz w:val="24"/>
            <w:szCs w:val="24"/>
            <w:lang w:val="en-US"/>
          </w:rPr>
          <w:t xml:space="preserve"> have been </w:t>
        </w:r>
      </w:ins>
      <w:ins w:id="2398" w:author="Chen Liao" w:date="2020-06-22T10:14:00Z">
        <w:r w:rsidR="006C4662">
          <w:rPr>
            <w:rFonts w:ascii="Times New Roman" w:hAnsi="Times New Roman" w:cs="Times New Roman"/>
            <w:sz w:val="24"/>
            <w:szCs w:val="24"/>
            <w:lang w:val="en-US"/>
          </w:rPr>
          <w:t xml:space="preserve">experimentally </w:t>
        </w:r>
      </w:ins>
      <w:ins w:id="2399" w:author="Chen Liao" w:date="2020-06-22T12:04:00Z">
        <w:r w:rsidR="00281CEF">
          <w:rPr>
            <w:rFonts w:ascii="Times New Roman" w:hAnsi="Times New Roman" w:cs="Times New Roman"/>
            <w:sz w:val="24"/>
            <w:szCs w:val="24"/>
            <w:lang w:val="en-US"/>
          </w:rPr>
          <w:t xml:space="preserve">validated </w:t>
        </w:r>
      </w:ins>
      <w:ins w:id="2400" w:author="Chen Liao" w:date="2020-06-22T07:34:00Z">
        <w:r w:rsidR="009D6386">
          <w:rPr>
            <w:rFonts w:ascii="Times New Roman" w:hAnsi="Times New Roman" w:cs="Times New Roman"/>
            <w:sz w:val="24"/>
            <w:szCs w:val="24"/>
            <w:lang w:val="en-US"/>
          </w:rPr>
          <w:t xml:space="preserve">as swarming </w:t>
        </w:r>
      </w:ins>
      <w:ins w:id="2401" w:author="Chen Liao" w:date="2020-06-22T07:37:00Z">
        <w:r w:rsidR="00AA14EE">
          <w:rPr>
            <w:rFonts w:ascii="Times New Roman" w:hAnsi="Times New Roman" w:cs="Times New Roman"/>
            <w:sz w:val="24"/>
            <w:szCs w:val="24"/>
            <w:lang w:val="en-US"/>
          </w:rPr>
          <w:t>regulators</w:t>
        </w:r>
      </w:ins>
      <w:ins w:id="2402" w:author="Chen Liao" w:date="2020-06-22T08:28:00Z">
        <w:r w:rsidR="009C28BF">
          <w:rPr>
            <w:rFonts w:ascii="Times New Roman" w:hAnsi="Times New Roman" w:cs="Times New Roman"/>
            <w:sz w:val="24"/>
            <w:szCs w:val="24"/>
            <w:lang w:val="en-US"/>
          </w:rPr>
          <w:t xml:space="preserve"> </w:t>
        </w:r>
      </w:ins>
      <w:r w:rsidR="00AA14EE">
        <w:rPr>
          <w:rFonts w:ascii="Times New Roman" w:hAnsi="Times New Roman" w:cs="Times New Roman"/>
          <w:sz w:val="24"/>
          <w:szCs w:val="24"/>
          <w:lang w:val="en-US"/>
        </w:rPr>
        <w:fldChar w:fldCharType="begin"/>
      </w:r>
      <w:r w:rsidR="006271A5">
        <w:rPr>
          <w:rFonts w:ascii="Times New Roman" w:hAnsi="Times New Roman" w:cs="Times New Roman"/>
          <w:sz w:val="24"/>
          <w:szCs w:val="24"/>
          <w:lang w:val="en-US"/>
        </w:rPr>
        <w: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pili.","type":"article-journal","volume":"182"},{"DOI":"10.1371/journal.pone.0020888","First":false,"Last":false,"PMCID":"PMC3110244","PMID":"21687741","abstract":"The importance of rhamnolipid to swarming of the bacterium Pseudomonas aeruginosa is well established. It is frequently, but not exclusively, observed that P. aeruginosa swarms in tendril patterns--formation of these tendrils requires rhamnolipid. We were interested to explain the impact of surface changes on P. aeruginosa swarm tendril development. Here we report that P. aeruginosa quorum sensing and rhamnolipid production is impaired when growing on harder semi-solid surfaces. P. aeruginosa wild-type swarms showed huge variation in tendril formation with small deviations to the \"standard\" swarm agar concentration of 0.5%. These macroscopic differences correlated with microscopic investigation of cells close to the advancing swarm edge using fluorescent gene reporters. Tendril swarms showed significant rhlA-gfp reporter expression right up to the advancing edge of swarming cells while swarms without tendrils (grown on harder agar) showed no rhlA-gfp reporter expression near the advancing edge. This difference in rhamnolipid gene expression can be explained by the necessity of quorum sensing for rhamnolipid production. We provide evidence that harder surfaces seem to limit induction of quorum sensing genes near the advancing swarm edge and these localized effects were sufficient to explain the lack of tendril formation on hard agar. We were unable to artificially stimulate rhamnolipid tendril formation with added acyl-homoserine lactone signals or increasing the carbon nutrients. This suggests that quorum sensing on surfaces is controlled in a manner that is not solely population dependent.","author":[{"family":"Kamatkar","given":"Nachiket G"},{"family":"Shrout","given":"Joshua D"}],"authorYearDisplayFormat":false,"citation-label":"9127307","container-title":"Plos One","container-title-short":"PLoS ONE","id":"9127307","invisible":false,"issue":"6","issued":{"date-parts":[["2011","6","7"]]},"journalAbbreviation":"PLoS ONE","page":"e20888","suppress-author":false,"title":"Surface hardness impairment of quorum sensing and swarming for Pseudomonas aeruginosa.","type":"article-journal","volume":"6"},{"DOI":"10.1128/JB.01623-06","First":false,"Last":false,"PMCID":"PMC1855721","PMID":"17158671","abstract":"During a screening of a mini-Tn5-luxCDABE transposon mutant library of Pseudomonas aeruginosa PAO1 for alterations in swarming motility, 36 mutants were identified with Tn5 insertions in genes for the synthesis or function of flagellin and type IV pilus, in genes for the Xcp-related type II secretion system, and in regulatory, metabolic, chemosensory, and hypothetical genes with unknown functions. These mutants were differentially affected in swimming and twitching motility but in most cases had only a minor additional motility defect. Our data provide evidence that swarming is a more complex type of motility, since it is influenced by a large number of different genes in P. aeruginosa. Conversely, many of the swarming-negative mutants also showed an impairment in biofilm formation, indicating a strong relationship between these types of growth states.","author":[{"family":"Overhage","given":"Joerg"},{"family":"Lewenza","given":"Shawn"},{"family":"Marr","given":"Alexandra K"},{"family":"Hancock","given":"Robert E W"}],"authorYearDisplayFormat":false,"citation-label":"3747336","container-title":"Journal of Bacteriology","container-title-short":"J. Bacteriol.","id":"3747336","invisible":false,"issue":"5","issued":{"date-parts":[["2007","3"]]},"journalAbbreviation":"J. Bacteriol.","page":"2164-2169","suppress-author":false,"title":"Identification of genes involved in swarming motility using a &lt;i&gt;Pseudomonas aeruginosa&lt;/i&gt; PAO1 mini-Tn5-lux mutant library.","type":"article-journal","volume":"189"}]</w:instrText>
      </w:r>
      <w:r w:rsidR="00AA14EE">
        <w:rPr>
          <w:rFonts w:ascii="Times New Roman" w:hAnsi="Times New Roman" w:cs="Times New Roman"/>
          <w:sz w:val="24"/>
          <w:szCs w:val="24"/>
          <w:lang w:val="en-US"/>
        </w:rPr>
        <w:fldChar w:fldCharType="separate"/>
      </w:r>
      <w:r w:rsidR="007927E1" w:rsidRPr="007927E1">
        <w:rPr>
          <w:rFonts w:ascii="Times New Roman" w:hAnsi="Times New Roman" w:cs="Times New Roman"/>
          <w:noProof/>
          <w:sz w:val="24"/>
          <w:szCs w:val="24"/>
          <w:lang w:val="en-US"/>
        </w:rPr>
        <w:t>(Köhler et al. 2000; Kamatkar and Shrout 2011; Overhage et al. 2007)</w:t>
      </w:r>
      <w:r w:rsidR="00AA14EE">
        <w:rPr>
          <w:rFonts w:ascii="Times New Roman" w:hAnsi="Times New Roman" w:cs="Times New Roman"/>
          <w:sz w:val="24"/>
          <w:szCs w:val="24"/>
          <w:lang w:val="en-US"/>
        </w:rPr>
        <w:fldChar w:fldCharType="end"/>
      </w:r>
      <w:ins w:id="2403" w:author="Chen Liao" w:date="2020-06-22T08:02:00Z">
        <w:r w:rsidR="00102438">
          <w:rPr>
            <w:rFonts w:ascii="Times New Roman" w:hAnsi="Times New Roman" w:cs="Times New Roman"/>
            <w:sz w:val="24"/>
            <w:szCs w:val="24"/>
            <w:lang w:val="en-US"/>
          </w:rPr>
          <w:t xml:space="preserve">, where </w:t>
        </w:r>
      </w:ins>
      <w:ins w:id="2404" w:author="Chen Liao" w:date="2020-06-22T10:04:00Z">
        <w:r w:rsidR="0039743C">
          <w:rPr>
            <w:rFonts w:ascii="Times New Roman" w:hAnsi="Times New Roman" w:cs="Times New Roman"/>
            <w:sz w:val="24"/>
            <w:szCs w:val="24"/>
            <w:lang w:val="en-US"/>
          </w:rPr>
          <w:t xml:space="preserve">strong </w:t>
        </w:r>
      </w:ins>
      <w:ins w:id="2405" w:author="Chen Liao" w:date="2020-06-22T08:03:00Z">
        <w:r w:rsidR="007063DC">
          <w:rPr>
            <w:rFonts w:ascii="Times New Roman" w:hAnsi="Times New Roman" w:cs="Times New Roman"/>
            <w:sz w:val="24"/>
            <w:szCs w:val="24"/>
            <w:lang w:val="en-US"/>
          </w:rPr>
          <w:t>swarming</w:t>
        </w:r>
      </w:ins>
      <w:ins w:id="2406" w:author="Chen Liao" w:date="2020-06-22T10:04:00Z">
        <w:r w:rsidR="0039743C">
          <w:rPr>
            <w:rFonts w:ascii="Times New Roman" w:hAnsi="Times New Roman" w:cs="Times New Roman"/>
            <w:sz w:val="24"/>
            <w:szCs w:val="24"/>
            <w:lang w:val="en-US"/>
          </w:rPr>
          <w:t>-deficient phenotypes</w:t>
        </w:r>
      </w:ins>
      <w:ins w:id="2407" w:author="Chen Liao" w:date="2020-06-22T08:03:00Z">
        <w:r w:rsidR="007063DC">
          <w:rPr>
            <w:rFonts w:ascii="Times New Roman" w:hAnsi="Times New Roman" w:cs="Times New Roman"/>
            <w:sz w:val="24"/>
            <w:szCs w:val="24"/>
            <w:lang w:val="en-US"/>
          </w:rPr>
          <w:t xml:space="preserve"> </w:t>
        </w:r>
      </w:ins>
      <w:ins w:id="2408" w:author="Chen Liao" w:date="2020-06-22T10:04:00Z">
        <w:r w:rsidR="0039743C">
          <w:rPr>
            <w:rFonts w:ascii="Times New Roman" w:hAnsi="Times New Roman" w:cs="Times New Roman"/>
            <w:sz w:val="24"/>
            <w:szCs w:val="24"/>
            <w:lang w:val="en-US"/>
          </w:rPr>
          <w:t>were</w:t>
        </w:r>
      </w:ins>
      <w:ins w:id="2409" w:author="Chen Liao" w:date="2020-06-22T08:03:00Z">
        <w:r w:rsidR="007063DC">
          <w:rPr>
            <w:rFonts w:ascii="Times New Roman" w:hAnsi="Times New Roman" w:cs="Times New Roman"/>
            <w:sz w:val="24"/>
            <w:szCs w:val="24"/>
            <w:lang w:val="en-US"/>
          </w:rPr>
          <w:t xml:space="preserve"> </w:t>
        </w:r>
      </w:ins>
      <w:ins w:id="2410" w:author="Chen Liao" w:date="2020-06-22T10:04:00Z">
        <w:r w:rsidR="0039743C">
          <w:rPr>
            <w:rFonts w:ascii="Times New Roman" w:hAnsi="Times New Roman" w:cs="Times New Roman"/>
            <w:sz w:val="24"/>
            <w:szCs w:val="24"/>
            <w:lang w:val="en-US"/>
          </w:rPr>
          <w:t>observed</w:t>
        </w:r>
      </w:ins>
      <w:ins w:id="2411" w:author="Chen Liao" w:date="2020-06-22T08:03:00Z">
        <w:r w:rsidR="007063DC">
          <w:rPr>
            <w:rFonts w:ascii="Times New Roman" w:hAnsi="Times New Roman" w:cs="Times New Roman"/>
            <w:sz w:val="24"/>
            <w:szCs w:val="24"/>
            <w:lang w:val="en-US"/>
          </w:rPr>
          <w:t xml:space="preserve"> </w:t>
        </w:r>
      </w:ins>
      <w:ins w:id="2412" w:author="Chen Liao" w:date="2020-06-22T10:04:00Z">
        <w:r w:rsidR="0039743C">
          <w:rPr>
            <w:rFonts w:ascii="Times New Roman" w:hAnsi="Times New Roman" w:cs="Times New Roman"/>
            <w:sz w:val="24"/>
            <w:szCs w:val="24"/>
            <w:lang w:val="en-US"/>
          </w:rPr>
          <w:t>for</w:t>
        </w:r>
      </w:ins>
      <w:ins w:id="2413" w:author="Chen Liao" w:date="2020-06-22T08:03:00Z">
        <w:r w:rsidR="007063DC">
          <w:rPr>
            <w:rFonts w:ascii="Times New Roman" w:hAnsi="Times New Roman" w:cs="Times New Roman"/>
            <w:sz w:val="24"/>
            <w:szCs w:val="24"/>
            <w:lang w:val="en-US"/>
          </w:rPr>
          <w:t xml:space="preserve"> the</w:t>
        </w:r>
      </w:ins>
      <w:ins w:id="2414" w:author="Chen Liao" w:date="2020-06-22T09:27:00Z">
        <w:r w:rsidR="006F330F">
          <w:rPr>
            <w:rFonts w:ascii="Times New Roman" w:hAnsi="Times New Roman" w:cs="Times New Roman"/>
            <w:sz w:val="24"/>
            <w:szCs w:val="24"/>
            <w:lang w:val="en-US"/>
          </w:rPr>
          <w:t xml:space="preserve"> </w:t>
        </w:r>
        <w:r w:rsidR="006F330F" w:rsidRPr="00F079B1">
          <w:rPr>
            <w:rFonts w:ascii="Times New Roman" w:hAnsi="Times New Roman" w:cs="Times New Roman"/>
            <w:sz w:val="24"/>
            <w:szCs w:val="24"/>
            <w:lang w:val="en-US"/>
          </w:rPr>
          <w:t>Δ</w:t>
        </w:r>
        <w:r w:rsidR="006F330F" w:rsidRPr="00F079B1">
          <w:rPr>
            <w:rFonts w:ascii="Times New Roman" w:hAnsi="Times New Roman" w:cs="Times New Roman"/>
            <w:i/>
            <w:iCs/>
            <w:sz w:val="24"/>
            <w:szCs w:val="24"/>
            <w:lang w:val="en-US"/>
          </w:rPr>
          <w:t>fliM</w:t>
        </w:r>
        <w:r w:rsidR="006F330F">
          <w:rPr>
            <w:rFonts w:ascii="Times New Roman" w:hAnsi="Times New Roman" w:cs="Times New Roman"/>
            <w:sz w:val="24"/>
            <w:szCs w:val="24"/>
            <w:lang w:val="en-US"/>
          </w:rPr>
          <w:t xml:space="preserve">, </w:t>
        </w:r>
      </w:ins>
      <w:ins w:id="2415" w:author="Chen Liao" w:date="2020-06-22T10:04:00Z">
        <w:r w:rsidR="0039743C" w:rsidRPr="00F079B1">
          <w:rPr>
            <w:rFonts w:ascii="Times New Roman" w:hAnsi="Times New Roman" w:cs="Times New Roman"/>
            <w:sz w:val="24"/>
            <w:szCs w:val="24"/>
            <w:lang w:val="en-US"/>
          </w:rPr>
          <w:t>Δ</w:t>
        </w:r>
        <w:r w:rsidR="0039743C">
          <w:rPr>
            <w:rFonts w:ascii="Times New Roman" w:hAnsi="Times New Roman" w:cs="Times New Roman"/>
            <w:i/>
            <w:iCs/>
            <w:sz w:val="24"/>
            <w:szCs w:val="24"/>
            <w:lang w:val="en-US"/>
          </w:rPr>
          <w:t>pilS</w:t>
        </w:r>
        <w:r w:rsidR="0039743C">
          <w:rPr>
            <w:rFonts w:ascii="Times New Roman" w:hAnsi="Times New Roman" w:cs="Times New Roman"/>
            <w:sz w:val="24"/>
            <w:szCs w:val="24"/>
            <w:lang w:val="en-US"/>
          </w:rPr>
          <w:t xml:space="preserve">, </w:t>
        </w:r>
      </w:ins>
      <w:ins w:id="2416" w:author="Chen Liao" w:date="2020-06-22T08:00:00Z">
        <w:r w:rsidR="00102438" w:rsidRPr="00F079B1">
          <w:rPr>
            <w:rFonts w:ascii="Times New Roman" w:hAnsi="Times New Roman" w:cs="Times New Roman"/>
            <w:sz w:val="24"/>
            <w:szCs w:val="24"/>
            <w:lang w:val="en-US"/>
          </w:rPr>
          <w:t>Δ</w:t>
        </w:r>
      </w:ins>
      <w:ins w:id="2417" w:author="Chen Liao" w:date="2020-06-22T08:01:00Z">
        <w:r w:rsidR="00102438">
          <w:rPr>
            <w:rFonts w:ascii="Times New Roman" w:hAnsi="Times New Roman" w:cs="Times New Roman"/>
            <w:i/>
            <w:sz w:val="24"/>
            <w:szCs w:val="24"/>
            <w:lang w:val="en-US"/>
          </w:rPr>
          <w:t>rhlR</w:t>
        </w:r>
      </w:ins>
      <w:ins w:id="2418" w:author="Chen Liao" w:date="2020-06-22T08:03:00Z">
        <w:r w:rsidR="00102438">
          <w:rPr>
            <w:rFonts w:ascii="Times New Roman" w:hAnsi="Times New Roman" w:cs="Times New Roman"/>
            <w:iCs/>
            <w:sz w:val="24"/>
            <w:szCs w:val="24"/>
            <w:lang w:val="en-US"/>
          </w:rPr>
          <w:t xml:space="preserve"> and </w:t>
        </w:r>
      </w:ins>
      <w:ins w:id="2419" w:author="Chen Liao" w:date="2020-06-22T08:01:00Z">
        <w:r w:rsidR="00102438" w:rsidRPr="00F079B1">
          <w:rPr>
            <w:rFonts w:ascii="Times New Roman" w:hAnsi="Times New Roman" w:cs="Times New Roman"/>
            <w:sz w:val="24"/>
            <w:szCs w:val="24"/>
            <w:lang w:val="en-US"/>
          </w:rPr>
          <w:t>Δ</w:t>
        </w:r>
        <w:r w:rsidR="00102438">
          <w:rPr>
            <w:rFonts w:ascii="Times New Roman" w:hAnsi="Times New Roman" w:cs="Times New Roman"/>
            <w:i/>
            <w:sz w:val="24"/>
            <w:szCs w:val="24"/>
            <w:lang w:val="en-US"/>
          </w:rPr>
          <w:t xml:space="preserve">rhlI </w:t>
        </w:r>
      </w:ins>
      <w:ins w:id="2420" w:author="Chen Liao" w:date="2020-06-22T08:03:00Z">
        <w:r w:rsidR="007063DC">
          <w:rPr>
            <w:rFonts w:ascii="Times New Roman" w:hAnsi="Times New Roman" w:cs="Times New Roman"/>
            <w:iCs/>
            <w:sz w:val="24"/>
            <w:szCs w:val="24"/>
            <w:lang w:val="en-US"/>
          </w:rPr>
          <w:t>mutants</w:t>
        </w:r>
      </w:ins>
      <w:ins w:id="2421" w:author="Chen Liao" w:date="2020-06-22T08:01:00Z">
        <w:r w:rsidR="00102438">
          <w:rPr>
            <w:rFonts w:ascii="Times New Roman" w:hAnsi="Times New Roman" w:cs="Times New Roman"/>
            <w:iCs/>
            <w:sz w:val="24"/>
            <w:szCs w:val="24"/>
            <w:lang w:val="en-US"/>
          </w:rPr>
          <w:t>.</w:t>
        </w:r>
      </w:ins>
      <w:ins w:id="2422" w:author="Chen Liao" w:date="2020-06-22T08:03:00Z">
        <w:r w:rsidR="004D5B3C">
          <w:rPr>
            <w:rFonts w:ascii="Times New Roman" w:hAnsi="Times New Roman" w:cs="Times New Roman"/>
            <w:iCs/>
            <w:sz w:val="24"/>
            <w:szCs w:val="24"/>
            <w:lang w:val="en-US"/>
          </w:rPr>
          <w:t xml:space="preserve"> </w:t>
        </w:r>
      </w:ins>
      <w:ins w:id="2423" w:author="Chen Liao" w:date="2020-06-22T11:31:00Z">
        <w:r w:rsidR="00043FCB">
          <w:rPr>
            <w:rFonts w:ascii="Times New Roman" w:hAnsi="Times New Roman" w:cs="Times New Roman"/>
            <w:iCs/>
            <w:sz w:val="24"/>
            <w:szCs w:val="24"/>
            <w:lang w:val="en-US"/>
          </w:rPr>
          <w:t xml:space="preserve">The mutant of </w:t>
        </w:r>
      </w:ins>
      <w:ins w:id="2424" w:author="Chen Liao" w:date="2020-06-22T11:01:00Z">
        <w:r w:rsidR="00A51CDD">
          <w:rPr>
            <w:rFonts w:ascii="Times New Roman" w:hAnsi="Times New Roman" w:cs="Times New Roman"/>
            <w:iCs/>
            <w:sz w:val="24"/>
            <w:szCs w:val="24"/>
            <w:lang w:val="en-US"/>
          </w:rPr>
          <w:t xml:space="preserve">a two-component response regulator </w:t>
        </w:r>
      </w:ins>
      <w:ins w:id="2425" w:author="Chen Liao" w:date="2020-06-22T11:02:00Z">
        <w:r w:rsidR="00A51CDD">
          <w:rPr>
            <w:rFonts w:ascii="Times New Roman" w:hAnsi="Times New Roman" w:cs="Times New Roman"/>
            <w:iCs/>
            <w:sz w:val="24"/>
            <w:szCs w:val="24"/>
            <w:lang w:val="en-US"/>
          </w:rPr>
          <w:t>gene</w:t>
        </w:r>
      </w:ins>
      <w:ins w:id="2426" w:author="Chen Liao" w:date="2020-06-22T11:31:00Z">
        <w:r w:rsidR="00043FCB">
          <w:rPr>
            <w:rFonts w:ascii="Times New Roman" w:hAnsi="Times New Roman" w:cs="Times New Roman"/>
            <w:iCs/>
            <w:sz w:val="24"/>
            <w:szCs w:val="24"/>
            <w:lang w:val="en-US"/>
          </w:rPr>
          <w:t xml:space="preserve"> </w:t>
        </w:r>
        <w:r w:rsidR="00043FCB" w:rsidRPr="00F079B1">
          <w:rPr>
            <w:rFonts w:ascii="Times New Roman" w:hAnsi="Times New Roman" w:cs="Times New Roman"/>
            <w:i/>
            <w:sz w:val="24"/>
            <w:szCs w:val="24"/>
            <w:lang w:val="en-US"/>
          </w:rPr>
          <w:t>pirR</w:t>
        </w:r>
      </w:ins>
      <w:ins w:id="2427" w:author="Chen Liao" w:date="2020-06-22T11:02:00Z">
        <w:r w:rsidR="00A51CDD">
          <w:rPr>
            <w:rFonts w:ascii="Times New Roman" w:hAnsi="Times New Roman" w:cs="Times New Roman"/>
            <w:iCs/>
            <w:sz w:val="24"/>
            <w:szCs w:val="24"/>
            <w:lang w:val="en-US"/>
          </w:rPr>
          <w:t xml:space="preserve"> </w:t>
        </w:r>
      </w:ins>
      <w:ins w:id="2428" w:author="Chen Liao" w:date="2020-06-22T11:10:00Z">
        <w:r w:rsidR="00215400">
          <w:rPr>
            <w:rFonts w:ascii="Times New Roman" w:hAnsi="Times New Roman" w:cs="Times New Roman"/>
            <w:iCs/>
            <w:sz w:val="24"/>
            <w:szCs w:val="24"/>
            <w:lang w:val="en-US"/>
          </w:rPr>
          <w:t xml:space="preserve">was found to </w:t>
        </w:r>
      </w:ins>
      <w:ins w:id="2429" w:author="Chen Liao" w:date="2020-06-22T11:11:00Z">
        <w:r w:rsidR="00215400">
          <w:rPr>
            <w:rFonts w:ascii="Times New Roman" w:hAnsi="Times New Roman" w:cs="Times New Roman"/>
            <w:iCs/>
            <w:sz w:val="24"/>
            <w:szCs w:val="24"/>
            <w:lang w:val="en-US"/>
          </w:rPr>
          <w:t xml:space="preserve">repress swarming in multiple culture media and may explain </w:t>
        </w:r>
      </w:ins>
      <w:ins w:id="2430" w:author="Chen Liao" w:date="2020-06-22T10:59:00Z">
        <w:r w:rsidR="00983908">
          <w:rPr>
            <w:rFonts w:ascii="Times New Roman" w:hAnsi="Times New Roman" w:cs="Times New Roman"/>
            <w:iCs/>
            <w:sz w:val="24"/>
            <w:szCs w:val="24"/>
            <w:lang w:val="en-US"/>
          </w:rPr>
          <w:t xml:space="preserve">the </w:t>
        </w:r>
      </w:ins>
      <w:ins w:id="2431" w:author="Chen Liao" w:date="2020-06-22T11:11:00Z">
        <w:r w:rsidR="00673781">
          <w:rPr>
            <w:rFonts w:ascii="Times New Roman" w:hAnsi="Times New Roman" w:cs="Times New Roman"/>
            <w:iCs/>
            <w:sz w:val="24"/>
            <w:szCs w:val="24"/>
            <w:lang w:val="en-US"/>
          </w:rPr>
          <w:t>swarming</w:t>
        </w:r>
      </w:ins>
      <w:ins w:id="2432" w:author="Chen Liao" w:date="2020-06-22T10:59:00Z">
        <w:r w:rsidR="00983908">
          <w:rPr>
            <w:rFonts w:ascii="Times New Roman" w:hAnsi="Times New Roman" w:cs="Times New Roman"/>
            <w:iCs/>
            <w:sz w:val="24"/>
            <w:szCs w:val="24"/>
            <w:lang w:val="en-US"/>
          </w:rPr>
          <w:t xml:space="preserve"> </w:t>
        </w:r>
      </w:ins>
      <w:ins w:id="2433" w:author="Chen Liao" w:date="2020-06-22T11:31:00Z">
        <w:r w:rsidR="00043FCB">
          <w:rPr>
            <w:rFonts w:ascii="Times New Roman" w:hAnsi="Times New Roman" w:cs="Times New Roman"/>
            <w:iCs/>
            <w:sz w:val="24"/>
            <w:szCs w:val="24"/>
            <w:lang w:val="en-US"/>
          </w:rPr>
          <w:t>deficien</w:t>
        </w:r>
      </w:ins>
      <w:ins w:id="2434" w:author="Chen Liao" w:date="2020-06-22T11:32:00Z">
        <w:r w:rsidR="00043FCB">
          <w:rPr>
            <w:rFonts w:ascii="Times New Roman" w:hAnsi="Times New Roman" w:cs="Times New Roman"/>
            <w:iCs/>
            <w:sz w:val="24"/>
            <w:szCs w:val="24"/>
            <w:lang w:val="en-US"/>
          </w:rPr>
          <w:t>cy</w:t>
        </w:r>
      </w:ins>
      <w:ins w:id="2435" w:author="Chen Liao" w:date="2020-06-22T10:59:00Z">
        <w:r w:rsidR="00983908">
          <w:rPr>
            <w:rFonts w:ascii="Times New Roman" w:hAnsi="Times New Roman" w:cs="Times New Roman"/>
            <w:iCs/>
            <w:sz w:val="24"/>
            <w:szCs w:val="24"/>
            <w:lang w:val="en-US"/>
          </w:rPr>
          <w:t xml:space="preserve"> of H27930</w:t>
        </w:r>
        <w:r w:rsidR="00A51CDD">
          <w:rPr>
            <w:rFonts w:ascii="Times New Roman" w:hAnsi="Times New Roman" w:cs="Times New Roman"/>
            <w:iCs/>
            <w:sz w:val="24"/>
            <w:szCs w:val="24"/>
            <w:lang w:val="en-US"/>
          </w:rPr>
          <w:t xml:space="preserve"> </w:t>
        </w:r>
      </w:ins>
      <w:r w:rsidR="00A51CDD">
        <w:rPr>
          <w:rFonts w:ascii="Times New Roman" w:hAnsi="Times New Roman" w:cs="Times New Roman"/>
          <w:iCs/>
          <w:sz w:val="24"/>
          <w:szCs w:val="24"/>
          <w:lang w:val="en-US"/>
        </w:rPr>
        <w:fldChar w:fldCharType="begin"/>
      </w:r>
      <w:r w:rsidR="00A51CDD">
        <w:rPr>
          <w:rFonts w:ascii="Times New Roman" w:hAnsi="Times New Roman" w:cs="Times New Roman"/>
          <w:iCs/>
          <w:sz w:val="24"/>
          <w:szCs w:val="24"/>
          <w:lang w:val="en-US"/>
        </w:rPr>
        <w:instrText>ADDIN F1000_CSL_CITATION&lt;~#@#~&gt;[{"DOI":"10.1016/j.isci.2019.02.028","First":false,"Last":false,"PMCID":"PMC6423354","PMID":"30877999","abstract":"Swarming in Pseudomonas aeruginosa is a coordinated movement of bacteria over semisolid surfaces (0.5%-0.7% agar). On soft agar, P. aeruginosa exhibits a dendritic swarm pattern, with multiple levels of branching. However, the swarm patterns typically vary depending upon the experimental design. In the present study, we show that the pattern characteristics of P. aeruginosa swarm are highly environment dependent. We define several quantifiable, macroscale features of the swarm to study the plasticity of the swarm, observed across different nutrient formulations. Furthermore, through a targeted screen of 113 two-component system (TCS) loci of the P. aeruginosa strain PA14, we show that forty-four TCS genes regulate swarming in PA14 in a contextual fashion. However, only four TCS genes-fleR, fleS, gacS, and PA14_59770-were found essential for swarming. Notably, many swarming-defective TCS mutants were found highly efficient in biofilm formation, indicating opposing roles for many TCS loci.&lt;br&gt;&lt;br&gt;Copyright © 2019 The Authors. Published by Elsevier Inc. All rights reserved.","author":[{"family":"Kollaran","given":"Ameen M"},{"family":"Joge","given":"Shubham"},{"family":"Kotian","given":"Harshitha S"},{"family":"Badal","given":"Divakar"},{"family":"Prakash","given":"Deep"},{"family":"Mishra","given":"Ayushi"},{"family":"Varma","given":"Manoj"},{"family":"Singh","given":"Varsha"}],"authorYearDisplayFormat":false,"citation-label":"9127537","container-title":"iScience","container-title-short":"iScience","id":"9127537","invisible":false,"issued":{"date-parts":[["2019","3","1"]]},"journalAbbreviation":"iScience","page":"305-317","suppress-author":false,"title":"Context-Specific Requirement of Forty-Four Two-Component Loci in Pseudomonas aeruginosa Swarming.","type":"article-journal","volume":"13"}]</w:instrText>
      </w:r>
      <w:r w:rsidR="00A51CDD">
        <w:rPr>
          <w:rFonts w:ascii="Times New Roman" w:hAnsi="Times New Roman" w:cs="Times New Roman"/>
          <w:iCs/>
          <w:sz w:val="24"/>
          <w:szCs w:val="24"/>
          <w:lang w:val="en-US"/>
        </w:rPr>
        <w:fldChar w:fldCharType="separate"/>
      </w:r>
      <w:r w:rsidR="007927E1" w:rsidRPr="007927E1">
        <w:rPr>
          <w:rFonts w:ascii="Times New Roman" w:hAnsi="Times New Roman" w:cs="Times New Roman"/>
          <w:iCs/>
          <w:noProof/>
          <w:sz w:val="24"/>
          <w:szCs w:val="24"/>
          <w:lang w:val="en-US"/>
        </w:rPr>
        <w:t>(Kollaran et al. 2019)</w:t>
      </w:r>
      <w:r w:rsidR="00A51CDD">
        <w:rPr>
          <w:rFonts w:ascii="Times New Roman" w:hAnsi="Times New Roman" w:cs="Times New Roman"/>
          <w:iCs/>
          <w:sz w:val="24"/>
          <w:szCs w:val="24"/>
          <w:lang w:val="en-US"/>
        </w:rPr>
        <w:fldChar w:fldCharType="end"/>
      </w:r>
      <w:ins w:id="2436" w:author="Chen Liao" w:date="2020-06-22T10:59:00Z">
        <w:r w:rsidR="00983908">
          <w:rPr>
            <w:rFonts w:ascii="Times New Roman" w:hAnsi="Times New Roman" w:cs="Times New Roman"/>
            <w:iCs/>
            <w:sz w:val="24"/>
            <w:szCs w:val="24"/>
            <w:lang w:val="en-US"/>
          </w:rPr>
          <w:t>.</w:t>
        </w:r>
      </w:ins>
      <w:ins w:id="2437" w:author="Chen Liao" w:date="2020-06-22T11:23:00Z">
        <w:r w:rsidR="007F408E">
          <w:rPr>
            <w:rFonts w:ascii="Times New Roman" w:hAnsi="Times New Roman" w:cs="Times New Roman"/>
            <w:iCs/>
            <w:sz w:val="24"/>
            <w:szCs w:val="24"/>
            <w:lang w:val="en-US"/>
          </w:rPr>
          <w:t xml:space="preserve"> The</w:t>
        </w:r>
      </w:ins>
      <w:ins w:id="2438" w:author="Chen Liao" w:date="2020-06-22T11:28:00Z">
        <w:r w:rsidR="00BA1FB0">
          <w:rPr>
            <w:rFonts w:ascii="Times New Roman" w:hAnsi="Times New Roman" w:cs="Times New Roman"/>
            <w:iCs/>
            <w:sz w:val="24"/>
            <w:szCs w:val="24"/>
            <w:lang w:val="en-US"/>
          </w:rPr>
          <w:t xml:space="preserve"> </w:t>
        </w:r>
      </w:ins>
      <w:ins w:id="2439" w:author="Chen Liao" w:date="2020-06-22T12:04:00Z">
        <w:r w:rsidR="00F944A1">
          <w:rPr>
            <w:rFonts w:ascii="Times New Roman" w:hAnsi="Times New Roman" w:cs="Times New Roman"/>
            <w:iCs/>
            <w:sz w:val="24"/>
            <w:szCs w:val="24"/>
            <w:lang w:val="en-US"/>
          </w:rPr>
          <w:t>inability of</w:t>
        </w:r>
      </w:ins>
      <w:ins w:id="2440" w:author="Chen Liao" w:date="2020-06-22T11:32:00Z">
        <w:r w:rsidR="00322766">
          <w:rPr>
            <w:rFonts w:ascii="Times New Roman" w:hAnsi="Times New Roman" w:cs="Times New Roman"/>
            <w:iCs/>
            <w:sz w:val="24"/>
            <w:szCs w:val="24"/>
            <w:lang w:val="en-US"/>
          </w:rPr>
          <w:t xml:space="preserve"> </w:t>
        </w:r>
      </w:ins>
      <w:ins w:id="2441" w:author="Chen Liao" w:date="2020-06-22T11:24:00Z">
        <w:r w:rsidR="007F408E">
          <w:rPr>
            <w:rFonts w:ascii="Times New Roman" w:hAnsi="Times New Roman" w:cs="Times New Roman"/>
            <w:iCs/>
            <w:sz w:val="24"/>
            <w:szCs w:val="24"/>
            <w:lang w:val="en-US"/>
          </w:rPr>
          <w:t>S</w:t>
        </w:r>
      </w:ins>
      <w:ins w:id="2442" w:author="Chen Liao" w:date="2020-06-22T11:23:00Z">
        <w:r w:rsidR="007F408E">
          <w:rPr>
            <w:rFonts w:ascii="Times New Roman" w:hAnsi="Times New Roman" w:cs="Times New Roman"/>
            <w:iCs/>
            <w:sz w:val="24"/>
            <w:szCs w:val="24"/>
            <w:lang w:val="en-US"/>
          </w:rPr>
          <w:t>86968</w:t>
        </w:r>
      </w:ins>
      <w:ins w:id="2443" w:author="Chen Liao" w:date="2020-06-22T11:16:00Z">
        <w:r w:rsidR="007F408E">
          <w:rPr>
            <w:rFonts w:ascii="Times New Roman" w:hAnsi="Times New Roman" w:cs="Times New Roman"/>
            <w:iCs/>
            <w:sz w:val="24"/>
            <w:szCs w:val="24"/>
            <w:lang w:val="en-US"/>
          </w:rPr>
          <w:t xml:space="preserve"> </w:t>
        </w:r>
      </w:ins>
      <w:ins w:id="2444" w:author="Chen Liao" w:date="2020-06-22T12:04:00Z">
        <w:r w:rsidR="00F944A1">
          <w:rPr>
            <w:rFonts w:ascii="Times New Roman" w:hAnsi="Times New Roman" w:cs="Times New Roman"/>
            <w:iCs/>
            <w:sz w:val="24"/>
            <w:szCs w:val="24"/>
            <w:lang w:val="en-US"/>
          </w:rPr>
          <w:t xml:space="preserve">to swarm </w:t>
        </w:r>
      </w:ins>
      <w:ins w:id="2445" w:author="Chen Liao" w:date="2020-06-22T11:24:00Z">
        <w:r w:rsidR="007F408E">
          <w:rPr>
            <w:rFonts w:ascii="Times New Roman" w:hAnsi="Times New Roman" w:cs="Times New Roman"/>
            <w:iCs/>
            <w:sz w:val="24"/>
            <w:szCs w:val="24"/>
            <w:lang w:val="en-US"/>
          </w:rPr>
          <w:t>may be attributed to the lack of</w:t>
        </w:r>
      </w:ins>
      <w:ins w:id="2446" w:author="Chen Liao" w:date="2020-06-22T11:25:00Z">
        <w:r w:rsidR="007F408E">
          <w:rPr>
            <w:rFonts w:ascii="Times New Roman" w:hAnsi="Times New Roman" w:cs="Times New Roman"/>
            <w:iCs/>
            <w:sz w:val="24"/>
            <w:szCs w:val="24"/>
            <w:lang w:val="en-US"/>
          </w:rPr>
          <w:t xml:space="preserve"> </w:t>
        </w:r>
        <w:r w:rsidR="007F408E" w:rsidRPr="007F408E">
          <w:rPr>
            <w:rFonts w:ascii="Times New Roman" w:hAnsi="Times New Roman" w:cs="Times New Roman"/>
            <w:i/>
            <w:sz w:val="24"/>
            <w:szCs w:val="24"/>
            <w:lang w:val="en-US"/>
            <w:rPrChange w:id="2447" w:author="Chen Liao" w:date="2020-06-22T11:25:00Z">
              <w:rPr>
                <w:rFonts w:ascii="Times New Roman" w:hAnsi="Times New Roman" w:cs="Times New Roman"/>
                <w:iCs/>
                <w:sz w:val="24"/>
                <w:szCs w:val="24"/>
                <w:lang w:val="en-US"/>
              </w:rPr>
            </w:rPrChange>
          </w:rPr>
          <w:t>nfxB</w:t>
        </w:r>
        <w:r w:rsidR="007F408E">
          <w:rPr>
            <w:rFonts w:ascii="Times New Roman" w:hAnsi="Times New Roman" w:cs="Times New Roman"/>
            <w:iCs/>
            <w:sz w:val="24"/>
            <w:szCs w:val="24"/>
            <w:lang w:val="en-US"/>
          </w:rPr>
          <w:t xml:space="preserve">, </w:t>
        </w:r>
      </w:ins>
      <w:ins w:id="2448" w:author="Chen Liao" w:date="2020-06-22T12:05:00Z">
        <w:r w:rsidR="00EA7B94">
          <w:rPr>
            <w:rFonts w:ascii="Times New Roman" w:hAnsi="Times New Roman" w:cs="Times New Roman"/>
            <w:iCs/>
            <w:sz w:val="24"/>
            <w:szCs w:val="24"/>
            <w:lang w:val="en-US"/>
          </w:rPr>
          <w:t>whose</w:t>
        </w:r>
      </w:ins>
      <w:ins w:id="2449" w:author="Chen Liao" w:date="2020-06-22T11:26:00Z">
        <w:r w:rsidR="007F408E">
          <w:rPr>
            <w:rFonts w:ascii="Times New Roman" w:hAnsi="Times New Roman" w:cs="Times New Roman"/>
            <w:iCs/>
            <w:sz w:val="24"/>
            <w:szCs w:val="24"/>
            <w:lang w:val="en-US"/>
          </w:rPr>
          <w:t xml:space="preserve"> </w:t>
        </w:r>
        <w:r w:rsidR="007A0024">
          <w:rPr>
            <w:rFonts w:ascii="Times New Roman" w:hAnsi="Times New Roman" w:cs="Times New Roman"/>
            <w:iCs/>
            <w:sz w:val="24"/>
            <w:szCs w:val="24"/>
            <w:lang w:val="en-US"/>
          </w:rPr>
          <w:t>muta</w:t>
        </w:r>
      </w:ins>
      <w:ins w:id="2450" w:author="Chen Liao" w:date="2020-06-22T12:05:00Z">
        <w:r w:rsidR="00EA7B94">
          <w:rPr>
            <w:rFonts w:ascii="Times New Roman" w:hAnsi="Times New Roman" w:cs="Times New Roman"/>
            <w:iCs/>
            <w:sz w:val="24"/>
            <w:szCs w:val="24"/>
            <w:lang w:val="en-US"/>
          </w:rPr>
          <w:t xml:space="preserve">tion </w:t>
        </w:r>
      </w:ins>
      <w:ins w:id="2451" w:author="Chen Liao" w:date="2020-06-22T11:26:00Z">
        <w:r w:rsidR="007A0024">
          <w:rPr>
            <w:rFonts w:ascii="Times New Roman" w:hAnsi="Times New Roman" w:cs="Times New Roman"/>
            <w:iCs/>
            <w:sz w:val="24"/>
            <w:szCs w:val="24"/>
            <w:lang w:val="en-US"/>
          </w:rPr>
          <w:t>cause</w:t>
        </w:r>
      </w:ins>
      <w:ins w:id="2452" w:author="Chen Liao" w:date="2020-06-22T12:05:00Z">
        <w:r w:rsidR="00EA7B94">
          <w:rPr>
            <w:rFonts w:ascii="Times New Roman" w:hAnsi="Times New Roman" w:cs="Times New Roman"/>
            <w:iCs/>
            <w:sz w:val="24"/>
            <w:szCs w:val="24"/>
            <w:lang w:val="en-US"/>
          </w:rPr>
          <w:t>d</w:t>
        </w:r>
      </w:ins>
      <w:ins w:id="2453" w:author="Chen Liao" w:date="2020-06-22T11:26:00Z">
        <w:r w:rsidR="007A0024">
          <w:rPr>
            <w:rFonts w:ascii="Times New Roman" w:hAnsi="Times New Roman" w:cs="Times New Roman"/>
            <w:iCs/>
            <w:sz w:val="24"/>
            <w:szCs w:val="24"/>
            <w:lang w:val="en-US"/>
          </w:rPr>
          <w:t xml:space="preserve"> global dysregulation of </w:t>
        </w:r>
      </w:ins>
      <w:ins w:id="2454" w:author="Chen Liao" w:date="2020-06-22T11:27:00Z">
        <w:r w:rsidR="007A0024">
          <w:rPr>
            <w:rFonts w:ascii="Times New Roman" w:hAnsi="Times New Roman" w:cs="Times New Roman"/>
            <w:iCs/>
            <w:sz w:val="24"/>
            <w:szCs w:val="24"/>
            <w:lang w:val="en-US"/>
          </w:rPr>
          <w:t xml:space="preserve">physiology and metabolism in </w:t>
        </w:r>
        <w:r w:rsidR="007A0024" w:rsidRPr="007A0024">
          <w:rPr>
            <w:rFonts w:ascii="Times New Roman" w:hAnsi="Times New Roman" w:cs="Times New Roman"/>
            <w:i/>
            <w:sz w:val="24"/>
            <w:szCs w:val="24"/>
            <w:lang w:val="en-US"/>
            <w:rPrChange w:id="2455" w:author="Chen Liao" w:date="2020-06-22T11:27:00Z">
              <w:rPr>
                <w:rFonts w:ascii="Times New Roman" w:hAnsi="Times New Roman" w:cs="Times New Roman"/>
                <w:iCs/>
                <w:sz w:val="24"/>
                <w:szCs w:val="24"/>
                <w:lang w:val="en-US"/>
              </w:rPr>
            </w:rPrChange>
          </w:rPr>
          <w:t>P. aeruginosa</w:t>
        </w:r>
        <w:r w:rsidR="007A0024">
          <w:rPr>
            <w:rFonts w:ascii="Times New Roman" w:hAnsi="Times New Roman" w:cs="Times New Roman"/>
            <w:iCs/>
            <w:sz w:val="24"/>
            <w:szCs w:val="24"/>
            <w:lang w:val="en-US"/>
          </w:rPr>
          <w:t xml:space="preserve"> including impaired swarming</w:t>
        </w:r>
      </w:ins>
      <w:ins w:id="2456" w:author="Chen Liao" w:date="2020-06-22T11:28:00Z">
        <w:r w:rsidR="00BA1FB0">
          <w:rPr>
            <w:rFonts w:ascii="Times New Roman" w:hAnsi="Times New Roman" w:cs="Times New Roman"/>
            <w:iCs/>
            <w:sz w:val="24"/>
            <w:szCs w:val="24"/>
            <w:lang w:val="en-US"/>
          </w:rPr>
          <w:t xml:space="preserve"> </w:t>
        </w:r>
      </w:ins>
      <w:r w:rsidR="007A0024">
        <w:rPr>
          <w:rFonts w:ascii="Times New Roman" w:hAnsi="Times New Roman" w:cs="Times New Roman"/>
          <w:iCs/>
          <w:sz w:val="24"/>
          <w:szCs w:val="24"/>
          <w:lang w:val="en-US"/>
        </w:rPr>
        <w:fldChar w:fldCharType="begin"/>
      </w:r>
      <w:r w:rsidR="007A0024">
        <w:rPr>
          <w:rFonts w:ascii="Times New Roman" w:hAnsi="Times New Roman" w:cs="Times New Roman"/>
          <w:iCs/>
          <w:sz w:val="24"/>
          <w:szCs w:val="24"/>
          <w:lang w:val="en-US"/>
        </w:rPr>
        <w:instrText>ADDIN F1000_CSL_CITATION&lt;~#@#~&gt;[{"DOI":"10.1021/pr9011415","First":false,"Last":false,"PMID":"20373734","abstract":"Loss-of-function mutations in nfxB lead to up-regulation of mexCD-oprJ expression and, consequently, increased resistance to fluoroquinolone antibiotics. Such nfxB mutants have also been reported to exhibit altered virulence profiles, diminished type III secretion system-dependent cytotoxicity, and impaired fitness. However, it is not clear whether these phenotypes are directly linked to NfxB activity or whether inappropriate expression of the MexCD-OprJ pump has pleiotropic effects, thereby impacting indirectly on the phenotype of the cells. The aim of the current work is to investigate which of these possibilities is correct. We isolated a novel type of nfxB mutant generated by a spontaneous polygenic deletion and show that this mutant is rapidly out-competed when grown in a mixed culture with the wild-type progenitor. This competitive fitness defect only manifested itself during the stationary phase of growth. The endoproteome of the nfxB mutant, assessed using 2D-DiGE (difference gel electrophoresis), showed major alterations compared with the wild-type. Consistent with this, we found that the nfxB mutant was impaired in all forms of motility (swimming, swarming, and twitching) as well as in the production of siderophores, rhamnolipid, secreted protease, and pyocyanin. Further investigation showed that the exoproteome, endometabolome, and exometabolome of the nfxB mutant were all globally different compared with the wild-type. The exometabolome of the nfxB mutant was enriched in a selection of long chain fatty acids raising the possibility that these might be substrates for the MexCD-OprJ pump. The nfxB mutant metabotype could be complemented by expression of nfxB in trans and was abolished in an nfxB mexD double mutant, suggesting that inappropriate overexpression of a functional MexCD-OprJ efflux pump causes pleiotropic changes. Taken together, our data suggest that many of the nfxB mutant phenotypes are not caused by the direct effects of the NfxB regulator, but instead by inappropriate mexCD-oprJ expression. Furthermore, the pleiotropic nature of the phenotypes indicate that these may simply reflect the globally dysregulated physiology of the strain.","author":[{"family":"Stickland","given":"Hannah G"},{"family":"Davenport","given":"Peter W"},{"family":"Lilley","given":"Kathryn S"},{"family":"Griffin","given":"Julian L"},{"family":"Welch","given":"Martin"}],"authorYearDisplayFormat":false,"citation-label":"5967960","container-title":"Journal of Proteome Research","container-title-short":"J. Proteome Res.","id":"5967960","invisible":false,"issue":"6","issued":{"date-parts":[["2010","6","4"]]},"journalAbbreviation":"J. Proteome Res.","page":"2957-2967","suppress-author":false,"title":"Mutation of nfxB causes global changes in the physiology and metabolism of Pseudomonas aeruginosa.","type":"article-journal","volume":"9"}]</w:instrText>
      </w:r>
      <w:r w:rsidR="007A0024">
        <w:rPr>
          <w:rFonts w:ascii="Times New Roman" w:hAnsi="Times New Roman" w:cs="Times New Roman"/>
          <w:iCs/>
          <w:sz w:val="24"/>
          <w:szCs w:val="24"/>
          <w:lang w:val="en-US"/>
        </w:rPr>
        <w:fldChar w:fldCharType="separate"/>
      </w:r>
      <w:r w:rsidR="007927E1" w:rsidRPr="007927E1">
        <w:rPr>
          <w:rFonts w:ascii="Times New Roman" w:hAnsi="Times New Roman" w:cs="Times New Roman"/>
          <w:iCs/>
          <w:noProof/>
          <w:sz w:val="24"/>
          <w:szCs w:val="24"/>
          <w:lang w:val="en-US"/>
        </w:rPr>
        <w:t>(Stickland et al. 2010)</w:t>
      </w:r>
      <w:r w:rsidR="007A0024">
        <w:rPr>
          <w:rFonts w:ascii="Times New Roman" w:hAnsi="Times New Roman" w:cs="Times New Roman"/>
          <w:iCs/>
          <w:sz w:val="24"/>
          <w:szCs w:val="24"/>
          <w:lang w:val="en-US"/>
        </w:rPr>
        <w:fldChar w:fldCharType="end"/>
      </w:r>
      <w:ins w:id="2457" w:author="Chen Liao" w:date="2020-06-22T11:27:00Z">
        <w:r w:rsidR="007A0024">
          <w:rPr>
            <w:rFonts w:ascii="Times New Roman" w:hAnsi="Times New Roman" w:cs="Times New Roman"/>
            <w:iCs/>
            <w:sz w:val="24"/>
            <w:szCs w:val="24"/>
            <w:lang w:val="en-US"/>
          </w:rPr>
          <w:t>.</w:t>
        </w:r>
      </w:ins>
      <w:ins w:id="2458" w:author="Chen Liao" w:date="2020-06-22T11:53:00Z">
        <w:r w:rsidR="00DA5A6F">
          <w:rPr>
            <w:rFonts w:ascii="Times New Roman" w:hAnsi="Times New Roman" w:cs="Times New Roman"/>
            <w:iCs/>
            <w:sz w:val="24"/>
            <w:szCs w:val="24"/>
            <w:lang w:val="en-US"/>
          </w:rPr>
          <w:t xml:space="preserve"> </w:t>
        </w:r>
      </w:ins>
    </w:p>
    <w:p w14:paraId="6F26B658" w14:textId="2E62E698" w:rsidR="00174DFB" w:rsidRPr="007A0024" w:rsidRDefault="004D5B3C">
      <w:pPr>
        <w:spacing w:before="240" w:after="240"/>
        <w:jc w:val="both"/>
        <w:rPr>
          <w:ins w:id="2459" w:author="Chen Liao" w:date="2020-06-22T09:05:00Z"/>
          <w:rFonts w:ascii="Times New Roman" w:hAnsi="Times New Roman" w:cs="Times New Roman"/>
          <w:sz w:val="24"/>
          <w:szCs w:val="24"/>
          <w:lang w:val="en-US"/>
        </w:rPr>
      </w:pPr>
      <w:ins w:id="2460" w:author="Chen Liao" w:date="2020-06-22T08:05:00Z">
        <w:r>
          <w:rPr>
            <w:rFonts w:ascii="Times New Roman" w:hAnsi="Times New Roman" w:cs="Times New Roman"/>
            <w:iCs/>
            <w:sz w:val="24"/>
            <w:szCs w:val="24"/>
            <w:lang w:val="en-US"/>
          </w:rPr>
          <w:t>Besides the</w:t>
        </w:r>
      </w:ins>
      <w:ins w:id="2461" w:author="Chen Liao" w:date="2020-06-22T09:30:00Z">
        <w:r w:rsidR="0055302B">
          <w:rPr>
            <w:rFonts w:ascii="Times New Roman" w:hAnsi="Times New Roman" w:cs="Times New Roman"/>
            <w:iCs/>
            <w:sz w:val="24"/>
            <w:szCs w:val="24"/>
            <w:lang w:val="en-US"/>
          </w:rPr>
          <w:t xml:space="preserve">se </w:t>
        </w:r>
      </w:ins>
      <w:ins w:id="2462" w:author="Chen Liao" w:date="2020-06-22T08:05:00Z">
        <w:r>
          <w:rPr>
            <w:rFonts w:ascii="Times New Roman" w:hAnsi="Times New Roman" w:cs="Times New Roman"/>
            <w:iCs/>
            <w:sz w:val="24"/>
            <w:szCs w:val="24"/>
            <w:lang w:val="en-US"/>
          </w:rPr>
          <w:t xml:space="preserve">genes, </w:t>
        </w:r>
      </w:ins>
      <w:ins w:id="2463" w:author="Chen Liao" w:date="2020-06-22T08:25:00Z">
        <w:r w:rsidR="008C779B">
          <w:rPr>
            <w:rFonts w:ascii="Times New Roman" w:hAnsi="Times New Roman" w:cs="Times New Roman"/>
            <w:iCs/>
            <w:sz w:val="24"/>
            <w:szCs w:val="24"/>
            <w:lang w:val="en-US"/>
          </w:rPr>
          <w:t xml:space="preserve">other </w:t>
        </w:r>
      </w:ins>
      <w:ins w:id="2464" w:author="Chen Liao" w:date="2020-06-22T14:16:00Z">
        <w:r w:rsidR="009B2C07">
          <w:rPr>
            <w:rFonts w:ascii="Times New Roman" w:hAnsi="Times New Roman" w:cs="Times New Roman"/>
            <w:iCs/>
            <w:sz w:val="24"/>
            <w:szCs w:val="24"/>
            <w:lang w:val="en-US"/>
          </w:rPr>
          <w:t xml:space="preserve">metabolic </w:t>
        </w:r>
      </w:ins>
      <w:ins w:id="2465" w:author="Chen Liao" w:date="2020-06-22T08:25:00Z">
        <w:r w:rsidR="008C779B">
          <w:rPr>
            <w:rFonts w:ascii="Times New Roman" w:hAnsi="Times New Roman" w:cs="Times New Roman"/>
            <w:iCs/>
            <w:sz w:val="24"/>
            <w:szCs w:val="24"/>
            <w:lang w:val="en-US"/>
          </w:rPr>
          <w:t xml:space="preserve">genes </w:t>
        </w:r>
      </w:ins>
      <w:ins w:id="2466" w:author="Chen Liao" w:date="2020-06-22T08:26:00Z">
        <w:r w:rsidR="008C779B">
          <w:rPr>
            <w:rFonts w:ascii="Times New Roman" w:hAnsi="Times New Roman" w:cs="Times New Roman"/>
            <w:iCs/>
            <w:sz w:val="24"/>
            <w:szCs w:val="24"/>
            <w:lang w:val="en-US"/>
          </w:rPr>
          <w:t xml:space="preserve">involved in </w:t>
        </w:r>
      </w:ins>
      <w:ins w:id="2467" w:author="Chen Liao" w:date="2020-06-22T14:17:00Z">
        <w:r w:rsidR="009B2C07">
          <w:rPr>
            <w:rFonts w:ascii="Times New Roman" w:hAnsi="Times New Roman" w:cs="Times New Roman"/>
            <w:iCs/>
            <w:sz w:val="24"/>
            <w:szCs w:val="24"/>
            <w:lang w:val="en-US"/>
          </w:rPr>
          <w:t xml:space="preserve">carbon </w:t>
        </w:r>
      </w:ins>
      <w:ins w:id="2468" w:author="Chen Liao" w:date="2020-06-22T14:22:00Z">
        <w:r w:rsidR="00B5659F">
          <w:rPr>
            <w:rFonts w:ascii="Times New Roman" w:hAnsi="Times New Roman" w:cs="Times New Roman"/>
            <w:iCs/>
            <w:sz w:val="24"/>
            <w:szCs w:val="24"/>
            <w:lang w:val="en-US"/>
          </w:rPr>
          <w:t>catabolism</w:t>
        </w:r>
      </w:ins>
      <w:ins w:id="2469" w:author="Chen Liao" w:date="2020-06-22T14:17:00Z">
        <w:r w:rsidR="009B2C07">
          <w:rPr>
            <w:rFonts w:ascii="Times New Roman" w:hAnsi="Times New Roman" w:cs="Times New Roman"/>
            <w:iCs/>
            <w:sz w:val="24"/>
            <w:szCs w:val="24"/>
            <w:lang w:val="en-US"/>
          </w:rPr>
          <w:t xml:space="preserve">, </w:t>
        </w:r>
      </w:ins>
      <w:ins w:id="2470" w:author="Chen Liao" w:date="2020-06-22T13:53:00Z">
        <w:r w:rsidR="005323DA">
          <w:rPr>
            <w:rFonts w:ascii="Times New Roman" w:hAnsi="Times New Roman" w:cs="Times New Roman"/>
            <w:iCs/>
            <w:sz w:val="24"/>
            <w:szCs w:val="24"/>
            <w:lang w:val="en-US"/>
          </w:rPr>
          <w:t xml:space="preserve">biofilm, </w:t>
        </w:r>
      </w:ins>
      <w:ins w:id="2471" w:author="Chen Liao" w:date="2020-06-22T13:50:00Z">
        <w:r w:rsidR="006723CA">
          <w:rPr>
            <w:rFonts w:ascii="Times New Roman" w:hAnsi="Times New Roman" w:cs="Times New Roman"/>
            <w:iCs/>
            <w:sz w:val="24"/>
            <w:szCs w:val="24"/>
            <w:lang w:val="en-US"/>
          </w:rPr>
          <w:t xml:space="preserve">chemotaxis, </w:t>
        </w:r>
      </w:ins>
      <w:ins w:id="2472" w:author="Chen Liao" w:date="2020-06-22T12:58:00Z">
        <w:r w:rsidR="007A0AA3">
          <w:rPr>
            <w:rFonts w:ascii="Times New Roman" w:hAnsi="Times New Roman" w:cs="Times New Roman"/>
            <w:iCs/>
            <w:sz w:val="24"/>
            <w:szCs w:val="24"/>
            <w:lang w:val="en-US"/>
          </w:rPr>
          <w:t xml:space="preserve">antibiotic resistance, </w:t>
        </w:r>
      </w:ins>
      <w:ins w:id="2473" w:author="Chen Liao" w:date="2020-06-22T11:49:00Z">
        <w:r w:rsidR="008D46D7">
          <w:rPr>
            <w:rFonts w:ascii="Times New Roman" w:hAnsi="Times New Roman" w:cs="Times New Roman"/>
            <w:iCs/>
            <w:sz w:val="24"/>
            <w:szCs w:val="24"/>
            <w:lang w:val="en-US"/>
          </w:rPr>
          <w:t xml:space="preserve">virulence </w:t>
        </w:r>
      </w:ins>
      <w:ins w:id="2474" w:author="Chen Liao" w:date="2020-06-22T12:00:00Z">
        <w:r w:rsidR="00595FCF">
          <w:rPr>
            <w:rFonts w:ascii="Times New Roman" w:hAnsi="Times New Roman" w:cs="Times New Roman"/>
            <w:iCs/>
            <w:sz w:val="24"/>
            <w:szCs w:val="24"/>
            <w:lang w:val="en-US"/>
          </w:rPr>
          <w:t>and</w:t>
        </w:r>
      </w:ins>
      <w:ins w:id="2475" w:author="Chen Liao" w:date="2020-06-22T08:31:00Z">
        <w:r w:rsidR="00791AC1">
          <w:rPr>
            <w:rFonts w:ascii="Times New Roman" w:hAnsi="Times New Roman" w:cs="Times New Roman"/>
            <w:iCs/>
            <w:sz w:val="24"/>
            <w:szCs w:val="24"/>
            <w:lang w:val="en-US"/>
          </w:rPr>
          <w:t xml:space="preserve"> redox</w:t>
        </w:r>
      </w:ins>
      <w:ins w:id="2476" w:author="Chen Liao" w:date="2020-06-22T08:32:00Z">
        <w:r w:rsidR="00791AC1">
          <w:rPr>
            <w:rFonts w:ascii="Times New Roman" w:hAnsi="Times New Roman" w:cs="Times New Roman"/>
            <w:iCs/>
            <w:sz w:val="24"/>
            <w:szCs w:val="24"/>
            <w:lang w:val="en-US"/>
          </w:rPr>
          <w:t xml:space="preserve"> regulation</w:t>
        </w:r>
      </w:ins>
      <w:ins w:id="2477" w:author="Chen Liao" w:date="2020-06-22T08:31:00Z">
        <w:r w:rsidR="00791AC1">
          <w:rPr>
            <w:rFonts w:ascii="Times New Roman" w:hAnsi="Times New Roman" w:cs="Times New Roman"/>
            <w:iCs/>
            <w:sz w:val="24"/>
            <w:szCs w:val="24"/>
            <w:lang w:val="en-US"/>
          </w:rPr>
          <w:t xml:space="preserve"> </w:t>
        </w:r>
      </w:ins>
      <w:ins w:id="2478" w:author="Chen Liao" w:date="2020-06-22T08:26:00Z">
        <w:r w:rsidR="008C779B">
          <w:rPr>
            <w:rFonts w:ascii="Times New Roman" w:hAnsi="Times New Roman" w:cs="Times New Roman"/>
            <w:iCs/>
            <w:sz w:val="24"/>
            <w:szCs w:val="24"/>
            <w:lang w:val="en-US"/>
          </w:rPr>
          <w:t>were</w:t>
        </w:r>
      </w:ins>
      <w:ins w:id="2479" w:author="Chen Liao" w:date="2020-06-22T09:30:00Z">
        <w:r w:rsidR="0055302B">
          <w:rPr>
            <w:rFonts w:ascii="Times New Roman" w:hAnsi="Times New Roman" w:cs="Times New Roman"/>
            <w:iCs/>
            <w:sz w:val="24"/>
            <w:szCs w:val="24"/>
            <w:lang w:val="en-US"/>
          </w:rPr>
          <w:t xml:space="preserve"> also</w:t>
        </w:r>
      </w:ins>
      <w:ins w:id="2480" w:author="Chen Liao" w:date="2020-06-22T08:28:00Z">
        <w:r w:rsidR="009C28BF">
          <w:rPr>
            <w:rFonts w:ascii="Times New Roman" w:hAnsi="Times New Roman" w:cs="Times New Roman"/>
            <w:iCs/>
            <w:sz w:val="24"/>
            <w:szCs w:val="24"/>
            <w:lang w:val="en-US"/>
          </w:rPr>
          <w:t xml:space="preserve"> found missing in these non-</w:t>
        </w:r>
        <w:r w:rsidR="009C28BF">
          <w:rPr>
            <w:rFonts w:ascii="Times New Roman" w:hAnsi="Times New Roman" w:cs="Times New Roman"/>
            <w:iCs/>
            <w:sz w:val="24"/>
            <w:szCs w:val="24"/>
            <w:lang w:val="en-US"/>
          </w:rPr>
          <w:lastRenderedPageBreak/>
          <w:t>producers.</w:t>
        </w:r>
      </w:ins>
      <w:ins w:id="2481" w:author="Chen Liao" w:date="2020-06-22T09:30:00Z">
        <w:r w:rsidR="00F86026">
          <w:rPr>
            <w:rFonts w:ascii="Times New Roman" w:hAnsi="Times New Roman" w:cs="Times New Roman"/>
            <w:iCs/>
            <w:sz w:val="24"/>
            <w:szCs w:val="24"/>
            <w:lang w:val="en-US"/>
          </w:rPr>
          <w:t xml:space="preserve"> </w:t>
        </w:r>
      </w:ins>
      <w:del w:id="2482" w:author="Chen Liao" w:date="2020-06-22T07:25:00Z">
        <w:r w:rsidR="00D27EFC" w:rsidRPr="00254232" w:rsidDel="00543560">
          <w:rPr>
            <w:rFonts w:ascii="Times New Roman" w:hAnsi="Times New Roman" w:cs="Times New Roman"/>
            <w:sz w:val="24"/>
            <w:szCs w:val="24"/>
            <w:lang w:val="en-US"/>
            <w:rPrChange w:id="2483" w:author="Chen Liao" w:date="2020-06-22T07:02:00Z">
              <w:rPr>
                <w:sz w:val="24"/>
                <w:szCs w:val="24"/>
                <w:lang w:val="en-US"/>
              </w:rPr>
            </w:rPrChange>
          </w:rPr>
          <w:delText xml:space="preserve"> </w:delText>
        </w:r>
        <w:r w:rsidR="00D27EFC" w:rsidRPr="00254232" w:rsidDel="00BC17F1">
          <w:rPr>
            <w:rFonts w:ascii="Times New Roman" w:hAnsi="Times New Roman" w:cs="Times New Roman"/>
            <w:sz w:val="24"/>
            <w:szCs w:val="24"/>
            <w:lang w:val="en-US"/>
            <w:rPrChange w:id="2484" w:author="Chen Liao" w:date="2020-06-22T07:02:00Z">
              <w:rPr>
                <w:sz w:val="24"/>
                <w:szCs w:val="24"/>
                <w:lang w:val="en-US"/>
              </w:rPr>
            </w:rPrChange>
          </w:rPr>
          <w:delText xml:space="preserve"> </w:delText>
        </w:r>
      </w:del>
      <w:del w:id="2485" w:author="Chen Liao" w:date="2020-06-22T08:29:00Z">
        <w:r w:rsidR="00D27EFC" w:rsidRPr="00254232" w:rsidDel="009C28BF">
          <w:rPr>
            <w:rFonts w:ascii="Times New Roman" w:hAnsi="Times New Roman" w:cs="Times New Roman"/>
            <w:sz w:val="24"/>
            <w:szCs w:val="24"/>
            <w:lang w:val="en-US"/>
            <w:rPrChange w:id="2486" w:author="Chen Liao" w:date="2020-06-22T07:02:00Z">
              <w:rPr>
                <w:sz w:val="24"/>
                <w:szCs w:val="24"/>
                <w:lang w:val="en-US"/>
              </w:rPr>
            </w:rPrChange>
          </w:rPr>
          <w:delText xml:space="preserve">For the three worst growing strains, M1608 and F5677 have the most missing genes; although </w:delText>
        </w:r>
      </w:del>
      <w:r w:rsidR="00D27EFC" w:rsidRPr="00254232">
        <w:rPr>
          <w:rFonts w:ascii="Times New Roman" w:hAnsi="Times New Roman" w:cs="Times New Roman"/>
          <w:sz w:val="24"/>
          <w:szCs w:val="24"/>
          <w:lang w:val="en-US"/>
          <w:rPrChange w:id="2487" w:author="Chen Liao" w:date="2020-06-22T07:02:00Z">
            <w:rPr>
              <w:sz w:val="24"/>
              <w:szCs w:val="24"/>
              <w:lang w:val="en-US"/>
            </w:rPr>
          </w:rPrChange>
        </w:rPr>
        <w:t xml:space="preserve">M55212 </w:t>
      </w:r>
      <w:del w:id="2488" w:author="Chen Liao" w:date="2020-06-22T08:32:00Z">
        <w:r w:rsidR="00D27EFC" w:rsidRPr="00254232" w:rsidDel="00DF1A66">
          <w:rPr>
            <w:rFonts w:ascii="Times New Roman" w:hAnsi="Times New Roman" w:cs="Times New Roman"/>
            <w:sz w:val="24"/>
            <w:szCs w:val="24"/>
            <w:lang w:val="en-US"/>
            <w:rPrChange w:id="2489" w:author="Chen Liao" w:date="2020-06-22T07:02:00Z">
              <w:rPr>
                <w:sz w:val="24"/>
                <w:szCs w:val="24"/>
                <w:lang w:val="en-US"/>
              </w:rPr>
            </w:rPrChange>
          </w:rPr>
          <w:delText xml:space="preserve">only </w:delText>
        </w:r>
      </w:del>
      <w:r w:rsidR="00D27EFC" w:rsidRPr="00254232">
        <w:rPr>
          <w:rFonts w:ascii="Times New Roman" w:hAnsi="Times New Roman" w:cs="Times New Roman"/>
          <w:sz w:val="24"/>
          <w:szCs w:val="24"/>
          <w:lang w:val="en-US"/>
          <w:rPrChange w:id="2490" w:author="Chen Liao" w:date="2020-06-22T07:02:00Z">
            <w:rPr>
              <w:sz w:val="24"/>
              <w:szCs w:val="24"/>
              <w:lang w:val="en-US"/>
            </w:rPr>
          </w:rPrChange>
        </w:rPr>
        <w:t>misses</w:t>
      </w:r>
      <w:ins w:id="2491" w:author="Chen Liao" w:date="2020-06-22T08:35:00Z">
        <w:r w:rsidR="00174B75">
          <w:rPr>
            <w:rFonts w:ascii="Times New Roman" w:hAnsi="Times New Roman" w:cs="Times New Roman"/>
            <w:sz w:val="24"/>
            <w:szCs w:val="24"/>
            <w:lang w:val="en-US"/>
          </w:rPr>
          <w:t xml:space="preserve"> </w:t>
        </w:r>
      </w:ins>
      <w:ins w:id="2492" w:author="Chen Liao" w:date="2020-06-22T08:34:00Z">
        <w:r w:rsidR="00DF1A66">
          <w:rPr>
            <w:rFonts w:ascii="Times New Roman" w:hAnsi="Times New Roman" w:cs="Times New Roman"/>
            <w:sz w:val="24"/>
            <w:szCs w:val="24"/>
            <w:lang w:val="en-US"/>
          </w:rPr>
          <w:t xml:space="preserve">the catabolite repression control gene </w:t>
        </w:r>
      </w:ins>
      <w:del w:id="2493" w:author="Chen Liao" w:date="2020-06-22T08:32:00Z">
        <w:r w:rsidR="00D27EFC" w:rsidRPr="00254232" w:rsidDel="00DF1A66">
          <w:rPr>
            <w:rFonts w:ascii="Times New Roman" w:hAnsi="Times New Roman" w:cs="Times New Roman"/>
            <w:sz w:val="24"/>
            <w:szCs w:val="24"/>
            <w:lang w:val="en-US"/>
            <w:rPrChange w:id="2494" w:author="Chen Liao" w:date="2020-06-22T07:02:00Z">
              <w:rPr>
                <w:sz w:val="24"/>
                <w:szCs w:val="24"/>
                <w:lang w:val="en-US"/>
              </w:rPr>
            </w:rPrChange>
          </w:rPr>
          <w:delText xml:space="preserve"> two genes,</w:delText>
        </w:r>
      </w:del>
      <w:del w:id="2495" w:author="Chen Liao" w:date="2020-06-22T08:29:00Z">
        <w:r w:rsidR="00D27EFC" w:rsidRPr="00254232" w:rsidDel="009C28BF">
          <w:rPr>
            <w:rFonts w:ascii="Times New Roman" w:hAnsi="Times New Roman" w:cs="Times New Roman"/>
            <w:sz w:val="24"/>
            <w:szCs w:val="24"/>
            <w:lang w:val="en-US"/>
            <w:rPrChange w:id="2496" w:author="Chen Liao" w:date="2020-06-22T07:02:00Z">
              <w:rPr>
                <w:sz w:val="24"/>
                <w:szCs w:val="24"/>
                <w:lang w:val="en-US"/>
              </w:rPr>
            </w:rPrChange>
          </w:rPr>
          <w:delText xml:space="preserve"> those two, named </w:delText>
        </w:r>
      </w:del>
      <w:r w:rsidR="00D27EFC" w:rsidRPr="00254232">
        <w:rPr>
          <w:rFonts w:ascii="Times New Roman" w:hAnsi="Times New Roman" w:cs="Times New Roman"/>
          <w:i/>
          <w:sz w:val="24"/>
          <w:szCs w:val="24"/>
          <w:lang w:val="en-US"/>
          <w:rPrChange w:id="2497" w:author="Chen Liao" w:date="2020-06-22T07:02:00Z">
            <w:rPr>
              <w:i/>
              <w:sz w:val="24"/>
              <w:szCs w:val="24"/>
              <w:lang w:val="en-US"/>
            </w:rPr>
          </w:rPrChange>
        </w:rPr>
        <w:t>crc</w:t>
      </w:r>
      <w:ins w:id="2498" w:author="Chen Liao" w:date="2020-06-22T11:14:00Z">
        <w:r w:rsidR="00167507">
          <w:rPr>
            <w:rFonts w:ascii="Times New Roman" w:hAnsi="Times New Roman" w:cs="Times New Roman"/>
            <w:sz w:val="24"/>
            <w:szCs w:val="24"/>
            <w:lang w:val="en-US"/>
          </w:rPr>
          <w:t>, although</w:t>
        </w:r>
        <w:r w:rsidR="00BC394C">
          <w:rPr>
            <w:rFonts w:ascii="Times New Roman" w:hAnsi="Times New Roman" w:cs="Times New Roman"/>
            <w:sz w:val="24"/>
            <w:szCs w:val="24"/>
            <w:lang w:val="en-US"/>
          </w:rPr>
          <w:t xml:space="preserve"> the </w:t>
        </w:r>
        <w:r w:rsidR="00BC394C" w:rsidRPr="00BC394C">
          <w:rPr>
            <w:rFonts w:ascii="Times New Roman" w:hAnsi="Times New Roman" w:cs="Times New Roman"/>
            <w:i/>
            <w:iCs/>
            <w:sz w:val="24"/>
            <w:szCs w:val="24"/>
            <w:lang w:val="en-US"/>
            <w:rPrChange w:id="2499" w:author="Chen Liao" w:date="2020-06-22T11:14:00Z">
              <w:rPr>
                <w:rFonts w:ascii="Times New Roman" w:hAnsi="Times New Roman" w:cs="Times New Roman"/>
                <w:sz w:val="24"/>
                <w:szCs w:val="24"/>
                <w:lang w:val="en-US"/>
              </w:rPr>
            </w:rPrChange>
          </w:rPr>
          <w:t>crc</w:t>
        </w:r>
        <w:r w:rsidR="00BC394C">
          <w:rPr>
            <w:rFonts w:ascii="Times New Roman" w:hAnsi="Times New Roman" w:cs="Times New Roman"/>
            <w:sz w:val="24"/>
            <w:szCs w:val="24"/>
            <w:lang w:val="en-US"/>
          </w:rPr>
          <w:t xml:space="preserve"> transposon mutant is able to swarm as well as the wild-type</w:t>
        </w:r>
      </w:ins>
      <w:ins w:id="2500" w:author="Chen Liao" w:date="2020-06-22T11:15:00Z">
        <w:r w:rsidR="00BC394C">
          <w:rPr>
            <w:rFonts w:ascii="Times New Roman" w:hAnsi="Times New Roman" w:cs="Times New Roman"/>
            <w:sz w:val="24"/>
            <w:szCs w:val="24"/>
            <w:lang w:val="en-US"/>
          </w:rPr>
          <w:t xml:space="preserve"> </w:t>
        </w:r>
      </w:ins>
      <w:r w:rsidR="00BC394C">
        <w:rPr>
          <w:rFonts w:ascii="Times New Roman" w:hAnsi="Times New Roman" w:cs="Times New Roman"/>
          <w:sz w:val="24"/>
          <w:szCs w:val="24"/>
          <w:lang w:val="en-US"/>
        </w:rPr>
        <w:fldChar w:fldCharType="begin"/>
      </w:r>
      <w:r w:rsidR="00BC394C">
        <w:rPr>
          <w:rFonts w:ascii="Times New Roman" w:hAnsi="Times New Roman" w:cs="Times New Roman"/>
          <w:sz w:val="24"/>
          <w:szCs w:val="24"/>
          <w:lang w:val="en-US"/>
        </w:rPr>
        <w:instrText>ADDIN F1000_CSL_CITATION&lt;~#@#~&gt;[{"DOI":"10.1128/JB.00911-10","First":false,"Last":false,"PMCID":"PMC3028677","PMID":"21169488","abstract":"Pseudomonas aeruginosa is an opportunistic pathogen that possesses a large arsenal of virulence factors enabling the pathogen to cause serious infections in immunocompromised patients, burn victims, and cystic fibrosis patients. CbrA is a sensor kinase that has previously been implied to play a role with its cognate response regulator CbrB in the metabolic regulation of carbon and nitrogen utilization in P. aeruginosa. Here it is demonstrated that CbrA and CbrB play an important role in various virulence and virulence-related processes of the bacteria, including swarming, biofilm formation, cytotoxicity, and antibiotic resistance. The cbrA deletion mutant was completely unable to swarm while exhibiting an increase in biofilm formation, supporting the inverse regulation of swarming and biofilm formation in P. aeruginosa. The cbrA mutant also exhibited increased cytotoxicity to human lung epithelial cells as early as 4 and 6 h postinfection. Furthermore, the cbrA mutant demonstrated increased resistance toward a variety of clinically important antibiotics, including polymyxin B, ciprofloxacin, and tobramycin. Microarray analysis revealed that under swarming conditions, CbrA regulated the expression of many genes, including phoPQ, pmrAB, arnBCADTEF, dnaK, and pvdQ, consistent with the antibiotic resistance and swarming impairment phenotypes of the cbrA mutant. Phenotypic and real-time quantitative PCR (RT-qPCR) analyses of a PA14 cbrB mutant suggested that CbrA may be modulating swarming, biofilm formation, and cytotoxicity via CbrB and that the CrcZ small RNA is likely downstream of this two-component regulator. However, as CbrB did not have a resistance phenotype, CbrA likely modulates antibiotic resistance in a manner independent of CbrB.","author":[{"family":"Yeung","given":"Amy T Y"},{"family":"Bains","given":"Manjeet"},{"family":"Hancock","given":"Robert E W"}],"authorYearDisplayFormat":false,"citation-label":"4586629","container-title":"Journal of Bacteriology","container-title-short":"J. Bacteriol.","id":"4586629","invisible":false,"issue":"4","issued":{"date-parts":[["2011","2"]]},"journalAbbreviation":"J. Bacteriol.","page":"918-931","suppress-author":false,"title":"The sensor kinase CbrA is a global regulator that modulates metabolism, virulence, and antibiotic resistance in &lt;i&gt;Pseudomonas aeruginosa.&lt;/i&gt;","type":"article-journal","volume":"193"}]</w:instrText>
      </w:r>
      <w:r w:rsidR="00BC394C">
        <w:rPr>
          <w:rFonts w:ascii="Times New Roman" w:hAnsi="Times New Roman" w:cs="Times New Roman"/>
          <w:sz w:val="24"/>
          <w:szCs w:val="24"/>
          <w:lang w:val="en-US"/>
        </w:rPr>
        <w:fldChar w:fldCharType="separate"/>
      </w:r>
      <w:r w:rsidR="007927E1" w:rsidRPr="007927E1">
        <w:rPr>
          <w:rFonts w:ascii="Times New Roman" w:hAnsi="Times New Roman" w:cs="Times New Roman"/>
          <w:noProof/>
          <w:sz w:val="24"/>
          <w:szCs w:val="24"/>
          <w:lang w:val="en-US"/>
        </w:rPr>
        <w:t>(Yeung et al. 2011)</w:t>
      </w:r>
      <w:r w:rsidR="00BC394C">
        <w:rPr>
          <w:rFonts w:ascii="Times New Roman" w:hAnsi="Times New Roman" w:cs="Times New Roman"/>
          <w:sz w:val="24"/>
          <w:szCs w:val="24"/>
          <w:lang w:val="en-US"/>
        </w:rPr>
        <w:fldChar w:fldCharType="end"/>
      </w:r>
      <w:ins w:id="2501" w:author="Chen Liao" w:date="2020-06-22T11:14:00Z">
        <w:r w:rsidR="00BC394C">
          <w:rPr>
            <w:rFonts w:ascii="Times New Roman" w:hAnsi="Times New Roman" w:cs="Times New Roman"/>
            <w:sz w:val="24"/>
            <w:szCs w:val="24"/>
            <w:lang w:val="en-US"/>
          </w:rPr>
          <w:t xml:space="preserve">. </w:t>
        </w:r>
      </w:ins>
      <w:ins w:id="2502" w:author="Chen Liao" w:date="2020-06-22T12:31:00Z">
        <w:r w:rsidR="007519E1">
          <w:rPr>
            <w:rFonts w:ascii="Times New Roman" w:hAnsi="Times New Roman" w:cs="Times New Roman"/>
            <w:sz w:val="24"/>
            <w:szCs w:val="24"/>
            <w:lang w:val="en-US"/>
          </w:rPr>
          <w:t>H27930</w:t>
        </w:r>
      </w:ins>
      <w:ins w:id="2503" w:author="Chen Liao" w:date="2020-06-22T13:48:00Z">
        <w:r w:rsidR="006723CA">
          <w:rPr>
            <w:rFonts w:ascii="Times New Roman" w:hAnsi="Times New Roman" w:cs="Times New Roman"/>
            <w:sz w:val="24"/>
            <w:szCs w:val="24"/>
            <w:lang w:val="en-US"/>
          </w:rPr>
          <w:t xml:space="preserve"> </w:t>
        </w:r>
      </w:ins>
      <w:ins w:id="2504" w:author="Chen Liao" w:date="2020-06-22T13:51:00Z">
        <w:r w:rsidR="009029F8">
          <w:rPr>
            <w:rFonts w:ascii="Times New Roman" w:hAnsi="Times New Roman" w:cs="Times New Roman"/>
            <w:sz w:val="24"/>
            <w:szCs w:val="24"/>
            <w:lang w:val="en-US"/>
          </w:rPr>
          <w:t xml:space="preserve">lacks </w:t>
        </w:r>
      </w:ins>
      <w:ins w:id="2505" w:author="Chen Liao" w:date="2020-06-22T13:52:00Z">
        <w:r w:rsidR="009029F8">
          <w:rPr>
            <w:rFonts w:ascii="Times New Roman" w:hAnsi="Times New Roman" w:cs="Times New Roman"/>
            <w:sz w:val="24"/>
            <w:szCs w:val="24"/>
            <w:lang w:val="en-US"/>
          </w:rPr>
          <w:t xml:space="preserve">the methyl-accepting chemotaxis genes </w:t>
        </w:r>
      </w:ins>
      <w:ins w:id="2506" w:author="Chen Liao" w:date="2020-06-22T13:51:00Z">
        <w:r w:rsidR="009029F8" w:rsidRPr="009029F8">
          <w:rPr>
            <w:rFonts w:ascii="Times New Roman" w:hAnsi="Times New Roman" w:cs="Times New Roman"/>
            <w:i/>
            <w:iCs/>
            <w:sz w:val="24"/>
            <w:szCs w:val="24"/>
            <w:lang w:val="en-US"/>
            <w:rPrChange w:id="2507" w:author="Chen Liao" w:date="2020-06-22T13:51:00Z">
              <w:rPr>
                <w:rFonts w:ascii="Times New Roman" w:hAnsi="Times New Roman" w:cs="Times New Roman"/>
                <w:sz w:val="24"/>
                <w:szCs w:val="24"/>
                <w:lang w:val="en-US"/>
              </w:rPr>
            </w:rPrChange>
          </w:rPr>
          <w:t>pctA</w:t>
        </w:r>
        <w:r w:rsidR="009029F8">
          <w:rPr>
            <w:rFonts w:ascii="Times New Roman" w:hAnsi="Times New Roman" w:cs="Times New Roman"/>
            <w:sz w:val="24"/>
            <w:szCs w:val="24"/>
            <w:lang w:val="en-US"/>
          </w:rPr>
          <w:t xml:space="preserve"> and </w:t>
        </w:r>
        <w:r w:rsidR="009029F8" w:rsidRPr="009029F8">
          <w:rPr>
            <w:rFonts w:ascii="Times New Roman" w:hAnsi="Times New Roman" w:cs="Times New Roman"/>
            <w:i/>
            <w:iCs/>
            <w:sz w:val="24"/>
            <w:szCs w:val="24"/>
            <w:lang w:val="en-US"/>
            <w:rPrChange w:id="2508" w:author="Chen Liao" w:date="2020-06-22T13:51:00Z">
              <w:rPr>
                <w:rFonts w:ascii="Times New Roman" w:hAnsi="Times New Roman" w:cs="Times New Roman"/>
                <w:sz w:val="24"/>
                <w:szCs w:val="24"/>
                <w:lang w:val="en-US"/>
              </w:rPr>
            </w:rPrChange>
          </w:rPr>
          <w:t>pctB</w:t>
        </w:r>
      </w:ins>
      <w:ins w:id="2509" w:author="Chen Liao" w:date="2020-06-22T13:53:00Z">
        <w:r w:rsidR="0091739C">
          <w:rPr>
            <w:rFonts w:ascii="Times New Roman" w:hAnsi="Times New Roman" w:cs="Times New Roman"/>
            <w:sz w:val="24"/>
            <w:szCs w:val="24"/>
            <w:lang w:val="en-US"/>
          </w:rPr>
          <w:t xml:space="preserve"> and the biofilm biosynthesis gene </w:t>
        </w:r>
        <w:r w:rsidR="0091739C" w:rsidRPr="0091739C">
          <w:rPr>
            <w:rFonts w:ascii="Times New Roman" w:hAnsi="Times New Roman" w:cs="Times New Roman"/>
            <w:i/>
            <w:iCs/>
            <w:sz w:val="24"/>
            <w:szCs w:val="24"/>
            <w:lang w:val="en-US"/>
            <w:rPrChange w:id="2510" w:author="Chen Liao" w:date="2020-06-22T13:53:00Z">
              <w:rPr>
                <w:rFonts w:ascii="Times New Roman" w:hAnsi="Times New Roman" w:cs="Times New Roman"/>
                <w:sz w:val="24"/>
                <w:szCs w:val="24"/>
                <w:lang w:val="en-US"/>
              </w:rPr>
            </w:rPrChange>
          </w:rPr>
          <w:t>pelA</w:t>
        </w:r>
      </w:ins>
      <w:ins w:id="2511" w:author="Chen Liao" w:date="2020-06-22T13:52:00Z">
        <w:r w:rsidR="009029F8">
          <w:rPr>
            <w:rFonts w:ascii="Times New Roman" w:hAnsi="Times New Roman" w:cs="Times New Roman"/>
            <w:sz w:val="24"/>
            <w:szCs w:val="24"/>
            <w:lang w:val="en-US"/>
          </w:rPr>
          <w:t xml:space="preserve">. </w:t>
        </w:r>
      </w:ins>
      <w:ins w:id="2512" w:author="Chen Liao" w:date="2020-06-22T12:45:00Z">
        <w:r w:rsidR="00A50043">
          <w:rPr>
            <w:rFonts w:ascii="Times New Roman" w:hAnsi="Times New Roman" w:cs="Times New Roman"/>
            <w:sz w:val="24"/>
            <w:szCs w:val="24"/>
            <w:lang w:val="en-US"/>
          </w:rPr>
          <w:t xml:space="preserve">Both </w:t>
        </w:r>
      </w:ins>
      <w:ins w:id="2513" w:author="Chen Liao" w:date="2020-06-22T12:06:00Z">
        <w:r w:rsidR="002D5C12">
          <w:rPr>
            <w:rFonts w:ascii="Times New Roman" w:hAnsi="Times New Roman" w:cs="Times New Roman"/>
            <w:sz w:val="24"/>
            <w:szCs w:val="24"/>
            <w:lang w:val="en-US"/>
          </w:rPr>
          <w:t xml:space="preserve">M1608 </w:t>
        </w:r>
      </w:ins>
      <w:ins w:id="2514" w:author="Chen Liao" w:date="2020-06-22T12:45:00Z">
        <w:r w:rsidR="00A50043">
          <w:rPr>
            <w:rFonts w:ascii="Times New Roman" w:hAnsi="Times New Roman" w:cs="Times New Roman"/>
            <w:sz w:val="24"/>
            <w:szCs w:val="24"/>
            <w:lang w:val="en-US"/>
          </w:rPr>
          <w:t xml:space="preserve">and S86968 </w:t>
        </w:r>
      </w:ins>
      <w:ins w:id="2515" w:author="Chen Liao" w:date="2020-06-22T12:06:00Z">
        <w:r w:rsidR="002D5C12">
          <w:rPr>
            <w:rFonts w:ascii="Times New Roman" w:hAnsi="Times New Roman" w:cs="Times New Roman"/>
            <w:sz w:val="24"/>
            <w:szCs w:val="24"/>
            <w:lang w:val="en-US"/>
          </w:rPr>
          <w:t xml:space="preserve">lack </w:t>
        </w:r>
      </w:ins>
      <w:ins w:id="2516" w:author="Chen Liao" w:date="2020-06-22T12:45:00Z">
        <w:r w:rsidR="00A50043">
          <w:rPr>
            <w:rFonts w:ascii="Times New Roman" w:hAnsi="Times New Roman" w:cs="Times New Roman"/>
            <w:sz w:val="24"/>
            <w:szCs w:val="24"/>
            <w:lang w:val="en-US"/>
          </w:rPr>
          <w:t xml:space="preserve">the </w:t>
        </w:r>
      </w:ins>
      <w:ins w:id="2517" w:author="Chen Liao" w:date="2020-06-22T12:46:00Z">
        <w:r w:rsidR="00A50043">
          <w:rPr>
            <w:rFonts w:ascii="Times New Roman" w:hAnsi="Times New Roman" w:cs="Times New Roman"/>
            <w:sz w:val="24"/>
            <w:szCs w:val="24"/>
            <w:lang w:val="en-US"/>
          </w:rPr>
          <w:t>pyridoxal phosphate (vitamin B</w:t>
        </w:r>
        <w:r w:rsidR="00A50043" w:rsidRPr="00A50043">
          <w:rPr>
            <w:rFonts w:ascii="Times New Roman" w:hAnsi="Times New Roman" w:cs="Times New Roman"/>
            <w:sz w:val="24"/>
            <w:szCs w:val="24"/>
            <w:vertAlign w:val="subscript"/>
            <w:lang w:val="en-US"/>
            <w:rPrChange w:id="2518" w:author="Chen Liao" w:date="2020-06-22T12:46:00Z">
              <w:rPr>
                <w:rFonts w:ascii="Times New Roman" w:hAnsi="Times New Roman" w:cs="Times New Roman"/>
                <w:sz w:val="24"/>
                <w:szCs w:val="24"/>
                <w:lang w:val="en-US"/>
              </w:rPr>
            </w:rPrChange>
          </w:rPr>
          <w:t>6</w:t>
        </w:r>
        <w:r w:rsidR="00A50043">
          <w:rPr>
            <w:rFonts w:ascii="Times New Roman" w:hAnsi="Times New Roman" w:cs="Times New Roman"/>
            <w:sz w:val="24"/>
            <w:szCs w:val="24"/>
            <w:lang w:val="en-US"/>
          </w:rPr>
          <w:t xml:space="preserve">) biosynthetic gene </w:t>
        </w:r>
        <w:r w:rsidR="00A50043" w:rsidRPr="0051630F">
          <w:rPr>
            <w:rFonts w:ascii="Times New Roman" w:hAnsi="Times New Roman" w:cs="Times New Roman"/>
            <w:i/>
            <w:iCs/>
            <w:sz w:val="24"/>
            <w:szCs w:val="24"/>
            <w:lang w:val="en-US"/>
            <w:rPrChange w:id="2519" w:author="Chen Liao" w:date="2020-06-22T12:46:00Z">
              <w:rPr>
                <w:rFonts w:ascii="Times New Roman" w:hAnsi="Times New Roman" w:cs="Times New Roman"/>
                <w:sz w:val="24"/>
                <w:szCs w:val="24"/>
                <w:lang w:val="en-US"/>
              </w:rPr>
            </w:rPrChange>
          </w:rPr>
          <w:t>pdxA</w:t>
        </w:r>
      </w:ins>
      <w:ins w:id="2520" w:author="Chen Liao" w:date="2020-06-22T12:47:00Z">
        <w:r w:rsidR="0051630F">
          <w:rPr>
            <w:rFonts w:ascii="Times New Roman" w:hAnsi="Times New Roman" w:cs="Times New Roman"/>
            <w:sz w:val="24"/>
            <w:szCs w:val="24"/>
            <w:lang w:val="en-US"/>
          </w:rPr>
          <w:t xml:space="preserve"> and</w:t>
        </w:r>
        <w:r w:rsidR="001756F6">
          <w:rPr>
            <w:rFonts w:ascii="Times New Roman" w:hAnsi="Times New Roman" w:cs="Times New Roman"/>
            <w:sz w:val="24"/>
            <w:szCs w:val="24"/>
            <w:lang w:val="en-US"/>
          </w:rPr>
          <w:t xml:space="preserve"> </w:t>
        </w:r>
        <w:r w:rsidR="00C64E2A">
          <w:rPr>
            <w:rFonts w:ascii="Times New Roman" w:hAnsi="Times New Roman" w:cs="Times New Roman"/>
            <w:sz w:val="24"/>
            <w:szCs w:val="24"/>
            <w:lang w:val="en-US"/>
          </w:rPr>
          <w:t xml:space="preserve">the </w:t>
        </w:r>
      </w:ins>
      <w:del w:id="2521" w:author="Chen Liao" w:date="2020-06-22T08:33:00Z">
        <w:r w:rsidR="00D27EFC" w:rsidRPr="00254232" w:rsidDel="00DF1A66">
          <w:rPr>
            <w:rFonts w:ascii="Times New Roman" w:hAnsi="Times New Roman" w:cs="Times New Roman"/>
            <w:sz w:val="24"/>
            <w:szCs w:val="24"/>
            <w:lang w:val="en-US"/>
            <w:rPrChange w:id="2522" w:author="Chen Liao" w:date="2020-06-22T07:02:00Z">
              <w:rPr>
                <w:sz w:val="24"/>
                <w:szCs w:val="24"/>
                <w:lang w:val="en-US"/>
              </w:rPr>
            </w:rPrChange>
          </w:rPr>
          <w:delText xml:space="preserve"> </w:delText>
        </w:r>
      </w:del>
      <w:del w:id="2523" w:author="Chen Liao" w:date="2020-06-22T08:34:00Z">
        <w:r w:rsidR="00D27EFC" w:rsidRPr="00254232" w:rsidDel="00DF1A66">
          <w:rPr>
            <w:rFonts w:ascii="Times New Roman" w:hAnsi="Times New Roman" w:cs="Times New Roman"/>
            <w:sz w:val="24"/>
            <w:szCs w:val="24"/>
            <w:lang w:val="en-US"/>
            <w:rPrChange w:id="2524" w:author="Chen Liao" w:date="2020-06-22T07:02:00Z">
              <w:rPr>
                <w:sz w:val="24"/>
                <w:szCs w:val="24"/>
                <w:lang w:val="en-US"/>
              </w:rPr>
            </w:rPrChange>
          </w:rPr>
          <w:delText xml:space="preserve">and </w:delText>
        </w:r>
        <w:r w:rsidR="00D27EFC" w:rsidRPr="00254232" w:rsidDel="00DF1A66">
          <w:rPr>
            <w:rFonts w:ascii="Times New Roman" w:hAnsi="Times New Roman" w:cs="Times New Roman"/>
            <w:i/>
            <w:sz w:val="24"/>
            <w:szCs w:val="24"/>
            <w:lang w:val="en-US"/>
            <w:rPrChange w:id="2525" w:author="Chen Liao" w:date="2020-06-22T07:02:00Z">
              <w:rPr>
                <w:i/>
                <w:sz w:val="24"/>
                <w:szCs w:val="24"/>
                <w:lang w:val="en-US"/>
              </w:rPr>
            </w:rPrChange>
          </w:rPr>
          <w:delText>rph</w:delText>
        </w:r>
        <w:r w:rsidR="00D27EFC" w:rsidRPr="00254232" w:rsidDel="00DF1A66">
          <w:rPr>
            <w:rFonts w:ascii="Times New Roman" w:hAnsi="Times New Roman" w:cs="Times New Roman"/>
            <w:sz w:val="24"/>
            <w:szCs w:val="24"/>
            <w:lang w:val="en-US"/>
            <w:rPrChange w:id="2526" w:author="Chen Liao" w:date="2020-06-22T07:02:00Z">
              <w:rPr>
                <w:sz w:val="24"/>
                <w:szCs w:val="24"/>
                <w:lang w:val="en-US"/>
              </w:rPr>
            </w:rPrChange>
          </w:rPr>
          <w:delText>, are essential for carbon catabolism and tRNA processing (ref).</w:delText>
        </w:r>
      </w:del>
      <w:del w:id="2527" w:author="Chen Liao" w:date="2020-06-22T08:31:00Z">
        <w:r w:rsidR="00D27EFC" w:rsidRPr="00254232" w:rsidDel="00791AC1">
          <w:rPr>
            <w:rFonts w:ascii="Times New Roman" w:hAnsi="Times New Roman" w:cs="Times New Roman"/>
            <w:sz w:val="24"/>
            <w:szCs w:val="24"/>
            <w:lang w:val="en-US"/>
            <w:rPrChange w:id="2528" w:author="Chen Liao" w:date="2020-06-22T07:02:00Z">
              <w:rPr>
                <w:sz w:val="24"/>
                <w:szCs w:val="24"/>
                <w:lang w:val="en-US"/>
              </w:rPr>
            </w:rPrChange>
          </w:rPr>
          <w:delText xml:space="preserve"> For another three rhamnolipids non-producers, F63912, W36662 and W60856, they all lose quorum sensing regulators, which indicates that even cell density is high, rhamnolipids may not be properly produced. </w:delText>
        </w:r>
      </w:del>
      <w:del w:id="2529" w:author="Chen Liao" w:date="2020-06-22T08:38:00Z">
        <w:r w:rsidR="00D27EFC" w:rsidRPr="00254232" w:rsidDel="00A44394">
          <w:rPr>
            <w:rFonts w:ascii="Times New Roman" w:hAnsi="Times New Roman" w:cs="Times New Roman"/>
            <w:sz w:val="24"/>
            <w:szCs w:val="24"/>
            <w:lang w:val="en-US"/>
            <w:rPrChange w:id="2530" w:author="Chen Liao" w:date="2020-06-22T07:02:00Z">
              <w:rPr>
                <w:sz w:val="24"/>
                <w:szCs w:val="24"/>
                <w:lang w:val="en-US"/>
              </w:rPr>
            </w:rPrChange>
          </w:rPr>
          <w:delText xml:space="preserve">For the last two isolates that do not produce rhamnolipids, </w:delText>
        </w:r>
      </w:del>
      <w:del w:id="2531" w:author="Chen Liao" w:date="2020-06-22T11:50:00Z">
        <w:r w:rsidR="00D27EFC" w:rsidRPr="00254232" w:rsidDel="00156326">
          <w:rPr>
            <w:rFonts w:ascii="Times New Roman" w:hAnsi="Times New Roman" w:cs="Times New Roman"/>
            <w:sz w:val="24"/>
            <w:szCs w:val="24"/>
            <w:lang w:val="en-US"/>
            <w:rPrChange w:id="2532" w:author="Chen Liao" w:date="2020-06-22T07:02:00Z">
              <w:rPr>
                <w:sz w:val="24"/>
                <w:szCs w:val="24"/>
                <w:lang w:val="en-US"/>
              </w:rPr>
            </w:rPrChange>
          </w:rPr>
          <w:delText xml:space="preserve">S86968 does not have </w:delText>
        </w:r>
        <w:r w:rsidR="00D27EFC" w:rsidRPr="00254232" w:rsidDel="00156326">
          <w:rPr>
            <w:rFonts w:ascii="Times New Roman" w:hAnsi="Times New Roman" w:cs="Times New Roman"/>
            <w:i/>
            <w:sz w:val="24"/>
            <w:szCs w:val="24"/>
            <w:lang w:val="en-US"/>
            <w:rPrChange w:id="2533" w:author="Chen Liao" w:date="2020-06-22T07:02:00Z">
              <w:rPr>
                <w:i/>
                <w:sz w:val="24"/>
                <w:szCs w:val="24"/>
                <w:lang w:val="en-US"/>
              </w:rPr>
            </w:rPrChange>
          </w:rPr>
          <w:delText>pdxA</w:delText>
        </w:r>
        <w:r w:rsidR="00D27EFC" w:rsidRPr="00254232" w:rsidDel="00156326">
          <w:rPr>
            <w:rFonts w:ascii="Times New Roman" w:hAnsi="Times New Roman" w:cs="Times New Roman"/>
            <w:sz w:val="24"/>
            <w:szCs w:val="24"/>
            <w:lang w:val="en-US"/>
            <w:rPrChange w:id="2534" w:author="Chen Liao" w:date="2020-06-22T07:02:00Z">
              <w:rPr>
                <w:sz w:val="24"/>
                <w:szCs w:val="24"/>
                <w:lang w:val="en-US"/>
              </w:rPr>
            </w:rPrChange>
          </w:rPr>
          <w:delText xml:space="preserve">, </w:delText>
        </w:r>
      </w:del>
      <w:del w:id="2535" w:author="Chen Liao" w:date="2020-06-22T09:04:00Z">
        <w:r w:rsidR="00D27EFC" w:rsidRPr="00254232" w:rsidDel="004F47FA">
          <w:rPr>
            <w:rFonts w:ascii="Times New Roman" w:hAnsi="Times New Roman" w:cs="Times New Roman"/>
            <w:sz w:val="24"/>
            <w:szCs w:val="24"/>
            <w:lang w:val="en-US"/>
            <w:rPrChange w:id="2536" w:author="Chen Liao" w:date="2020-06-22T07:02:00Z">
              <w:rPr>
                <w:sz w:val="24"/>
                <w:szCs w:val="24"/>
                <w:lang w:val="en-US"/>
              </w:rPr>
            </w:rPrChange>
          </w:rPr>
          <w:delText>the gene</w:delText>
        </w:r>
      </w:del>
      <w:del w:id="2537" w:author="Chen Liao" w:date="2020-06-22T11:50:00Z">
        <w:r w:rsidR="00D27EFC" w:rsidRPr="00254232" w:rsidDel="00156326">
          <w:rPr>
            <w:rFonts w:ascii="Times New Roman" w:hAnsi="Times New Roman" w:cs="Times New Roman"/>
            <w:sz w:val="24"/>
            <w:szCs w:val="24"/>
            <w:lang w:val="en-US"/>
            <w:rPrChange w:id="2538" w:author="Chen Liao" w:date="2020-06-22T07:02:00Z">
              <w:rPr>
                <w:sz w:val="24"/>
                <w:szCs w:val="24"/>
                <w:lang w:val="en-US"/>
              </w:rPr>
            </w:rPrChange>
          </w:rPr>
          <w:delText xml:space="preserve"> cod</w:delText>
        </w:r>
      </w:del>
      <w:del w:id="2539" w:author="Chen Liao" w:date="2020-06-22T09:12:00Z">
        <w:r w:rsidR="00D27EFC" w:rsidRPr="00254232" w:rsidDel="006E6D20">
          <w:rPr>
            <w:rFonts w:ascii="Times New Roman" w:hAnsi="Times New Roman" w:cs="Times New Roman"/>
            <w:sz w:val="24"/>
            <w:szCs w:val="24"/>
            <w:lang w:val="en-US"/>
            <w:rPrChange w:id="2540" w:author="Chen Liao" w:date="2020-06-22T07:02:00Z">
              <w:rPr>
                <w:sz w:val="24"/>
                <w:szCs w:val="24"/>
                <w:lang w:val="en-US"/>
              </w:rPr>
            </w:rPrChange>
          </w:rPr>
          <w:delText>ing</w:delText>
        </w:r>
      </w:del>
      <w:del w:id="2541" w:author="Chen Liao" w:date="2020-06-22T11:50:00Z">
        <w:r w:rsidR="00D27EFC" w:rsidRPr="00254232" w:rsidDel="00156326">
          <w:rPr>
            <w:rFonts w:ascii="Times New Roman" w:hAnsi="Times New Roman" w:cs="Times New Roman"/>
            <w:sz w:val="24"/>
            <w:szCs w:val="24"/>
            <w:lang w:val="en-US"/>
            <w:rPrChange w:id="2542" w:author="Chen Liao" w:date="2020-06-22T07:02:00Z">
              <w:rPr>
                <w:sz w:val="24"/>
                <w:szCs w:val="24"/>
                <w:lang w:val="en-US"/>
              </w:rPr>
            </w:rPrChange>
          </w:rPr>
          <w:delText xml:space="preserve"> for </w:delText>
        </w:r>
      </w:del>
      <w:del w:id="2543" w:author="Chen Liao" w:date="2020-06-22T09:03:00Z">
        <w:r w:rsidR="00D27EFC" w:rsidRPr="00254232" w:rsidDel="004F47FA">
          <w:rPr>
            <w:rFonts w:ascii="Times New Roman" w:hAnsi="Times New Roman" w:cs="Times New Roman"/>
            <w:sz w:val="24"/>
            <w:szCs w:val="24"/>
            <w:lang w:val="en-US"/>
            <w:rPrChange w:id="2544" w:author="Chen Liao" w:date="2020-06-22T07:02:00Z">
              <w:rPr>
                <w:sz w:val="24"/>
                <w:szCs w:val="24"/>
                <w:lang w:val="en-US"/>
              </w:rPr>
            </w:rPrChange>
          </w:rPr>
          <w:delText xml:space="preserve">enzyme catalyze </w:delText>
        </w:r>
      </w:del>
      <w:del w:id="2545" w:author="Chen Liao" w:date="2020-06-22T11:50:00Z">
        <w:r w:rsidR="00D27EFC" w:rsidRPr="00254232" w:rsidDel="00156326">
          <w:rPr>
            <w:rFonts w:ascii="Times New Roman" w:hAnsi="Times New Roman" w:cs="Times New Roman"/>
            <w:sz w:val="24"/>
            <w:szCs w:val="24"/>
            <w:lang w:val="en-US"/>
            <w:rPrChange w:id="2546" w:author="Chen Liao" w:date="2020-06-22T07:02:00Z">
              <w:rPr>
                <w:sz w:val="24"/>
                <w:szCs w:val="24"/>
                <w:lang w:val="en-US"/>
              </w:rPr>
            </w:rPrChange>
          </w:rPr>
          <w:delText>NAD(P)</w:delText>
        </w:r>
      </w:del>
      <w:ins w:id="2547" w:author="Chen Liao" w:date="2020-06-22T09:12:00Z">
        <w:r w:rsidR="006E6D20" w:rsidRPr="006E6D20">
          <w:rPr>
            <w:rFonts w:ascii="Times New Roman" w:hAnsi="Times New Roman" w:cs="Times New Roman"/>
            <w:i/>
            <w:iCs/>
            <w:sz w:val="24"/>
            <w:szCs w:val="24"/>
            <w:lang w:val="en-US"/>
            <w:rPrChange w:id="2548" w:author="Chen Liao" w:date="2020-06-22T09:12:00Z">
              <w:rPr>
                <w:rFonts w:ascii="Times New Roman" w:hAnsi="Times New Roman" w:cs="Times New Roman"/>
                <w:sz w:val="24"/>
                <w:szCs w:val="24"/>
                <w:lang w:val="en-US"/>
              </w:rPr>
            </w:rPrChange>
          </w:rPr>
          <w:t>hcnABC</w:t>
        </w:r>
      </w:ins>
      <w:ins w:id="2549" w:author="Chen Liao" w:date="2020-06-22T12:47:00Z">
        <w:r w:rsidR="00C64E2A">
          <w:rPr>
            <w:rFonts w:ascii="Times New Roman" w:hAnsi="Times New Roman" w:cs="Times New Roman"/>
            <w:sz w:val="24"/>
            <w:szCs w:val="24"/>
            <w:lang w:val="en-US"/>
          </w:rPr>
          <w:t xml:space="preserve"> genes </w:t>
        </w:r>
      </w:ins>
      <w:del w:id="2550" w:author="Chen Liao" w:date="2020-06-22T09:12:00Z">
        <w:r w:rsidR="00D27EFC" w:rsidRPr="00254232" w:rsidDel="006E6D20">
          <w:rPr>
            <w:rFonts w:ascii="Times New Roman" w:hAnsi="Times New Roman" w:cs="Times New Roman"/>
            <w:sz w:val="24"/>
            <w:szCs w:val="24"/>
            <w:lang w:val="en-US"/>
            <w:rPrChange w:id="2551" w:author="Chen Liao" w:date="2020-06-22T07:02:00Z">
              <w:rPr>
                <w:sz w:val="24"/>
                <w:szCs w:val="24"/>
                <w:lang w:val="en-US"/>
              </w:rPr>
            </w:rPrChange>
          </w:rPr>
          <w:delText xml:space="preserve"> </w:delText>
        </w:r>
      </w:del>
      <w:ins w:id="2552" w:author="Chen Liao" w:date="2020-06-22T09:05:00Z">
        <w:r w:rsidR="004F47FA">
          <w:rPr>
            <w:rFonts w:ascii="Times New Roman" w:hAnsi="Times New Roman" w:cs="Times New Roman"/>
            <w:sz w:val="24"/>
            <w:szCs w:val="24"/>
            <w:lang w:val="en-US"/>
          </w:rPr>
          <w:t>cod</w:t>
        </w:r>
      </w:ins>
      <w:ins w:id="2553" w:author="Chen Liao" w:date="2020-06-22T12:47:00Z">
        <w:r w:rsidR="00C64E2A">
          <w:rPr>
            <w:rFonts w:ascii="Times New Roman" w:hAnsi="Times New Roman" w:cs="Times New Roman"/>
            <w:sz w:val="24"/>
            <w:szCs w:val="24"/>
            <w:lang w:val="en-US"/>
          </w:rPr>
          <w:t>ing</w:t>
        </w:r>
      </w:ins>
      <w:ins w:id="2554" w:author="Chen Liao" w:date="2020-06-22T09:05:00Z">
        <w:r w:rsidR="004F47FA">
          <w:rPr>
            <w:rFonts w:ascii="Times New Roman" w:hAnsi="Times New Roman" w:cs="Times New Roman"/>
            <w:sz w:val="24"/>
            <w:szCs w:val="24"/>
            <w:lang w:val="en-US"/>
          </w:rPr>
          <w:t xml:space="preserve"> for </w:t>
        </w:r>
      </w:ins>
      <w:ins w:id="2555" w:author="Chen Liao" w:date="2020-06-22T11:51:00Z">
        <w:r w:rsidR="00E401F2">
          <w:rPr>
            <w:rFonts w:ascii="Times New Roman" w:hAnsi="Times New Roman" w:cs="Times New Roman"/>
            <w:sz w:val="24"/>
            <w:szCs w:val="24"/>
            <w:lang w:val="en-US"/>
          </w:rPr>
          <w:t xml:space="preserve">the virulence factors hydrogen cyanide </w:t>
        </w:r>
      </w:ins>
      <w:r w:rsidR="00E401F2">
        <w:rPr>
          <w:rFonts w:ascii="Times New Roman" w:hAnsi="Times New Roman" w:cs="Times New Roman"/>
          <w:sz w:val="24"/>
          <w:szCs w:val="24"/>
          <w:lang w:val="en-US"/>
        </w:rPr>
        <w:fldChar w:fldCharType="begin"/>
      </w:r>
      <w:r w:rsidR="00E401F2">
        <w:rPr>
          <w:rFonts w:ascii="Times New Roman" w:hAnsi="Times New Roman" w:cs="Times New Roman"/>
          <w:sz w:val="24"/>
          <w:szCs w:val="24"/>
          <w:lang w:val="en-US"/>
        </w:rPr>
        <w:instrText>ADDIN F1000_CSL_CITATION&lt;~#@#~&gt;[{"DOI":"10.1128/jb.182.24.6940-6949.2000","First":false,"Last":false,"PMCID":"PMC94819","PMID":"11092854","abstract":"Virulence factors of Pseudomonas aeruginosa include hydrogen cyanide (HCN). This secondary metabolite is maximally produced at low oxygen tension and high cell densities during the transition from exponential to stationary growth phase. The hcnABC genes encoding HCN synthase were identified on a genomic fragment complementing an HCN-deficient mutant of P. aeruginosa PAO1. The hcnA promoter was found to be controlled by the FNR-like anaerobic regulator ANR and by the quorum-sensing regulators LasR and RhlR. Primer extension analysis revealed two transcription starts, T1 and T2, separated by 29 bp. Their function was confirmed by transcriptional lacZ fusions. The promoter sequence displayed an FNR/ANR box at -42.5 bp upstream of T2 and a lux box centered around -42.5 bp upstream of T1. Expression of the hcn genes was completely abolished when this lux box was deleted or inactivated by two point mutations in conserved nucleotides. The lux box was recognized by both LasR [activated by N-(oxododecanoyl)-homoserine lactone] and RhlR (activated by N-butanoyl-homoserine lactone), as shown by expression experiments performed in quorum-sensing-defective P. aeruginosa mutants and in the N-acyl-homoserine lactone-negative heterologous host P. fluorescens CHA0. A second, less conserved lux box lying 160 bp upstream of T1 seems to account for enhanced quorum-sensing-dependent expression. Without LasR and RhlR, ANR could not activate the hcn promoter. Together, these data indicate that expression of the hcn promoter from T1 can occur under quorum-sensing control alone. Enhanced expression from T2 appears to rely on a synergistic action between LasR, RhlR, and ANR.","author":[{"family":"Pessi","given":"G"},{"family":"Haas","given":"D"}],"authorYearDisplayFormat":false,"citation-label":"8425437","container-title":"Journal of Bacteriology","container-title-short":"J. Bacteriol.","id":"8425437","invisible":false,"issue":"24","issued":{"date-parts":[["2000","12"]]},"journalAbbreviation":"J. Bacteriol.","page":"6940-6949","suppress-author":false,"title":"Transcriptional control of the hydrogen cyanide biosynthetic genes hcnABC by the anaerobic regulator ANR and the quorum-sensing regulators LasR and RhlR in Pseudomonas aeruginosa.","type":"article-journal","volume":"182"}]</w:instrText>
      </w:r>
      <w:r w:rsidR="00E401F2">
        <w:rPr>
          <w:rFonts w:ascii="Times New Roman" w:hAnsi="Times New Roman" w:cs="Times New Roman"/>
          <w:sz w:val="24"/>
          <w:szCs w:val="24"/>
          <w:lang w:val="en-US"/>
        </w:rPr>
        <w:fldChar w:fldCharType="separate"/>
      </w:r>
      <w:r w:rsidR="007927E1" w:rsidRPr="007927E1">
        <w:rPr>
          <w:rFonts w:ascii="Times New Roman" w:hAnsi="Times New Roman" w:cs="Times New Roman"/>
          <w:noProof/>
          <w:sz w:val="24"/>
          <w:szCs w:val="24"/>
          <w:lang w:val="en-US"/>
        </w:rPr>
        <w:t>(Pessi and Haas 2000)</w:t>
      </w:r>
      <w:r w:rsidR="00E401F2">
        <w:rPr>
          <w:rFonts w:ascii="Times New Roman" w:hAnsi="Times New Roman" w:cs="Times New Roman"/>
          <w:sz w:val="24"/>
          <w:szCs w:val="24"/>
          <w:lang w:val="en-US"/>
        </w:rPr>
        <w:fldChar w:fldCharType="end"/>
      </w:r>
      <w:ins w:id="2556" w:author="Chen Liao" w:date="2020-06-22T11:52:00Z">
        <w:r w:rsidR="00E401F2">
          <w:rPr>
            <w:rFonts w:ascii="Times New Roman" w:hAnsi="Times New Roman" w:cs="Times New Roman"/>
            <w:sz w:val="24"/>
            <w:szCs w:val="24"/>
            <w:lang w:val="en-US"/>
          </w:rPr>
          <w:t>.</w:t>
        </w:r>
      </w:ins>
      <w:ins w:id="2557" w:author="Chen Liao" w:date="2020-06-22T11:54:00Z">
        <w:r w:rsidR="00DA5A6F">
          <w:rPr>
            <w:rFonts w:ascii="Times New Roman" w:hAnsi="Times New Roman" w:cs="Times New Roman"/>
            <w:sz w:val="24"/>
            <w:szCs w:val="24"/>
            <w:lang w:val="en-US"/>
          </w:rPr>
          <w:t xml:space="preserve"> F5677 cannot express </w:t>
        </w:r>
      </w:ins>
      <w:ins w:id="2558" w:author="Chen Liao" w:date="2020-06-22T11:55:00Z">
        <w:r w:rsidR="00DA5A6F">
          <w:rPr>
            <w:rFonts w:ascii="Times New Roman" w:hAnsi="Times New Roman" w:cs="Times New Roman"/>
            <w:sz w:val="24"/>
            <w:szCs w:val="24"/>
            <w:lang w:val="en-US"/>
          </w:rPr>
          <w:t xml:space="preserve">PhzA2 for biosynthesis of phenazine—a </w:t>
        </w:r>
      </w:ins>
      <w:ins w:id="2559" w:author="Chen Liao" w:date="2020-06-22T11:56:00Z">
        <w:r w:rsidR="00DA5A6F">
          <w:rPr>
            <w:rFonts w:ascii="Times New Roman" w:hAnsi="Times New Roman" w:cs="Times New Roman"/>
            <w:sz w:val="24"/>
            <w:szCs w:val="24"/>
            <w:lang w:val="en-US"/>
          </w:rPr>
          <w:t>well-known</w:t>
        </w:r>
      </w:ins>
      <w:ins w:id="2560" w:author="Chen Liao" w:date="2020-06-22T11:55:00Z">
        <w:r w:rsidR="00DA5A6F">
          <w:rPr>
            <w:rFonts w:ascii="Times New Roman" w:hAnsi="Times New Roman" w:cs="Times New Roman"/>
            <w:sz w:val="24"/>
            <w:szCs w:val="24"/>
            <w:lang w:val="en-US"/>
          </w:rPr>
          <w:t xml:space="preserve"> </w:t>
        </w:r>
      </w:ins>
      <w:ins w:id="2561" w:author="Chen Liao" w:date="2020-06-22T11:56:00Z">
        <w:r w:rsidR="00DA5A6F">
          <w:rPr>
            <w:rFonts w:ascii="Times New Roman" w:hAnsi="Times New Roman" w:cs="Times New Roman"/>
            <w:sz w:val="24"/>
            <w:szCs w:val="24"/>
            <w:lang w:val="en-US"/>
          </w:rPr>
          <w:t>virulence factor</w:t>
        </w:r>
      </w:ins>
      <w:ins w:id="2562" w:author="Chen Liao" w:date="2020-06-22T14:18:00Z">
        <w:r w:rsidR="00805C1D">
          <w:rPr>
            <w:rFonts w:ascii="Times New Roman" w:hAnsi="Times New Roman" w:cs="Times New Roman"/>
            <w:sz w:val="24"/>
            <w:szCs w:val="24"/>
            <w:lang w:val="en-US"/>
          </w:rPr>
          <w:t xml:space="preserve">, </w:t>
        </w:r>
      </w:ins>
      <w:ins w:id="2563" w:author="Chen Liao" w:date="2020-06-22T13:55:00Z">
        <w:r w:rsidR="00ED2B06">
          <w:rPr>
            <w:rFonts w:ascii="Times New Roman" w:hAnsi="Times New Roman" w:cs="Times New Roman"/>
            <w:sz w:val="24"/>
            <w:szCs w:val="24"/>
            <w:lang w:val="en-US"/>
          </w:rPr>
          <w:t xml:space="preserve">and also misses </w:t>
        </w:r>
      </w:ins>
      <w:ins w:id="2564" w:author="Chen Liao" w:date="2020-06-22T13:56:00Z">
        <w:r w:rsidR="00ED2B06">
          <w:rPr>
            <w:rFonts w:ascii="Times New Roman" w:hAnsi="Times New Roman" w:cs="Times New Roman"/>
            <w:sz w:val="24"/>
            <w:szCs w:val="24"/>
            <w:lang w:val="en-US"/>
          </w:rPr>
          <w:t xml:space="preserve">qscR—a quorum-sensing control repressor. </w:t>
        </w:r>
      </w:ins>
      <w:ins w:id="2565" w:author="Chen Liao" w:date="2020-06-22T13:21:00Z">
        <w:r w:rsidR="003405CC">
          <w:rPr>
            <w:rFonts w:ascii="Times New Roman" w:hAnsi="Times New Roman" w:cs="Times New Roman"/>
            <w:sz w:val="24"/>
            <w:szCs w:val="24"/>
            <w:lang w:val="en-US"/>
          </w:rPr>
          <w:t xml:space="preserve">The </w:t>
        </w:r>
      </w:ins>
      <w:ins w:id="2566" w:author="Chen Liao" w:date="2020-06-22T14:19:00Z">
        <w:r w:rsidR="00805C1D">
          <w:rPr>
            <w:rFonts w:ascii="Times New Roman" w:hAnsi="Times New Roman" w:cs="Times New Roman"/>
            <w:sz w:val="24"/>
            <w:szCs w:val="24"/>
            <w:lang w:val="en-US"/>
          </w:rPr>
          <w:t>absence</w:t>
        </w:r>
      </w:ins>
      <w:ins w:id="2567" w:author="Chen Liao" w:date="2020-06-22T13:21:00Z">
        <w:r w:rsidR="003405CC">
          <w:rPr>
            <w:rFonts w:ascii="Times New Roman" w:hAnsi="Times New Roman" w:cs="Times New Roman"/>
            <w:sz w:val="24"/>
            <w:szCs w:val="24"/>
            <w:lang w:val="en-US"/>
          </w:rPr>
          <w:t xml:space="preserve"> of </w:t>
        </w:r>
        <w:r w:rsidR="003405CC" w:rsidRPr="003405CC">
          <w:rPr>
            <w:rFonts w:ascii="Times New Roman" w:hAnsi="Times New Roman" w:cs="Times New Roman"/>
            <w:i/>
            <w:iCs/>
            <w:sz w:val="24"/>
            <w:szCs w:val="24"/>
            <w:lang w:val="en-US"/>
            <w:rPrChange w:id="2568" w:author="Chen Liao" w:date="2020-06-22T13:22:00Z">
              <w:rPr>
                <w:rFonts w:ascii="Times New Roman" w:hAnsi="Times New Roman" w:cs="Times New Roman"/>
                <w:sz w:val="24"/>
                <w:szCs w:val="24"/>
                <w:lang w:val="en-US"/>
              </w:rPr>
            </w:rPrChange>
          </w:rPr>
          <w:t>amrB</w:t>
        </w:r>
        <w:r w:rsidR="003405CC">
          <w:rPr>
            <w:rFonts w:ascii="Times New Roman" w:hAnsi="Times New Roman" w:cs="Times New Roman"/>
            <w:sz w:val="24"/>
            <w:szCs w:val="24"/>
            <w:lang w:val="en-US"/>
          </w:rPr>
          <w:t xml:space="preserve"> </w:t>
        </w:r>
      </w:ins>
      <w:ins w:id="2569" w:author="Chen Liao" w:date="2020-06-22T14:18:00Z">
        <w:r w:rsidR="00805C1D">
          <w:rPr>
            <w:rFonts w:ascii="Times New Roman" w:hAnsi="Times New Roman" w:cs="Times New Roman"/>
            <w:sz w:val="24"/>
            <w:szCs w:val="24"/>
            <w:lang w:val="en-US"/>
          </w:rPr>
          <w:t xml:space="preserve">that </w:t>
        </w:r>
      </w:ins>
      <w:ins w:id="2570" w:author="Chen Liao" w:date="2020-06-22T14:19:00Z">
        <w:r w:rsidR="00805C1D">
          <w:rPr>
            <w:rFonts w:ascii="Times New Roman" w:hAnsi="Times New Roman" w:cs="Times New Roman"/>
            <w:sz w:val="24"/>
            <w:szCs w:val="24"/>
            <w:lang w:val="en-US"/>
          </w:rPr>
          <w:t xml:space="preserve">encodes </w:t>
        </w:r>
      </w:ins>
      <w:ins w:id="2571" w:author="Chen Liao" w:date="2020-06-22T13:22:00Z">
        <w:r w:rsidR="003405CC">
          <w:rPr>
            <w:rFonts w:ascii="Times New Roman" w:hAnsi="Times New Roman" w:cs="Times New Roman"/>
            <w:sz w:val="24"/>
            <w:szCs w:val="24"/>
            <w:lang w:val="en-US"/>
          </w:rPr>
          <w:t>a membrane protein of the AmrAB</w:t>
        </w:r>
      </w:ins>
      <w:ins w:id="2572" w:author="Chen Liao" w:date="2020-06-22T14:21:00Z">
        <w:r w:rsidR="00805C1D">
          <w:rPr>
            <w:rFonts w:ascii="Times New Roman" w:hAnsi="Times New Roman" w:cs="Times New Roman"/>
            <w:sz w:val="24"/>
            <w:szCs w:val="24"/>
            <w:lang w:val="en-US"/>
          </w:rPr>
          <w:t xml:space="preserve">-mediated </w:t>
        </w:r>
      </w:ins>
      <w:ins w:id="2573" w:author="Chen Liao" w:date="2020-06-22T13:22:00Z">
        <w:r w:rsidR="003405CC">
          <w:rPr>
            <w:rFonts w:ascii="Times New Roman" w:hAnsi="Times New Roman" w:cs="Times New Roman"/>
            <w:sz w:val="24"/>
            <w:szCs w:val="24"/>
            <w:lang w:val="en-US"/>
          </w:rPr>
          <w:t xml:space="preserve">efflux </w:t>
        </w:r>
      </w:ins>
      <w:ins w:id="2574" w:author="Chen Liao" w:date="2020-06-22T13:23:00Z">
        <w:r w:rsidR="00C6493F">
          <w:rPr>
            <w:rFonts w:ascii="Times New Roman" w:hAnsi="Times New Roman" w:cs="Times New Roman"/>
            <w:sz w:val="24"/>
            <w:szCs w:val="24"/>
            <w:lang w:val="en-US"/>
          </w:rPr>
          <w:t>system</w:t>
        </w:r>
      </w:ins>
      <w:ins w:id="2575" w:author="Chen Liao" w:date="2020-06-22T13:22:00Z">
        <w:r w:rsidR="003405CC">
          <w:rPr>
            <w:rFonts w:ascii="Times New Roman" w:hAnsi="Times New Roman" w:cs="Times New Roman"/>
            <w:sz w:val="24"/>
            <w:szCs w:val="24"/>
            <w:lang w:val="en-US"/>
          </w:rPr>
          <w:t xml:space="preserve"> </w:t>
        </w:r>
      </w:ins>
      <w:ins w:id="2576" w:author="Chen Liao" w:date="2020-06-22T14:20:00Z">
        <w:r w:rsidR="00805C1D">
          <w:rPr>
            <w:rFonts w:ascii="Times New Roman" w:hAnsi="Times New Roman" w:cs="Times New Roman"/>
            <w:sz w:val="24"/>
            <w:szCs w:val="24"/>
            <w:lang w:val="en-US"/>
          </w:rPr>
          <w:t>in</w:t>
        </w:r>
      </w:ins>
      <w:ins w:id="2577" w:author="Chen Liao" w:date="2020-06-22T13:21:00Z">
        <w:r w:rsidR="003405CC">
          <w:rPr>
            <w:rFonts w:ascii="Times New Roman" w:hAnsi="Times New Roman" w:cs="Times New Roman"/>
            <w:sz w:val="24"/>
            <w:szCs w:val="24"/>
            <w:lang w:val="en-US"/>
          </w:rPr>
          <w:t xml:space="preserve"> M</w:t>
        </w:r>
      </w:ins>
      <w:ins w:id="2578" w:author="Chen Liao" w:date="2020-06-22T13:22:00Z">
        <w:r w:rsidR="003405CC">
          <w:rPr>
            <w:rFonts w:ascii="Times New Roman" w:hAnsi="Times New Roman" w:cs="Times New Roman"/>
            <w:sz w:val="24"/>
            <w:szCs w:val="24"/>
            <w:lang w:val="en-US"/>
          </w:rPr>
          <w:t>1608</w:t>
        </w:r>
      </w:ins>
      <w:ins w:id="2579" w:author="Chen Liao" w:date="2020-06-22T13:21:00Z">
        <w:r w:rsidR="003405CC">
          <w:rPr>
            <w:rFonts w:ascii="Times New Roman" w:hAnsi="Times New Roman" w:cs="Times New Roman"/>
            <w:sz w:val="24"/>
            <w:szCs w:val="24"/>
            <w:lang w:val="en-US"/>
          </w:rPr>
          <w:t xml:space="preserve"> suggest</w:t>
        </w:r>
      </w:ins>
      <w:ins w:id="2580" w:author="Chen Liao" w:date="2020-06-22T13:23:00Z">
        <w:r w:rsidR="007B3C51">
          <w:rPr>
            <w:rFonts w:ascii="Times New Roman" w:hAnsi="Times New Roman" w:cs="Times New Roman"/>
            <w:sz w:val="24"/>
            <w:szCs w:val="24"/>
            <w:lang w:val="en-US"/>
          </w:rPr>
          <w:t xml:space="preserve">s </w:t>
        </w:r>
      </w:ins>
      <w:ins w:id="2581" w:author="Chen Liao" w:date="2020-06-22T13:21:00Z">
        <w:r w:rsidR="003405CC">
          <w:rPr>
            <w:rFonts w:ascii="Times New Roman" w:hAnsi="Times New Roman" w:cs="Times New Roman"/>
            <w:sz w:val="24"/>
            <w:szCs w:val="24"/>
            <w:lang w:val="en-US"/>
          </w:rPr>
          <w:t xml:space="preserve">that </w:t>
        </w:r>
      </w:ins>
      <w:ins w:id="2582" w:author="Chen Liao" w:date="2020-06-22T14:21:00Z">
        <w:r w:rsidR="00805C1D">
          <w:rPr>
            <w:rFonts w:ascii="Times New Roman" w:hAnsi="Times New Roman" w:cs="Times New Roman"/>
            <w:sz w:val="24"/>
            <w:szCs w:val="24"/>
            <w:lang w:val="en-US"/>
          </w:rPr>
          <w:t>the strain</w:t>
        </w:r>
      </w:ins>
      <w:ins w:id="2583" w:author="Chen Liao" w:date="2020-06-22T13:21:00Z">
        <w:r w:rsidR="003405CC">
          <w:rPr>
            <w:rFonts w:ascii="Times New Roman" w:hAnsi="Times New Roman" w:cs="Times New Roman"/>
            <w:sz w:val="24"/>
            <w:szCs w:val="24"/>
            <w:lang w:val="en-US"/>
          </w:rPr>
          <w:t xml:space="preserve"> may be sensitive to the aminoglycoside antibiotic</w:t>
        </w:r>
      </w:ins>
      <w:ins w:id="2584" w:author="Chen Liao" w:date="2020-06-22T13:24:00Z">
        <w:r w:rsidR="00395CEE">
          <w:rPr>
            <w:rFonts w:ascii="Times New Roman" w:hAnsi="Times New Roman" w:cs="Times New Roman"/>
            <w:sz w:val="24"/>
            <w:szCs w:val="24"/>
            <w:lang w:val="en-US"/>
          </w:rPr>
          <w:t xml:space="preserve"> </w:t>
        </w:r>
      </w:ins>
      <w:r w:rsidR="00395CEE">
        <w:rPr>
          <w:rFonts w:ascii="Times New Roman" w:hAnsi="Times New Roman" w:cs="Times New Roman"/>
          <w:sz w:val="24"/>
          <w:szCs w:val="24"/>
          <w:lang w:val="en-US"/>
        </w:rPr>
        <w:fldChar w:fldCharType="begin"/>
      </w:r>
      <w:r w:rsidR="00395CEE">
        <w:rPr>
          <w:rFonts w:ascii="Times New Roman" w:hAnsi="Times New Roman" w:cs="Times New Roman"/>
          <w:sz w:val="24"/>
          <w:szCs w:val="24"/>
          <w:lang w:val="en-US"/>
        </w:rPr>
        <w:instrText>ADDIN F1000_CSL_CITATION&lt;~#@#~&gt;[{"First":false,"Last":false,"PMCID":"PMC89597","PMID":"10582892","abstract":"Pseudomonas aeruginosa can employ many distinct mechanisms of resistance to aminoglycoside antibiotics; however, in cystic fibrosis patients, more than 90% of aminoglycoside-resistant P. aeruginosa isolates are of the impermeability phenotype. The precise molecular mechanisms that produce aminoglycoside impermeability-type resistance are yet to be elucidated. A subtractive hybridization technique was used to reveal gene expression differences between PAO1 and isogenic, spontaneous aminoglycoside-resistant mutants of the impermeability phenotype. Among the many genes found to be up-regulated in these laboratory mutants were the amrAB genes encoding a recently discovered efflux system. The amrAB genes appear to be the same as the recently described mexXY genes; however, the resistance profile that we see in P. aeruginosa is very different from that described for Escherichia coli with mexXY. Direct evidence for AmrAB involvement in aminoglycoside resistance was provided by the deletion of amrB in the PAO1-derived laboratory mutant, which resulted in the restoration of aminoglycoside sensitivity to a level nearly identical to that of the parent strain. Furthermore, transcription of the amrAB genes was shown to be up-regulated in P. aeruginosa clinical isolates displaying the impermeability phenotype compared to a genotypically matched sensitive clinical isolate from the same patient. This suggests the possibility that AmrAB-mediated efflux is a clinically relevant mechanism of aminoglycoside resistance. Although it is unlikely that hyperexpression of AmrAB is the sole mechanism conferring the impermeability phenotype, we believe that the Amr efflux system can contribute to a complex interaction of molecular events resulting in the aminoglycoside impermeability-type resistance phenotype.","author":[{"family":"Westbrock-Wadman","given":"S"},{"family":"Sherman","given":"D R"},{"family":"Hickey","given":"M J"},{"family":"Coulter","given":"S N"},{"family":"Zhu","given":"Y Q"},{"family":"Warrener","given":"P"},{"family":"Nguyen","given":"L Y"},{"family":"Shawar","given":"R M"},{"family":"Folger","given":"K R"},{"family":"Stover","given":"C K"}],"authorYearDisplayFormat":false,"citation-label":"9127946","container-title":"Antimicrobial Agents and Chemotherapy","container-title-short":"Antimicrob. Agents Chemother.","id":"9127946","invisible":false,"issue":"12","issued":{"date-parts":[["1999","12","1"]]},"journalAbbreviation":"Antimicrob. Agents Chemother.","page":"2975-2983","suppress-author":false,"title":"Characterization of a Pseudomonas aeruginosa efflux pump contributing to aminoglycoside impermeability.","type":"article-journal","volume":"43"}]</w:instrText>
      </w:r>
      <w:r w:rsidR="00395CEE">
        <w:rPr>
          <w:rFonts w:ascii="Times New Roman" w:hAnsi="Times New Roman" w:cs="Times New Roman"/>
          <w:sz w:val="24"/>
          <w:szCs w:val="24"/>
          <w:lang w:val="en-US"/>
        </w:rPr>
        <w:fldChar w:fldCharType="separate"/>
      </w:r>
      <w:r w:rsidR="007927E1" w:rsidRPr="007927E1">
        <w:rPr>
          <w:rFonts w:ascii="Times New Roman" w:hAnsi="Times New Roman" w:cs="Times New Roman"/>
          <w:noProof/>
          <w:sz w:val="24"/>
          <w:szCs w:val="24"/>
          <w:lang w:val="en-US"/>
        </w:rPr>
        <w:t>(Westbrock-Wadman et al. 1999)</w:t>
      </w:r>
      <w:r w:rsidR="00395CEE">
        <w:rPr>
          <w:rFonts w:ascii="Times New Roman" w:hAnsi="Times New Roman" w:cs="Times New Roman"/>
          <w:sz w:val="24"/>
          <w:szCs w:val="24"/>
          <w:lang w:val="en-US"/>
        </w:rPr>
        <w:fldChar w:fldCharType="end"/>
      </w:r>
      <w:ins w:id="2585" w:author="Chen Liao" w:date="2020-06-22T13:21:00Z">
        <w:r w:rsidR="003405CC">
          <w:rPr>
            <w:rFonts w:ascii="Times New Roman" w:hAnsi="Times New Roman" w:cs="Times New Roman"/>
            <w:sz w:val="24"/>
            <w:szCs w:val="24"/>
            <w:lang w:val="en-US"/>
          </w:rPr>
          <w:t>.</w:t>
        </w:r>
      </w:ins>
      <w:ins w:id="2586" w:author="Chen Liao" w:date="2020-06-22T13:56:00Z">
        <w:r w:rsidR="00C728BB">
          <w:rPr>
            <w:rFonts w:ascii="Times New Roman" w:hAnsi="Times New Roman" w:cs="Times New Roman"/>
            <w:sz w:val="24"/>
            <w:szCs w:val="24"/>
            <w:lang w:val="en-US"/>
          </w:rPr>
          <w:t xml:space="preserve"> </w:t>
        </w:r>
      </w:ins>
      <w:del w:id="2587" w:author="Chen Liao" w:date="2020-06-22T09:05:00Z">
        <w:r w:rsidR="00D27EFC" w:rsidRPr="00254232" w:rsidDel="004F47FA">
          <w:rPr>
            <w:rFonts w:ascii="Times New Roman" w:hAnsi="Times New Roman" w:cs="Times New Roman"/>
            <w:sz w:val="24"/>
            <w:szCs w:val="24"/>
            <w:lang w:val="en-US"/>
            <w:rPrChange w:id="2588" w:author="Chen Liao" w:date="2020-06-22T07:02:00Z">
              <w:rPr>
                <w:sz w:val="24"/>
                <w:szCs w:val="24"/>
                <w:lang w:val="en-US"/>
              </w:rPr>
            </w:rPrChange>
          </w:rPr>
          <w:delText xml:space="preserve">to NAD(P)H and </w:delText>
        </w:r>
      </w:del>
      <w:del w:id="2589" w:author="Chen Liao" w:date="2020-06-22T09:04:00Z">
        <w:r w:rsidR="00D27EFC" w:rsidRPr="00254232" w:rsidDel="004F47FA">
          <w:rPr>
            <w:rFonts w:ascii="Times New Roman" w:hAnsi="Times New Roman" w:cs="Times New Roman"/>
            <w:i/>
            <w:sz w:val="24"/>
            <w:szCs w:val="24"/>
            <w:lang w:val="en-US"/>
            <w:rPrChange w:id="2590" w:author="Chen Liao" w:date="2020-06-22T07:02:00Z">
              <w:rPr>
                <w:i/>
                <w:sz w:val="24"/>
                <w:szCs w:val="24"/>
                <w:lang w:val="en-US"/>
              </w:rPr>
            </w:rPrChange>
          </w:rPr>
          <w:delText>hcnABC</w:delText>
        </w:r>
        <w:r w:rsidR="00D27EFC" w:rsidRPr="00254232" w:rsidDel="004F47FA">
          <w:rPr>
            <w:rFonts w:ascii="Times New Roman" w:hAnsi="Times New Roman" w:cs="Times New Roman"/>
            <w:sz w:val="24"/>
            <w:szCs w:val="24"/>
            <w:lang w:val="en-US"/>
            <w:rPrChange w:id="2591" w:author="Chen Liao" w:date="2020-06-22T07:02:00Z">
              <w:rPr>
                <w:sz w:val="24"/>
                <w:szCs w:val="24"/>
                <w:lang w:val="en-US"/>
              </w:rPr>
            </w:rPrChange>
          </w:rPr>
          <w:delText xml:space="preserve"> </w:delText>
        </w:r>
      </w:del>
      <w:del w:id="2592" w:author="Chen Liao" w:date="2020-06-22T09:05:00Z">
        <w:r w:rsidR="00D27EFC" w:rsidRPr="00254232" w:rsidDel="004F47FA">
          <w:rPr>
            <w:rFonts w:ascii="Times New Roman" w:hAnsi="Times New Roman" w:cs="Times New Roman"/>
            <w:sz w:val="24"/>
            <w:szCs w:val="24"/>
            <w:lang w:val="en-US"/>
            <w:rPrChange w:id="2593" w:author="Chen Liao" w:date="2020-06-22T07:02:00Z">
              <w:rPr>
                <w:sz w:val="24"/>
                <w:szCs w:val="24"/>
                <w:lang w:val="en-US"/>
              </w:rPr>
            </w:rPrChange>
          </w:rPr>
          <w:delText xml:space="preserve">which forms </w:delText>
        </w:r>
      </w:del>
      <w:del w:id="2594" w:author="Chen Liao" w:date="2020-06-22T11:52:00Z">
        <w:r w:rsidR="00D27EFC" w:rsidRPr="00254232" w:rsidDel="00E401F2">
          <w:rPr>
            <w:rFonts w:ascii="Times New Roman" w:hAnsi="Times New Roman" w:cs="Times New Roman"/>
            <w:sz w:val="24"/>
            <w:szCs w:val="24"/>
            <w:lang w:val="en-US"/>
            <w:rPrChange w:id="2595" w:author="Chen Liao" w:date="2020-06-22T07:02:00Z">
              <w:rPr>
                <w:sz w:val="24"/>
                <w:szCs w:val="24"/>
                <w:lang w:val="en-US"/>
              </w:rPr>
            </w:rPrChange>
          </w:rPr>
          <w:delText>a membrane-bound flavoenzyme that involves electron transferring</w:delText>
        </w:r>
      </w:del>
      <w:del w:id="2596" w:author="Chen Liao" w:date="2020-06-22T09:05:00Z">
        <w:r w:rsidR="00D27EFC" w:rsidRPr="00254232" w:rsidDel="00DD6591">
          <w:rPr>
            <w:rFonts w:ascii="Times New Roman" w:hAnsi="Times New Roman" w:cs="Times New Roman"/>
            <w:sz w:val="24"/>
            <w:szCs w:val="24"/>
            <w:lang w:val="en-US"/>
            <w:rPrChange w:id="2597" w:author="Chen Liao" w:date="2020-06-22T07:02:00Z">
              <w:rPr>
                <w:sz w:val="24"/>
                <w:szCs w:val="24"/>
                <w:lang w:val="en-US"/>
              </w:rPr>
            </w:rPrChange>
          </w:rPr>
          <w:delText>,</w:delText>
        </w:r>
      </w:del>
      <w:del w:id="2598" w:author="Chen Liao" w:date="2020-06-22T12:01:00Z">
        <w:r w:rsidR="00D27EFC" w:rsidRPr="00254232" w:rsidDel="008248BD">
          <w:rPr>
            <w:rFonts w:ascii="Times New Roman" w:hAnsi="Times New Roman" w:cs="Times New Roman"/>
            <w:sz w:val="24"/>
            <w:szCs w:val="24"/>
            <w:lang w:val="en-US"/>
            <w:rPrChange w:id="2599" w:author="Chen Liao" w:date="2020-06-22T07:02:00Z">
              <w:rPr>
                <w:sz w:val="24"/>
                <w:szCs w:val="24"/>
                <w:lang w:val="en-US"/>
              </w:rPr>
            </w:rPrChange>
          </w:rPr>
          <w:delText xml:space="preserve"> </w:delText>
        </w:r>
      </w:del>
      <w:del w:id="2600" w:author="Chen Liao" w:date="2020-06-22T09:05:00Z">
        <w:r w:rsidR="00D27EFC" w:rsidRPr="00254232" w:rsidDel="00DD6591">
          <w:rPr>
            <w:rFonts w:ascii="Times New Roman" w:hAnsi="Times New Roman" w:cs="Times New Roman"/>
            <w:sz w:val="24"/>
            <w:szCs w:val="24"/>
            <w:lang w:val="en-US"/>
            <w:rPrChange w:id="2601" w:author="Chen Liao" w:date="2020-06-22T07:02:00Z">
              <w:rPr>
                <w:sz w:val="24"/>
                <w:szCs w:val="24"/>
                <w:lang w:val="en-US"/>
              </w:rPr>
            </w:rPrChange>
          </w:rPr>
          <w:delText xml:space="preserve">and </w:delText>
        </w:r>
      </w:del>
      <w:del w:id="2602" w:author="Chen Liao" w:date="2020-06-22T12:01:00Z">
        <w:r w:rsidR="00D27EFC" w:rsidRPr="00254232" w:rsidDel="008248BD">
          <w:rPr>
            <w:rFonts w:ascii="Times New Roman" w:hAnsi="Times New Roman" w:cs="Times New Roman"/>
            <w:sz w:val="24"/>
            <w:szCs w:val="24"/>
            <w:lang w:val="en-US"/>
            <w:rPrChange w:id="2603" w:author="Chen Liao" w:date="2020-06-22T07:02:00Z">
              <w:rPr>
                <w:sz w:val="24"/>
                <w:szCs w:val="24"/>
                <w:lang w:val="en-US"/>
              </w:rPr>
            </w:rPrChange>
          </w:rPr>
          <w:delText xml:space="preserve">H27930 misses </w:delText>
        </w:r>
        <w:r w:rsidR="00D27EFC" w:rsidRPr="00254232" w:rsidDel="008248BD">
          <w:rPr>
            <w:rFonts w:ascii="Times New Roman" w:hAnsi="Times New Roman" w:cs="Times New Roman"/>
            <w:i/>
            <w:sz w:val="24"/>
            <w:szCs w:val="24"/>
            <w:lang w:val="en-US"/>
            <w:rPrChange w:id="2604" w:author="Chen Liao" w:date="2020-06-22T07:02:00Z">
              <w:rPr>
                <w:i/>
                <w:sz w:val="24"/>
                <w:szCs w:val="24"/>
                <w:lang w:val="en-US"/>
              </w:rPr>
            </w:rPrChange>
          </w:rPr>
          <w:delText>pcd</w:delText>
        </w:r>
        <w:r w:rsidR="00D27EFC" w:rsidRPr="00254232" w:rsidDel="008248BD">
          <w:rPr>
            <w:rFonts w:ascii="Times New Roman" w:hAnsi="Times New Roman" w:cs="Times New Roman"/>
            <w:sz w:val="24"/>
            <w:szCs w:val="24"/>
            <w:lang w:val="en-US"/>
            <w:rPrChange w:id="2605" w:author="Chen Liao" w:date="2020-06-22T07:02:00Z">
              <w:rPr>
                <w:sz w:val="24"/>
                <w:szCs w:val="24"/>
                <w:lang w:val="en-US"/>
              </w:rPr>
            </w:rPrChange>
          </w:rPr>
          <w:delText xml:space="preserve">, a gene predicted to code for oxidoreductase that reduces NAD(P). </w:delText>
        </w:r>
      </w:del>
      <w:ins w:id="2606" w:author="Chen Liao" w:date="2020-06-22T09:09:00Z">
        <w:r w:rsidR="006E6D20">
          <w:rPr>
            <w:rFonts w:ascii="Times New Roman" w:hAnsi="Times New Roman" w:cs="Times New Roman"/>
            <w:sz w:val="24"/>
            <w:szCs w:val="24"/>
            <w:lang w:val="en-US"/>
          </w:rPr>
          <w:t xml:space="preserve">The missing genes </w:t>
        </w:r>
      </w:ins>
      <w:ins w:id="2607" w:author="Chen Liao" w:date="2020-06-22T09:10:00Z">
        <w:r w:rsidR="006E6D20">
          <w:rPr>
            <w:rFonts w:ascii="Times New Roman" w:hAnsi="Times New Roman" w:cs="Times New Roman"/>
            <w:sz w:val="24"/>
            <w:szCs w:val="24"/>
            <w:lang w:val="en-US"/>
          </w:rPr>
          <w:t xml:space="preserve">for redox regulation include soxR (absent in </w:t>
        </w:r>
      </w:ins>
      <w:ins w:id="2608" w:author="Chen Liao" w:date="2020-06-22T09:09:00Z">
        <w:r w:rsidR="006E6D20">
          <w:rPr>
            <w:rFonts w:ascii="Times New Roman" w:hAnsi="Times New Roman" w:cs="Times New Roman"/>
            <w:sz w:val="24"/>
            <w:szCs w:val="24"/>
            <w:lang w:val="en-US"/>
          </w:rPr>
          <w:t>F5677</w:t>
        </w:r>
      </w:ins>
      <w:ins w:id="2609" w:author="Chen Liao" w:date="2020-06-22T09:10:00Z">
        <w:r w:rsidR="006E6D20">
          <w:rPr>
            <w:rFonts w:ascii="Times New Roman" w:hAnsi="Times New Roman" w:cs="Times New Roman"/>
            <w:sz w:val="24"/>
            <w:szCs w:val="24"/>
            <w:lang w:val="en-US"/>
          </w:rPr>
          <w:t xml:space="preserve">)—a redox sensitive transcriptional regulator, </w:t>
        </w:r>
        <w:r w:rsidR="006E6D20" w:rsidRPr="006E6D20">
          <w:rPr>
            <w:rFonts w:ascii="Times New Roman" w:hAnsi="Times New Roman" w:cs="Times New Roman"/>
            <w:i/>
            <w:iCs/>
            <w:sz w:val="24"/>
            <w:szCs w:val="24"/>
            <w:lang w:val="en-US"/>
            <w:rPrChange w:id="2610" w:author="Chen Liao" w:date="2020-06-22T09:11:00Z">
              <w:rPr>
                <w:rFonts w:ascii="Times New Roman" w:hAnsi="Times New Roman" w:cs="Times New Roman"/>
                <w:sz w:val="24"/>
                <w:szCs w:val="24"/>
                <w:lang w:val="en-US"/>
              </w:rPr>
            </w:rPrChange>
          </w:rPr>
          <w:t xml:space="preserve">katE </w:t>
        </w:r>
        <w:r w:rsidR="006E6D20">
          <w:rPr>
            <w:rFonts w:ascii="Times New Roman" w:hAnsi="Times New Roman" w:cs="Times New Roman"/>
            <w:sz w:val="24"/>
            <w:szCs w:val="24"/>
            <w:lang w:val="en-US"/>
          </w:rPr>
          <w:t>(absent in M</w:t>
        </w:r>
      </w:ins>
      <w:ins w:id="2611" w:author="Chen Liao" w:date="2020-06-22T09:11:00Z">
        <w:r w:rsidR="006E6D20">
          <w:rPr>
            <w:rFonts w:ascii="Times New Roman" w:hAnsi="Times New Roman" w:cs="Times New Roman"/>
            <w:sz w:val="24"/>
            <w:szCs w:val="24"/>
            <w:lang w:val="en-US"/>
          </w:rPr>
          <w:t>1608)—a catalase that degrades H</w:t>
        </w:r>
        <w:r w:rsidR="006E6D20" w:rsidRPr="006E6D20">
          <w:rPr>
            <w:rFonts w:ascii="Times New Roman" w:hAnsi="Times New Roman" w:cs="Times New Roman"/>
            <w:sz w:val="24"/>
            <w:szCs w:val="24"/>
            <w:vertAlign w:val="subscript"/>
            <w:lang w:val="en-US"/>
            <w:rPrChange w:id="2612" w:author="Chen Liao" w:date="2020-06-22T09:11:00Z">
              <w:rPr>
                <w:rFonts w:ascii="Times New Roman" w:hAnsi="Times New Roman" w:cs="Times New Roman"/>
                <w:sz w:val="24"/>
                <w:szCs w:val="24"/>
                <w:lang w:val="en-US"/>
              </w:rPr>
            </w:rPrChange>
          </w:rPr>
          <w:t>2</w:t>
        </w:r>
        <w:r w:rsidR="006E6D20">
          <w:rPr>
            <w:rFonts w:ascii="Times New Roman" w:hAnsi="Times New Roman" w:cs="Times New Roman"/>
            <w:sz w:val="24"/>
            <w:szCs w:val="24"/>
            <w:lang w:val="en-US"/>
          </w:rPr>
          <w:t>O</w:t>
        </w:r>
        <w:r w:rsidR="006E6D20" w:rsidRPr="006E6D20">
          <w:rPr>
            <w:rFonts w:ascii="Times New Roman" w:hAnsi="Times New Roman" w:cs="Times New Roman"/>
            <w:sz w:val="24"/>
            <w:szCs w:val="24"/>
            <w:vertAlign w:val="subscript"/>
            <w:lang w:val="en-US"/>
            <w:rPrChange w:id="2613" w:author="Chen Liao" w:date="2020-06-22T09:11:00Z">
              <w:rPr>
                <w:rFonts w:ascii="Times New Roman" w:hAnsi="Times New Roman" w:cs="Times New Roman"/>
                <w:sz w:val="24"/>
                <w:szCs w:val="24"/>
                <w:lang w:val="en-US"/>
              </w:rPr>
            </w:rPrChange>
          </w:rPr>
          <w:t>2</w:t>
        </w:r>
        <w:r w:rsidR="006E6D20">
          <w:rPr>
            <w:rFonts w:ascii="Times New Roman" w:hAnsi="Times New Roman" w:cs="Times New Roman"/>
            <w:sz w:val="24"/>
            <w:szCs w:val="24"/>
            <w:lang w:val="en-US"/>
          </w:rPr>
          <w:t xml:space="preserve">, </w:t>
        </w:r>
      </w:ins>
      <w:ins w:id="2614" w:author="Chen Liao" w:date="2020-06-22T09:13:00Z">
        <w:r w:rsidR="00174DFB">
          <w:rPr>
            <w:rFonts w:ascii="Times New Roman" w:hAnsi="Times New Roman" w:cs="Times New Roman"/>
            <w:sz w:val="24"/>
            <w:szCs w:val="24"/>
            <w:lang w:val="en-US"/>
          </w:rPr>
          <w:t xml:space="preserve">and </w:t>
        </w:r>
        <w:r w:rsidR="00174DFB" w:rsidRPr="008248BD">
          <w:rPr>
            <w:rFonts w:ascii="Times New Roman" w:hAnsi="Times New Roman" w:cs="Times New Roman"/>
            <w:i/>
            <w:iCs/>
            <w:sz w:val="24"/>
            <w:szCs w:val="24"/>
            <w:lang w:val="en-US"/>
            <w:rPrChange w:id="2615" w:author="Chen Liao" w:date="2020-06-22T12:01:00Z">
              <w:rPr>
                <w:rFonts w:ascii="Times New Roman" w:hAnsi="Times New Roman" w:cs="Times New Roman"/>
                <w:sz w:val="24"/>
                <w:szCs w:val="24"/>
                <w:lang w:val="en-US"/>
              </w:rPr>
            </w:rPrChange>
          </w:rPr>
          <w:t xml:space="preserve">gor </w:t>
        </w:r>
        <w:r w:rsidR="00174DFB">
          <w:rPr>
            <w:rFonts w:ascii="Times New Roman" w:hAnsi="Times New Roman" w:cs="Times New Roman"/>
            <w:sz w:val="24"/>
            <w:szCs w:val="24"/>
            <w:lang w:val="en-US"/>
          </w:rPr>
          <w:t xml:space="preserve">(absent in M1608)—a </w:t>
        </w:r>
      </w:ins>
      <w:ins w:id="2616" w:author="Chen Liao" w:date="2020-06-22T09:14:00Z">
        <w:r w:rsidR="00174DFB">
          <w:rPr>
            <w:rFonts w:ascii="Times New Roman" w:hAnsi="Times New Roman" w:cs="Times New Roman"/>
            <w:sz w:val="24"/>
            <w:szCs w:val="24"/>
            <w:lang w:val="en-US"/>
          </w:rPr>
          <w:t>flavoprotein that oxidizes glutathione, which plays a</w:t>
        </w:r>
      </w:ins>
      <w:ins w:id="2617" w:author="Chen Liao" w:date="2020-06-22T14:21:00Z">
        <w:r w:rsidR="00805C1D">
          <w:rPr>
            <w:rFonts w:ascii="Times New Roman" w:hAnsi="Times New Roman" w:cs="Times New Roman"/>
            <w:sz w:val="24"/>
            <w:szCs w:val="24"/>
            <w:lang w:val="en-US"/>
          </w:rPr>
          <w:t>n import</w:t>
        </w:r>
      </w:ins>
      <w:ins w:id="2618" w:author="Chen Liao" w:date="2020-06-22T14:22:00Z">
        <w:r w:rsidR="00805C1D">
          <w:rPr>
            <w:rFonts w:ascii="Times New Roman" w:hAnsi="Times New Roman" w:cs="Times New Roman"/>
            <w:sz w:val="24"/>
            <w:szCs w:val="24"/>
            <w:lang w:val="en-US"/>
          </w:rPr>
          <w:t>ant</w:t>
        </w:r>
      </w:ins>
      <w:ins w:id="2619" w:author="Chen Liao" w:date="2020-06-22T09:14:00Z">
        <w:r w:rsidR="00174DFB">
          <w:rPr>
            <w:rFonts w:ascii="Times New Roman" w:hAnsi="Times New Roman" w:cs="Times New Roman"/>
            <w:sz w:val="24"/>
            <w:szCs w:val="24"/>
            <w:lang w:val="en-US"/>
          </w:rPr>
          <w:t xml:space="preserve"> role in protection against </w:t>
        </w:r>
      </w:ins>
      <w:ins w:id="2620" w:author="Chen Liao" w:date="2020-06-22T09:15:00Z">
        <w:r w:rsidR="00174DFB">
          <w:rPr>
            <w:rFonts w:ascii="Times New Roman" w:hAnsi="Times New Roman" w:cs="Times New Roman"/>
            <w:sz w:val="24"/>
            <w:szCs w:val="24"/>
            <w:lang w:val="en-US"/>
          </w:rPr>
          <w:t>H</w:t>
        </w:r>
        <w:r w:rsidR="00174DFB" w:rsidRPr="00F079B1">
          <w:rPr>
            <w:rFonts w:ascii="Times New Roman" w:hAnsi="Times New Roman" w:cs="Times New Roman"/>
            <w:sz w:val="24"/>
            <w:szCs w:val="24"/>
            <w:vertAlign w:val="subscript"/>
            <w:lang w:val="en-US"/>
          </w:rPr>
          <w:t>2</w:t>
        </w:r>
        <w:r w:rsidR="00174DFB">
          <w:rPr>
            <w:rFonts w:ascii="Times New Roman" w:hAnsi="Times New Roman" w:cs="Times New Roman"/>
            <w:sz w:val="24"/>
            <w:szCs w:val="24"/>
            <w:lang w:val="en-US"/>
          </w:rPr>
          <w:t>O</w:t>
        </w:r>
        <w:r w:rsidR="00174DFB" w:rsidRPr="00F079B1">
          <w:rPr>
            <w:rFonts w:ascii="Times New Roman" w:hAnsi="Times New Roman" w:cs="Times New Roman"/>
            <w:sz w:val="24"/>
            <w:szCs w:val="24"/>
            <w:vertAlign w:val="subscript"/>
            <w:lang w:val="en-US"/>
          </w:rPr>
          <w:t>2</w:t>
        </w:r>
        <w:r w:rsidR="00174DFB">
          <w:rPr>
            <w:rFonts w:ascii="Times New Roman" w:hAnsi="Times New Roman" w:cs="Times New Roman"/>
            <w:sz w:val="24"/>
            <w:szCs w:val="24"/>
            <w:vertAlign w:val="subscript"/>
            <w:lang w:val="en-US"/>
          </w:rPr>
          <w:t xml:space="preserve"> </w:t>
        </w:r>
        <w:r w:rsidR="00174DFB">
          <w:rPr>
            <w:rFonts w:ascii="Times New Roman" w:hAnsi="Times New Roman" w:cs="Times New Roman"/>
            <w:sz w:val="24"/>
            <w:szCs w:val="24"/>
            <w:lang w:val="en-US"/>
          </w:rPr>
          <w:t>damage.</w:t>
        </w:r>
        <w:r w:rsidR="00675975">
          <w:rPr>
            <w:rFonts w:ascii="Times New Roman" w:hAnsi="Times New Roman" w:cs="Times New Roman"/>
            <w:sz w:val="24"/>
            <w:szCs w:val="24"/>
            <w:lang w:val="en-US"/>
          </w:rPr>
          <w:t xml:space="preserve"> </w:t>
        </w:r>
      </w:ins>
    </w:p>
    <w:p w14:paraId="5757FCD6" w14:textId="77777777" w:rsidR="00DD6591" w:rsidRDefault="00DD6591">
      <w:pPr>
        <w:spacing w:before="240" w:after="240"/>
        <w:jc w:val="both"/>
        <w:rPr>
          <w:ins w:id="2621" w:author="Chen Liao" w:date="2020-06-22T09:05:00Z"/>
          <w:rFonts w:ascii="Times New Roman" w:hAnsi="Times New Roman" w:cs="Times New Roman"/>
          <w:sz w:val="24"/>
          <w:szCs w:val="24"/>
          <w:lang w:val="en-US"/>
        </w:rPr>
      </w:pPr>
    </w:p>
    <w:p w14:paraId="5C7D546C" w14:textId="0B3B4AF4" w:rsidR="00655E4E" w:rsidRPr="00B5659F" w:rsidDel="00B5659F" w:rsidRDefault="00D27EFC">
      <w:pPr>
        <w:spacing w:before="240" w:after="240"/>
        <w:jc w:val="both"/>
        <w:rPr>
          <w:del w:id="2622" w:author="Chen Liao" w:date="2020-06-22T14:23:00Z"/>
          <w:rFonts w:ascii="Times New Roman" w:hAnsi="Times New Roman" w:cs="Times New Roman"/>
          <w:b/>
          <w:bCs/>
          <w:sz w:val="24"/>
          <w:szCs w:val="24"/>
          <w:lang w:val="en-US"/>
          <w:rPrChange w:id="2623" w:author="Chen Liao" w:date="2020-06-22T14:23:00Z">
            <w:rPr>
              <w:del w:id="2624" w:author="Chen Liao" w:date="2020-06-22T14:23:00Z"/>
              <w:sz w:val="24"/>
              <w:szCs w:val="24"/>
              <w:lang w:val="en-US"/>
            </w:rPr>
          </w:rPrChange>
        </w:rPr>
      </w:pPr>
      <w:del w:id="2625" w:author="Chen Liao" w:date="2020-06-22T14:23:00Z">
        <w:r w:rsidRPr="00B5659F" w:rsidDel="00B5659F">
          <w:rPr>
            <w:rFonts w:ascii="Times New Roman" w:hAnsi="Times New Roman" w:cs="Times New Roman"/>
            <w:b/>
            <w:bCs/>
            <w:sz w:val="24"/>
            <w:szCs w:val="24"/>
            <w:lang w:val="en-US"/>
            <w:rPrChange w:id="2626" w:author="Chen Liao" w:date="2020-06-22T14:23:00Z">
              <w:rPr>
                <w:sz w:val="24"/>
                <w:szCs w:val="24"/>
                <w:lang w:val="en-US"/>
              </w:rPr>
            </w:rPrChange>
          </w:rPr>
          <w:delText>All the eight strains that do not produce rhamnolipids in the glycerol medium, they miss genes coding for either density regulation or for carbon/energy processing, indicating a deep link to cell growth. Therefore we next use quantitative modeling to disentangle growth features that could be used to predict rhamnolipids production.</w:delText>
        </w:r>
      </w:del>
      <w:ins w:id="2627" w:author="Chen Liao" w:date="2020-06-22T14:23:00Z">
        <w:r w:rsidR="00B5659F" w:rsidRPr="00B5659F">
          <w:rPr>
            <w:rFonts w:ascii="Times New Roman" w:hAnsi="Times New Roman" w:cs="Times New Roman"/>
            <w:b/>
            <w:bCs/>
            <w:sz w:val="24"/>
            <w:szCs w:val="24"/>
            <w:lang w:val="en-US"/>
            <w:rPrChange w:id="2628" w:author="Chen Liao" w:date="2020-06-22T14:23:00Z">
              <w:rPr>
                <w:lang w:val="en-US"/>
              </w:rPr>
            </w:rPrChange>
          </w:rPr>
          <w:t>R</w:t>
        </w:r>
      </w:ins>
    </w:p>
    <w:p w14:paraId="4F1CA4FA" w14:textId="01FC647B" w:rsidR="00655E4E" w:rsidRPr="00142176" w:rsidDel="006147B5" w:rsidRDefault="00655E4E" w:rsidP="0082365C">
      <w:pPr>
        <w:pStyle w:val="Caption"/>
        <w:keepNext/>
        <w:rPr>
          <w:del w:id="2629" w:author="Chen Liao" w:date="2020-06-22T07:00:00Z"/>
          <w:rFonts w:ascii="Times New Roman" w:hAnsi="Times New Roman" w:cs="Times New Roman"/>
          <w:b/>
          <w:bCs/>
          <w:sz w:val="24"/>
          <w:szCs w:val="24"/>
          <w:lang w:val="en-US"/>
        </w:rPr>
      </w:pPr>
    </w:p>
    <w:p w14:paraId="18F1DA52" w14:textId="7E728A94" w:rsidR="00655E4E" w:rsidRPr="00B5659F" w:rsidDel="0082365C" w:rsidRDefault="00655E4E">
      <w:pPr>
        <w:spacing w:before="240" w:after="240"/>
        <w:jc w:val="both"/>
        <w:rPr>
          <w:del w:id="2630" w:author="Chen Liao" w:date="2020-06-22T07:00:00Z"/>
          <w:rFonts w:ascii="Times New Roman" w:hAnsi="Times New Roman" w:cs="Times New Roman"/>
          <w:b/>
          <w:bCs/>
          <w:sz w:val="24"/>
          <w:szCs w:val="24"/>
          <w:lang w:val="en-US"/>
          <w:rPrChange w:id="2631" w:author="Chen Liao" w:date="2020-06-22T14:23:00Z">
            <w:rPr>
              <w:del w:id="2632" w:author="Chen Liao" w:date="2020-06-22T07:00:00Z"/>
              <w:sz w:val="24"/>
              <w:szCs w:val="24"/>
              <w:lang w:val="en-US"/>
            </w:rPr>
          </w:rPrChange>
        </w:rPr>
      </w:pPr>
    </w:p>
    <w:p w14:paraId="4B0EA264" w14:textId="1740F602" w:rsidR="0082365C" w:rsidRPr="00B5659F" w:rsidDel="00B5659F" w:rsidRDefault="00D27EFC">
      <w:pPr>
        <w:spacing w:before="240" w:after="240"/>
        <w:jc w:val="both"/>
        <w:rPr>
          <w:del w:id="2633" w:author="Chen Liao" w:date="2020-06-22T14:23:00Z"/>
          <w:rFonts w:ascii="Times New Roman" w:hAnsi="Times New Roman" w:cs="Times New Roman"/>
          <w:b/>
          <w:bCs/>
          <w:sz w:val="24"/>
          <w:szCs w:val="24"/>
          <w:lang w:val="en-US"/>
          <w:rPrChange w:id="2634" w:author="Chen Liao" w:date="2020-06-22T14:23:00Z">
            <w:rPr>
              <w:del w:id="2635" w:author="Chen Liao" w:date="2020-06-22T14:23:00Z"/>
              <w:b/>
              <w:sz w:val="24"/>
              <w:szCs w:val="24"/>
              <w:lang w:val="en-US"/>
            </w:rPr>
          </w:rPrChange>
        </w:rPr>
      </w:pPr>
      <w:del w:id="2636" w:author="Chen Liao" w:date="2020-06-22T06:59:00Z">
        <w:r w:rsidRPr="00B5659F" w:rsidDel="0082365C">
          <w:rPr>
            <w:rFonts w:ascii="Times New Roman" w:hAnsi="Times New Roman" w:cs="Times New Roman"/>
            <w:b/>
            <w:bCs/>
            <w:sz w:val="24"/>
            <w:szCs w:val="24"/>
            <w:lang w:val="en-US"/>
            <w:rPrChange w:id="2637" w:author="Chen Liao" w:date="2020-06-22T14:23:00Z">
              <w:rPr>
                <w:b/>
                <w:sz w:val="24"/>
                <w:szCs w:val="24"/>
                <w:lang w:val="en-US"/>
              </w:rPr>
            </w:rPrChange>
          </w:rPr>
          <w:delText>Table 1 Genes that are missing in rhamnolipi</w:delText>
        </w:r>
      </w:del>
      <w:del w:id="2638" w:author="Chen Liao" w:date="2020-06-22T06:55:00Z">
        <w:r w:rsidRPr="00B5659F" w:rsidDel="0076250D">
          <w:rPr>
            <w:rFonts w:ascii="Times New Roman" w:hAnsi="Times New Roman" w:cs="Times New Roman"/>
            <w:b/>
            <w:bCs/>
            <w:sz w:val="24"/>
            <w:szCs w:val="24"/>
            <w:lang w:val="en-US"/>
            <w:rPrChange w:id="2639" w:author="Chen Liao" w:date="2020-06-22T14:23:00Z">
              <w:rPr>
                <w:b/>
                <w:sz w:val="24"/>
                <w:szCs w:val="24"/>
                <w:lang w:val="en-US"/>
              </w:rPr>
            </w:rPrChange>
          </w:rPr>
          <w:delText xml:space="preserve">ds non </w:delText>
        </w:r>
      </w:del>
      <w:del w:id="2640" w:author="Chen Liao" w:date="2020-06-22T06:59:00Z">
        <w:r w:rsidRPr="00B5659F" w:rsidDel="0082365C">
          <w:rPr>
            <w:rFonts w:ascii="Times New Roman" w:hAnsi="Times New Roman" w:cs="Times New Roman"/>
            <w:b/>
            <w:bCs/>
            <w:sz w:val="24"/>
            <w:szCs w:val="24"/>
            <w:lang w:val="en-US"/>
            <w:rPrChange w:id="2641" w:author="Chen Liao" w:date="2020-06-22T14:23:00Z">
              <w:rPr>
                <w:b/>
                <w:sz w:val="24"/>
                <w:szCs w:val="24"/>
                <w:lang w:val="en-US"/>
              </w:rPr>
            </w:rPrChange>
          </w:rPr>
          <w:delText>producers but present in producers</w:delText>
        </w:r>
      </w:del>
    </w:p>
    <w:p w14:paraId="7FBBE2E5" w14:textId="1474EDB6" w:rsidR="00655E4E" w:rsidRPr="00B5659F" w:rsidDel="00B5659F" w:rsidRDefault="00D27EFC">
      <w:pPr>
        <w:spacing w:before="240" w:after="240"/>
        <w:jc w:val="both"/>
        <w:rPr>
          <w:del w:id="2642" w:author="Chen Liao" w:date="2020-06-22T14:23:00Z"/>
          <w:rFonts w:ascii="Times New Roman" w:hAnsi="Times New Roman" w:cs="Times New Roman"/>
          <w:b/>
          <w:bCs/>
          <w:sz w:val="24"/>
          <w:szCs w:val="24"/>
          <w:lang w:val="en-US"/>
          <w:rPrChange w:id="2643" w:author="Chen Liao" w:date="2020-06-22T14:23:00Z">
            <w:rPr>
              <w:del w:id="2644" w:author="Chen Liao" w:date="2020-06-22T14:23:00Z"/>
              <w:b/>
              <w:sz w:val="24"/>
              <w:szCs w:val="24"/>
              <w:lang w:val="en-US"/>
            </w:rPr>
          </w:rPrChange>
        </w:rPr>
      </w:pPr>
      <w:del w:id="2645" w:author="Chen Liao" w:date="2020-06-22T07:02:00Z">
        <w:r w:rsidRPr="00B5659F" w:rsidDel="0082365C">
          <w:rPr>
            <w:rFonts w:ascii="Times New Roman" w:hAnsi="Times New Roman" w:cs="Times New Roman"/>
            <w:b/>
            <w:bCs/>
            <w:noProof/>
            <w:sz w:val="24"/>
            <w:szCs w:val="24"/>
            <w:lang w:val="en-US"/>
            <w:rPrChange w:id="2646" w:author="Chen Liao" w:date="2020-06-22T14:23:00Z">
              <w:rPr>
                <w:b/>
                <w:noProof/>
                <w:sz w:val="24"/>
                <w:szCs w:val="24"/>
                <w:lang w:val="en-US"/>
              </w:rPr>
            </w:rPrChange>
          </w:rPr>
          <w:drawing>
            <wp:inline distT="114300" distB="114300" distL="114300" distR="114300" wp14:anchorId="57BA163E" wp14:editId="64D01EF4">
              <wp:extent cx="3250776" cy="272415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250776" cy="2724150"/>
                      </a:xfrm>
                      <a:prstGeom prst="rect">
                        <a:avLst/>
                      </a:prstGeom>
                      <a:ln/>
                    </pic:spPr>
                  </pic:pic>
                </a:graphicData>
              </a:graphic>
            </wp:inline>
          </w:drawing>
        </w:r>
      </w:del>
    </w:p>
    <w:p w14:paraId="65FC701D" w14:textId="77777777" w:rsidR="00655E4E" w:rsidRPr="00B5659F" w:rsidDel="00B5659F" w:rsidRDefault="00655E4E">
      <w:pPr>
        <w:spacing w:before="240" w:after="240"/>
        <w:jc w:val="both"/>
        <w:rPr>
          <w:del w:id="2647" w:author="Chen Liao" w:date="2020-06-22T14:23:00Z"/>
          <w:rFonts w:ascii="Times New Roman" w:hAnsi="Times New Roman" w:cs="Times New Roman"/>
          <w:b/>
          <w:bCs/>
          <w:sz w:val="24"/>
          <w:szCs w:val="24"/>
          <w:lang w:val="en-US"/>
          <w:rPrChange w:id="2648" w:author="Chen Liao" w:date="2020-06-22T14:23:00Z">
            <w:rPr>
              <w:del w:id="2649" w:author="Chen Liao" w:date="2020-06-22T14:23:00Z"/>
              <w:sz w:val="20"/>
              <w:szCs w:val="20"/>
              <w:lang w:val="en-US"/>
            </w:rPr>
          </w:rPrChange>
        </w:rPr>
      </w:pPr>
    </w:p>
    <w:p w14:paraId="06989491" w14:textId="7CB7176D" w:rsidR="00E21772" w:rsidRDefault="00D27EFC">
      <w:pPr>
        <w:spacing w:before="240" w:after="240"/>
        <w:jc w:val="both"/>
        <w:rPr>
          <w:ins w:id="2650" w:author="Chen Liao" w:date="2020-06-22T14:23:00Z"/>
          <w:rFonts w:ascii="Times New Roman" w:hAnsi="Times New Roman" w:cs="Times New Roman"/>
          <w:b/>
          <w:sz w:val="24"/>
          <w:szCs w:val="24"/>
          <w:lang w:val="en-US"/>
        </w:rPr>
      </w:pPr>
      <w:del w:id="2651" w:author="Chen Liao" w:date="2020-06-22T14:23:00Z">
        <w:r w:rsidRPr="00B5659F" w:rsidDel="00B5659F">
          <w:rPr>
            <w:rFonts w:ascii="Times New Roman" w:hAnsi="Times New Roman" w:cs="Times New Roman"/>
            <w:b/>
            <w:bCs/>
            <w:sz w:val="24"/>
            <w:szCs w:val="24"/>
            <w:lang w:val="en-US"/>
            <w:rPrChange w:id="2652" w:author="Chen Liao" w:date="2020-06-22T14:23:00Z">
              <w:rPr>
                <w:b/>
                <w:sz w:val="24"/>
                <w:szCs w:val="24"/>
                <w:lang w:val="en-US"/>
              </w:rPr>
            </w:rPrChange>
          </w:rPr>
          <w:delText>R</w:delText>
        </w:r>
      </w:del>
      <w:r w:rsidRPr="00B5659F">
        <w:rPr>
          <w:rFonts w:ascii="Times New Roman" w:hAnsi="Times New Roman" w:cs="Times New Roman"/>
          <w:b/>
          <w:bCs/>
          <w:sz w:val="24"/>
          <w:szCs w:val="24"/>
          <w:lang w:val="en-US"/>
          <w:rPrChange w:id="2653" w:author="Chen Liao" w:date="2020-06-22T14:23:00Z">
            <w:rPr>
              <w:b/>
              <w:sz w:val="24"/>
              <w:szCs w:val="24"/>
              <w:lang w:val="en-US"/>
            </w:rPr>
          </w:rPrChange>
        </w:rPr>
        <w:t>h</w:t>
      </w:r>
      <w:r w:rsidRPr="00254232">
        <w:rPr>
          <w:rFonts w:ascii="Times New Roman" w:hAnsi="Times New Roman" w:cs="Times New Roman"/>
          <w:b/>
          <w:sz w:val="24"/>
          <w:szCs w:val="24"/>
          <w:lang w:val="en-US"/>
          <w:rPrChange w:id="2654" w:author="Chen Liao" w:date="2020-06-22T07:02:00Z">
            <w:rPr>
              <w:b/>
              <w:sz w:val="24"/>
              <w:szCs w:val="24"/>
              <w:lang w:val="en-US"/>
            </w:rPr>
          </w:rPrChange>
        </w:rPr>
        <w:t>amnolipid producers are fast-growing strains</w:t>
      </w:r>
    </w:p>
    <w:p w14:paraId="060BA1C4" w14:textId="520B5B94" w:rsidR="00546340" w:rsidRDefault="00A603D5">
      <w:pPr>
        <w:spacing w:before="240" w:after="240"/>
        <w:jc w:val="both"/>
        <w:rPr>
          <w:ins w:id="2655" w:author="Chen Liao" w:date="2020-06-22T15:20:00Z"/>
          <w:rFonts w:ascii="Times New Roman" w:hAnsi="Times New Roman" w:cs="Times New Roman"/>
          <w:sz w:val="24"/>
          <w:szCs w:val="24"/>
          <w:lang w:val="en-US"/>
        </w:rPr>
      </w:pPr>
      <w:ins w:id="2656" w:author="Chen Liao" w:date="2020-06-22T14:36:00Z">
        <w:r>
          <w:rPr>
            <w:rFonts w:ascii="Times New Roman" w:hAnsi="Times New Roman" w:cs="Times New Roman"/>
            <w:sz w:val="24"/>
            <w:szCs w:val="24"/>
            <w:lang w:val="en-US"/>
          </w:rPr>
          <w:t xml:space="preserve">The </w:t>
        </w:r>
      </w:ins>
      <w:ins w:id="2657" w:author="Chen Liao" w:date="2020-06-22T14:47:00Z">
        <w:r w:rsidR="0033649D">
          <w:rPr>
            <w:rFonts w:ascii="Times New Roman" w:hAnsi="Times New Roman" w:cs="Times New Roman"/>
            <w:sz w:val="24"/>
            <w:szCs w:val="24"/>
            <w:lang w:val="en-US"/>
          </w:rPr>
          <w:t xml:space="preserve">missing </w:t>
        </w:r>
      </w:ins>
      <w:ins w:id="2658" w:author="Chen Liao" w:date="2020-06-22T14:36:00Z">
        <w:r>
          <w:rPr>
            <w:rFonts w:ascii="Times New Roman" w:hAnsi="Times New Roman" w:cs="Times New Roman"/>
            <w:sz w:val="24"/>
            <w:szCs w:val="24"/>
            <w:lang w:val="en-US"/>
          </w:rPr>
          <w:t>genes in the 8 non-rhamnolipid-producers</w:t>
        </w:r>
      </w:ins>
      <w:ins w:id="2659" w:author="Chen Liao" w:date="2020-06-22T14:37:00Z">
        <w:r>
          <w:rPr>
            <w:rFonts w:ascii="Times New Roman" w:hAnsi="Times New Roman" w:cs="Times New Roman"/>
            <w:sz w:val="24"/>
            <w:szCs w:val="24"/>
            <w:lang w:val="en-US"/>
          </w:rPr>
          <w:t xml:space="preserve"> (</w:t>
        </w:r>
        <w:r w:rsidRPr="00A603D5">
          <w:rPr>
            <w:rFonts w:ascii="Times New Roman" w:hAnsi="Times New Roman" w:cs="Times New Roman"/>
            <w:sz w:val="24"/>
            <w:szCs w:val="24"/>
            <w:highlight w:val="yellow"/>
            <w:lang w:val="en-US"/>
            <w:rPrChange w:id="2660" w:author="Chen Liao" w:date="2020-06-22T14:37:00Z">
              <w:rPr>
                <w:rFonts w:ascii="Times New Roman" w:hAnsi="Times New Roman" w:cs="Times New Roman"/>
                <w:sz w:val="24"/>
                <w:szCs w:val="24"/>
                <w:lang w:val="en-US"/>
              </w:rPr>
            </w:rPrChange>
          </w:rPr>
          <w:t>Table 1</w:t>
        </w:r>
        <w:r>
          <w:rPr>
            <w:rFonts w:ascii="Times New Roman" w:hAnsi="Times New Roman" w:cs="Times New Roman"/>
            <w:sz w:val="24"/>
            <w:szCs w:val="24"/>
            <w:lang w:val="en-US"/>
          </w:rPr>
          <w:t>)</w:t>
        </w:r>
      </w:ins>
      <w:ins w:id="2661" w:author="Chen Liao" w:date="2020-06-22T14:36:00Z">
        <w:r>
          <w:rPr>
            <w:rFonts w:ascii="Times New Roman" w:hAnsi="Times New Roman" w:cs="Times New Roman"/>
            <w:sz w:val="24"/>
            <w:szCs w:val="24"/>
            <w:lang w:val="en-US"/>
          </w:rPr>
          <w:t xml:space="preserve"> i</w:t>
        </w:r>
      </w:ins>
      <w:ins w:id="2662" w:author="Chen Liao" w:date="2020-06-22T14:37:00Z">
        <w:r>
          <w:rPr>
            <w:rFonts w:ascii="Times New Roman" w:hAnsi="Times New Roman" w:cs="Times New Roman"/>
            <w:sz w:val="24"/>
            <w:szCs w:val="24"/>
            <w:lang w:val="en-US"/>
          </w:rPr>
          <w:t>nvolve</w:t>
        </w:r>
      </w:ins>
      <w:ins w:id="2663" w:author="Chen Liao" w:date="2020-06-22T14:45:00Z">
        <w:r w:rsidR="0033649D">
          <w:rPr>
            <w:rFonts w:ascii="Times New Roman" w:hAnsi="Times New Roman" w:cs="Times New Roman"/>
            <w:sz w:val="24"/>
            <w:szCs w:val="24"/>
            <w:lang w:val="en-US"/>
          </w:rPr>
          <w:t xml:space="preserve"> </w:t>
        </w:r>
      </w:ins>
      <w:ins w:id="2664" w:author="Chen Liao" w:date="2020-06-22T14:37:00Z">
        <w:r>
          <w:rPr>
            <w:rFonts w:ascii="Times New Roman" w:hAnsi="Times New Roman" w:cs="Times New Roman"/>
            <w:sz w:val="24"/>
            <w:szCs w:val="24"/>
            <w:lang w:val="en-US"/>
          </w:rPr>
          <w:t>many transcriptional regulat</w:t>
        </w:r>
      </w:ins>
      <w:ins w:id="2665" w:author="Chen Liao" w:date="2020-06-22T14:38:00Z">
        <w:r>
          <w:rPr>
            <w:rFonts w:ascii="Times New Roman" w:hAnsi="Times New Roman" w:cs="Times New Roman"/>
            <w:sz w:val="24"/>
            <w:szCs w:val="24"/>
            <w:lang w:val="en-US"/>
          </w:rPr>
          <w:t>ors (</w:t>
        </w:r>
      </w:ins>
      <w:ins w:id="2666" w:author="Chen Liao" w:date="2020-06-22T14:39:00Z">
        <w:r>
          <w:rPr>
            <w:rFonts w:ascii="Times New Roman" w:hAnsi="Times New Roman" w:cs="Times New Roman"/>
            <w:sz w:val="24"/>
            <w:szCs w:val="24"/>
            <w:lang w:val="en-US"/>
          </w:rPr>
          <w:t xml:space="preserve">e.g., </w:t>
        </w:r>
      </w:ins>
      <w:ins w:id="2667" w:author="Chen Liao" w:date="2020-06-22T14:38:00Z">
        <w:r w:rsidRPr="00A603D5">
          <w:rPr>
            <w:rFonts w:ascii="Times New Roman" w:hAnsi="Times New Roman" w:cs="Times New Roman"/>
            <w:i/>
            <w:iCs/>
            <w:sz w:val="24"/>
            <w:szCs w:val="24"/>
            <w:lang w:val="en-US"/>
            <w:rPrChange w:id="2668" w:author="Chen Liao" w:date="2020-06-22T14:39:00Z">
              <w:rPr>
                <w:rFonts w:ascii="Times New Roman" w:hAnsi="Times New Roman" w:cs="Times New Roman"/>
                <w:sz w:val="24"/>
                <w:szCs w:val="24"/>
                <w:lang w:val="en-US"/>
              </w:rPr>
            </w:rPrChange>
          </w:rPr>
          <w:t>rhlR</w:t>
        </w:r>
        <w:r>
          <w:rPr>
            <w:rFonts w:ascii="Times New Roman" w:hAnsi="Times New Roman" w:cs="Times New Roman"/>
            <w:sz w:val="24"/>
            <w:szCs w:val="24"/>
            <w:lang w:val="en-US"/>
          </w:rPr>
          <w:t xml:space="preserve">, </w:t>
        </w:r>
        <w:r w:rsidRPr="00A603D5">
          <w:rPr>
            <w:rFonts w:ascii="Times New Roman" w:hAnsi="Times New Roman" w:cs="Times New Roman"/>
            <w:i/>
            <w:iCs/>
            <w:sz w:val="24"/>
            <w:szCs w:val="24"/>
            <w:lang w:val="en-US"/>
            <w:rPrChange w:id="2669" w:author="Chen Liao" w:date="2020-06-22T14:39:00Z">
              <w:rPr>
                <w:rFonts w:ascii="Times New Roman" w:hAnsi="Times New Roman" w:cs="Times New Roman"/>
                <w:sz w:val="24"/>
                <w:szCs w:val="24"/>
                <w:lang w:val="en-US"/>
              </w:rPr>
            </w:rPrChange>
          </w:rPr>
          <w:t>lasR</w:t>
        </w:r>
        <w:r>
          <w:rPr>
            <w:rFonts w:ascii="Times New Roman" w:hAnsi="Times New Roman" w:cs="Times New Roman"/>
            <w:sz w:val="24"/>
            <w:szCs w:val="24"/>
            <w:lang w:val="en-US"/>
          </w:rPr>
          <w:t xml:space="preserve">, </w:t>
        </w:r>
        <w:r w:rsidRPr="00A603D5">
          <w:rPr>
            <w:rFonts w:ascii="Times New Roman" w:hAnsi="Times New Roman" w:cs="Times New Roman"/>
            <w:i/>
            <w:iCs/>
            <w:sz w:val="24"/>
            <w:szCs w:val="24"/>
            <w:lang w:val="en-US"/>
            <w:rPrChange w:id="2670" w:author="Chen Liao" w:date="2020-06-22T14:39:00Z">
              <w:rPr>
                <w:rFonts w:ascii="Times New Roman" w:hAnsi="Times New Roman" w:cs="Times New Roman"/>
                <w:sz w:val="24"/>
                <w:szCs w:val="24"/>
                <w:lang w:val="en-US"/>
              </w:rPr>
            </w:rPrChange>
          </w:rPr>
          <w:t>crc</w:t>
        </w:r>
        <w:r>
          <w:rPr>
            <w:rFonts w:ascii="Times New Roman" w:hAnsi="Times New Roman" w:cs="Times New Roman"/>
            <w:sz w:val="24"/>
            <w:szCs w:val="24"/>
            <w:lang w:val="en-US"/>
          </w:rPr>
          <w:t xml:space="preserve">, </w:t>
        </w:r>
        <w:r w:rsidRPr="00A603D5">
          <w:rPr>
            <w:rFonts w:ascii="Times New Roman" w:hAnsi="Times New Roman" w:cs="Times New Roman"/>
            <w:i/>
            <w:iCs/>
            <w:sz w:val="24"/>
            <w:szCs w:val="24"/>
            <w:lang w:val="en-US"/>
            <w:rPrChange w:id="2671" w:author="Chen Liao" w:date="2020-06-22T14:39:00Z">
              <w:rPr>
                <w:rFonts w:ascii="Times New Roman" w:hAnsi="Times New Roman" w:cs="Times New Roman"/>
                <w:sz w:val="24"/>
                <w:szCs w:val="24"/>
                <w:lang w:val="en-US"/>
              </w:rPr>
            </w:rPrChange>
          </w:rPr>
          <w:t>nfxB</w:t>
        </w:r>
        <w:r>
          <w:rPr>
            <w:rFonts w:ascii="Times New Roman" w:hAnsi="Times New Roman" w:cs="Times New Roman"/>
            <w:sz w:val="24"/>
            <w:szCs w:val="24"/>
            <w:lang w:val="en-US"/>
          </w:rPr>
          <w:t>,</w:t>
        </w:r>
      </w:ins>
      <w:ins w:id="2672" w:author="Chen Liao" w:date="2020-06-22T14:39:00Z">
        <w:r>
          <w:rPr>
            <w:rFonts w:ascii="Times New Roman" w:hAnsi="Times New Roman" w:cs="Times New Roman"/>
            <w:sz w:val="24"/>
            <w:szCs w:val="24"/>
            <w:lang w:val="en-US"/>
          </w:rPr>
          <w:t xml:space="preserve"> </w:t>
        </w:r>
        <w:r w:rsidRPr="00A603D5">
          <w:rPr>
            <w:rFonts w:ascii="Times New Roman" w:hAnsi="Times New Roman" w:cs="Times New Roman"/>
            <w:i/>
            <w:iCs/>
            <w:sz w:val="24"/>
            <w:szCs w:val="24"/>
            <w:lang w:val="en-US"/>
            <w:rPrChange w:id="2673" w:author="Chen Liao" w:date="2020-06-22T14:39:00Z">
              <w:rPr>
                <w:rFonts w:ascii="Times New Roman" w:hAnsi="Times New Roman" w:cs="Times New Roman"/>
                <w:sz w:val="24"/>
                <w:szCs w:val="24"/>
                <w:lang w:val="en-US"/>
              </w:rPr>
            </w:rPrChange>
          </w:rPr>
          <w:t>soxR</w:t>
        </w:r>
      </w:ins>
      <w:ins w:id="2674" w:author="Chen Liao" w:date="2020-06-22T14:38:00Z">
        <w:r>
          <w:rPr>
            <w:rFonts w:ascii="Times New Roman" w:hAnsi="Times New Roman" w:cs="Times New Roman"/>
            <w:sz w:val="24"/>
            <w:szCs w:val="24"/>
            <w:lang w:val="en-US"/>
          </w:rPr>
          <w:t>)</w:t>
        </w:r>
      </w:ins>
      <w:ins w:id="2675" w:author="Chen Liao" w:date="2020-06-22T14:39:00Z">
        <w:r>
          <w:rPr>
            <w:rFonts w:ascii="Times New Roman" w:hAnsi="Times New Roman" w:cs="Times New Roman"/>
            <w:sz w:val="24"/>
            <w:szCs w:val="24"/>
            <w:lang w:val="en-US"/>
          </w:rPr>
          <w:t xml:space="preserve"> that are known to </w:t>
        </w:r>
      </w:ins>
      <w:ins w:id="2676" w:author="Chen Liao" w:date="2020-06-22T14:58:00Z">
        <w:r w:rsidR="00A32C12">
          <w:rPr>
            <w:rFonts w:ascii="Times New Roman" w:hAnsi="Times New Roman" w:cs="Times New Roman"/>
            <w:sz w:val="24"/>
            <w:szCs w:val="24"/>
            <w:lang w:val="en-US"/>
          </w:rPr>
          <w:t>elicit</w:t>
        </w:r>
      </w:ins>
      <w:ins w:id="2677" w:author="Chen Liao" w:date="2020-06-22T14:39:00Z">
        <w:r>
          <w:rPr>
            <w:rFonts w:ascii="Times New Roman" w:hAnsi="Times New Roman" w:cs="Times New Roman"/>
            <w:sz w:val="24"/>
            <w:szCs w:val="24"/>
            <w:lang w:val="en-US"/>
          </w:rPr>
          <w:t xml:space="preserve"> </w:t>
        </w:r>
      </w:ins>
      <w:ins w:id="2678" w:author="Chen Liao" w:date="2020-06-22T14:58:00Z">
        <w:r w:rsidR="00A32C12">
          <w:rPr>
            <w:rFonts w:ascii="Times New Roman" w:hAnsi="Times New Roman" w:cs="Times New Roman"/>
            <w:sz w:val="24"/>
            <w:szCs w:val="24"/>
            <w:lang w:val="en-US"/>
          </w:rPr>
          <w:t xml:space="preserve">growth </w:t>
        </w:r>
      </w:ins>
      <w:ins w:id="2679" w:author="Chen Liao" w:date="2020-06-22T14:59:00Z">
        <w:r w:rsidR="00A32C12">
          <w:rPr>
            <w:rFonts w:ascii="Times New Roman" w:hAnsi="Times New Roman" w:cs="Times New Roman"/>
            <w:sz w:val="24"/>
            <w:szCs w:val="24"/>
            <w:lang w:val="en-US"/>
          </w:rPr>
          <w:t>and</w:t>
        </w:r>
      </w:ins>
      <w:ins w:id="2680" w:author="Chen Liao" w:date="2020-06-22T14:40:00Z">
        <w:r>
          <w:rPr>
            <w:rFonts w:ascii="Times New Roman" w:hAnsi="Times New Roman" w:cs="Times New Roman"/>
            <w:sz w:val="24"/>
            <w:szCs w:val="24"/>
            <w:lang w:val="en-US"/>
          </w:rPr>
          <w:t xml:space="preserve"> metabolic responses</w:t>
        </w:r>
      </w:ins>
      <w:ins w:id="2681" w:author="Chen Liao" w:date="2020-06-22T14:47:00Z">
        <w:r w:rsidR="0033649D">
          <w:rPr>
            <w:rFonts w:ascii="Times New Roman" w:hAnsi="Times New Roman" w:cs="Times New Roman"/>
            <w:sz w:val="24"/>
            <w:szCs w:val="24"/>
            <w:lang w:val="en-US"/>
          </w:rPr>
          <w:t xml:space="preserve"> when absent. These </w:t>
        </w:r>
      </w:ins>
      <w:ins w:id="2682" w:author="Chen Liao" w:date="2020-06-22T14:59:00Z">
        <w:r w:rsidR="00A32C12">
          <w:rPr>
            <w:rFonts w:ascii="Times New Roman" w:hAnsi="Times New Roman" w:cs="Times New Roman"/>
            <w:sz w:val="24"/>
            <w:szCs w:val="24"/>
            <w:lang w:val="en-US"/>
          </w:rPr>
          <w:t>global changes</w:t>
        </w:r>
      </w:ins>
      <w:ins w:id="2683" w:author="Chen Liao" w:date="2020-06-22T14:42:00Z">
        <w:r>
          <w:rPr>
            <w:rFonts w:ascii="Times New Roman" w:hAnsi="Times New Roman" w:cs="Times New Roman"/>
            <w:sz w:val="24"/>
            <w:szCs w:val="24"/>
            <w:lang w:val="en-US"/>
          </w:rPr>
          <w:t xml:space="preserve"> </w:t>
        </w:r>
      </w:ins>
      <w:ins w:id="2684" w:author="Chen Liao" w:date="2020-06-22T14:44:00Z">
        <w:r>
          <w:rPr>
            <w:rFonts w:ascii="Times New Roman" w:hAnsi="Times New Roman" w:cs="Times New Roman"/>
            <w:sz w:val="24"/>
            <w:szCs w:val="24"/>
            <w:lang w:val="en-US"/>
          </w:rPr>
          <w:t xml:space="preserve">parallel </w:t>
        </w:r>
      </w:ins>
      <w:ins w:id="2685" w:author="Chen Liao" w:date="2020-06-22T14:45:00Z">
        <w:r>
          <w:rPr>
            <w:rFonts w:ascii="Times New Roman" w:hAnsi="Times New Roman" w:cs="Times New Roman"/>
            <w:sz w:val="24"/>
            <w:szCs w:val="24"/>
            <w:lang w:val="en-US"/>
          </w:rPr>
          <w:t xml:space="preserve">the </w:t>
        </w:r>
      </w:ins>
      <w:ins w:id="2686" w:author="Chen Liao" w:date="2020-06-22T14:52:00Z">
        <w:r w:rsidR="0033649D">
          <w:rPr>
            <w:rFonts w:ascii="Times New Roman" w:hAnsi="Times New Roman" w:cs="Times New Roman"/>
            <w:sz w:val="24"/>
            <w:szCs w:val="24"/>
            <w:lang w:val="en-US"/>
          </w:rPr>
          <w:t xml:space="preserve">evolution </w:t>
        </w:r>
      </w:ins>
      <w:ins w:id="2687" w:author="Chen Liao" w:date="2020-06-22T14:44:00Z">
        <w:r>
          <w:rPr>
            <w:rFonts w:ascii="Times New Roman" w:hAnsi="Times New Roman" w:cs="Times New Roman"/>
            <w:sz w:val="24"/>
            <w:szCs w:val="24"/>
            <w:lang w:val="en-US"/>
          </w:rPr>
          <w:t xml:space="preserve">of swarming and rhamnolipid production </w:t>
        </w:r>
      </w:ins>
      <w:ins w:id="2688" w:author="Chen Liao" w:date="2020-06-22T14:49:00Z">
        <w:r w:rsidR="0033649D">
          <w:rPr>
            <w:rFonts w:ascii="Times New Roman" w:hAnsi="Times New Roman" w:cs="Times New Roman"/>
            <w:sz w:val="24"/>
            <w:szCs w:val="24"/>
            <w:lang w:val="en-US"/>
          </w:rPr>
          <w:t xml:space="preserve">and </w:t>
        </w:r>
      </w:ins>
      <w:ins w:id="2689" w:author="Chen Liao" w:date="2020-06-22T14:50:00Z">
        <w:r w:rsidR="0033649D">
          <w:rPr>
            <w:rFonts w:ascii="Times New Roman" w:hAnsi="Times New Roman" w:cs="Times New Roman"/>
            <w:sz w:val="24"/>
            <w:szCs w:val="24"/>
            <w:lang w:val="en-US"/>
          </w:rPr>
          <w:t xml:space="preserve">thus </w:t>
        </w:r>
      </w:ins>
      <w:ins w:id="2690" w:author="Chen Liao" w:date="2020-06-22T15:08:00Z">
        <w:r w:rsidR="00E65FAD">
          <w:rPr>
            <w:rFonts w:ascii="Times New Roman" w:hAnsi="Times New Roman" w:cs="Times New Roman"/>
            <w:sz w:val="24"/>
            <w:szCs w:val="24"/>
            <w:lang w:val="en-US"/>
          </w:rPr>
          <w:t xml:space="preserve">fundamentally </w:t>
        </w:r>
      </w:ins>
      <w:ins w:id="2691" w:author="Chen Liao" w:date="2020-06-22T14:49:00Z">
        <w:r w:rsidR="0033649D">
          <w:rPr>
            <w:rFonts w:ascii="Times New Roman" w:hAnsi="Times New Roman" w:cs="Times New Roman"/>
            <w:sz w:val="24"/>
            <w:szCs w:val="24"/>
            <w:lang w:val="en-US"/>
          </w:rPr>
          <w:t>reflect the</w:t>
        </w:r>
      </w:ins>
      <w:ins w:id="2692" w:author="Chen Liao" w:date="2020-06-22T15:08:00Z">
        <w:r w:rsidR="00E65FAD">
          <w:rPr>
            <w:rFonts w:ascii="Times New Roman" w:hAnsi="Times New Roman" w:cs="Times New Roman"/>
            <w:sz w:val="24"/>
            <w:szCs w:val="24"/>
            <w:lang w:val="en-US"/>
          </w:rPr>
          <w:t xml:space="preserve"> </w:t>
        </w:r>
      </w:ins>
      <w:ins w:id="2693" w:author="Chen Liao" w:date="2020-06-22T15:01:00Z">
        <w:r w:rsidR="00E708E8">
          <w:rPr>
            <w:rFonts w:ascii="Times New Roman" w:hAnsi="Times New Roman" w:cs="Times New Roman"/>
            <w:sz w:val="24"/>
            <w:szCs w:val="24"/>
            <w:lang w:val="en-US"/>
          </w:rPr>
          <w:t>cellular conditions</w:t>
        </w:r>
        <w:r w:rsidR="00FB1539">
          <w:rPr>
            <w:rFonts w:ascii="Times New Roman" w:hAnsi="Times New Roman" w:cs="Times New Roman"/>
            <w:sz w:val="24"/>
            <w:szCs w:val="24"/>
            <w:lang w:val="en-US"/>
          </w:rPr>
          <w:t xml:space="preserve"> </w:t>
        </w:r>
      </w:ins>
      <w:ins w:id="2694" w:author="Chen Liao" w:date="2020-06-22T15:07:00Z">
        <w:r w:rsidR="00E65FAD">
          <w:rPr>
            <w:rFonts w:ascii="Times New Roman" w:hAnsi="Times New Roman" w:cs="Times New Roman"/>
            <w:sz w:val="24"/>
            <w:szCs w:val="24"/>
            <w:lang w:val="en-US"/>
          </w:rPr>
          <w:t xml:space="preserve">associated with the </w:t>
        </w:r>
      </w:ins>
      <w:ins w:id="2695" w:author="Chen Liao" w:date="2020-06-22T15:02:00Z">
        <w:r w:rsidR="00E708E8">
          <w:rPr>
            <w:rFonts w:ascii="Times New Roman" w:hAnsi="Times New Roman" w:cs="Times New Roman"/>
            <w:sz w:val="24"/>
            <w:szCs w:val="24"/>
            <w:lang w:val="en-US"/>
          </w:rPr>
          <w:t>adaptive</w:t>
        </w:r>
      </w:ins>
      <w:ins w:id="2696" w:author="Chen Liao" w:date="2020-06-22T14:54:00Z">
        <w:r w:rsidR="0033649D">
          <w:rPr>
            <w:rFonts w:ascii="Times New Roman" w:hAnsi="Times New Roman" w:cs="Times New Roman"/>
            <w:sz w:val="24"/>
            <w:szCs w:val="24"/>
            <w:lang w:val="en-US"/>
          </w:rPr>
          <w:t xml:space="preserve"> </w:t>
        </w:r>
      </w:ins>
      <w:ins w:id="2697" w:author="Chen Liao" w:date="2020-06-22T14:56:00Z">
        <w:r w:rsidR="00A32C12">
          <w:rPr>
            <w:rFonts w:ascii="Times New Roman" w:hAnsi="Times New Roman" w:cs="Times New Roman"/>
            <w:sz w:val="24"/>
            <w:szCs w:val="24"/>
            <w:lang w:val="en-US"/>
          </w:rPr>
          <w:t>loss of the two phenotypes</w:t>
        </w:r>
      </w:ins>
      <w:ins w:id="2698" w:author="Chen Liao" w:date="2020-06-22T15:03:00Z">
        <w:r w:rsidR="00E708E8">
          <w:rPr>
            <w:rFonts w:ascii="Times New Roman" w:hAnsi="Times New Roman" w:cs="Times New Roman"/>
            <w:sz w:val="24"/>
            <w:szCs w:val="24"/>
            <w:lang w:val="en-US"/>
          </w:rPr>
          <w:t xml:space="preserve">. </w:t>
        </w:r>
      </w:ins>
      <w:ins w:id="2699" w:author="Chen Liao" w:date="2020-06-22T15:02:00Z">
        <w:r w:rsidR="00E708E8">
          <w:rPr>
            <w:rFonts w:ascii="Times New Roman" w:hAnsi="Times New Roman" w:cs="Times New Roman"/>
            <w:sz w:val="24"/>
            <w:szCs w:val="24"/>
            <w:lang w:val="en-US"/>
          </w:rPr>
          <w:t xml:space="preserve">We first tested how </w:t>
        </w:r>
      </w:ins>
      <w:ins w:id="2700" w:author="Chen Liao" w:date="2020-06-22T15:08:00Z">
        <w:r w:rsidR="00E65FAD">
          <w:rPr>
            <w:rFonts w:ascii="Times New Roman" w:hAnsi="Times New Roman" w:cs="Times New Roman"/>
            <w:sz w:val="24"/>
            <w:szCs w:val="24"/>
            <w:lang w:val="en-US"/>
          </w:rPr>
          <w:t xml:space="preserve">much </w:t>
        </w:r>
      </w:ins>
      <w:ins w:id="2701" w:author="Chen Liao" w:date="2020-06-22T15:02:00Z">
        <w:r w:rsidR="00E708E8">
          <w:rPr>
            <w:rFonts w:ascii="Times New Roman" w:hAnsi="Times New Roman" w:cs="Times New Roman"/>
            <w:sz w:val="24"/>
            <w:szCs w:val="24"/>
            <w:lang w:val="en-US"/>
          </w:rPr>
          <w:t xml:space="preserve">growth </w:t>
        </w:r>
      </w:ins>
      <w:ins w:id="2702" w:author="Chen Liao" w:date="2020-06-22T15:08:00Z">
        <w:r w:rsidR="00E65FAD">
          <w:rPr>
            <w:rFonts w:ascii="Times New Roman" w:hAnsi="Times New Roman" w:cs="Times New Roman"/>
            <w:sz w:val="24"/>
            <w:szCs w:val="24"/>
            <w:lang w:val="en-US"/>
          </w:rPr>
          <w:t>can ex</w:t>
        </w:r>
      </w:ins>
      <w:ins w:id="2703" w:author="Chen Liao" w:date="2020-06-22T15:09:00Z">
        <w:r w:rsidR="00E65FAD">
          <w:rPr>
            <w:rFonts w:ascii="Times New Roman" w:hAnsi="Times New Roman" w:cs="Times New Roman"/>
            <w:sz w:val="24"/>
            <w:szCs w:val="24"/>
            <w:lang w:val="en-US"/>
          </w:rPr>
          <w:t>plain</w:t>
        </w:r>
      </w:ins>
      <w:ins w:id="2704" w:author="Chen Liao" w:date="2020-06-22T15:16:00Z">
        <w:r w:rsidR="00A97533">
          <w:rPr>
            <w:rFonts w:ascii="Times New Roman" w:hAnsi="Times New Roman" w:cs="Times New Roman"/>
            <w:sz w:val="24"/>
            <w:szCs w:val="24"/>
            <w:lang w:val="en-US"/>
          </w:rPr>
          <w:t xml:space="preserve"> the two phenotypes</w:t>
        </w:r>
      </w:ins>
      <w:ins w:id="2705" w:author="Chen Liao" w:date="2020-06-22T15:04:00Z">
        <w:r w:rsidR="00E708E8">
          <w:rPr>
            <w:rFonts w:ascii="Times New Roman" w:hAnsi="Times New Roman" w:cs="Times New Roman"/>
            <w:sz w:val="24"/>
            <w:szCs w:val="24"/>
            <w:lang w:val="en-US"/>
          </w:rPr>
          <w:t xml:space="preserve">. </w:t>
        </w:r>
      </w:ins>
      <w:ins w:id="2706" w:author="Chen Liao" w:date="2020-06-22T15:09:00Z">
        <w:r w:rsidR="005315E3">
          <w:rPr>
            <w:rFonts w:ascii="Times New Roman" w:hAnsi="Times New Roman" w:cs="Times New Roman"/>
            <w:sz w:val="24"/>
            <w:szCs w:val="24"/>
            <w:lang w:val="en-US"/>
          </w:rPr>
          <w:t>T</w:t>
        </w:r>
      </w:ins>
      <w:del w:id="2707" w:author="Chen Liao" w:date="2020-06-22T15:00:00Z">
        <w:r w:rsidR="00142176" w:rsidDel="00FB1539">
          <w:rPr>
            <w:rFonts w:ascii="Times New Roman" w:hAnsi="Times New Roman" w:cs="Times New Roman"/>
            <w:sz w:val="24"/>
            <w:szCs w:val="24"/>
            <w:lang w:val="en-US"/>
          </w:rPr>
          <w:fldChar w:fldCharType="begin"/>
        </w:r>
        <w:r w:rsidR="00142176" w:rsidDel="00FB1539">
          <w:rPr>
            <w:rFonts w:ascii="Times New Roman" w:hAnsi="Times New Roman" w:cs="Times New Roman"/>
            <w:sz w:val="24"/>
            <w:szCs w:val="24"/>
            <w:lang w:val="en-US"/>
          </w:rPr>
          <w:delInstrText>ADDIN F1000_CSL_CITATION&lt;~#@#~&gt;[{"DOI":"10.1128/mBio.00269-18","First":false,"Last":false,"PMCID":"PMC5893872","PMID":"29636437","abstract":"Evolution by natural selection under complex and dynamic environmental conditions occurs through intricate and often counterintuitive trajectories affecting many genes and metabolic solutions. To study short- and long-term evolution of bacteria in vivo, we used the natural model system of cystic fibrosis (CF) infection. In this work, we investigated how and through which trajectories evolution of Pseudomonas aeruginosa occurs when migrating from the environment to the airways of CF patients, and specifically, we determined reduction of growth rate and metabolic specialization as signatures of adaptive evolution. We show that central metabolic pathways of three distinct Pseudomonas aeruginosa lineages coevolving within the same environment become restructured at the cost of versatility during long-term colonization. Cell physiology changes from naive to adapted phenotypes resulted in (i) alteration of growth potential that particularly converged to a slow-growth phenotype, (ii) alteration of nutritional requirements due to auxotrophy, (iii) tailored preference for carbon source assimilation from CF sputum, (iv) reduced arginine and pyruvate fermentation processes, and (v) increased oxygen requirements. Interestingly, although convergence was evidenced at the phenotypic level of metabolic specialization, comparative genomics disclosed diverse mutational patterns underlying the different evolutionary trajectories. Therefore, distinct combinations of genetic and regulatory changes converge to common metabolic adaptive trajectories leading to within-host metabolic specialization. This study gives new insight into bacterial metabolic evolution during long-term colonization of a new environmental niche.IMPORTANCE Only a few examples of real-time evolutionary investigations in environments outside the laboratory are described in the scientific literature. Remembering that biological evolution, as it has progressed in nature, has not taken place in test tubes, it is not surprising that conclusions from our investigations of bacterial evolution in the CF model system are different from what has been concluded from laboratory experiments. The analysis presented here of the metabolic and regulatory driving forces leading to successful adaptation to a new environment provides an important insight into the role of metabolism and its regulatory mechanisms for successful adaptation of microorganisms in dynamic and complex environments. Understanding the trajectories of adaptation, as well as the mechanisms behind slow growth and rewiring of regulatory and metabolic networks, is a key element to understand the adaptive robustness and evolvability of bacteria in the process of increasing their in vivo fitness when conquering new territories.&lt;br&gt;&lt;br&gt;Copyright © 2018 La Rosa et al.","author":[{"family":"La Rosa","given":"Ruggero"},{"family":"Johansen","given":"Helle Krogh"},{"family":"Molin","given":"Søren"}],"authorYearDisplayFormat":false,"citation-label":"5082838","container-title":"mBio","container-title-short":"MBio","id":"5082838","invisible":false,"issue":"2","issued":{"date-parts":[["2018","4","10"]]},"journalAbbreviation":"MBio","suppress-author":false,"title":"Convergent Metabolic Specialization through Distinct Evolutionary Paths in Pseudomonas aeruginosa.","type":"article-journal","volume":"9"},{"DOI":"10.1038/ncomms4233","First":false,"Last":false,"PMID":"24481126","abstract":"Comparative whole-genome sequencing enables the identification of specific mutations during adaptation of bacteria to new environments and allelic replacement can establish their causality. However, the mechanisms of action are hard to decipher and little has been achieved for epistatic mutations, especially at the metabolic level. Here we show that a strain of Escherichia coli carrying mutations in the rpoC and glpK genes, derived from adaptation in glycerol, uses two distinct metabolic strategies to gain growth advantage. A 27-bp deletion in the rpoC gene first increases metabolic efficiency. Then, a point mutation in the glpK gene promotes growth by improving glycerol utilization but results in increased carbon wasting as overflow metabolism. In a strain carrying both mutations, these contrasting carbon/energy saving and wasting mechanisms work together to give an 89% increase in growth rate. This study provides insight into metabolic reprogramming during adaptive laboratory evolution for fast cellular growth. ","author":[{"family":"Cheng","given":"Kian-Kai"},{"family":"Lee","given":"Baek-Seok"},{"family":"Masuda","given":"Takeshi"},{"family":"Ito","given":"Takuro"},{"family":"Ikeda","given":"Kazutaka"},{"family":"Hirayama","given":"Akiyoshi"},{"family":"Deng","given":"Lingli"},{"family":"Dong","given":"Jiyang"},{"family":"Shimizu","given":"Kazuyuki"},{"family":"Soga","given":"Tomoyoshi"},{"family":"Tomita","given":"Masaru"},{"family":"Palsson","given":"Bernhard O"},{"family":"Robert","given":"Martin"}],"authorYearDisplayFormat":false,"citation-label":"3550816","container-title":"Nature Communications","container-title-short":"Nat. Commun.","id":"3550816","invisible":false,"issued":{"date-parts":[["2014"]]},"journalAbbreviation":"Nat. Commun.","page":"3233","suppress-author":false,"title":"Global metabolic network reorganization by adaptive mutations allows fast growth of Escherichia coli on glycerol.","type":"article-journal","volume":"5"}]</w:delInstrText>
        </w:r>
        <w:r w:rsidR="00142176" w:rsidDel="00FB1539">
          <w:rPr>
            <w:rFonts w:ascii="Times New Roman" w:hAnsi="Times New Roman" w:cs="Times New Roman"/>
            <w:sz w:val="24"/>
            <w:szCs w:val="24"/>
            <w:lang w:val="en-US"/>
          </w:rPr>
          <w:fldChar w:fldCharType="separate"/>
        </w:r>
        <w:r w:rsidR="00142176" w:rsidRPr="00142176" w:rsidDel="00FB1539">
          <w:rPr>
            <w:rFonts w:ascii="Times New Roman" w:hAnsi="Times New Roman" w:cs="Times New Roman"/>
            <w:noProof/>
            <w:sz w:val="24"/>
            <w:szCs w:val="24"/>
            <w:lang w:val="en-US"/>
          </w:rPr>
          <w:delText>(La Rosa et al. 2018; Cheng et al. 2014)</w:delText>
        </w:r>
        <w:r w:rsidR="00142176" w:rsidDel="00FB1539">
          <w:rPr>
            <w:rFonts w:ascii="Times New Roman" w:hAnsi="Times New Roman" w:cs="Times New Roman"/>
            <w:sz w:val="24"/>
            <w:szCs w:val="24"/>
            <w:lang w:val="en-US"/>
          </w:rPr>
          <w:fldChar w:fldCharType="end"/>
        </w:r>
      </w:del>
      <w:del w:id="2708" w:author="Chen Liao" w:date="2020-06-22T15:09:00Z">
        <w:r w:rsidR="00E21772" w:rsidRPr="00254232" w:rsidDel="005315E3">
          <w:rPr>
            <w:rFonts w:ascii="Times New Roman" w:hAnsi="Times New Roman" w:cs="Times New Roman"/>
            <w:sz w:val="24"/>
            <w:szCs w:val="24"/>
            <w:lang w:val="en-US"/>
            <w:rPrChange w:id="2709" w:author="Chen Liao" w:date="2020-06-22T07:02:00Z">
              <w:rPr>
                <w:sz w:val="24"/>
                <w:szCs w:val="24"/>
                <w:lang w:val="en-US"/>
              </w:rPr>
            </w:rPrChange>
          </w:rPr>
          <w:delText>Does it mean that rhamnolipids production also links to other phenotypes? Because rhamnolipids are produced only when nutrients become limited, does it mean that it is dissociated from cellular growth? T</w:delText>
        </w:r>
      </w:del>
      <w:r w:rsidR="00E21772" w:rsidRPr="00254232">
        <w:rPr>
          <w:rFonts w:ascii="Times New Roman" w:hAnsi="Times New Roman" w:cs="Times New Roman"/>
          <w:sz w:val="24"/>
          <w:szCs w:val="24"/>
          <w:lang w:val="en-US"/>
          <w:rPrChange w:id="2710" w:author="Chen Liao" w:date="2020-06-22T07:02:00Z">
            <w:rPr>
              <w:sz w:val="24"/>
              <w:szCs w:val="24"/>
              <w:lang w:val="en-US"/>
            </w:rPr>
          </w:rPrChange>
        </w:rPr>
        <w:t xml:space="preserve">o </w:t>
      </w:r>
      <w:del w:id="2711" w:author="Chen Liao" w:date="2020-06-22T15:10:00Z">
        <w:r w:rsidR="00E21772" w:rsidRPr="00254232" w:rsidDel="006F2A85">
          <w:rPr>
            <w:rFonts w:ascii="Times New Roman" w:hAnsi="Times New Roman" w:cs="Times New Roman"/>
            <w:sz w:val="24"/>
            <w:szCs w:val="24"/>
            <w:lang w:val="en-US"/>
            <w:rPrChange w:id="2712" w:author="Chen Liao" w:date="2020-06-22T07:02:00Z">
              <w:rPr>
                <w:sz w:val="24"/>
                <w:szCs w:val="24"/>
                <w:lang w:val="en-US"/>
              </w:rPr>
            </w:rPrChange>
          </w:rPr>
          <w:delText>answe</w:delText>
        </w:r>
      </w:del>
      <w:ins w:id="2713" w:author="Chen Liao" w:date="2020-06-22T15:10:00Z">
        <w:r w:rsidR="006F2A85">
          <w:rPr>
            <w:rFonts w:ascii="Times New Roman" w:hAnsi="Times New Roman" w:cs="Times New Roman"/>
            <w:sz w:val="24"/>
            <w:szCs w:val="24"/>
            <w:lang w:val="en-US"/>
          </w:rPr>
          <w:t>address</w:t>
        </w:r>
      </w:ins>
      <w:del w:id="2714" w:author="Chen Liao" w:date="2020-06-22T15:10:00Z">
        <w:r w:rsidR="00E21772" w:rsidRPr="00254232" w:rsidDel="006F2A85">
          <w:rPr>
            <w:rFonts w:ascii="Times New Roman" w:hAnsi="Times New Roman" w:cs="Times New Roman"/>
            <w:sz w:val="24"/>
            <w:szCs w:val="24"/>
            <w:lang w:val="en-US"/>
            <w:rPrChange w:id="2715" w:author="Chen Liao" w:date="2020-06-22T07:02:00Z">
              <w:rPr>
                <w:sz w:val="24"/>
                <w:szCs w:val="24"/>
                <w:lang w:val="en-US"/>
              </w:rPr>
            </w:rPrChange>
          </w:rPr>
          <w:delText>r</w:delText>
        </w:r>
      </w:del>
      <w:r w:rsidR="00E21772" w:rsidRPr="00254232">
        <w:rPr>
          <w:rFonts w:ascii="Times New Roman" w:hAnsi="Times New Roman" w:cs="Times New Roman"/>
          <w:sz w:val="24"/>
          <w:szCs w:val="24"/>
          <w:lang w:val="en-US"/>
          <w:rPrChange w:id="2716" w:author="Chen Liao" w:date="2020-06-22T07:02:00Z">
            <w:rPr>
              <w:sz w:val="24"/>
              <w:szCs w:val="24"/>
              <w:lang w:val="en-US"/>
            </w:rPr>
          </w:rPrChange>
        </w:rPr>
        <w:t xml:space="preserve"> this question, we tracked the growth curve</w:t>
      </w:r>
      <w:ins w:id="2717" w:author="Chen Liao" w:date="2020-06-22T15:51:00Z">
        <w:r w:rsidR="006E7140">
          <w:rPr>
            <w:rFonts w:ascii="Times New Roman" w:hAnsi="Times New Roman" w:cs="Times New Roman"/>
            <w:sz w:val="24"/>
            <w:szCs w:val="24"/>
            <w:lang w:val="en-US"/>
          </w:rPr>
          <w:t>s</w:t>
        </w:r>
      </w:ins>
      <w:r w:rsidR="00E21772" w:rsidRPr="00254232">
        <w:rPr>
          <w:rFonts w:ascii="Times New Roman" w:hAnsi="Times New Roman" w:cs="Times New Roman"/>
          <w:sz w:val="24"/>
          <w:szCs w:val="24"/>
          <w:lang w:val="en-US"/>
          <w:rPrChange w:id="2718" w:author="Chen Liao" w:date="2020-06-22T07:02:00Z">
            <w:rPr>
              <w:sz w:val="24"/>
              <w:szCs w:val="24"/>
              <w:lang w:val="en-US"/>
            </w:rPr>
          </w:rPrChange>
        </w:rPr>
        <w:t xml:space="preserve"> of </w:t>
      </w:r>
      <w:del w:id="2719" w:author="Chen Liao" w:date="2020-06-22T15:22:00Z">
        <w:r w:rsidR="00E21772" w:rsidRPr="00254232" w:rsidDel="006A0D7E">
          <w:rPr>
            <w:rFonts w:ascii="Times New Roman" w:hAnsi="Times New Roman" w:cs="Times New Roman"/>
            <w:sz w:val="24"/>
            <w:szCs w:val="24"/>
            <w:lang w:val="en-US"/>
            <w:rPrChange w:id="2720" w:author="Chen Liao" w:date="2020-06-22T07:02:00Z">
              <w:rPr>
                <w:sz w:val="24"/>
                <w:szCs w:val="24"/>
                <w:lang w:val="en-US"/>
              </w:rPr>
            </w:rPrChange>
          </w:rPr>
          <w:delText xml:space="preserve"> </w:delText>
        </w:r>
      </w:del>
      <w:del w:id="2721" w:author="Chen Liao" w:date="2020-06-22T15:10:00Z">
        <w:r w:rsidR="00E21772" w:rsidRPr="00254232" w:rsidDel="0000361D">
          <w:rPr>
            <w:rFonts w:ascii="Times New Roman" w:hAnsi="Times New Roman" w:cs="Times New Roman"/>
            <w:sz w:val="24"/>
            <w:szCs w:val="24"/>
            <w:lang w:val="en-US"/>
            <w:rPrChange w:id="2722" w:author="Chen Liao" w:date="2020-06-22T07:02:00Z">
              <w:rPr>
                <w:sz w:val="24"/>
                <w:szCs w:val="24"/>
                <w:lang w:val="en-US"/>
              </w:rPr>
            </w:rPrChange>
          </w:rPr>
          <w:delText>our strains</w:delText>
        </w:r>
      </w:del>
      <w:ins w:id="2723" w:author="Chen Liao" w:date="2020-06-22T15:10:00Z">
        <w:r w:rsidR="0000361D">
          <w:rPr>
            <w:rFonts w:ascii="Times New Roman" w:hAnsi="Times New Roman" w:cs="Times New Roman"/>
            <w:sz w:val="24"/>
            <w:szCs w:val="24"/>
            <w:lang w:val="en-US"/>
          </w:rPr>
          <w:t>all clinical isolates</w:t>
        </w:r>
      </w:ins>
      <w:r w:rsidR="00E21772" w:rsidRPr="00254232">
        <w:rPr>
          <w:rFonts w:ascii="Times New Roman" w:hAnsi="Times New Roman" w:cs="Times New Roman"/>
          <w:sz w:val="24"/>
          <w:szCs w:val="24"/>
          <w:lang w:val="en-US"/>
          <w:rPrChange w:id="2724" w:author="Chen Liao" w:date="2020-06-22T07:02:00Z">
            <w:rPr>
              <w:sz w:val="24"/>
              <w:szCs w:val="24"/>
              <w:lang w:val="en-US"/>
            </w:rPr>
          </w:rPrChange>
        </w:rPr>
        <w:t xml:space="preserve"> in the same glycerol media</w:t>
      </w:r>
      <w:del w:id="2725" w:author="Chen Liao" w:date="2020-06-22T15:22:00Z">
        <w:r w:rsidR="00E21772" w:rsidRPr="00254232" w:rsidDel="006A0D7E">
          <w:rPr>
            <w:rFonts w:ascii="Times New Roman" w:hAnsi="Times New Roman" w:cs="Times New Roman"/>
            <w:sz w:val="24"/>
            <w:szCs w:val="24"/>
            <w:lang w:val="en-US"/>
            <w:rPrChange w:id="2726" w:author="Chen Liao" w:date="2020-06-22T07:02:00Z">
              <w:rPr>
                <w:sz w:val="24"/>
                <w:szCs w:val="24"/>
                <w:lang w:val="en-US"/>
              </w:rPr>
            </w:rPrChange>
          </w:rPr>
          <w:delText xml:space="preserve"> we</w:delText>
        </w:r>
      </w:del>
      <w:r w:rsidR="00E21772" w:rsidRPr="00254232">
        <w:rPr>
          <w:rFonts w:ascii="Times New Roman" w:hAnsi="Times New Roman" w:cs="Times New Roman"/>
          <w:sz w:val="24"/>
          <w:szCs w:val="24"/>
          <w:lang w:val="en-US"/>
          <w:rPrChange w:id="2727" w:author="Chen Liao" w:date="2020-06-22T07:02:00Z">
            <w:rPr>
              <w:sz w:val="24"/>
              <w:szCs w:val="24"/>
              <w:lang w:val="en-US"/>
            </w:rPr>
          </w:rPrChange>
        </w:rPr>
        <w:t xml:space="preserve"> used to </w:t>
      </w:r>
      <w:ins w:id="2728" w:author="Chen Liao" w:date="2020-06-22T15:22:00Z">
        <w:r w:rsidR="006A0D7E">
          <w:rPr>
            <w:rFonts w:ascii="Times New Roman" w:hAnsi="Times New Roman" w:cs="Times New Roman"/>
            <w:sz w:val="24"/>
            <w:szCs w:val="24"/>
            <w:lang w:val="en-US"/>
          </w:rPr>
          <w:t>me</w:t>
        </w:r>
      </w:ins>
      <w:ins w:id="2729" w:author="Chen Liao" w:date="2020-06-22T15:23:00Z">
        <w:r w:rsidR="006A0D7E">
          <w:rPr>
            <w:rFonts w:ascii="Times New Roman" w:hAnsi="Times New Roman" w:cs="Times New Roman"/>
            <w:sz w:val="24"/>
            <w:szCs w:val="24"/>
            <w:lang w:val="en-US"/>
          </w:rPr>
          <w:t>asure</w:t>
        </w:r>
      </w:ins>
      <w:del w:id="2730" w:author="Chen Liao" w:date="2020-06-22T15:22:00Z">
        <w:r w:rsidR="00E21772" w:rsidRPr="00254232" w:rsidDel="006A0D7E">
          <w:rPr>
            <w:rFonts w:ascii="Times New Roman" w:hAnsi="Times New Roman" w:cs="Times New Roman"/>
            <w:sz w:val="24"/>
            <w:szCs w:val="24"/>
            <w:lang w:val="en-US"/>
            <w:rPrChange w:id="2731" w:author="Chen Liao" w:date="2020-06-22T07:02:00Z">
              <w:rPr>
                <w:sz w:val="24"/>
                <w:szCs w:val="24"/>
                <w:lang w:val="en-US"/>
              </w:rPr>
            </w:rPrChange>
          </w:rPr>
          <w:delText>test</w:delText>
        </w:r>
      </w:del>
      <w:r w:rsidR="00E21772" w:rsidRPr="00254232">
        <w:rPr>
          <w:rFonts w:ascii="Times New Roman" w:hAnsi="Times New Roman" w:cs="Times New Roman"/>
          <w:sz w:val="24"/>
          <w:szCs w:val="24"/>
          <w:lang w:val="en-US"/>
          <w:rPrChange w:id="2732" w:author="Chen Liao" w:date="2020-06-22T07:02:00Z">
            <w:rPr>
              <w:sz w:val="24"/>
              <w:szCs w:val="24"/>
              <w:lang w:val="en-US"/>
            </w:rPr>
          </w:rPrChange>
        </w:rPr>
        <w:t xml:space="preserve"> rhamnolipids production and monitored their population density </w:t>
      </w:r>
      <w:r w:rsidR="00E21772" w:rsidRPr="008715E6">
        <w:rPr>
          <w:rFonts w:ascii="Times New Roman" w:hAnsi="Times New Roman" w:cs="Times New Roman"/>
          <w:sz w:val="24"/>
          <w:szCs w:val="24"/>
          <w:lang w:val="en-US"/>
          <w:rPrChange w:id="2733" w:author="Chen Liao" w:date="2020-06-22T15:27:00Z">
            <w:rPr>
              <w:sz w:val="24"/>
              <w:szCs w:val="24"/>
              <w:lang w:val="en-US"/>
            </w:rPr>
          </w:rPrChange>
        </w:rPr>
        <w:t>changes over a time course of 48h</w:t>
      </w:r>
      <w:ins w:id="2734" w:author="Chen Liao" w:date="2020-06-22T15:15:00Z">
        <w:r w:rsidR="00AE3F72" w:rsidRPr="008715E6">
          <w:rPr>
            <w:rFonts w:ascii="Times New Roman" w:hAnsi="Times New Roman" w:cs="Times New Roman"/>
            <w:sz w:val="24"/>
            <w:szCs w:val="24"/>
            <w:lang w:val="en-US"/>
          </w:rPr>
          <w:t xml:space="preserve">. </w:t>
        </w:r>
      </w:ins>
      <w:ins w:id="2735" w:author="Chen Liao" w:date="2020-06-22T15:16:00Z">
        <w:r w:rsidR="00510BBA" w:rsidRPr="00EA334A">
          <w:rPr>
            <w:rFonts w:ascii="Times New Roman" w:hAnsi="Times New Roman" w:cs="Times New Roman"/>
            <w:sz w:val="24"/>
            <w:szCs w:val="24"/>
            <w:lang w:val="en-US"/>
          </w:rPr>
          <w:t>V</w:t>
        </w:r>
      </w:ins>
      <w:ins w:id="2736" w:author="Chen Liao" w:date="2020-06-22T15:17:00Z">
        <w:r w:rsidR="00510BBA" w:rsidRPr="00EA334A">
          <w:rPr>
            <w:rFonts w:ascii="Times New Roman" w:hAnsi="Times New Roman" w:cs="Times New Roman"/>
            <w:sz w:val="24"/>
            <w:szCs w:val="24"/>
            <w:lang w:val="en-US"/>
          </w:rPr>
          <w:t>isually, t</w:t>
        </w:r>
      </w:ins>
      <w:del w:id="2737" w:author="Chen Liao" w:date="2020-06-22T15:15:00Z">
        <w:r w:rsidR="00E21772" w:rsidRPr="008715E6" w:rsidDel="00AE3F72">
          <w:rPr>
            <w:rFonts w:ascii="Times New Roman" w:hAnsi="Times New Roman" w:cs="Times New Roman"/>
            <w:sz w:val="24"/>
            <w:szCs w:val="24"/>
            <w:lang w:val="en-US"/>
            <w:rPrChange w:id="2738" w:author="Chen Liao" w:date="2020-06-22T15:27:00Z">
              <w:rPr>
                <w:sz w:val="24"/>
                <w:szCs w:val="24"/>
                <w:lang w:val="en-US"/>
              </w:rPr>
            </w:rPrChange>
          </w:rPr>
          <w:delText xml:space="preserve"> (</w:delText>
        </w:r>
        <w:r w:rsidR="00E21772" w:rsidRPr="008715E6" w:rsidDel="00AE3F72">
          <w:rPr>
            <w:rFonts w:ascii="Times New Roman" w:hAnsi="Times New Roman" w:cs="Times New Roman"/>
            <w:bCs/>
            <w:sz w:val="24"/>
            <w:szCs w:val="24"/>
            <w:lang w:val="en-US"/>
            <w:rPrChange w:id="2739" w:author="Chen Liao" w:date="2020-06-22T15:27:00Z">
              <w:rPr>
                <w:b/>
                <w:sz w:val="24"/>
                <w:szCs w:val="24"/>
                <w:lang w:val="en-US"/>
              </w:rPr>
            </w:rPrChange>
          </w:rPr>
          <w:delText>Fig. 1C</w:delText>
        </w:r>
        <w:r w:rsidR="00E21772" w:rsidRPr="008715E6" w:rsidDel="00AE3F72">
          <w:rPr>
            <w:rFonts w:ascii="Times New Roman" w:hAnsi="Times New Roman" w:cs="Times New Roman"/>
            <w:sz w:val="24"/>
            <w:szCs w:val="24"/>
            <w:lang w:val="en-US"/>
            <w:rPrChange w:id="2740" w:author="Chen Liao" w:date="2020-06-22T15:27:00Z">
              <w:rPr>
                <w:sz w:val="24"/>
                <w:szCs w:val="24"/>
                <w:lang w:val="en-US"/>
              </w:rPr>
            </w:rPrChange>
          </w:rPr>
          <w:delText xml:space="preserve">). </w:delText>
        </w:r>
      </w:del>
      <w:ins w:id="2741" w:author="Chen Liao" w:date="2020-06-22T15:13:00Z">
        <w:r w:rsidR="00AE3F72" w:rsidRPr="008715E6">
          <w:rPr>
            <w:rFonts w:ascii="Times New Roman" w:hAnsi="Times New Roman" w:cs="Times New Roman"/>
            <w:sz w:val="24"/>
            <w:szCs w:val="24"/>
            <w:lang w:val="en-US"/>
          </w:rPr>
          <w:t xml:space="preserve">hese </w:t>
        </w:r>
        <w:r w:rsidR="00AE3F72" w:rsidRPr="00EA334A">
          <w:rPr>
            <w:rFonts w:ascii="Times New Roman" w:hAnsi="Times New Roman" w:cs="Times New Roman"/>
            <w:sz w:val="24"/>
            <w:szCs w:val="24"/>
            <w:lang w:val="en-US"/>
          </w:rPr>
          <w:t>growth curves show different</w:t>
        </w:r>
      </w:ins>
      <w:ins w:id="2742" w:author="Chen Liao" w:date="2020-06-22T15:25:00Z">
        <w:r w:rsidR="006A0D7E" w:rsidRPr="00EA334A">
          <w:rPr>
            <w:rFonts w:ascii="Times New Roman" w:hAnsi="Times New Roman" w:cs="Times New Roman"/>
            <w:sz w:val="24"/>
            <w:szCs w:val="24"/>
            <w:lang w:val="en-US"/>
          </w:rPr>
          <w:t xml:space="preserve"> patterns </w:t>
        </w:r>
      </w:ins>
      <w:ins w:id="2743" w:author="Chen Liao" w:date="2020-06-22T15:13:00Z">
        <w:r w:rsidR="00AE3F72" w:rsidRPr="00EA334A">
          <w:rPr>
            <w:rFonts w:ascii="Times New Roman" w:hAnsi="Times New Roman" w:cs="Times New Roman"/>
            <w:sz w:val="24"/>
            <w:szCs w:val="24"/>
            <w:lang w:val="en-US"/>
          </w:rPr>
          <w:t xml:space="preserve">in the </w:t>
        </w:r>
      </w:ins>
      <w:ins w:id="2744" w:author="Chen Liao" w:date="2020-06-22T15:15:00Z">
        <w:r w:rsidR="00AE3F72" w:rsidRPr="00EA334A">
          <w:rPr>
            <w:rFonts w:ascii="Times New Roman" w:hAnsi="Times New Roman" w:cs="Times New Roman"/>
            <w:sz w:val="24"/>
            <w:szCs w:val="24"/>
            <w:lang w:val="en-US"/>
          </w:rPr>
          <w:t xml:space="preserve">length of lag </w:t>
        </w:r>
      </w:ins>
      <w:ins w:id="2745" w:author="Chen Liao" w:date="2020-06-22T15:13:00Z">
        <w:r w:rsidR="00AE3F72" w:rsidRPr="00EA334A">
          <w:rPr>
            <w:rFonts w:ascii="Times New Roman" w:hAnsi="Times New Roman" w:cs="Times New Roman"/>
            <w:sz w:val="24"/>
            <w:szCs w:val="24"/>
            <w:lang w:val="en-US"/>
          </w:rPr>
          <w:t xml:space="preserve">time and </w:t>
        </w:r>
      </w:ins>
      <w:ins w:id="2746" w:author="Chen Liao" w:date="2020-06-22T15:15:00Z">
        <w:r w:rsidR="00AE3F72" w:rsidRPr="00EA334A">
          <w:rPr>
            <w:rFonts w:ascii="Times New Roman" w:hAnsi="Times New Roman" w:cs="Times New Roman"/>
            <w:sz w:val="24"/>
            <w:szCs w:val="24"/>
            <w:lang w:val="en-US"/>
          </w:rPr>
          <w:t>exponential growth-</w:t>
        </w:r>
      </w:ins>
      <w:ins w:id="2747" w:author="Chen Liao" w:date="2020-06-22T15:14:00Z">
        <w:r w:rsidR="00AE3F72" w:rsidRPr="00EA334A">
          <w:rPr>
            <w:rFonts w:ascii="Times New Roman" w:hAnsi="Times New Roman" w:cs="Times New Roman"/>
            <w:sz w:val="24"/>
            <w:szCs w:val="24"/>
            <w:lang w:val="en-US"/>
          </w:rPr>
          <w:t>rate</w:t>
        </w:r>
      </w:ins>
      <w:ins w:id="2748" w:author="Chen Liao" w:date="2020-06-22T15:51:00Z">
        <w:r w:rsidR="00F57BD4">
          <w:rPr>
            <w:rFonts w:ascii="Times New Roman" w:hAnsi="Times New Roman" w:cs="Times New Roman"/>
            <w:sz w:val="24"/>
            <w:szCs w:val="24"/>
            <w:lang w:val="en-US"/>
          </w:rPr>
          <w:t>s</w:t>
        </w:r>
      </w:ins>
      <w:ins w:id="2749" w:author="Chen Liao" w:date="2020-06-22T15:15:00Z">
        <w:r w:rsidR="00AE3F72" w:rsidRPr="00EA334A">
          <w:rPr>
            <w:rFonts w:ascii="Times New Roman" w:hAnsi="Times New Roman" w:cs="Times New Roman"/>
            <w:sz w:val="24"/>
            <w:szCs w:val="24"/>
            <w:lang w:val="en-US"/>
          </w:rPr>
          <w:t xml:space="preserve"> (</w:t>
        </w:r>
        <w:r w:rsidR="00AE3F72" w:rsidRPr="00190720">
          <w:rPr>
            <w:rFonts w:ascii="Times New Roman" w:hAnsi="Times New Roman" w:cs="Times New Roman"/>
            <w:sz w:val="24"/>
            <w:szCs w:val="24"/>
            <w:highlight w:val="yellow"/>
            <w:lang w:val="en-US"/>
            <w:rPrChange w:id="2750" w:author="Chen Liao" w:date="2020-06-22T15:50:00Z">
              <w:rPr>
                <w:rFonts w:ascii="Times New Roman" w:hAnsi="Times New Roman" w:cs="Times New Roman"/>
                <w:sz w:val="24"/>
                <w:szCs w:val="24"/>
                <w:lang w:val="en-US"/>
              </w:rPr>
            </w:rPrChange>
          </w:rPr>
          <w:t>Fig. 1C</w:t>
        </w:r>
        <w:r w:rsidR="00AE3F72" w:rsidRPr="00EA334A">
          <w:rPr>
            <w:rFonts w:ascii="Times New Roman" w:hAnsi="Times New Roman" w:cs="Times New Roman"/>
            <w:sz w:val="24"/>
            <w:szCs w:val="24"/>
            <w:lang w:val="en-US"/>
          </w:rPr>
          <w:t xml:space="preserve">). </w:t>
        </w:r>
      </w:ins>
      <w:ins w:id="2751" w:author="Chen Liao" w:date="2020-06-22T15:25:00Z">
        <w:r w:rsidR="006A0D7E" w:rsidRPr="00EA334A">
          <w:rPr>
            <w:rFonts w:ascii="Times New Roman" w:hAnsi="Times New Roman" w:cs="Times New Roman"/>
            <w:sz w:val="24"/>
            <w:szCs w:val="24"/>
            <w:lang w:val="en-US"/>
          </w:rPr>
          <w:t xml:space="preserve">Based on the similarity of the entire curves, </w:t>
        </w:r>
      </w:ins>
      <w:del w:id="2752" w:author="Chen Liao" w:date="2020-06-22T15:13:00Z">
        <w:r w:rsidR="00E21772" w:rsidRPr="008715E6" w:rsidDel="00AE3F72">
          <w:rPr>
            <w:rFonts w:ascii="Times New Roman" w:hAnsi="Times New Roman" w:cs="Times New Roman"/>
            <w:sz w:val="24"/>
            <w:szCs w:val="24"/>
            <w:lang w:val="en-US"/>
            <w:rPrChange w:id="2753" w:author="Chen Liao" w:date="2020-06-22T15:27:00Z">
              <w:rPr>
                <w:sz w:val="24"/>
                <w:szCs w:val="24"/>
                <w:lang w:val="en-US"/>
              </w:rPr>
            </w:rPrChange>
          </w:rPr>
          <w:delText xml:space="preserve"> </w:delText>
        </w:r>
      </w:del>
      <w:del w:id="2754" w:author="Chen Liao" w:date="2020-06-22T15:15:00Z">
        <w:r w:rsidR="00E21772" w:rsidRPr="008715E6" w:rsidDel="00AE3F72">
          <w:rPr>
            <w:rFonts w:ascii="Times New Roman" w:hAnsi="Times New Roman" w:cs="Times New Roman"/>
            <w:sz w:val="24"/>
            <w:szCs w:val="24"/>
            <w:lang w:val="en-US"/>
            <w:rPrChange w:id="2755" w:author="Chen Liao" w:date="2020-06-22T15:27:00Z">
              <w:rPr>
                <w:sz w:val="24"/>
                <w:szCs w:val="24"/>
                <w:lang w:val="en-US"/>
              </w:rPr>
            </w:rPrChange>
          </w:rPr>
          <w:delText xml:space="preserve">We observed varied lag phases (shown in green) and different growth rates. </w:delText>
        </w:r>
      </w:del>
      <w:del w:id="2756" w:author="Chen Liao" w:date="2020-06-22T15:17:00Z">
        <w:r w:rsidR="00E21772" w:rsidRPr="008715E6" w:rsidDel="00A72E1C">
          <w:rPr>
            <w:rFonts w:ascii="Times New Roman" w:hAnsi="Times New Roman" w:cs="Times New Roman"/>
            <w:sz w:val="24"/>
            <w:szCs w:val="24"/>
            <w:lang w:val="en-US"/>
            <w:rPrChange w:id="2757" w:author="Chen Liao" w:date="2020-06-22T15:27:00Z">
              <w:rPr>
                <w:sz w:val="24"/>
                <w:szCs w:val="24"/>
                <w:lang w:val="en-US"/>
              </w:rPr>
            </w:rPrChange>
          </w:rPr>
          <w:delText>In order to better categorize the growth pattern of the isolates, we cluster their growth curve u</w:delText>
        </w:r>
      </w:del>
      <w:del w:id="2758" w:author="Chen Liao" w:date="2020-06-22T15:26:00Z">
        <w:r w:rsidR="00E21772" w:rsidRPr="008715E6" w:rsidDel="008715E6">
          <w:rPr>
            <w:rFonts w:ascii="Times New Roman" w:hAnsi="Times New Roman" w:cs="Times New Roman"/>
            <w:sz w:val="24"/>
            <w:szCs w:val="24"/>
            <w:lang w:val="en-US"/>
            <w:rPrChange w:id="2759" w:author="Chen Liao" w:date="2020-06-22T15:27:00Z">
              <w:rPr>
                <w:sz w:val="24"/>
                <w:szCs w:val="24"/>
                <w:lang w:val="en-US"/>
              </w:rPr>
            </w:rPrChange>
          </w:rPr>
          <w:delText>sing hierarchical clustering method</w:delText>
        </w:r>
      </w:del>
      <w:ins w:id="2760" w:author="Chen Liao" w:date="2020-06-22T15:17:00Z">
        <w:r w:rsidR="00546340" w:rsidRPr="00EA334A">
          <w:rPr>
            <w:rFonts w:ascii="Times New Roman" w:hAnsi="Times New Roman" w:cs="Times New Roman"/>
            <w:sz w:val="24"/>
            <w:szCs w:val="24"/>
            <w:lang w:val="en-US"/>
          </w:rPr>
          <w:t xml:space="preserve">we </w:t>
        </w:r>
      </w:ins>
      <w:del w:id="2761" w:author="Chen Liao" w:date="2020-06-22T15:18:00Z">
        <w:r w:rsidR="00E21772" w:rsidRPr="008715E6" w:rsidDel="00546340">
          <w:rPr>
            <w:rFonts w:ascii="Times New Roman" w:hAnsi="Times New Roman" w:cs="Times New Roman"/>
            <w:sz w:val="24"/>
            <w:szCs w:val="24"/>
            <w:lang w:val="en-US"/>
            <w:rPrChange w:id="2762" w:author="Chen Liao" w:date="2020-06-22T15:27:00Z">
              <w:rPr>
                <w:sz w:val="24"/>
                <w:szCs w:val="24"/>
                <w:lang w:val="en-US"/>
              </w:rPr>
            </w:rPrChange>
          </w:rPr>
          <w:delText xml:space="preserve"> </w:delText>
        </w:r>
      </w:del>
      <w:del w:id="2763" w:author="Chen Liao" w:date="2020-06-22T15:17:00Z">
        <w:r w:rsidR="00E21772" w:rsidRPr="008715E6" w:rsidDel="00546340">
          <w:rPr>
            <w:rFonts w:ascii="Times New Roman" w:hAnsi="Times New Roman" w:cs="Times New Roman"/>
            <w:sz w:val="24"/>
            <w:szCs w:val="24"/>
            <w:lang w:val="en-US"/>
            <w:rPrChange w:id="2764" w:author="Chen Liao" w:date="2020-06-22T15:27:00Z">
              <w:rPr>
                <w:sz w:val="24"/>
                <w:szCs w:val="24"/>
                <w:lang w:val="en-US"/>
              </w:rPr>
            </w:rPrChange>
          </w:rPr>
          <w:delText>(</w:delText>
        </w:r>
        <w:r w:rsidR="00E21772" w:rsidRPr="008715E6" w:rsidDel="00546340">
          <w:rPr>
            <w:rFonts w:ascii="Times New Roman" w:hAnsi="Times New Roman" w:cs="Times New Roman"/>
            <w:bCs/>
            <w:sz w:val="24"/>
            <w:szCs w:val="24"/>
            <w:lang w:val="en-US"/>
            <w:rPrChange w:id="2765" w:author="Chen Liao" w:date="2020-06-22T15:27:00Z">
              <w:rPr>
                <w:b/>
                <w:sz w:val="24"/>
                <w:szCs w:val="24"/>
                <w:lang w:val="en-US"/>
              </w:rPr>
            </w:rPrChange>
          </w:rPr>
          <w:delText>Supplementary Figure S3</w:delText>
        </w:r>
        <w:r w:rsidR="00E21772" w:rsidRPr="008715E6" w:rsidDel="00546340">
          <w:rPr>
            <w:rFonts w:ascii="Times New Roman" w:hAnsi="Times New Roman" w:cs="Times New Roman"/>
            <w:sz w:val="24"/>
            <w:szCs w:val="24"/>
            <w:lang w:val="en-US"/>
          </w:rPr>
          <w:delText xml:space="preserve">) </w:delText>
        </w:r>
      </w:del>
      <w:del w:id="2766" w:author="Chen Liao" w:date="2020-06-22T15:18:00Z">
        <w:r w:rsidR="00E21772" w:rsidRPr="008715E6" w:rsidDel="00546340">
          <w:rPr>
            <w:rFonts w:ascii="Times New Roman" w:hAnsi="Times New Roman" w:cs="Times New Roman"/>
            <w:sz w:val="24"/>
            <w:szCs w:val="24"/>
            <w:lang w:val="en-US"/>
          </w:rPr>
          <w:delText xml:space="preserve">and </w:delText>
        </w:r>
      </w:del>
      <w:r w:rsidR="00E21772" w:rsidRPr="008715E6">
        <w:rPr>
          <w:rFonts w:ascii="Times New Roman" w:hAnsi="Times New Roman" w:cs="Times New Roman"/>
          <w:sz w:val="24"/>
          <w:szCs w:val="24"/>
          <w:lang w:val="en-US"/>
        </w:rPr>
        <w:t xml:space="preserve">found </w:t>
      </w:r>
      <w:del w:id="2767" w:author="Chen Liao" w:date="2020-06-22T15:32:00Z">
        <w:r w:rsidR="00E21772" w:rsidRPr="008715E6" w:rsidDel="007300C0">
          <w:rPr>
            <w:rFonts w:ascii="Times New Roman" w:hAnsi="Times New Roman" w:cs="Times New Roman"/>
            <w:sz w:val="24"/>
            <w:szCs w:val="24"/>
            <w:lang w:val="en-US"/>
          </w:rPr>
          <w:delText xml:space="preserve">that </w:delText>
        </w:r>
      </w:del>
      <w:del w:id="2768" w:author="Chen Liao" w:date="2020-06-22T15:30:00Z">
        <w:r w:rsidR="00E21772" w:rsidRPr="008715E6" w:rsidDel="008715E6">
          <w:rPr>
            <w:rFonts w:ascii="Times New Roman" w:hAnsi="Times New Roman" w:cs="Times New Roman"/>
            <w:sz w:val="24"/>
            <w:szCs w:val="24"/>
            <w:shd w:val="clear" w:color="auto" w:fill="B6D7A8"/>
            <w:lang w:val="en-US"/>
          </w:rPr>
          <w:delText xml:space="preserve">all </w:delText>
        </w:r>
      </w:del>
      <w:del w:id="2769" w:author="Chen Liao" w:date="2020-06-22T15:32:00Z">
        <w:r w:rsidR="00E21772" w:rsidRPr="008715E6" w:rsidDel="007300C0">
          <w:rPr>
            <w:rFonts w:ascii="Times New Roman" w:hAnsi="Times New Roman" w:cs="Times New Roman"/>
            <w:sz w:val="24"/>
            <w:szCs w:val="24"/>
            <w:shd w:val="clear" w:color="auto" w:fill="B6D7A8"/>
            <w:lang w:val="en-US"/>
          </w:rPr>
          <w:delText>the</w:delText>
        </w:r>
      </w:del>
      <w:del w:id="2770" w:author="Chen Liao" w:date="2020-06-22T15:30:00Z">
        <w:r w:rsidR="00E21772" w:rsidRPr="008715E6" w:rsidDel="008715E6">
          <w:rPr>
            <w:rFonts w:ascii="Times New Roman" w:hAnsi="Times New Roman" w:cs="Times New Roman"/>
            <w:sz w:val="24"/>
            <w:szCs w:val="24"/>
            <w:shd w:val="clear" w:color="auto" w:fill="B6D7A8"/>
            <w:lang w:val="en-US"/>
          </w:rPr>
          <w:delText xml:space="preserve"> </w:delText>
        </w:r>
      </w:del>
      <w:del w:id="2771" w:author="Chen Liao" w:date="2020-06-22T15:29:00Z">
        <w:r w:rsidR="00E21772" w:rsidRPr="008715E6" w:rsidDel="008715E6">
          <w:rPr>
            <w:rFonts w:ascii="Times New Roman" w:hAnsi="Times New Roman" w:cs="Times New Roman"/>
            <w:sz w:val="24"/>
            <w:szCs w:val="24"/>
            <w:shd w:val="clear" w:color="auto" w:fill="B6D7A8"/>
            <w:lang w:val="en-US"/>
          </w:rPr>
          <w:delText>swar</w:delText>
        </w:r>
      </w:del>
      <w:del w:id="2772" w:author="Chen Liao" w:date="2020-06-22T15:28:00Z">
        <w:r w:rsidR="00E21772" w:rsidRPr="008715E6" w:rsidDel="008715E6">
          <w:rPr>
            <w:rFonts w:ascii="Times New Roman" w:hAnsi="Times New Roman" w:cs="Times New Roman"/>
            <w:sz w:val="24"/>
            <w:szCs w:val="24"/>
            <w:shd w:val="clear" w:color="auto" w:fill="B6D7A8"/>
            <w:lang w:val="en-US"/>
          </w:rPr>
          <w:delText>m-capable</w:delText>
        </w:r>
      </w:del>
      <w:del w:id="2773" w:author="Chen Liao" w:date="2020-06-22T15:32:00Z">
        <w:r w:rsidR="00E21772" w:rsidRPr="008715E6" w:rsidDel="007300C0">
          <w:rPr>
            <w:rFonts w:ascii="Times New Roman" w:hAnsi="Times New Roman" w:cs="Times New Roman"/>
            <w:sz w:val="24"/>
            <w:szCs w:val="24"/>
            <w:shd w:val="clear" w:color="auto" w:fill="B6D7A8"/>
            <w:lang w:val="en-US"/>
          </w:rPr>
          <w:delText xml:space="preserve"> strains</w:delText>
        </w:r>
      </w:del>
      <w:ins w:id="2774" w:author="Chen Liao" w:date="2020-06-22T15:32:00Z">
        <w:r w:rsidR="007300C0">
          <w:rPr>
            <w:rFonts w:ascii="Times New Roman" w:hAnsi="Times New Roman" w:cs="Times New Roman"/>
            <w:sz w:val="24"/>
            <w:szCs w:val="24"/>
            <w:lang w:val="en-US"/>
          </w:rPr>
          <w:t>that most of the swarming strains (</w:t>
        </w:r>
      </w:ins>
      <w:del w:id="2775" w:author="Chen Liao" w:date="2020-06-22T15:32:00Z">
        <w:r w:rsidR="00E21772" w:rsidRPr="008715E6" w:rsidDel="007300C0">
          <w:rPr>
            <w:rFonts w:ascii="Times New Roman" w:hAnsi="Times New Roman" w:cs="Times New Roman"/>
            <w:sz w:val="24"/>
            <w:szCs w:val="24"/>
            <w:shd w:val="clear" w:color="auto" w:fill="B6D7A8"/>
            <w:lang w:val="en-US"/>
          </w:rPr>
          <w:delText xml:space="preserve"> </w:delText>
        </w:r>
      </w:del>
      <w:ins w:id="2776" w:author="Chen Liao" w:date="2020-06-22T15:32:00Z">
        <w:r w:rsidR="007300C0" w:rsidRPr="00F079B1">
          <w:rPr>
            <w:rFonts w:ascii="Times New Roman" w:hAnsi="Times New Roman" w:cs="Times New Roman"/>
            <w:sz w:val="24"/>
            <w:szCs w:val="24"/>
            <w:lang w:val="en-US"/>
          </w:rPr>
          <w:t>except for PAO1, F30658 and F23197</w:t>
        </w:r>
        <w:r w:rsidR="007300C0">
          <w:rPr>
            <w:rFonts w:ascii="Times New Roman" w:hAnsi="Times New Roman" w:cs="Times New Roman"/>
            <w:sz w:val="24"/>
            <w:szCs w:val="24"/>
            <w:lang w:val="en-US"/>
          </w:rPr>
          <w:t>) clustered together and</w:t>
        </w:r>
      </w:ins>
      <w:del w:id="2777" w:author="Chen Liao" w:date="2020-06-22T15:29:00Z">
        <w:r w:rsidR="00E21772" w:rsidRPr="008715E6" w:rsidDel="008715E6">
          <w:rPr>
            <w:rFonts w:ascii="Times New Roman" w:hAnsi="Times New Roman" w:cs="Times New Roman"/>
            <w:sz w:val="24"/>
            <w:szCs w:val="24"/>
            <w:shd w:val="clear" w:color="auto" w:fill="B6D7A8"/>
            <w:lang w:val="en-US"/>
          </w:rPr>
          <w:delText xml:space="preserve">with high swarming scores </w:delText>
        </w:r>
      </w:del>
      <w:del w:id="2778" w:author="Chen Liao" w:date="2020-06-22T15:32:00Z">
        <w:r w:rsidR="00E21772" w:rsidRPr="008715E6" w:rsidDel="007300C0">
          <w:rPr>
            <w:rFonts w:ascii="Times New Roman" w:hAnsi="Times New Roman" w:cs="Times New Roman"/>
            <w:sz w:val="24"/>
            <w:szCs w:val="24"/>
            <w:shd w:val="clear" w:color="auto" w:fill="B6D7A8"/>
            <w:lang w:val="en-US"/>
          </w:rPr>
          <w:delText xml:space="preserve">clustered together </w:delText>
        </w:r>
      </w:del>
      <w:del w:id="2779" w:author="Chen Liao" w:date="2020-06-22T15:29:00Z">
        <w:r w:rsidR="00E21772" w:rsidRPr="008715E6" w:rsidDel="008715E6">
          <w:rPr>
            <w:rFonts w:ascii="Times New Roman" w:hAnsi="Times New Roman" w:cs="Times New Roman"/>
            <w:sz w:val="24"/>
            <w:szCs w:val="24"/>
            <w:lang w:val="en-US"/>
          </w:rPr>
          <w:delText>(</w:delText>
        </w:r>
        <w:r w:rsidR="00E21772" w:rsidRPr="008715E6" w:rsidDel="008715E6">
          <w:rPr>
            <w:rFonts w:ascii="Times New Roman" w:hAnsi="Times New Roman" w:cs="Times New Roman"/>
            <w:b/>
            <w:sz w:val="24"/>
            <w:szCs w:val="24"/>
            <w:lang w:val="en-US"/>
          </w:rPr>
          <w:delText>Supp. Fig. S31</w:delText>
        </w:r>
        <w:r w:rsidR="00E21772" w:rsidRPr="008715E6" w:rsidDel="008715E6">
          <w:rPr>
            <w:rFonts w:ascii="Times New Roman" w:hAnsi="Times New Roman" w:cs="Times New Roman"/>
            <w:sz w:val="24"/>
            <w:szCs w:val="24"/>
            <w:lang w:val="en-US"/>
          </w:rPr>
          <w:delText>)</w:delText>
        </w:r>
      </w:del>
      <w:del w:id="2780" w:author="Chen Liao" w:date="2020-06-22T15:32:00Z">
        <w:r w:rsidR="00E21772" w:rsidRPr="008715E6" w:rsidDel="007300C0">
          <w:rPr>
            <w:rFonts w:ascii="Times New Roman" w:hAnsi="Times New Roman" w:cs="Times New Roman"/>
            <w:sz w:val="24"/>
            <w:szCs w:val="24"/>
            <w:lang w:val="en-US"/>
            <w:rPrChange w:id="2781" w:author="Chen Liao" w:date="2020-06-22T15:27:00Z">
              <w:rPr>
                <w:sz w:val="24"/>
                <w:szCs w:val="24"/>
                <w:lang w:val="en-US"/>
              </w:rPr>
            </w:rPrChange>
          </w:rPr>
          <w:delText>except for PAO1, F30658 and F23197</w:delText>
        </w:r>
      </w:del>
      <w:ins w:id="2782" w:author="Chen Liao" w:date="2020-06-22T15:29:00Z">
        <w:r w:rsidR="008715E6">
          <w:rPr>
            <w:rFonts w:ascii="Times New Roman" w:hAnsi="Times New Roman" w:cs="Times New Roman"/>
            <w:sz w:val="24"/>
            <w:szCs w:val="24"/>
            <w:lang w:val="en-US"/>
          </w:rPr>
          <w:t xml:space="preserve"> the </w:t>
        </w:r>
      </w:ins>
      <w:ins w:id="2783" w:author="Chen Liao" w:date="2020-06-22T15:30:00Z">
        <w:r w:rsidR="008715E6">
          <w:rPr>
            <w:rFonts w:ascii="Times New Roman" w:hAnsi="Times New Roman" w:cs="Times New Roman"/>
            <w:sz w:val="24"/>
            <w:szCs w:val="24"/>
            <w:lang w:val="en-US"/>
          </w:rPr>
          <w:t xml:space="preserve">strains in the </w:t>
        </w:r>
      </w:ins>
      <w:ins w:id="2784" w:author="Chen Liao" w:date="2020-06-22T15:29:00Z">
        <w:r w:rsidR="008715E6">
          <w:rPr>
            <w:rFonts w:ascii="Times New Roman" w:hAnsi="Times New Roman" w:cs="Times New Roman"/>
            <w:sz w:val="24"/>
            <w:szCs w:val="24"/>
            <w:lang w:val="en-US"/>
          </w:rPr>
          <w:t xml:space="preserve">cluster </w:t>
        </w:r>
      </w:ins>
      <w:ins w:id="2785" w:author="Chen Liao" w:date="2020-06-22T15:30:00Z">
        <w:r w:rsidR="008715E6">
          <w:rPr>
            <w:rFonts w:ascii="Times New Roman" w:hAnsi="Times New Roman" w:cs="Times New Roman"/>
            <w:sz w:val="24"/>
            <w:szCs w:val="24"/>
            <w:lang w:val="en-US"/>
          </w:rPr>
          <w:t xml:space="preserve">are </w:t>
        </w:r>
      </w:ins>
      <w:ins w:id="2786" w:author="Chen Liao" w:date="2020-06-22T15:29:00Z">
        <w:r w:rsidR="008715E6">
          <w:rPr>
            <w:rFonts w:ascii="Times New Roman" w:hAnsi="Times New Roman" w:cs="Times New Roman"/>
            <w:sz w:val="24"/>
            <w:szCs w:val="24"/>
            <w:lang w:val="en-US"/>
          </w:rPr>
          <w:t>also</w:t>
        </w:r>
      </w:ins>
      <w:ins w:id="2787" w:author="Chen Liao" w:date="2020-06-22T15:30:00Z">
        <w:r w:rsidR="008715E6">
          <w:rPr>
            <w:rFonts w:ascii="Times New Roman" w:hAnsi="Times New Roman" w:cs="Times New Roman"/>
            <w:sz w:val="24"/>
            <w:szCs w:val="24"/>
            <w:lang w:val="en-US"/>
          </w:rPr>
          <w:t xml:space="preserve"> strong swarmers wi</w:t>
        </w:r>
      </w:ins>
      <w:ins w:id="2788" w:author="Chen Liao" w:date="2020-06-22T15:31:00Z">
        <w:r w:rsidR="008715E6">
          <w:rPr>
            <w:rFonts w:ascii="Times New Roman" w:hAnsi="Times New Roman" w:cs="Times New Roman"/>
            <w:sz w:val="24"/>
            <w:szCs w:val="24"/>
            <w:lang w:val="en-US"/>
          </w:rPr>
          <w:t>th high swarming scores</w:t>
        </w:r>
      </w:ins>
      <w:ins w:id="2789" w:author="Chen Liao" w:date="2020-06-22T15:50:00Z">
        <w:r w:rsidR="00190720">
          <w:rPr>
            <w:rFonts w:ascii="Times New Roman" w:hAnsi="Times New Roman" w:cs="Times New Roman"/>
            <w:sz w:val="24"/>
            <w:szCs w:val="24"/>
            <w:lang w:val="en-US"/>
          </w:rPr>
          <w:t xml:space="preserve"> (</w:t>
        </w:r>
        <w:r w:rsidR="00190720" w:rsidRPr="00190720">
          <w:rPr>
            <w:rFonts w:ascii="Times New Roman" w:hAnsi="Times New Roman" w:cs="Times New Roman"/>
            <w:sz w:val="24"/>
            <w:szCs w:val="24"/>
            <w:highlight w:val="yellow"/>
            <w:lang w:val="en-US"/>
            <w:rPrChange w:id="2790" w:author="Chen Liao" w:date="2020-06-22T15:50:00Z">
              <w:rPr>
                <w:rFonts w:ascii="Times New Roman" w:hAnsi="Times New Roman" w:cs="Times New Roman"/>
                <w:sz w:val="24"/>
                <w:szCs w:val="24"/>
                <w:lang w:val="en-US"/>
              </w:rPr>
            </w:rPrChange>
          </w:rPr>
          <w:t>Supplementary Fig. S3</w:t>
        </w:r>
        <w:r w:rsidR="00190720">
          <w:rPr>
            <w:rFonts w:ascii="Times New Roman" w:hAnsi="Times New Roman" w:cs="Times New Roman"/>
            <w:sz w:val="24"/>
            <w:szCs w:val="24"/>
            <w:lang w:val="en-US"/>
          </w:rPr>
          <w:t>)</w:t>
        </w:r>
      </w:ins>
      <w:r w:rsidR="00E21772" w:rsidRPr="008715E6">
        <w:rPr>
          <w:rFonts w:ascii="Times New Roman" w:hAnsi="Times New Roman" w:cs="Times New Roman"/>
          <w:sz w:val="24"/>
          <w:szCs w:val="24"/>
          <w:lang w:val="en-US"/>
          <w:rPrChange w:id="2791" w:author="Chen Liao" w:date="2020-06-22T15:27:00Z">
            <w:rPr>
              <w:sz w:val="24"/>
              <w:szCs w:val="24"/>
              <w:lang w:val="en-US"/>
            </w:rPr>
          </w:rPrChange>
        </w:rPr>
        <w:t xml:space="preserve">. </w:t>
      </w:r>
      <w:ins w:id="2792" w:author="Chen Liao" w:date="2020-06-22T15:45:00Z">
        <w:r w:rsidR="007D6F4D">
          <w:rPr>
            <w:rFonts w:ascii="Times New Roman" w:hAnsi="Times New Roman" w:cs="Times New Roman"/>
            <w:sz w:val="24"/>
            <w:szCs w:val="24"/>
            <w:lang w:val="en-US"/>
          </w:rPr>
          <w:t>However, rhamnolipids producers are mixed with non-producers, suggesting</w:t>
        </w:r>
      </w:ins>
      <w:ins w:id="2793" w:author="Chen Liao" w:date="2020-06-22T15:46:00Z">
        <w:r w:rsidR="007D6F4D">
          <w:rPr>
            <w:rFonts w:ascii="Times New Roman" w:hAnsi="Times New Roman" w:cs="Times New Roman"/>
            <w:sz w:val="24"/>
            <w:szCs w:val="24"/>
            <w:lang w:val="en-US"/>
          </w:rPr>
          <w:t xml:space="preserve"> </w:t>
        </w:r>
      </w:ins>
      <w:ins w:id="2794" w:author="Chen Liao" w:date="2020-06-22T15:48:00Z">
        <w:r w:rsidR="0052044B">
          <w:rPr>
            <w:rFonts w:ascii="Times New Roman" w:hAnsi="Times New Roman" w:cs="Times New Roman"/>
            <w:sz w:val="24"/>
            <w:szCs w:val="24"/>
            <w:lang w:val="en-US"/>
          </w:rPr>
          <w:t xml:space="preserve">that </w:t>
        </w:r>
      </w:ins>
      <w:ins w:id="2795" w:author="Chen Liao" w:date="2020-06-22T15:52:00Z">
        <w:r w:rsidR="00F57BD4">
          <w:rPr>
            <w:rFonts w:ascii="Times New Roman" w:hAnsi="Times New Roman" w:cs="Times New Roman"/>
            <w:sz w:val="24"/>
            <w:szCs w:val="24"/>
            <w:lang w:val="en-US"/>
          </w:rPr>
          <w:t xml:space="preserve">rhamnolipid production </w:t>
        </w:r>
      </w:ins>
      <w:ins w:id="2796" w:author="Chen Liao" w:date="2020-06-22T15:48:00Z">
        <w:r w:rsidR="0052044B">
          <w:rPr>
            <w:rFonts w:ascii="Times New Roman" w:hAnsi="Times New Roman" w:cs="Times New Roman"/>
            <w:sz w:val="24"/>
            <w:szCs w:val="24"/>
            <w:lang w:val="en-US"/>
          </w:rPr>
          <w:t>cannot be classified by the entire growth curves</w:t>
        </w:r>
      </w:ins>
      <w:ins w:id="2797" w:author="Chen Liao" w:date="2020-06-22T15:49:00Z">
        <w:r w:rsidR="0052044B">
          <w:rPr>
            <w:rFonts w:ascii="Times New Roman" w:hAnsi="Times New Roman" w:cs="Times New Roman"/>
            <w:sz w:val="24"/>
            <w:szCs w:val="24"/>
            <w:lang w:val="en-US"/>
          </w:rPr>
          <w:t xml:space="preserve"> and </w:t>
        </w:r>
      </w:ins>
      <w:ins w:id="2798" w:author="Chen Liao" w:date="2020-06-22T15:50:00Z">
        <w:r w:rsidR="009924E5">
          <w:rPr>
            <w:rFonts w:ascii="Times New Roman" w:hAnsi="Times New Roman" w:cs="Times New Roman"/>
            <w:sz w:val="24"/>
            <w:szCs w:val="24"/>
            <w:lang w:val="en-US"/>
          </w:rPr>
          <w:t xml:space="preserve">more sophisticated methods to extract </w:t>
        </w:r>
      </w:ins>
      <w:del w:id="2799" w:author="Chen Liao" w:date="2020-06-22T15:32:00Z">
        <w:r w:rsidR="00E21772" w:rsidRPr="008715E6" w:rsidDel="007300C0">
          <w:rPr>
            <w:rFonts w:ascii="Times New Roman" w:hAnsi="Times New Roman" w:cs="Times New Roman"/>
            <w:sz w:val="24"/>
            <w:szCs w:val="24"/>
            <w:lang w:val="en-US"/>
            <w:rPrChange w:id="2800" w:author="Chen Liao" w:date="2020-06-22T15:27:00Z">
              <w:rPr>
                <w:sz w:val="24"/>
                <w:szCs w:val="24"/>
                <w:lang w:val="en-US"/>
              </w:rPr>
            </w:rPrChange>
          </w:rPr>
          <w:delText>T</w:delText>
        </w:r>
      </w:del>
      <w:del w:id="2801" w:author="Chen Liao" w:date="2020-06-22T15:35:00Z">
        <w:r w:rsidR="00E21772" w:rsidRPr="008715E6" w:rsidDel="007300C0">
          <w:rPr>
            <w:rFonts w:ascii="Times New Roman" w:hAnsi="Times New Roman" w:cs="Times New Roman"/>
            <w:sz w:val="24"/>
            <w:szCs w:val="24"/>
            <w:lang w:val="en-US"/>
            <w:rPrChange w:id="2802" w:author="Chen Liao" w:date="2020-06-22T15:27:00Z">
              <w:rPr>
                <w:sz w:val="24"/>
                <w:szCs w:val="24"/>
                <w:lang w:val="en-US"/>
              </w:rPr>
            </w:rPrChange>
          </w:rPr>
          <w:delText>hree strains that do not produce rhamnolipids</w:delText>
        </w:r>
      </w:del>
      <w:del w:id="2803" w:author="Chen Liao" w:date="2020-06-22T15:33:00Z">
        <w:r w:rsidR="00E21772" w:rsidRPr="008715E6" w:rsidDel="007300C0">
          <w:rPr>
            <w:rFonts w:ascii="Times New Roman" w:hAnsi="Times New Roman" w:cs="Times New Roman"/>
            <w:sz w:val="24"/>
            <w:szCs w:val="24"/>
            <w:lang w:val="en-US"/>
            <w:rPrChange w:id="2804" w:author="Chen Liao" w:date="2020-06-22T15:27:00Z">
              <w:rPr>
                <w:sz w:val="24"/>
                <w:szCs w:val="24"/>
                <w:lang w:val="en-US"/>
              </w:rPr>
            </w:rPrChange>
          </w:rPr>
          <w:delText>,</w:delText>
        </w:r>
      </w:del>
      <w:del w:id="2805" w:author="Chen Liao" w:date="2020-06-22T15:41:00Z">
        <w:r w:rsidR="00E21772" w:rsidRPr="008715E6" w:rsidDel="007D6F4D">
          <w:rPr>
            <w:rFonts w:ascii="Times New Roman" w:hAnsi="Times New Roman" w:cs="Times New Roman"/>
            <w:sz w:val="24"/>
            <w:szCs w:val="24"/>
            <w:lang w:val="en-US"/>
            <w:rPrChange w:id="2806" w:author="Chen Liao" w:date="2020-06-22T15:27:00Z">
              <w:rPr>
                <w:sz w:val="24"/>
                <w:szCs w:val="24"/>
                <w:lang w:val="en-US"/>
              </w:rPr>
            </w:rPrChange>
          </w:rPr>
          <w:delText xml:space="preserve"> </w:delText>
        </w:r>
      </w:del>
      <w:del w:id="2807" w:author="Chen Liao" w:date="2020-06-22T15:33:00Z">
        <w:r w:rsidR="00E21772" w:rsidRPr="008715E6" w:rsidDel="007300C0">
          <w:rPr>
            <w:rFonts w:ascii="Times New Roman" w:hAnsi="Times New Roman" w:cs="Times New Roman"/>
            <w:sz w:val="24"/>
            <w:szCs w:val="24"/>
            <w:lang w:val="en-US"/>
            <w:rPrChange w:id="2808" w:author="Chen Liao" w:date="2020-06-22T15:27:00Z">
              <w:rPr>
                <w:sz w:val="24"/>
                <w:szCs w:val="24"/>
                <w:lang w:val="en-US"/>
              </w:rPr>
            </w:rPrChange>
          </w:rPr>
          <w:delText xml:space="preserve">M1608, F5677 and M55212 with </w:delText>
        </w:r>
      </w:del>
      <w:del w:id="2809" w:author="Chen Liao" w:date="2020-06-22T15:41:00Z">
        <w:r w:rsidR="00E21772" w:rsidRPr="008715E6" w:rsidDel="007D6F4D">
          <w:rPr>
            <w:rFonts w:ascii="Times New Roman" w:hAnsi="Times New Roman" w:cs="Times New Roman"/>
            <w:sz w:val="24"/>
            <w:szCs w:val="24"/>
            <w:lang w:val="en-US"/>
            <w:rPrChange w:id="2810" w:author="Chen Liao" w:date="2020-06-22T15:27:00Z">
              <w:rPr>
                <w:sz w:val="24"/>
                <w:szCs w:val="24"/>
                <w:lang w:val="en-US"/>
              </w:rPr>
            </w:rPrChange>
          </w:rPr>
          <w:delText>very</w:delText>
        </w:r>
      </w:del>
      <w:del w:id="2811" w:author="Chen Liao" w:date="2020-06-22T15:46:00Z">
        <w:r w:rsidR="00E21772" w:rsidRPr="008715E6" w:rsidDel="007D6F4D">
          <w:rPr>
            <w:rFonts w:ascii="Times New Roman" w:hAnsi="Times New Roman" w:cs="Times New Roman"/>
            <w:sz w:val="24"/>
            <w:szCs w:val="24"/>
            <w:lang w:val="en-US"/>
            <w:rPrChange w:id="2812" w:author="Chen Liao" w:date="2020-06-22T15:27:00Z">
              <w:rPr>
                <w:sz w:val="24"/>
                <w:szCs w:val="24"/>
                <w:lang w:val="en-US"/>
              </w:rPr>
            </w:rPrChange>
          </w:rPr>
          <w:delText xml:space="preserve"> long </w:delText>
        </w:r>
      </w:del>
      <w:del w:id="2813" w:author="Chen Liao" w:date="2020-06-22T15:33:00Z">
        <w:r w:rsidR="00E21772" w:rsidRPr="008715E6" w:rsidDel="007300C0">
          <w:rPr>
            <w:rFonts w:ascii="Times New Roman" w:hAnsi="Times New Roman" w:cs="Times New Roman"/>
            <w:sz w:val="24"/>
            <w:szCs w:val="24"/>
            <w:lang w:val="en-US"/>
            <w:rPrChange w:id="2814" w:author="Chen Liao" w:date="2020-06-22T15:27:00Z">
              <w:rPr>
                <w:sz w:val="24"/>
                <w:szCs w:val="24"/>
                <w:lang w:val="en-US"/>
              </w:rPr>
            </w:rPrChange>
          </w:rPr>
          <w:delText xml:space="preserve">phases </w:delText>
        </w:r>
      </w:del>
      <w:del w:id="2815" w:author="Chen Liao" w:date="2020-06-22T15:46:00Z">
        <w:r w:rsidR="00E21772" w:rsidRPr="008715E6" w:rsidDel="007D6F4D">
          <w:rPr>
            <w:rFonts w:ascii="Times New Roman" w:hAnsi="Times New Roman" w:cs="Times New Roman"/>
            <w:sz w:val="24"/>
            <w:szCs w:val="24"/>
            <w:lang w:val="en-US"/>
            <w:rPrChange w:id="2816" w:author="Chen Liao" w:date="2020-06-22T15:27:00Z">
              <w:rPr>
                <w:sz w:val="24"/>
                <w:szCs w:val="24"/>
                <w:lang w:val="en-US"/>
              </w:rPr>
            </w:rPrChange>
          </w:rPr>
          <w:delText xml:space="preserve">and </w:delText>
        </w:r>
      </w:del>
      <w:del w:id="2817" w:author="Chen Liao" w:date="2020-06-22T15:35:00Z">
        <w:r w:rsidR="00E21772" w:rsidRPr="008715E6" w:rsidDel="007300C0">
          <w:rPr>
            <w:rFonts w:ascii="Times New Roman" w:hAnsi="Times New Roman" w:cs="Times New Roman"/>
            <w:sz w:val="24"/>
            <w:szCs w:val="24"/>
            <w:lang w:val="en-US"/>
            <w:rPrChange w:id="2818" w:author="Chen Liao" w:date="2020-06-22T15:27:00Z">
              <w:rPr>
                <w:sz w:val="24"/>
                <w:szCs w:val="24"/>
                <w:lang w:val="en-US"/>
              </w:rPr>
            </w:rPrChange>
          </w:rPr>
          <w:delText xml:space="preserve">very </w:delText>
        </w:r>
      </w:del>
      <w:del w:id="2819" w:author="Chen Liao" w:date="2020-06-22T15:46:00Z">
        <w:r w:rsidR="00E21772" w:rsidRPr="008715E6" w:rsidDel="007D6F4D">
          <w:rPr>
            <w:rFonts w:ascii="Times New Roman" w:hAnsi="Times New Roman" w:cs="Times New Roman"/>
            <w:sz w:val="24"/>
            <w:szCs w:val="24"/>
            <w:lang w:val="en-US"/>
            <w:rPrChange w:id="2820" w:author="Chen Liao" w:date="2020-06-22T15:27:00Z">
              <w:rPr>
                <w:sz w:val="24"/>
                <w:szCs w:val="24"/>
                <w:lang w:val="en-US"/>
              </w:rPr>
            </w:rPrChange>
          </w:rPr>
          <w:delText>slow</w:delText>
        </w:r>
      </w:del>
      <w:del w:id="2821" w:author="Chen Liao" w:date="2020-06-22T15:41:00Z">
        <w:r w:rsidR="00E21772" w:rsidRPr="008715E6" w:rsidDel="007D6F4D">
          <w:rPr>
            <w:rFonts w:ascii="Times New Roman" w:hAnsi="Times New Roman" w:cs="Times New Roman"/>
            <w:sz w:val="24"/>
            <w:szCs w:val="24"/>
            <w:lang w:val="en-US"/>
            <w:rPrChange w:id="2822" w:author="Chen Liao" w:date="2020-06-22T15:27:00Z">
              <w:rPr>
                <w:sz w:val="24"/>
                <w:szCs w:val="24"/>
                <w:lang w:val="en-US"/>
              </w:rPr>
            </w:rPrChange>
          </w:rPr>
          <w:delText xml:space="preserve"> </w:delText>
        </w:r>
      </w:del>
      <w:del w:id="2823" w:author="Chen Liao" w:date="2020-06-22T15:46:00Z">
        <w:r w:rsidR="00E21772" w:rsidRPr="008715E6" w:rsidDel="007D6F4D">
          <w:rPr>
            <w:rFonts w:ascii="Times New Roman" w:hAnsi="Times New Roman" w:cs="Times New Roman"/>
            <w:sz w:val="24"/>
            <w:szCs w:val="24"/>
            <w:lang w:val="en-US"/>
            <w:rPrChange w:id="2824" w:author="Chen Liao" w:date="2020-06-22T15:27:00Z">
              <w:rPr>
                <w:sz w:val="24"/>
                <w:szCs w:val="24"/>
                <w:lang w:val="en-US"/>
              </w:rPr>
            </w:rPrChange>
          </w:rPr>
          <w:delText xml:space="preserve">growth </w:delText>
        </w:r>
      </w:del>
      <w:del w:id="2825" w:author="Chen Liao" w:date="2020-06-22T15:35:00Z">
        <w:r w:rsidR="00E21772" w:rsidRPr="008715E6" w:rsidDel="007300C0">
          <w:rPr>
            <w:rFonts w:ascii="Times New Roman" w:hAnsi="Times New Roman" w:cs="Times New Roman"/>
            <w:sz w:val="24"/>
            <w:szCs w:val="24"/>
            <w:lang w:val="en-US"/>
            <w:rPrChange w:id="2826" w:author="Chen Liao" w:date="2020-06-22T15:27:00Z">
              <w:rPr>
                <w:sz w:val="24"/>
                <w:szCs w:val="24"/>
                <w:lang w:val="en-US"/>
              </w:rPr>
            </w:rPrChange>
          </w:rPr>
          <w:delText>all cluster together</w:delText>
        </w:r>
      </w:del>
      <w:del w:id="2827" w:author="Chen Liao" w:date="2020-06-22T15:40:00Z">
        <w:r w:rsidR="00E21772" w:rsidRPr="008715E6" w:rsidDel="007D6F4D">
          <w:rPr>
            <w:rFonts w:ascii="Times New Roman" w:hAnsi="Times New Roman" w:cs="Times New Roman"/>
            <w:sz w:val="24"/>
            <w:szCs w:val="24"/>
            <w:lang w:val="en-US"/>
            <w:rPrChange w:id="2828" w:author="Chen Liao" w:date="2020-06-22T15:27:00Z">
              <w:rPr>
                <w:sz w:val="24"/>
                <w:szCs w:val="24"/>
                <w:lang w:val="en-US"/>
              </w:rPr>
            </w:rPrChange>
          </w:rPr>
          <w:delText xml:space="preserve">. </w:delText>
        </w:r>
      </w:del>
      <w:del w:id="2829" w:author="Chen Liao" w:date="2020-06-22T15:46:00Z">
        <w:r w:rsidR="00E21772" w:rsidRPr="008715E6" w:rsidDel="007D6F4D">
          <w:rPr>
            <w:rFonts w:ascii="Times New Roman" w:hAnsi="Times New Roman" w:cs="Times New Roman"/>
            <w:sz w:val="24"/>
            <w:szCs w:val="24"/>
            <w:lang w:val="en-US"/>
            <w:rPrChange w:id="2830" w:author="Chen Liao" w:date="2020-06-22T15:27:00Z">
              <w:rPr>
                <w:sz w:val="24"/>
                <w:szCs w:val="24"/>
                <w:lang w:val="en-US"/>
              </w:rPr>
            </w:rPrChange>
          </w:rPr>
          <w:delText xml:space="preserve">Still, the rest five rhamnolipids non producers cluster with other strains, indicating </w:delText>
        </w:r>
      </w:del>
      <w:del w:id="2831" w:author="Chen Liao" w:date="2020-06-22T15:49:00Z">
        <w:r w:rsidR="00E21772" w:rsidRPr="008715E6" w:rsidDel="0052044B">
          <w:rPr>
            <w:rFonts w:ascii="Times New Roman" w:hAnsi="Times New Roman" w:cs="Times New Roman"/>
            <w:sz w:val="24"/>
            <w:szCs w:val="24"/>
            <w:lang w:val="en-US"/>
            <w:rPrChange w:id="2832" w:author="Chen Liao" w:date="2020-06-22T15:27:00Z">
              <w:rPr>
                <w:sz w:val="24"/>
                <w:szCs w:val="24"/>
                <w:lang w:val="en-US"/>
              </w:rPr>
            </w:rPrChange>
          </w:rPr>
          <w:delText xml:space="preserve">that </w:delText>
        </w:r>
      </w:del>
      <w:ins w:id="2833" w:author="Chen Liao" w:date="2020-06-22T15:19:00Z">
        <w:r w:rsidR="00546340">
          <w:rPr>
            <w:rFonts w:ascii="Times New Roman" w:hAnsi="Times New Roman" w:cs="Times New Roman"/>
            <w:sz w:val="24"/>
            <w:szCs w:val="24"/>
            <w:lang w:val="en-US"/>
          </w:rPr>
          <w:t xml:space="preserve">local </w:t>
        </w:r>
      </w:ins>
      <w:ins w:id="2834" w:author="Chen Liao" w:date="2020-06-22T15:50:00Z">
        <w:r w:rsidR="009924E5">
          <w:rPr>
            <w:rFonts w:ascii="Times New Roman" w:hAnsi="Times New Roman" w:cs="Times New Roman"/>
            <w:sz w:val="24"/>
            <w:szCs w:val="24"/>
            <w:lang w:val="en-US"/>
          </w:rPr>
          <w:t xml:space="preserve">growth curve </w:t>
        </w:r>
      </w:ins>
      <w:ins w:id="2835" w:author="Chen Liao" w:date="2020-06-22T15:49:00Z">
        <w:r w:rsidR="0052044B">
          <w:rPr>
            <w:rFonts w:ascii="Times New Roman" w:hAnsi="Times New Roman" w:cs="Times New Roman"/>
            <w:sz w:val="24"/>
            <w:szCs w:val="24"/>
            <w:lang w:val="en-US"/>
          </w:rPr>
          <w:t xml:space="preserve">features </w:t>
        </w:r>
      </w:ins>
      <w:ins w:id="2836" w:author="Chen Liao" w:date="2020-06-22T15:50:00Z">
        <w:r w:rsidR="009924E5">
          <w:rPr>
            <w:rFonts w:ascii="Times New Roman" w:hAnsi="Times New Roman" w:cs="Times New Roman"/>
            <w:sz w:val="24"/>
            <w:szCs w:val="24"/>
            <w:lang w:val="en-US"/>
          </w:rPr>
          <w:t>may be needed.</w:t>
        </w:r>
      </w:ins>
    </w:p>
    <w:p w14:paraId="36B73253" w14:textId="134C191B" w:rsidR="00A97533" w:rsidRPr="005315E3" w:rsidDel="002B64D4" w:rsidRDefault="00AC5D5A">
      <w:pPr>
        <w:spacing w:before="240" w:after="240"/>
        <w:jc w:val="both"/>
        <w:rPr>
          <w:del w:id="2837" w:author="Chen Liao" w:date="2020-06-22T15:46:00Z"/>
          <w:rFonts w:ascii="Times New Roman" w:hAnsi="Times New Roman" w:cs="Times New Roman"/>
          <w:sz w:val="24"/>
          <w:szCs w:val="24"/>
          <w:lang w:val="en-US"/>
          <w:rPrChange w:id="2838" w:author="Chen Liao" w:date="2020-06-22T15:09:00Z">
            <w:rPr>
              <w:del w:id="2839" w:author="Chen Liao" w:date="2020-06-22T15:46:00Z"/>
              <w:sz w:val="20"/>
              <w:szCs w:val="20"/>
              <w:lang w:val="en-US"/>
            </w:rPr>
          </w:rPrChange>
        </w:rPr>
      </w:pPr>
      <w:ins w:id="2840" w:author="Chen Liao" w:date="2020-06-22T15:53:00Z">
        <w:r>
          <w:rPr>
            <w:rFonts w:ascii="Times New Roman" w:hAnsi="Times New Roman" w:cs="Times New Roman"/>
            <w:sz w:val="24"/>
            <w:szCs w:val="24"/>
            <w:lang w:val="en-US"/>
          </w:rPr>
          <w:t xml:space="preserve">We used </w:t>
        </w:r>
      </w:ins>
      <w:ins w:id="2841" w:author="Chen Liao" w:date="2020-06-22T16:40:00Z">
        <w:r w:rsidR="000A4FFB">
          <w:rPr>
            <w:rFonts w:ascii="Times New Roman" w:hAnsi="Times New Roman" w:cs="Times New Roman"/>
            <w:sz w:val="24"/>
            <w:szCs w:val="24"/>
            <w:lang w:val="en-US"/>
          </w:rPr>
          <w:t>both</w:t>
        </w:r>
      </w:ins>
      <w:ins w:id="2842" w:author="Chen Liao" w:date="2020-06-22T15:53:00Z">
        <w:r>
          <w:rPr>
            <w:rFonts w:ascii="Times New Roman" w:hAnsi="Times New Roman" w:cs="Times New Roman"/>
            <w:sz w:val="24"/>
            <w:szCs w:val="24"/>
            <w:lang w:val="en-US"/>
          </w:rPr>
          <w:t xml:space="preserve"> unsupervised and supervised </w:t>
        </w:r>
      </w:ins>
      <w:ins w:id="2843" w:author="Chen Liao" w:date="2020-06-22T16:39:00Z">
        <w:r w:rsidR="00186224">
          <w:rPr>
            <w:rFonts w:ascii="Times New Roman" w:hAnsi="Times New Roman" w:cs="Times New Roman"/>
            <w:sz w:val="24"/>
            <w:szCs w:val="24"/>
            <w:lang w:val="en-US"/>
          </w:rPr>
          <w:t>learning</w:t>
        </w:r>
        <w:r w:rsidR="004E557C">
          <w:rPr>
            <w:rFonts w:ascii="Times New Roman" w:hAnsi="Times New Roman" w:cs="Times New Roman"/>
            <w:sz w:val="24"/>
            <w:szCs w:val="24"/>
            <w:lang w:val="en-US"/>
          </w:rPr>
          <w:t xml:space="preserve"> </w:t>
        </w:r>
      </w:ins>
      <w:ins w:id="2844" w:author="Chen Liao" w:date="2020-06-22T16:40:00Z">
        <w:r w:rsidR="00467405">
          <w:rPr>
            <w:rFonts w:ascii="Times New Roman" w:hAnsi="Times New Roman" w:cs="Times New Roman"/>
            <w:sz w:val="24"/>
            <w:szCs w:val="24"/>
            <w:lang w:val="en-US"/>
          </w:rPr>
          <w:t>approaches</w:t>
        </w:r>
      </w:ins>
      <w:ins w:id="2845" w:author="Chen Liao" w:date="2020-06-22T15:53:00Z">
        <w:r>
          <w:rPr>
            <w:rFonts w:ascii="Times New Roman" w:hAnsi="Times New Roman" w:cs="Times New Roman"/>
            <w:sz w:val="24"/>
            <w:szCs w:val="24"/>
            <w:lang w:val="en-US"/>
          </w:rPr>
          <w:t xml:space="preserve"> to extract the growth</w:t>
        </w:r>
      </w:ins>
      <w:ins w:id="2846" w:author="Chen Liao" w:date="2020-06-22T16:39:00Z">
        <w:r w:rsidR="005B3598">
          <w:rPr>
            <w:rFonts w:ascii="Times New Roman" w:hAnsi="Times New Roman" w:cs="Times New Roman"/>
            <w:sz w:val="24"/>
            <w:szCs w:val="24"/>
            <w:lang w:val="en-US"/>
          </w:rPr>
          <w:t xml:space="preserve"> </w:t>
        </w:r>
      </w:ins>
      <w:ins w:id="2847" w:author="Chen Liao" w:date="2020-06-22T15:53:00Z">
        <w:r>
          <w:rPr>
            <w:rFonts w:ascii="Times New Roman" w:hAnsi="Times New Roman" w:cs="Times New Roman"/>
            <w:sz w:val="24"/>
            <w:szCs w:val="24"/>
            <w:lang w:val="en-US"/>
          </w:rPr>
          <w:t>features</w:t>
        </w:r>
      </w:ins>
      <w:ins w:id="2848" w:author="Chen Liao" w:date="2020-06-22T15:54:00Z">
        <w:r>
          <w:rPr>
            <w:rFonts w:ascii="Times New Roman" w:hAnsi="Times New Roman" w:cs="Times New Roman"/>
            <w:sz w:val="24"/>
            <w:szCs w:val="24"/>
            <w:lang w:val="en-US"/>
          </w:rPr>
          <w:t xml:space="preserve"> and tested the</w:t>
        </w:r>
      </w:ins>
      <w:ins w:id="2849" w:author="Chen Liao" w:date="2020-06-22T16:39:00Z">
        <w:r w:rsidR="007141C1">
          <w:rPr>
            <w:rFonts w:ascii="Times New Roman" w:hAnsi="Times New Roman" w:cs="Times New Roman"/>
            <w:sz w:val="24"/>
            <w:szCs w:val="24"/>
            <w:lang w:val="en-US"/>
          </w:rPr>
          <w:t>ir</w:t>
        </w:r>
      </w:ins>
      <w:ins w:id="2850" w:author="Chen Liao" w:date="2020-06-22T15:54:00Z">
        <w:r>
          <w:rPr>
            <w:rFonts w:ascii="Times New Roman" w:hAnsi="Times New Roman" w:cs="Times New Roman"/>
            <w:sz w:val="24"/>
            <w:szCs w:val="24"/>
            <w:lang w:val="en-US"/>
          </w:rPr>
          <w:t xml:space="preserve"> association</w:t>
        </w:r>
      </w:ins>
      <w:ins w:id="2851" w:author="Chen Liao" w:date="2020-06-22T16:39:00Z">
        <w:r w:rsidR="007141C1">
          <w:rPr>
            <w:rFonts w:ascii="Times New Roman" w:hAnsi="Times New Roman" w:cs="Times New Roman"/>
            <w:sz w:val="24"/>
            <w:szCs w:val="24"/>
            <w:lang w:val="en-US"/>
          </w:rPr>
          <w:t>s</w:t>
        </w:r>
      </w:ins>
      <w:ins w:id="2852" w:author="Chen Liao" w:date="2020-06-22T15:54:00Z">
        <w:r>
          <w:rPr>
            <w:rFonts w:ascii="Times New Roman" w:hAnsi="Times New Roman" w:cs="Times New Roman"/>
            <w:sz w:val="24"/>
            <w:szCs w:val="24"/>
            <w:lang w:val="en-US"/>
          </w:rPr>
          <w:t xml:space="preserve"> with </w:t>
        </w:r>
      </w:ins>
      <w:del w:id="2853" w:author="Chen Liao" w:date="2020-06-22T15:20:00Z">
        <w:r w:rsidR="00E21772" w:rsidRPr="00254232" w:rsidDel="00834192">
          <w:rPr>
            <w:rFonts w:ascii="Times New Roman" w:hAnsi="Times New Roman" w:cs="Times New Roman"/>
            <w:sz w:val="24"/>
            <w:szCs w:val="24"/>
            <w:lang w:val="en-US"/>
            <w:rPrChange w:id="2854" w:author="Chen Liao" w:date="2020-06-22T07:02:00Z">
              <w:rPr>
                <w:sz w:val="24"/>
                <w:szCs w:val="24"/>
                <w:lang w:val="en-US"/>
              </w:rPr>
            </w:rPrChange>
          </w:rPr>
          <w:delText>there may be different mechanisms to explain the loss of rhamnolipids production.</w:delText>
        </w:r>
      </w:del>
    </w:p>
    <w:p w14:paraId="31EB3FCF" w14:textId="49051383" w:rsidR="00655E4E" w:rsidDel="007B49A0" w:rsidRDefault="00D27EFC">
      <w:pPr>
        <w:spacing w:before="240" w:after="240"/>
        <w:jc w:val="both"/>
        <w:rPr>
          <w:del w:id="2855" w:author="Chen Liao" w:date="2020-06-22T16:51:00Z"/>
          <w:rFonts w:ascii="Times New Roman" w:hAnsi="Times New Roman" w:cs="Times New Roman"/>
          <w:sz w:val="24"/>
          <w:szCs w:val="24"/>
          <w:lang w:val="en-US"/>
        </w:rPr>
      </w:pPr>
      <w:del w:id="2856" w:author="Chen Liao" w:date="2020-06-22T15:52:00Z">
        <w:r w:rsidRPr="00254232" w:rsidDel="00B07085">
          <w:rPr>
            <w:rFonts w:ascii="Times New Roman" w:hAnsi="Times New Roman" w:cs="Times New Roman"/>
            <w:sz w:val="24"/>
            <w:szCs w:val="24"/>
            <w:lang w:val="en-US"/>
            <w:rPrChange w:id="2857" w:author="Chen Liao" w:date="2020-06-22T07:02:00Z">
              <w:rPr>
                <w:sz w:val="24"/>
                <w:szCs w:val="24"/>
                <w:lang w:val="en-US"/>
              </w:rPr>
            </w:rPrChange>
          </w:rPr>
          <w:delText xml:space="preserve">Rhamnolipids production is not activated unless there is extra carbon, which resembles overflow metabolism, a mechanism that is  generally associated with fast growth of bacteria when there is a high level of glucose as the carbon source. </w:delText>
        </w:r>
      </w:del>
      <w:del w:id="2858" w:author="Chen Liao" w:date="2020-06-22T15:54:00Z">
        <w:r w:rsidRPr="00254232" w:rsidDel="00AC5D5A">
          <w:rPr>
            <w:rFonts w:ascii="Times New Roman" w:hAnsi="Times New Roman" w:cs="Times New Roman"/>
            <w:sz w:val="24"/>
            <w:szCs w:val="24"/>
            <w:lang w:val="en-US"/>
            <w:rPrChange w:id="2859" w:author="Chen Liao" w:date="2020-06-22T07:02:00Z">
              <w:rPr>
                <w:sz w:val="24"/>
                <w:szCs w:val="24"/>
                <w:lang w:val="en-US"/>
              </w:rPr>
            </w:rPrChange>
          </w:rPr>
          <w:delText xml:space="preserve">To test whether this association remains valid for </w:delText>
        </w:r>
      </w:del>
      <w:r w:rsidRPr="00254232">
        <w:rPr>
          <w:rFonts w:ascii="Times New Roman" w:hAnsi="Times New Roman" w:cs="Times New Roman"/>
          <w:sz w:val="24"/>
          <w:szCs w:val="24"/>
          <w:lang w:val="en-US"/>
          <w:rPrChange w:id="2860" w:author="Chen Liao" w:date="2020-06-22T07:02:00Z">
            <w:rPr>
              <w:sz w:val="24"/>
              <w:szCs w:val="24"/>
              <w:lang w:val="en-US"/>
            </w:rPr>
          </w:rPrChange>
        </w:rPr>
        <w:t>rhamnolipid production</w:t>
      </w:r>
      <w:ins w:id="2861" w:author="Chen Liao" w:date="2020-06-22T15:55:00Z">
        <w:r w:rsidR="00AC5D5A">
          <w:rPr>
            <w:rFonts w:ascii="Times New Roman" w:hAnsi="Times New Roman" w:cs="Times New Roman"/>
            <w:sz w:val="24"/>
            <w:szCs w:val="24"/>
            <w:lang w:val="en-US"/>
          </w:rPr>
          <w:t xml:space="preserve">. </w:t>
        </w:r>
      </w:ins>
      <w:ins w:id="2862" w:author="Chen Liao" w:date="2020-06-22T15:56:00Z">
        <w:r w:rsidR="00AC5D5A" w:rsidRPr="00F079B1">
          <w:rPr>
            <w:rFonts w:ascii="Times New Roman" w:hAnsi="Times New Roman" w:cs="Times New Roman"/>
            <w:sz w:val="24"/>
            <w:szCs w:val="24"/>
            <w:lang w:val="en-US"/>
          </w:rPr>
          <w:t xml:space="preserve">For the unsupervised approach, we used a non-negative matrix decomposition method which approximates each growth curve as a weighted sum of three </w:t>
        </w:r>
        <w:r w:rsidR="00AC5D5A" w:rsidRPr="00F63738">
          <w:rPr>
            <w:rFonts w:ascii="Times New Roman" w:hAnsi="Times New Roman" w:cs="Times New Roman"/>
            <w:sz w:val="24"/>
            <w:szCs w:val="24"/>
            <w:lang w:val="en-US"/>
          </w:rPr>
          <w:t>basi</w:t>
        </w:r>
      </w:ins>
      <w:ins w:id="2863" w:author="Chen Liao" w:date="2020-06-22T15:59:00Z">
        <w:r w:rsidR="003944C0">
          <w:rPr>
            <w:rFonts w:ascii="Times New Roman" w:hAnsi="Times New Roman" w:cs="Times New Roman"/>
            <w:sz w:val="24"/>
            <w:szCs w:val="24"/>
            <w:lang w:val="en-US"/>
          </w:rPr>
          <w:t>s</w:t>
        </w:r>
      </w:ins>
      <w:ins w:id="2864" w:author="Chen Liao" w:date="2020-06-22T15:56:00Z">
        <w:r w:rsidR="00AC5D5A" w:rsidRPr="00F079B1">
          <w:rPr>
            <w:rFonts w:ascii="Times New Roman" w:hAnsi="Times New Roman" w:cs="Times New Roman"/>
            <w:sz w:val="24"/>
            <w:szCs w:val="24"/>
            <w:lang w:val="en-US"/>
          </w:rPr>
          <w:t xml:space="preserve"> functions (</w:t>
        </w:r>
      </w:ins>
      <w:ins w:id="2865" w:author="Chen Liao" w:date="2020-06-22T15:59:00Z">
        <w:r w:rsidR="003944C0">
          <w:rPr>
            <w:rFonts w:ascii="Times New Roman" w:hAnsi="Times New Roman" w:cs="Times New Roman"/>
            <w:sz w:val="24"/>
            <w:szCs w:val="24"/>
            <w:lang w:val="en-US"/>
          </w:rPr>
          <w:t xml:space="preserve">i.e., </w:t>
        </w:r>
      </w:ins>
      <w:ins w:id="2866" w:author="Chen Liao" w:date="2020-06-22T15:56:00Z">
        <w:r w:rsidR="00AC5D5A" w:rsidRPr="00F079B1">
          <w:rPr>
            <w:rFonts w:ascii="Times New Roman" w:hAnsi="Times New Roman" w:cs="Times New Roman"/>
            <w:sz w:val="24"/>
            <w:szCs w:val="24"/>
            <w:lang w:val="en-US"/>
          </w:rPr>
          <w:t xml:space="preserve">features). </w:t>
        </w:r>
      </w:ins>
      <w:ins w:id="2867" w:author="Chen Liao" w:date="2020-06-22T15:55:00Z">
        <w:r w:rsidR="00AC5D5A">
          <w:rPr>
            <w:rFonts w:ascii="Times New Roman" w:hAnsi="Times New Roman" w:cs="Times New Roman"/>
            <w:sz w:val="24"/>
            <w:szCs w:val="24"/>
            <w:lang w:val="en-US"/>
          </w:rPr>
          <w:t>Although</w:t>
        </w:r>
      </w:ins>
      <w:del w:id="2868" w:author="Chen Liao" w:date="2020-06-22T15:55:00Z">
        <w:r w:rsidRPr="00254232" w:rsidDel="00AC5D5A">
          <w:rPr>
            <w:rFonts w:ascii="Times New Roman" w:hAnsi="Times New Roman" w:cs="Times New Roman"/>
            <w:sz w:val="24"/>
            <w:szCs w:val="24"/>
            <w:lang w:val="en-US"/>
            <w:rPrChange w:id="2869" w:author="Chen Liao" w:date="2020-06-22T07:02:00Z">
              <w:rPr>
                <w:sz w:val="24"/>
                <w:szCs w:val="24"/>
                <w:lang w:val="en-US"/>
              </w:rPr>
            </w:rPrChange>
          </w:rPr>
          <w:delText>,</w:delText>
        </w:r>
      </w:del>
      <w:r w:rsidRPr="00254232">
        <w:rPr>
          <w:rFonts w:ascii="Times New Roman" w:hAnsi="Times New Roman" w:cs="Times New Roman"/>
          <w:sz w:val="24"/>
          <w:szCs w:val="24"/>
          <w:lang w:val="en-US"/>
          <w:rPrChange w:id="2870" w:author="Chen Liao" w:date="2020-06-22T07:02:00Z">
            <w:rPr>
              <w:sz w:val="24"/>
              <w:szCs w:val="24"/>
              <w:lang w:val="en-US"/>
            </w:rPr>
          </w:rPrChange>
        </w:rPr>
        <w:t xml:space="preserve"> </w:t>
      </w:r>
      <w:del w:id="2871" w:author="Chen Liao" w:date="2020-06-22T15:55:00Z">
        <w:r w:rsidRPr="00254232" w:rsidDel="00AC5D5A">
          <w:rPr>
            <w:rFonts w:ascii="Times New Roman" w:hAnsi="Times New Roman" w:cs="Times New Roman"/>
            <w:sz w:val="24"/>
            <w:szCs w:val="24"/>
            <w:lang w:val="en-US"/>
            <w:rPrChange w:id="2872" w:author="Chen Liao" w:date="2020-06-22T07:02:00Z">
              <w:rPr>
                <w:sz w:val="24"/>
                <w:szCs w:val="24"/>
                <w:lang w:val="en-US"/>
              </w:rPr>
            </w:rPrChange>
          </w:rPr>
          <w:delText xml:space="preserve">we . compared </w:delText>
        </w:r>
      </w:del>
      <w:r w:rsidRPr="00254232">
        <w:rPr>
          <w:rFonts w:ascii="Times New Roman" w:hAnsi="Times New Roman" w:cs="Times New Roman"/>
          <w:sz w:val="24"/>
          <w:szCs w:val="24"/>
          <w:lang w:val="en-US"/>
          <w:rPrChange w:id="2873" w:author="Chen Liao" w:date="2020-06-22T07:02:00Z">
            <w:rPr>
              <w:sz w:val="24"/>
              <w:szCs w:val="24"/>
              <w:lang w:val="en-US"/>
            </w:rPr>
          </w:rPrChange>
        </w:rPr>
        <w:t>the growth curves of the rhamnolipid producers (orange lines)</w:t>
      </w:r>
      <w:ins w:id="2874" w:author="Chen Liao" w:date="2020-06-22T15:56:00Z">
        <w:r w:rsidR="00AC5D5A">
          <w:rPr>
            <w:rFonts w:ascii="Times New Roman" w:hAnsi="Times New Roman" w:cs="Times New Roman"/>
            <w:sz w:val="24"/>
            <w:szCs w:val="24"/>
            <w:lang w:val="en-US"/>
          </w:rPr>
          <w:t xml:space="preserve"> and non-producers (blue lines)</w:t>
        </w:r>
      </w:ins>
      <w:r w:rsidRPr="00254232">
        <w:rPr>
          <w:rFonts w:ascii="Times New Roman" w:hAnsi="Times New Roman" w:cs="Times New Roman"/>
          <w:sz w:val="24"/>
          <w:szCs w:val="24"/>
          <w:lang w:val="en-US"/>
          <w:rPrChange w:id="2875" w:author="Chen Liao" w:date="2020-06-22T07:02:00Z">
            <w:rPr>
              <w:sz w:val="24"/>
              <w:szCs w:val="24"/>
              <w:lang w:val="en-US"/>
            </w:rPr>
          </w:rPrChange>
        </w:rPr>
        <w:t xml:space="preserve"> </w:t>
      </w:r>
      <w:del w:id="2876" w:author="Chen Liao" w:date="2020-06-22T16:00:00Z">
        <w:r w:rsidRPr="00254232" w:rsidDel="003944C0">
          <w:rPr>
            <w:rFonts w:ascii="Times New Roman" w:hAnsi="Times New Roman" w:cs="Times New Roman"/>
            <w:sz w:val="24"/>
            <w:szCs w:val="24"/>
            <w:lang w:val="en-US"/>
            <w:rPrChange w:id="2877" w:author="Chen Liao" w:date="2020-06-22T07:02:00Z">
              <w:rPr>
                <w:sz w:val="24"/>
                <w:szCs w:val="24"/>
                <w:lang w:val="en-US"/>
              </w:rPr>
            </w:rPrChange>
          </w:rPr>
          <w:delText xml:space="preserve">largely </w:delText>
        </w:r>
      </w:del>
      <w:ins w:id="2878" w:author="Chen Liao" w:date="2020-06-22T16:00:00Z">
        <w:r w:rsidR="003944C0">
          <w:rPr>
            <w:rFonts w:ascii="Times New Roman" w:hAnsi="Times New Roman" w:cs="Times New Roman"/>
            <w:sz w:val="24"/>
            <w:szCs w:val="24"/>
            <w:lang w:val="en-US"/>
          </w:rPr>
          <w:t xml:space="preserve">visually </w:t>
        </w:r>
      </w:ins>
      <w:r w:rsidRPr="00254232">
        <w:rPr>
          <w:rFonts w:ascii="Times New Roman" w:hAnsi="Times New Roman" w:cs="Times New Roman"/>
          <w:sz w:val="24"/>
          <w:szCs w:val="24"/>
          <w:lang w:val="en-US"/>
          <w:rPrChange w:id="2879" w:author="Chen Liao" w:date="2020-06-22T07:02:00Z">
            <w:rPr>
              <w:sz w:val="24"/>
              <w:szCs w:val="24"/>
              <w:lang w:val="en-US"/>
            </w:rPr>
          </w:rPrChange>
        </w:rPr>
        <w:t xml:space="preserve">overlap </w:t>
      </w:r>
      <w:del w:id="2880" w:author="Chen Liao" w:date="2020-06-22T15:56:00Z">
        <w:r w:rsidRPr="00254232" w:rsidDel="00AC5D5A">
          <w:rPr>
            <w:rFonts w:ascii="Times New Roman" w:hAnsi="Times New Roman" w:cs="Times New Roman"/>
            <w:sz w:val="24"/>
            <w:szCs w:val="24"/>
            <w:lang w:val="en-US"/>
            <w:rPrChange w:id="2881" w:author="Chen Liao" w:date="2020-06-22T07:02:00Z">
              <w:rPr>
                <w:sz w:val="24"/>
                <w:szCs w:val="24"/>
                <w:lang w:val="en-US"/>
              </w:rPr>
            </w:rPrChange>
          </w:rPr>
          <w:delText xml:space="preserve">with the non-producers (blue lines) </w:delText>
        </w:r>
      </w:del>
      <w:del w:id="2882" w:author="Chen Liao" w:date="2020-06-22T16:00:00Z">
        <w:r w:rsidRPr="00254232" w:rsidDel="003944C0">
          <w:rPr>
            <w:rFonts w:ascii="Times New Roman" w:hAnsi="Times New Roman" w:cs="Times New Roman"/>
            <w:sz w:val="24"/>
            <w:szCs w:val="24"/>
            <w:lang w:val="en-US"/>
            <w:rPrChange w:id="2883" w:author="Chen Liao" w:date="2020-06-22T07:02:00Z">
              <w:rPr>
                <w:sz w:val="24"/>
                <w:szCs w:val="24"/>
                <w:lang w:val="en-US"/>
              </w:rPr>
            </w:rPrChange>
          </w:rPr>
          <w:delText xml:space="preserve">and the differences between the two groups are not visually apparent </w:delText>
        </w:r>
      </w:del>
      <w:r w:rsidRPr="00254232">
        <w:rPr>
          <w:rFonts w:ascii="Times New Roman" w:hAnsi="Times New Roman" w:cs="Times New Roman"/>
          <w:sz w:val="24"/>
          <w:szCs w:val="24"/>
          <w:lang w:val="en-US"/>
          <w:rPrChange w:id="2884" w:author="Chen Liao" w:date="2020-06-22T07:02:00Z">
            <w:rPr>
              <w:sz w:val="24"/>
              <w:szCs w:val="24"/>
              <w:lang w:val="en-US"/>
            </w:rPr>
          </w:rPrChange>
        </w:rPr>
        <w:t>(</w:t>
      </w:r>
      <w:r w:rsidRPr="00AC5D5A">
        <w:rPr>
          <w:rFonts w:ascii="Times New Roman" w:hAnsi="Times New Roman" w:cs="Times New Roman"/>
          <w:sz w:val="24"/>
          <w:szCs w:val="24"/>
          <w:highlight w:val="yellow"/>
          <w:lang w:val="en-US"/>
          <w:rPrChange w:id="2885" w:author="Chen Liao" w:date="2020-06-22T15:55:00Z">
            <w:rPr>
              <w:sz w:val="24"/>
              <w:szCs w:val="24"/>
              <w:lang w:val="en-US"/>
            </w:rPr>
          </w:rPrChange>
        </w:rPr>
        <w:t>Fig. 2A</w:t>
      </w:r>
      <w:r w:rsidRPr="00254232">
        <w:rPr>
          <w:rFonts w:ascii="Times New Roman" w:hAnsi="Times New Roman" w:cs="Times New Roman"/>
          <w:sz w:val="24"/>
          <w:szCs w:val="24"/>
          <w:lang w:val="en-US"/>
          <w:rPrChange w:id="2886" w:author="Chen Liao" w:date="2020-06-22T07:02:00Z">
            <w:rPr>
              <w:sz w:val="24"/>
              <w:szCs w:val="24"/>
              <w:lang w:val="en-US"/>
            </w:rPr>
          </w:rPrChange>
        </w:rPr>
        <w:t>)</w:t>
      </w:r>
      <w:ins w:id="2887" w:author="Chen Liao" w:date="2020-06-22T15:55:00Z">
        <w:r w:rsidR="00AC5D5A">
          <w:rPr>
            <w:rFonts w:ascii="Times New Roman" w:hAnsi="Times New Roman" w:cs="Times New Roman"/>
            <w:sz w:val="24"/>
            <w:szCs w:val="24"/>
            <w:lang w:val="en-US"/>
          </w:rPr>
          <w:t>,</w:t>
        </w:r>
      </w:ins>
      <w:del w:id="2888" w:author="Chen Liao" w:date="2020-06-22T15:55:00Z">
        <w:r w:rsidRPr="00254232" w:rsidDel="00AC5D5A">
          <w:rPr>
            <w:rFonts w:ascii="Times New Roman" w:hAnsi="Times New Roman" w:cs="Times New Roman"/>
            <w:sz w:val="24"/>
            <w:szCs w:val="24"/>
            <w:lang w:val="en-US"/>
            <w:rPrChange w:id="2889" w:author="Chen Liao" w:date="2020-06-22T07:02:00Z">
              <w:rPr>
                <w:sz w:val="24"/>
                <w:szCs w:val="24"/>
                <w:lang w:val="en-US"/>
              </w:rPr>
            </w:rPrChange>
          </w:rPr>
          <w:delText>.</w:delText>
        </w:r>
      </w:del>
      <w:r w:rsidRPr="00254232">
        <w:rPr>
          <w:rFonts w:ascii="Times New Roman" w:hAnsi="Times New Roman" w:cs="Times New Roman"/>
          <w:sz w:val="24"/>
          <w:szCs w:val="24"/>
          <w:lang w:val="en-US"/>
          <w:rPrChange w:id="2890" w:author="Chen Liao" w:date="2020-06-22T07:02:00Z">
            <w:rPr>
              <w:sz w:val="24"/>
              <w:szCs w:val="24"/>
              <w:lang w:val="en-US"/>
            </w:rPr>
          </w:rPrChange>
        </w:rPr>
        <w:t xml:space="preserve"> </w:t>
      </w:r>
      <w:del w:id="2891" w:author="Chen Liao" w:date="2020-06-22T15:55:00Z">
        <w:r w:rsidRPr="00254232" w:rsidDel="00AC5D5A">
          <w:rPr>
            <w:rFonts w:ascii="Times New Roman" w:hAnsi="Times New Roman" w:cs="Times New Roman"/>
            <w:sz w:val="24"/>
            <w:szCs w:val="24"/>
            <w:lang w:val="en-US"/>
            <w:rPrChange w:id="2892" w:author="Chen Liao" w:date="2020-06-22T07:02:00Z">
              <w:rPr>
                <w:sz w:val="24"/>
                <w:szCs w:val="24"/>
                <w:lang w:val="en-US"/>
              </w:rPr>
            </w:rPrChange>
          </w:rPr>
          <w:delText xml:space="preserve">To explore whether rhamnolipid production can be characterized by local features of these growth curves, we adopted both unsupervised and supervised learning approaches to extract the local features and test such association. </w:delText>
        </w:r>
      </w:del>
      <w:del w:id="2893" w:author="Chen Liao" w:date="2020-06-22T15:56:00Z">
        <w:r w:rsidRPr="00254232" w:rsidDel="00AC5D5A">
          <w:rPr>
            <w:rFonts w:ascii="Times New Roman" w:hAnsi="Times New Roman" w:cs="Times New Roman"/>
            <w:sz w:val="24"/>
            <w:szCs w:val="24"/>
            <w:lang w:val="en-US"/>
            <w:rPrChange w:id="2894" w:author="Chen Liao" w:date="2020-06-22T07:02:00Z">
              <w:rPr>
                <w:sz w:val="24"/>
                <w:szCs w:val="24"/>
                <w:lang w:val="en-US"/>
              </w:rPr>
            </w:rPrChange>
          </w:rPr>
          <w:delText xml:space="preserve">For the unsupervised approach, we used a non-negative matrix decomposition method which approximates each growth curve as a weighted sum of three </w:delText>
        </w:r>
      </w:del>
      <w:del w:id="2895" w:author="Chen Liao" w:date="2020-06-22T07:10:00Z">
        <w:r w:rsidRPr="00254232" w:rsidDel="00F63738">
          <w:rPr>
            <w:rFonts w:ascii="Times New Roman" w:hAnsi="Times New Roman" w:cs="Times New Roman"/>
            <w:sz w:val="24"/>
            <w:szCs w:val="24"/>
            <w:lang w:val="en-US"/>
            <w:rPrChange w:id="2896" w:author="Chen Liao" w:date="2020-06-22T07:02:00Z">
              <w:rPr>
                <w:sz w:val="24"/>
                <w:szCs w:val="24"/>
                <w:lang w:val="en-US"/>
              </w:rPr>
            </w:rPrChange>
          </w:rPr>
          <w:delText>basis</w:delText>
        </w:r>
      </w:del>
      <w:del w:id="2897" w:author="Chen Liao" w:date="2020-06-22T15:56:00Z">
        <w:r w:rsidRPr="00254232" w:rsidDel="00AC5D5A">
          <w:rPr>
            <w:rFonts w:ascii="Times New Roman" w:hAnsi="Times New Roman" w:cs="Times New Roman"/>
            <w:sz w:val="24"/>
            <w:szCs w:val="24"/>
            <w:lang w:val="en-US"/>
            <w:rPrChange w:id="2898" w:author="Chen Liao" w:date="2020-06-22T07:02:00Z">
              <w:rPr>
                <w:sz w:val="24"/>
                <w:szCs w:val="24"/>
                <w:lang w:val="en-US"/>
              </w:rPr>
            </w:rPrChange>
          </w:rPr>
          <w:delText xml:space="preserve"> functions (features). Notably, </w:delText>
        </w:r>
      </w:del>
      <w:r w:rsidRPr="00254232">
        <w:rPr>
          <w:rFonts w:ascii="Times New Roman" w:hAnsi="Times New Roman" w:cs="Times New Roman"/>
          <w:sz w:val="24"/>
          <w:szCs w:val="24"/>
          <w:lang w:val="en-US"/>
          <w:rPrChange w:id="2899" w:author="Chen Liao" w:date="2020-06-22T07:02:00Z">
            <w:rPr>
              <w:sz w:val="24"/>
              <w:szCs w:val="24"/>
              <w:lang w:val="en-US"/>
            </w:rPr>
          </w:rPrChange>
        </w:rPr>
        <w:t>there is a significant difference in the weights associated with Basis 1 between the two groups (</w:t>
      </w:r>
      <w:r w:rsidRPr="00AC5D5A">
        <w:rPr>
          <w:rFonts w:ascii="Times New Roman" w:hAnsi="Times New Roman" w:cs="Times New Roman"/>
          <w:sz w:val="24"/>
          <w:szCs w:val="24"/>
          <w:highlight w:val="yellow"/>
          <w:lang w:val="en-US"/>
          <w:rPrChange w:id="2900" w:author="Chen Liao" w:date="2020-06-22T15:57:00Z">
            <w:rPr>
              <w:sz w:val="24"/>
              <w:szCs w:val="24"/>
              <w:lang w:val="en-US"/>
            </w:rPr>
          </w:rPrChange>
        </w:rPr>
        <w:t>Fig. 2B</w:t>
      </w:r>
      <w:r w:rsidRPr="00254232">
        <w:rPr>
          <w:rFonts w:ascii="Times New Roman" w:hAnsi="Times New Roman" w:cs="Times New Roman"/>
          <w:sz w:val="24"/>
          <w:szCs w:val="24"/>
          <w:lang w:val="en-US"/>
          <w:rPrChange w:id="2901" w:author="Chen Liao" w:date="2020-06-22T07:02:00Z">
            <w:rPr>
              <w:sz w:val="24"/>
              <w:szCs w:val="24"/>
              <w:lang w:val="en-US"/>
            </w:rPr>
          </w:rPrChange>
        </w:rPr>
        <w:t xml:space="preserve">), suggesting </w:t>
      </w:r>
      <w:del w:id="2902" w:author="Chen Liao" w:date="2020-06-22T16:41:00Z">
        <w:r w:rsidRPr="00254232" w:rsidDel="000A4FFB">
          <w:rPr>
            <w:rFonts w:ascii="Times New Roman" w:hAnsi="Times New Roman" w:cs="Times New Roman"/>
            <w:sz w:val="24"/>
            <w:szCs w:val="24"/>
            <w:lang w:val="en-US"/>
            <w:rPrChange w:id="2903" w:author="Chen Liao" w:date="2020-06-22T07:02:00Z">
              <w:rPr>
                <w:sz w:val="24"/>
                <w:szCs w:val="24"/>
                <w:lang w:val="en-US"/>
              </w:rPr>
            </w:rPrChange>
          </w:rPr>
          <w:delText xml:space="preserve">the existence of </w:delText>
        </w:r>
      </w:del>
      <w:r w:rsidRPr="00254232">
        <w:rPr>
          <w:rFonts w:ascii="Times New Roman" w:hAnsi="Times New Roman" w:cs="Times New Roman"/>
          <w:sz w:val="24"/>
          <w:szCs w:val="24"/>
          <w:lang w:val="en-US"/>
          <w:rPrChange w:id="2904" w:author="Chen Liao" w:date="2020-06-22T07:02:00Z">
            <w:rPr>
              <w:sz w:val="24"/>
              <w:szCs w:val="24"/>
              <w:lang w:val="en-US"/>
            </w:rPr>
          </w:rPrChange>
        </w:rPr>
        <w:t xml:space="preserve">an association between rhamnolipid production and bacterial growth. To identify </w:t>
      </w:r>
      <w:ins w:id="2905" w:author="Chen Liao" w:date="2020-06-22T16:41:00Z">
        <w:r w:rsidR="00FA49DC">
          <w:rPr>
            <w:rFonts w:ascii="Times New Roman" w:hAnsi="Times New Roman" w:cs="Times New Roman"/>
            <w:sz w:val="24"/>
            <w:szCs w:val="24"/>
            <w:lang w:val="en-US"/>
          </w:rPr>
          <w:t xml:space="preserve">the </w:t>
        </w:r>
      </w:ins>
      <w:ins w:id="2906" w:author="Chen Liao" w:date="2020-06-22T16:42:00Z">
        <w:r w:rsidR="00FA49DC">
          <w:rPr>
            <w:rFonts w:ascii="Times New Roman" w:hAnsi="Times New Roman" w:cs="Times New Roman"/>
            <w:sz w:val="24"/>
            <w:szCs w:val="24"/>
            <w:lang w:val="en-US"/>
          </w:rPr>
          <w:t>exact</w:t>
        </w:r>
      </w:ins>
      <w:del w:id="2907" w:author="Chen Liao" w:date="2020-06-22T16:41:00Z">
        <w:r w:rsidRPr="00254232" w:rsidDel="00FA49DC">
          <w:rPr>
            <w:rFonts w:ascii="Times New Roman" w:hAnsi="Times New Roman" w:cs="Times New Roman"/>
            <w:sz w:val="24"/>
            <w:szCs w:val="24"/>
            <w:lang w:val="en-US"/>
            <w:rPrChange w:id="2908" w:author="Chen Liao" w:date="2020-06-22T07:02:00Z">
              <w:rPr>
                <w:sz w:val="24"/>
                <w:szCs w:val="24"/>
                <w:lang w:val="en-US"/>
              </w:rPr>
            </w:rPrChange>
          </w:rPr>
          <w:delText>an</w:delText>
        </w:r>
      </w:del>
      <w:r w:rsidRPr="00254232">
        <w:rPr>
          <w:rFonts w:ascii="Times New Roman" w:hAnsi="Times New Roman" w:cs="Times New Roman"/>
          <w:sz w:val="24"/>
          <w:szCs w:val="24"/>
          <w:lang w:val="en-US"/>
          <w:rPrChange w:id="2909" w:author="Chen Liao" w:date="2020-06-22T07:02:00Z">
            <w:rPr>
              <w:sz w:val="24"/>
              <w:szCs w:val="24"/>
              <w:lang w:val="en-US"/>
            </w:rPr>
          </w:rPrChange>
        </w:rPr>
        <w:t xml:space="preserve"> interpretable feature with which rhamnolipid production is mostly associated, we divided each growth curve into three phases based on its shape </w:t>
      </w:r>
      <w:ins w:id="2910" w:author="Chen Liao" w:date="2020-06-22T16:02:00Z">
        <w:r w:rsidR="00E47B52">
          <w:rPr>
            <w:rFonts w:ascii="Times New Roman" w:hAnsi="Times New Roman" w:cs="Times New Roman"/>
            <w:sz w:val="24"/>
            <w:szCs w:val="24"/>
            <w:lang w:val="en-US"/>
          </w:rPr>
          <w:t>(</w:t>
        </w:r>
        <w:r w:rsidR="00E47B52" w:rsidRPr="00E47B52">
          <w:rPr>
            <w:rFonts w:ascii="Times New Roman" w:hAnsi="Times New Roman" w:cs="Times New Roman"/>
            <w:sz w:val="24"/>
            <w:szCs w:val="24"/>
            <w:highlight w:val="yellow"/>
            <w:lang w:val="en-US"/>
            <w:rPrChange w:id="2911" w:author="Chen Liao" w:date="2020-06-22T16:02:00Z">
              <w:rPr>
                <w:rFonts w:ascii="Times New Roman" w:hAnsi="Times New Roman" w:cs="Times New Roman"/>
                <w:sz w:val="24"/>
                <w:szCs w:val="24"/>
                <w:lang w:val="en-US"/>
              </w:rPr>
            </w:rPrChange>
          </w:rPr>
          <w:t>Fig. 2C</w:t>
        </w:r>
      </w:ins>
      <w:ins w:id="2912" w:author="Chen Liao" w:date="2020-06-22T16:55:00Z">
        <w:r w:rsidR="003466D1">
          <w:rPr>
            <w:rFonts w:ascii="Times New Roman" w:hAnsi="Times New Roman" w:cs="Times New Roman"/>
            <w:sz w:val="24"/>
            <w:szCs w:val="24"/>
            <w:lang w:val="en-US"/>
          </w:rPr>
          <w:t xml:space="preserve"> and </w:t>
        </w:r>
        <w:r w:rsidR="003466D1" w:rsidRPr="003466D1">
          <w:rPr>
            <w:rFonts w:ascii="Times New Roman" w:hAnsi="Times New Roman" w:cs="Times New Roman"/>
            <w:sz w:val="24"/>
            <w:szCs w:val="24"/>
            <w:highlight w:val="yellow"/>
            <w:lang w:val="en-US"/>
            <w:rPrChange w:id="2913" w:author="Chen Liao" w:date="2020-06-22T16:55:00Z">
              <w:rPr>
                <w:rFonts w:ascii="Times New Roman" w:hAnsi="Times New Roman" w:cs="Times New Roman"/>
                <w:sz w:val="24"/>
                <w:szCs w:val="24"/>
                <w:lang w:val="en-US"/>
              </w:rPr>
            </w:rPrChange>
          </w:rPr>
          <w:t>Supplementary Fig. SX</w:t>
        </w:r>
      </w:ins>
      <w:ins w:id="2914" w:author="Chen Liao" w:date="2020-06-22T16:02:00Z">
        <w:r w:rsidR="00E47B52">
          <w:rPr>
            <w:rFonts w:ascii="Times New Roman" w:hAnsi="Times New Roman" w:cs="Times New Roman"/>
            <w:sz w:val="24"/>
            <w:szCs w:val="24"/>
            <w:lang w:val="en-US"/>
          </w:rPr>
          <w:t xml:space="preserve">) </w:t>
        </w:r>
      </w:ins>
      <w:r w:rsidRPr="00254232">
        <w:rPr>
          <w:rFonts w:ascii="Times New Roman" w:hAnsi="Times New Roman" w:cs="Times New Roman"/>
          <w:sz w:val="24"/>
          <w:szCs w:val="24"/>
          <w:lang w:val="en-US"/>
          <w:rPrChange w:id="2915" w:author="Chen Liao" w:date="2020-06-22T07:02:00Z">
            <w:rPr>
              <w:sz w:val="24"/>
              <w:szCs w:val="24"/>
              <w:lang w:val="en-US"/>
            </w:rPr>
          </w:rPrChange>
        </w:rPr>
        <w:t xml:space="preserve">and defined 7 quantitative features to characterize each </w:t>
      </w:r>
      <w:ins w:id="2916" w:author="Chen Liao" w:date="2020-06-22T16:42:00Z">
        <w:r w:rsidR="00FA49DC">
          <w:rPr>
            <w:rFonts w:ascii="Times New Roman" w:hAnsi="Times New Roman" w:cs="Times New Roman"/>
            <w:sz w:val="24"/>
            <w:szCs w:val="24"/>
            <w:lang w:val="en-US"/>
          </w:rPr>
          <w:t xml:space="preserve">growth </w:t>
        </w:r>
      </w:ins>
      <w:r w:rsidRPr="00254232">
        <w:rPr>
          <w:rFonts w:ascii="Times New Roman" w:hAnsi="Times New Roman" w:cs="Times New Roman"/>
          <w:sz w:val="24"/>
          <w:szCs w:val="24"/>
          <w:lang w:val="en-US"/>
          <w:rPrChange w:id="2917" w:author="Chen Liao" w:date="2020-06-22T07:02:00Z">
            <w:rPr>
              <w:sz w:val="24"/>
              <w:szCs w:val="24"/>
              <w:lang w:val="en-US"/>
            </w:rPr>
          </w:rPrChange>
        </w:rPr>
        <w:t>phase (</w:t>
      </w:r>
      <w:r w:rsidRPr="00AC5D5A">
        <w:rPr>
          <w:rFonts w:ascii="Times New Roman" w:hAnsi="Times New Roman" w:cs="Times New Roman"/>
          <w:sz w:val="24"/>
          <w:szCs w:val="24"/>
          <w:highlight w:val="yellow"/>
          <w:lang w:val="en-US"/>
          <w:rPrChange w:id="2918" w:author="Chen Liao" w:date="2020-06-22T15:57:00Z">
            <w:rPr>
              <w:sz w:val="24"/>
              <w:szCs w:val="24"/>
              <w:lang w:val="en-US"/>
            </w:rPr>
          </w:rPrChange>
        </w:rPr>
        <w:t>Fig. 2</w:t>
      </w:r>
      <w:ins w:id="2919" w:author="Chen Liao" w:date="2020-06-22T16:02:00Z">
        <w:r w:rsidR="00E47B52">
          <w:rPr>
            <w:rFonts w:ascii="Times New Roman" w:hAnsi="Times New Roman" w:cs="Times New Roman"/>
            <w:sz w:val="24"/>
            <w:szCs w:val="24"/>
            <w:highlight w:val="yellow"/>
            <w:lang w:val="en-US"/>
          </w:rPr>
          <w:t>D</w:t>
        </w:r>
      </w:ins>
      <w:del w:id="2920" w:author="Chen Liao" w:date="2020-06-22T16:02:00Z">
        <w:r w:rsidRPr="00AC5D5A" w:rsidDel="00E47B52">
          <w:rPr>
            <w:rFonts w:ascii="Times New Roman" w:hAnsi="Times New Roman" w:cs="Times New Roman"/>
            <w:sz w:val="24"/>
            <w:szCs w:val="24"/>
            <w:highlight w:val="yellow"/>
            <w:lang w:val="en-US"/>
            <w:rPrChange w:id="2921" w:author="Chen Liao" w:date="2020-06-22T15:57:00Z">
              <w:rPr>
                <w:sz w:val="24"/>
                <w:szCs w:val="24"/>
                <w:lang w:val="en-US"/>
              </w:rPr>
            </w:rPrChange>
          </w:rPr>
          <w:delText>C</w:delText>
        </w:r>
      </w:del>
      <w:r w:rsidRPr="00254232">
        <w:rPr>
          <w:rFonts w:ascii="Times New Roman" w:hAnsi="Times New Roman" w:cs="Times New Roman"/>
          <w:sz w:val="24"/>
          <w:szCs w:val="24"/>
          <w:lang w:val="en-US"/>
          <w:rPrChange w:id="2922" w:author="Chen Liao" w:date="2020-06-22T07:02:00Z">
            <w:rPr>
              <w:sz w:val="24"/>
              <w:szCs w:val="24"/>
              <w:lang w:val="en-US"/>
            </w:rPr>
          </w:rPrChange>
        </w:rPr>
        <w:t xml:space="preserve">). Using Random Forest classification, we found that the top two features with the highest </w:t>
      </w:r>
      <w:del w:id="2923" w:author="Chen Liao" w:date="2020-06-22T16:42:00Z">
        <w:r w:rsidRPr="00254232" w:rsidDel="00374D55">
          <w:rPr>
            <w:rFonts w:ascii="Times New Roman" w:hAnsi="Times New Roman" w:cs="Times New Roman"/>
            <w:sz w:val="24"/>
            <w:szCs w:val="24"/>
            <w:lang w:val="en-US"/>
            <w:rPrChange w:id="2924" w:author="Chen Liao" w:date="2020-06-22T07:02:00Z">
              <w:rPr>
                <w:sz w:val="24"/>
                <w:szCs w:val="24"/>
                <w:lang w:val="en-US"/>
              </w:rPr>
            </w:rPrChange>
          </w:rPr>
          <w:delText>importance score</w:delText>
        </w:r>
      </w:del>
      <w:ins w:id="2925" w:author="Chen Liao" w:date="2020-06-22T16:42:00Z">
        <w:r w:rsidR="00374D55">
          <w:rPr>
            <w:rFonts w:ascii="Times New Roman" w:hAnsi="Times New Roman" w:cs="Times New Roman"/>
            <w:sz w:val="24"/>
            <w:szCs w:val="24"/>
            <w:lang w:val="en-US"/>
          </w:rPr>
          <w:t xml:space="preserve">explanatory </w:t>
        </w:r>
        <w:r w:rsidR="00374D55">
          <w:rPr>
            <w:rFonts w:ascii="Times New Roman" w:hAnsi="Times New Roman" w:cs="Times New Roman"/>
            <w:sz w:val="24"/>
            <w:szCs w:val="24"/>
            <w:lang w:val="en-US"/>
          </w:rPr>
          <w:lastRenderedPageBreak/>
          <w:t>power</w:t>
        </w:r>
      </w:ins>
      <w:r w:rsidRPr="00254232">
        <w:rPr>
          <w:rFonts w:ascii="Times New Roman" w:hAnsi="Times New Roman" w:cs="Times New Roman"/>
          <w:sz w:val="24"/>
          <w:szCs w:val="24"/>
          <w:lang w:val="en-US"/>
          <w:rPrChange w:id="2926" w:author="Chen Liao" w:date="2020-06-22T07:02:00Z">
            <w:rPr>
              <w:sz w:val="24"/>
              <w:szCs w:val="24"/>
              <w:lang w:val="en-US"/>
            </w:rPr>
          </w:rPrChange>
        </w:rPr>
        <w:t xml:space="preserve"> </w:t>
      </w:r>
      <w:ins w:id="2927" w:author="Chen Liao" w:date="2020-06-22T16:43:00Z">
        <w:r w:rsidR="00DF668C">
          <w:rPr>
            <w:rFonts w:ascii="Times New Roman" w:hAnsi="Times New Roman" w:cs="Times New Roman"/>
            <w:sz w:val="24"/>
            <w:szCs w:val="24"/>
            <w:lang w:val="en-US"/>
          </w:rPr>
          <w:t>are</w:t>
        </w:r>
      </w:ins>
      <w:del w:id="2928" w:author="Chen Liao" w:date="2020-06-22T16:43:00Z">
        <w:r w:rsidRPr="00254232" w:rsidDel="00DF668C">
          <w:rPr>
            <w:rFonts w:ascii="Times New Roman" w:hAnsi="Times New Roman" w:cs="Times New Roman"/>
            <w:sz w:val="24"/>
            <w:szCs w:val="24"/>
            <w:lang w:val="en-US"/>
            <w:rPrChange w:id="2929" w:author="Chen Liao" w:date="2020-06-22T07:02:00Z">
              <w:rPr>
                <w:sz w:val="24"/>
                <w:szCs w:val="24"/>
                <w:lang w:val="en-US"/>
              </w:rPr>
            </w:rPrChange>
          </w:rPr>
          <w:delText>is</w:delText>
        </w:r>
      </w:del>
      <w:r w:rsidRPr="00254232">
        <w:rPr>
          <w:rFonts w:ascii="Times New Roman" w:hAnsi="Times New Roman" w:cs="Times New Roman"/>
          <w:sz w:val="24"/>
          <w:szCs w:val="24"/>
          <w:lang w:val="en-US"/>
          <w:rPrChange w:id="2930" w:author="Chen Liao" w:date="2020-06-22T07:02:00Z">
            <w:rPr>
              <w:sz w:val="24"/>
              <w:szCs w:val="24"/>
              <w:lang w:val="en-US"/>
            </w:rPr>
          </w:rPrChange>
        </w:rPr>
        <w:t xml:space="preserve"> the maximum </w:t>
      </w:r>
      <w:ins w:id="2931" w:author="Chen Liao" w:date="2020-06-22T16:43:00Z">
        <w:r w:rsidR="00C56C8C">
          <w:rPr>
            <w:rFonts w:ascii="Times New Roman" w:hAnsi="Times New Roman" w:cs="Times New Roman"/>
            <w:sz w:val="24"/>
            <w:szCs w:val="24"/>
            <w:lang w:val="en-US"/>
          </w:rPr>
          <w:t xml:space="preserve">and averaged </w:t>
        </w:r>
      </w:ins>
      <w:r w:rsidRPr="00254232">
        <w:rPr>
          <w:rFonts w:ascii="Times New Roman" w:hAnsi="Times New Roman" w:cs="Times New Roman"/>
          <w:sz w:val="24"/>
          <w:szCs w:val="24"/>
          <w:lang w:val="en-US"/>
          <w:rPrChange w:id="2932" w:author="Chen Liao" w:date="2020-06-22T07:02:00Z">
            <w:rPr>
              <w:sz w:val="24"/>
              <w:szCs w:val="24"/>
              <w:lang w:val="en-US"/>
            </w:rPr>
          </w:rPrChange>
        </w:rPr>
        <w:t>specific growth rate</w:t>
      </w:r>
      <w:ins w:id="2933" w:author="Chen Liao" w:date="2020-06-22T16:43:00Z">
        <w:r w:rsidR="00C56C8C">
          <w:rPr>
            <w:rFonts w:ascii="Times New Roman" w:hAnsi="Times New Roman" w:cs="Times New Roman"/>
            <w:sz w:val="24"/>
            <w:szCs w:val="24"/>
            <w:lang w:val="en-US"/>
          </w:rPr>
          <w:t>s</w:t>
        </w:r>
      </w:ins>
      <w:r w:rsidRPr="00254232">
        <w:rPr>
          <w:rFonts w:ascii="Times New Roman" w:hAnsi="Times New Roman" w:cs="Times New Roman"/>
          <w:sz w:val="24"/>
          <w:szCs w:val="24"/>
          <w:lang w:val="en-US"/>
          <w:rPrChange w:id="2934" w:author="Chen Liao" w:date="2020-06-22T07:02:00Z">
            <w:rPr>
              <w:sz w:val="24"/>
              <w:szCs w:val="24"/>
              <w:lang w:val="en-US"/>
            </w:rPr>
          </w:rPrChange>
        </w:rPr>
        <w:t xml:space="preserve"> </w:t>
      </w:r>
      <w:del w:id="2935" w:author="Chen Liao" w:date="2020-06-22T16:43:00Z">
        <w:r w:rsidRPr="00254232" w:rsidDel="00C56C8C">
          <w:rPr>
            <w:rFonts w:ascii="Times New Roman" w:hAnsi="Times New Roman" w:cs="Times New Roman"/>
            <w:sz w:val="24"/>
            <w:szCs w:val="24"/>
            <w:lang w:val="en-US"/>
            <w:rPrChange w:id="2936" w:author="Chen Liao" w:date="2020-06-22T07:02:00Z">
              <w:rPr>
                <w:sz w:val="24"/>
                <w:szCs w:val="24"/>
                <w:lang w:val="en-US"/>
              </w:rPr>
            </w:rPrChange>
          </w:rPr>
          <w:delText xml:space="preserve">and the average growth rate </w:delText>
        </w:r>
      </w:del>
      <w:r w:rsidRPr="00254232">
        <w:rPr>
          <w:rFonts w:ascii="Times New Roman" w:hAnsi="Times New Roman" w:cs="Times New Roman"/>
          <w:sz w:val="24"/>
          <w:szCs w:val="24"/>
          <w:lang w:val="en-US"/>
          <w:rPrChange w:id="2937" w:author="Chen Liao" w:date="2020-06-22T07:02:00Z">
            <w:rPr>
              <w:sz w:val="24"/>
              <w:szCs w:val="24"/>
              <w:lang w:val="en-US"/>
            </w:rPr>
          </w:rPrChange>
        </w:rPr>
        <w:t>in phase 1 (</w:t>
      </w:r>
      <w:del w:id="2938" w:author="Chen Liao" w:date="2020-06-22T16:03:00Z">
        <w:r w:rsidRPr="00E47B52" w:rsidDel="00E47B52">
          <w:rPr>
            <w:rFonts w:ascii="Times New Roman" w:hAnsi="Times New Roman" w:cs="Times New Roman"/>
            <w:sz w:val="24"/>
            <w:szCs w:val="24"/>
            <w:highlight w:val="yellow"/>
            <w:lang w:val="en-US"/>
            <w:rPrChange w:id="2939" w:author="Chen Liao" w:date="2020-06-22T16:03:00Z">
              <w:rPr>
                <w:sz w:val="24"/>
                <w:szCs w:val="24"/>
                <w:lang w:val="en-US"/>
              </w:rPr>
            </w:rPrChange>
          </w:rPr>
          <w:delText>exponential phase</w:delText>
        </w:r>
      </w:del>
      <w:ins w:id="2940" w:author="Chen Liao" w:date="2020-06-22T16:03:00Z">
        <w:r w:rsidR="00E47B52" w:rsidRPr="00E47B52">
          <w:rPr>
            <w:rFonts w:ascii="Times New Roman" w:hAnsi="Times New Roman" w:cs="Times New Roman"/>
            <w:sz w:val="24"/>
            <w:szCs w:val="24"/>
            <w:highlight w:val="yellow"/>
            <w:lang w:val="en-US"/>
            <w:rPrChange w:id="2941" w:author="Chen Liao" w:date="2020-06-22T16:03:00Z">
              <w:rPr>
                <w:rFonts w:ascii="Times New Roman" w:hAnsi="Times New Roman" w:cs="Times New Roman"/>
                <w:sz w:val="24"/>
                <w:szCs w:val="24"/>
                <w:lang w:val="en-US"/>
              </w:rPr>
            </w:rPrChange>
          </w:rPr>
          <w:t>Fig. 2E</w:t>
        </w:r>
      </w:ins>
      <w:r w:rsidRPr="00254232">
        <w:rPr>
          <w:rFonts w:ascii="Times New Roman" w:hAnsi="Times New Roman" w:cs="Times New Roman"/>
          <w:sz w:val="24"/>
          <w:szCs w:val="24"/>
          <w:lang w:val="en-US"/>
          <w:rPrChange w:id="2942" w:author="Chen Liao" w:date="2020-06-22T07:02:00Z">
            <w:rPr>
              <w:sz w:val="24"/>
              <w:szCs w:val="24"/>
              <w:lang w:val="en-US"/>
            </w:rPr>
          </w:rPrChange>
        </w:rPr>
        <w:t xml:space="preserve">). </w:t>
      </w:r>
      <w:ins w:id="2943" w:author="Chen Liao" w:date="2020-06-22T16:46:00Z">
        <w:r w:rsidR="0036032D">
          <w:rPr>
            <w:rFonts w:ascii="Times New Roman" w:hAnsi="Times New Roman" w:cs="Times New Roman"/>
            <w:sz w:val="24"/>
            <w:szCs w:val="24"/>
            <w:lang w:val="en-US"/>
          </w:rPr>
          <w:t>Cons</w:t>
        </w:r>
      </w:ins>
      <w:ins w:id="2944" w:author="Chen Liao" w:date="2020-06-22T16:47:00Z">
        <w:r w:rsidR="0036032D">
          <w:rPr>
            <w:rFonts w:ascii="Times New Roman" w:hAnsi="Times New Roman" w:cs="Times New Roman"/>
            <w:sz w:val="24"/>
            <w:szCs w:val="24"/>
            <w:lang w:val="en-US"/>
          </w:rPr>
          <w:t>idering</w:t>
        </w:r>
      </w:ins>
      <w:ins w:id="2945" w:author="Chen Liao" w:date="2020-06-22T16:05:00Z">
        <w:r w:rsidR="00E47B52">
          <w:rPr>
            <w:rFonts w:ascii="Times New Roman" w:hAnsi="Times New Roman" w:cs="Times New Roman"/>
            <w:sz w:val="24"/>
            <w:szCs w:val="24"/>
            <w:lang w:val="en-US"/>
          </w:rPr>
          <w:t xml:space="preserve"> </w:t>
        </w:r>
      </w:ins>
      <w:ins w:id="2946" w:author="Chen Liao" w:date="2020-06-22T16:07:00Z">
        <w:r w:rsidR="00E47B52">
          <w:rPr>
            <w:rFonts w:ascii="Times New Roman" w:hAnsi="Times New Roman" w:cs="Times New Roman"/>
            <w:sz w:val="24"/>
            <w:szCs w:val="24"/>
            <w:lang w:val="en-US"/>
          </w:rPr>
          <w:t xml:space="preserve">the majority of </w:t>
        </w:r>
      </w:ins>
      <w:ins w:id="2947" w:author="Chen Liao" w:date="2020-06-22T16:05:00Z">
        <w:r w:rsidR="00E47B52">
          <w:rPr>
            <w:rFonts w:ascii="Times New Roman" w:hAnsi="Times New Roman" w:cs="Times New Roman"/>
            <w:sz w:val="24"/>
            <w:szCs w:val="24"/>
            <w:lang w:val="en-US"/>
          </w:rPr>
          <w:t>rhamnolipid</w:t>
        </w:r>
      </w:ins>
      <w:ins w:id="2948" w:author="Chen Liao" w:date="2020-06-22T16:07:00Z">
        <w:r w:rsidR="00E47B52">
          <w:rPr>
            <w:rFonts w:ascii="Times New Roman" w:hAnsi="Times New Roman" w:cs="Times New Roman"/>
            <w:sz w:val="24"/>
            <w:szCs w:val="24"/>
            <w:lang w:val="en-US"/>
          </w:rPr>
          <w:t xml:space="preserve">s are produced in phase 2 when </w:t>
        </w:r>
      </w:ins>
      <w:ins w:id="2949" w:author="Chen Liao" w:date="2020-06-22T16:08:00Z">
        <w:r w:rsidR="00E47B52">
          <w:rPr>
            <w:rFonts w:ascii="Times New Roman" w:hAnsi="Times New Roman" w:cs="Times New Roman"/>
            <w:sz w:val="24"/>
            <w:szCs w:val="24"/>
            <w:lang w:val="en-US"/>
          </w:rPr>
          <w:t xml:space="preserve">an essential non-carbon nutrient becomes limited </w:t>
        </w:r>
      </w:ins>
      <w:r w:rsidR="00E47B52">
        <w:rPr>
          <w:rFonts w:ascii="Times New Roman" w:hAnsi="Times New Roman" w:cs="Times New Roman"/>
          <w:sz w:val="24"/>
          <w:szCs w:val="24"/>
          <w:lang w:val="en-US"/>
        </w:rPr>
        <w:fldChar w:fldCharType="begin"/>
      </w:r>
      <w:r w:rsidR="00E47B52">
        <w:rPr>
          <w:rFonts w:ascii="Times New Roman" w:hAnsi="Times New Roman" w:cs="Times New Roman"/>
          <w:sz w:val="24"/>
          <w:szCs w:val="24"/>
          <w:lang w:val="en-US"/>
        </w:rPr>
        <w:instrText>ADDIN F1000_CSL_CITATION&lt;~#@#~&gt;[{"DOI":"10.1371/journal.pcbi.1004279","First":false,"Last":false,"PMCID":"PMC4477906","PMID":"26102206","abstract":"Many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w:instrText>
      </w:r>
      <w:r w:rsidR="00E47B52">
        <w:rPr>
          <w:rFonts w:ascii="Times New Roman" w:hAnsi="Times New Roman" w:cs="Times New Roman"/>
          <w:sz w:val="24"/>
          <w:szCs w:val="24"/>
          <w:lang w:val="en-US"/>
        </w:rPr>
        <w:fldChar w:fldCharType="separate"/>
      </w:r>
      <w:r w:rsidR="007927E1" w:rsidRPr="007927E1">
        <w:rPr>
          <w:rFonts w:ascii="Times New Roman" w:hAnsi="Times New Roman" w:cs="Times New Roman"/>
          <w:noProof/>
          <w:sz w:val="24"/>
          <w:szCs w:val="24"/>
          <w:lang w:val="en-US"/>
        </w:rPr>
        <w:t>(Boyle et al. 2015)</w:t>
      </w:r>
      <w:r w:rsidR="00E47B52">
        <w:rPr>
          <w:rFonts w:ascii="Times New Roman" w:hAnsi="Times New Roman" w:cs="Times New Roman"/>
          <w:sz w:val="24"/>
          <w:szCs w:val="24"/>
          <w:lang w:val="en-US"/>
        </w:rPr>
        <w:fldChar w:fldCharType="end"/>
      </w:r>
      <w:ins w:id="2950" w:author="Chen Liao" w:date="2020-06-22T16:09:00Z">
        <w:r w:rsidR="00C44F8B">
          <w:rPr>
            <w:rFonts w:ascii="Times New Roman" w:hAnsi="Times New Roman" w:cs="Times New Roman"/>
            <w:sz w:val="24"/>
            <w:szCs w:val="24"/>
            <w:lang w:val="en-US"/>
          </w:rPr>
          <w:t>,</w:t>
        </w:r>
      </w:ins>
      <w:ins w:id="2951" w:author="Chen Liao" w:date="2020-06-22T16:05:00Z">
        <w:r w:rsidR="00E47B52">
          <w:rPr>
            <w:rFonts w:ascii="Times New Roman" w:hAnsi="Times New Roman" w:cs="Times New Roman"/>
            <w:sz w:val="24"/>
            <w:szCs w:val="24"/>
            <w:lang w:val="en-US"/>
          </w:rPr>
          <w:t xml:space="preserve"> </w:t>
        </w:r>
      </w:ins>
      <w:ins w:id="2952" w:author="Chen Liao" w:date="2020-06-22T16:09:00Z">
        <w:r w:rsidR="00C44F8B">
          <w:rPr>
            <w:rFonts w:ascii="Times New Roman" w:hAnsi="Times New Roman" w:cs="Times New Roman"/>
            <w:sz w:val="24"/>
            <w:szCs w:val="24"/>
            <w:lang w:val="en-US"/>
          </w:rPr>
          <w:t>our</w:t>
        </w:r>
      </w:ins>
      <w:del w:id="2953" w:author="Chen Liao" w:date="2020-06-22T16:09:00Z">
        <w:r w:rsidRPr="00254232" w:rsidDel="00C44F8B">
          <w:rPr>
            <w:rFonts w:ascii="Times New Roman" w:hAnsi="Times New Roman" w:cs="Times New Roman"/>
            <w:sz w:val="24"/>
            <w:szCs w:val="24"/>
            <w:lang w:val="en-US"/>
            <w:rPrChange w:id="2954" w:author="Chen Liao" w:date="2020-06-22T07:02:00Z">
              <w:rPr>
                <w:sz w:val="24"/>
                <w:szCs w:val="24"/>
                <w:lang w:val="en-US"/>
              </w:rPr>
            </w:rPrChange>
          </w:rPr>
          <w:delText>This</w:delText>
        </w:r>
      </w:del>
      <w:r w:rsidRPr="00254232">
        <w:rPr>
          <w:rFonts w:ascii="Times New Roman" w:hAnsi="Times New Roman" w:cs="Times New Roman"/>
          <w:sz w:val="24"/>
          <w:szCs w:val="24"/>
          <w:lang w:val="en-US"/>
          <w:rPrChange w:id="2955" w:author="Chen Liao" w:date="2020-06-22T07:02:00Z">
            <w:rPr>
              <w:sz w:val="24"/>
              <w:szCs w:val="24"/>
              <w:lang w:val="en-US"/>
            </w:rPr>
          </w:rPrChange>
        </w:rPr>
        <w:t xml:space="preserve"> finding reveals </w:t>
      </w:r>
      <w:ins w:id="2956" w:author="Chen Liao" w:date="2020-06-22T16:11:00Z">
        <w:r w:rsidR="000975D7">
          <w:rPr>
            <w:rFonts w:ascii="Times New Roman" w:hAnsi="Times New Roman" w:cs="Times New Roman"/>
            <w:sz w:val="24"/>
            <w:szCs w:val="24"/>
            <w:lang w:val="en-US"/>
          </w:rPr>
          <w:t xml:space="preserve">a strong </w:t>
        </w:r>
      </w:ins>
      <w:ins w:id="2957" w:author="Chen Liao" w:date="2020-06-22T16:43:00Z">
        <w:r w:rsidR="00FD69E7">
          <w:rPr>
            <w:rFonts w:ascii="Times New Roman" w:hAnsi="Times New Roman" w:cs="Times New Roman"/>
            <w:sz w:val="24"/>
            <w:szCs w:val="24"/>
            <w:lang w:val="en-US"/>
          </w:rPr>
          <w:t>link</w:t>
        </w:r>
      </w:ins>
      <w:ins w:id="2958" w:author="Chen Liao" w:date="2020-06-22T16:09:00Z">
        <w:r w:rsidR="00C44F8B">
          <w:rPr>
            <w:rFonts w:ascii="Times New Roman" w:hAnsi="Times New Roman" w:cs="Times New Roman"/>
            <w:sz w:val="24"/>
            <w:szCs w:val="24"/>
            <w:lang w:val="en-US"/>
          </w:rPr>
          <w:t xml:space="preserve"> </w:t>
        </w:r>
      </w:ins>
      <w:ins w:id="2959" w:author="Chen Liao" w:date="2020-06-22T16:11:00Z">
        <w:r w:rsidR="00BC705F">
          <w:rPr>
            <w:rFonts w:ascii="Times New Roman" w:hAnsi="Times New Roman" w:cs="Times New Roman"/>
            <w:sz w:val="24"/>
            <w:szCs w:val="24"/>
            <w:lang w:val="en-US"/>
          </w:rPr>
          <w:t>across</w:t>
        </w:r>
      </w:ins>
      <w:ins w:id="2960" w:author="Chen Liao" w:date="2020-06-22T16:10:00Z">
        <w:r w:rsidR="00C44F8B">
          <w:rPr>
            <w:rFonts w:ascii="Times New Roman" w:hAnsi="Times New Roman" w:cs="Times New Roman"/>
            <w:sz w:val="24"/>
            <w:szCs w:val="24"/>
            <w:lang w:val="en-US"/>
          </w:rPr>
          <w:t xml:space="preserve"> the temporal scale between </w:t>
        </w:r>
      </w:ins>
      <w:ins w:id="2961" w:author="Chen Liao" w:date="2020-06-22T16:12:00Z">
        <w:r w:rsidR="00BC705F">
          <w:rPr>
            <w:rFonts w:ascii="Times New Roman" w:hAnsi="Times New Roman" w:cs="Times New Roman"/>
            <w:sz w:val="24"/>
            <w:szCs w:val="24"/>
            <w:lang w:val="en-US"/>
          </w:rPr>
          <w:t xml:space="preserve">phase 1 </w:t>
        </w:r>
      </w:ins>
      <w:ins w:id="2962" w:author="Chen Liao" w:date="2020-06-22T16:10:00Z">
        <w:r w:rsidR="00C44F8B">
          <w:rPr>
            <w:rFonts w:ascii="Times New Roman" w:hAnsi="Times New Roman" w:cs="Times New Roman"/>
            <w:sz w:val="24"/>
            <w:szCs w:val="24"/>
            <w:lang w:val="en-US"/>
          </w:rPr>
          <w:t xml:space="preserve">growth rate and </w:t>
        </w:r>
      </w:ins>
      <w:ins w:id="2963" w:author="Chen Liao" w:date="2020-06-22T16:12:00Z">
        <w:r w:rsidR="00BC705F">
          <w:rPr>
            <w:rFonts w:ascii="Times New Roman" w:hAnsi="Times New Roman" w:cs="Times New Roman"/>
            <w:sz w:val="24"/>
            <w:szCs w:val="24"/>
            <w:lang w:val="en-US"/>
          </w:rPr>
          <w:t xml:space="preserve">phase 2 </w:t>
        </w:r>
      </w:ins>
      <w:del w:id="2964" w:author="Chen Liao" w:date="2020-06-22T16:10:00Z">
        <w:r w:rsidRPr="00254232" w:rsidDel="00C44F8B">
          <w:rPr>
            <w:rFonts w:ascii="Times New Roman" w:hAnsi="Times New Roman" w:cs="Times New Roman"/>
            <w:sz w:val="24"/>
            <w:szCs w:val="24"/>
            <w:lang w:val="en-US"/>
            <w:rPrChange w:id="2965" w:author="Chen Liao" w:date="2020-06-22T07:02:00Z">
              <w:rPr>
                <w:sz w:val="24"/>
                <w:szCs w:val="24"/>
                <w:lang w:val="en-US"/>
              </w:rPr>
            </w:rPrChange>
          </w:rPr>
          <w:delText>that</w:delText>
        </w:r>
      </w:del>
      <w:del w:id="2966" w:author="Chen Liao" w:date="2020-06-22T16:11:00Z">
        <w:r w:rsidRPr="00254232" w:rsidDel="00BC705F">
          <w:rPr>
            <w:rFonts w:ascii="Times New Roman" w:hAnsi="Times New Roman" w:cs="Times New Roman"/>
            <w:sz w:val="24"/>
            <w:szCs w:val="24"/>
            <w:lang w:val="en-US"/>
            <w:rPrChange w:id="2967" w:author="Chen Liao" w:date="2020-06-22T07:02:00Z">
              <w:rPr>
                <w:sz w:val="24"/>
                <w:szCs w:val="24"/>
                <w:lang w:val="en-US"/>
              </w:rPr>
            </w:rPrChange>
          </w:rPr>
          <w:delText xml:space="preserve"> </w:delText>
        </w:r>
      </w:del>
      <w:r w:rsidRPr="00254232">
        <w:rPr>
          <w:rFonts w:ascii="Times New Roman" w:hAnsi="Times New Roman" w:cs="Times New Roman"/>
          <w:sz w:val="24"/>
          <w:szCs w:val="24"/>
          <w:lang w:val="en-US"/>
          <w:rPrChange w:id="2968" w:author="Chen Liao" w:date="2020-06-22T07:02:00Z">
            <w:rPr>
              <w:sz w:val="24"/>
              <w:szCs w:val="24"/>
              <w:lang w:val="en-US"/>
            </w:rPr>
          </w:rPrChange>
        </w:rPr>
        <w:t xml:space="preserve">rhamnolipid </w:t>
      </w:r>
      <w:del w:id="2969" w:author="Chen Liao" w:date="2020-06-22T16:11:00Z">
        <w:r w:rsidRPr="00254232" w:rsidDel="00C44F8B">
          <w:rPr>
            <w:rFonts w:ascii="Times New Roman" w:hAnsi="Times New Roman" w:cs="Times New Roman"/>
            <w:sz w:val="24"/>
            <w:szCs w:val="24"/>
            <w:lang w:val="en-US"/>
            <w:rPrChange w:id="2970" w:author="Chen Liao" w:date="2020-06-22T07:02:00Z">
              <w:rPr>
                <w:sz w:val="24"/>
                <w:szCs w:val="24"/>
                <w:lang w:val="en-US"/>
              </w:rPr>
            </w:rPrChange>
          </w:rPr>
          <w:delText>producers are also fast-growers</w:delText>
        </w:r>
      </w:del>
      <w:ins w:id="2971" w:author="Chen Liao" w:date="2020-06-22T16:11:00Z">
        <w:r w:rsidR="00C44F8B">
          <w:rPr>
            <w:rFonts w:ascii="Times New Roman" w:hAnsi="Times New Roman" w:cs="Times New Roman"/>
            <w:sz w:val="24"/>
            <w:szCs w:val="24"/>
            <w:lang w:val="en-US"/>
          </w:rPr>
          <w:t>production.</w:t>
        </w:r>
      </w:ins>
      <w:ins w:id="2972" w:author="Chen Liao" w:date="2020-06-22T16:12:00Z">
        <w:r w:rsidR="001836A3">
          <w:rPr>
            <w:rFonts w:ascii="Times New Roman" w:hAnsi="Times New Roman" w:cs="Times New Roman"/>
            <w:sz w:val="24"/>
            <w:szCs w:val="24"/>
            <w:lang w:val="en-US"/>
          </w:rPr>
          <w:t xml:space="preserve"> We hypothesized that </w:t>
        </w:r>
      </w:ins>
      <w:ins w:id="2973" w:author="Chen Liao" w:date="2020-06-22T16:13:00Z">
        <w:r w:rsidR="001836A3">
          <w:rPr>
            <w:rFonts w:ascii="Times New Roman" w:hAnsi="Times New Roman" w:cs="Times New Roman"/>
            <w:sz w:val="24"/>
            <w:szCs w:val="24"/>
            <w:lang w:val="en-US"/>
          </w:rPr>
          <w:t xml:space="preserve">the link may be mediated by </w:t>
        </w:r>
      </w:ins>
      <w:ins w:id="2974" w:author="Chen Liao" w:date="2020-06-22T16:14:00Z">
        <w:r w:rsidR="001836A3">
          <w:rPr>
            <w:rFonts w:ascii="Times New Roman" w:hAnsi="Times New Roman" w:cs="Times New Roman"/>
            <w:sz w:val="24"/>
            <w:szCs w:val="24"/>
            <w:lang w:val="en-US"/>
          </w:rPr>
          <w:t>metabolic homeostasis</w:t>
        </w:r>
      </w:ins>
      <w:ins w:id="2975" w:author="Chen Liao" w:date="2020-06-22T16:18:00Z">
        <w:r w:rsidR="001836A3">
          <w:rPr>
            <w:rFonts w:ascii="Times New Roman" w:hAnsi="Times New Roman" w:cs="Times New Roman"/>
            <w:sz w:val="24"/>
            <w:szCs w:val="24"/>
            <w:lang w:val="en-US"/>
          </w:rPr>
          <w:t xml:space="preserve"> </w:t>
        </w:r>
      </w:ins>
      <w:ins w:id="2976" w:author="Chen Liao" w:date="2020-06-22T16:19:00Z">
        <w:r w:rsidR="001836A3">
          <w:rPr>
            <w:rFonts w:ascii="Times New Roman" w:hAnsi="Times New Roman" w:cs="Times New Roman"/>
            <w:sz w:val="24"/>
            <w:szCs w:val="24"/>
            <w:lang w:val="en-US"/>
          </w:rPr>
          <w:t>as its disruption sl</w:t>
        </w:r>
      </w:ins>
      <w:ins w:id="2977" w:author="Chen Liao" w:date="2020-06-22T16:20:00Z">
        <w:r w:rsidR="001836A3">
          <w:rPr>
            <w:rFonts w:ascii="Times New Roman" w:hAnsi="Times New Roman" w:cs="Times New Roman"/>
            <w:sz w:val="24"/>
            <w:szCs w:val="24"/>
            <w:lang w:val="en-US"/>
          </w:rPr>
          <w:t>ow</w:t>
        </w:r>
      </w:ins>
      <w:ins w:id="2978" w:author="Chen Liao" w:date="2020-06-22T16:47:00Z">
        <w:r w:rsidR="00B03CB1">
          <w:rPr>
            <w:rFonts w:ascii="Times New Roman" w:hAnsi="Times New Roman" w:cs="Times New Roman"/>
            <w:sz w:val="24"/>
            <w:szCs w:val="24"/>
            <w:lang w:val="en-US"/>
          </w:rPr>
          <w:t>s</w:t>
        </w:r>
      </w:ins>
      <w:ins w:id="2979" w:author="Chen Liao" w:date="2020-06-22T16:20:00Z">
        <w:r w:rsidR="001836A3">
          <w:rPr>
            <w:rFonts w:ascii="Times New Roman" w:hAnsi="Times New Roman" w:cs="Times New Roman"/>
            <w:sz w:val="24"/>
            <w:szCs w:val="24"/>
            <w:lang w:val="en-US"/>
          </w:rPr>
          <w:t xml:space="preserve"> down growth and </w:t>
        </w:r>
      </w:ins>
      <w:ins w:id="2980" w:author="Chen Liao" w:date="2020-06-22T16:21:00Z">
        <w:r w:rsidR="001836A3">
          <w:rPr>
            <w:rFonts w:ascii="Times New Roman" w:hAnsi="Times New Roman" w:cs="Times New Roman"/>
            <w:sz w:val="24"/>
            <w:szCs w:val="24"/>
            <w:lang w:val="en-US"/>
          </w:rPr>
          <w:t xml:space="preserve">requires more maintenance energy </w:t>
        </w:r>
        <w:r w:rsidR="00434A86">
          <w:rPr>
            <w:rFonts w:ascii="Times New Roman" w:hAnsi="Times New Roman" w:cs="Times New Roman"/>
            <w:sz w:val="24"/>
            <w:szCs w:val="24"/>
            <w:lang w:val="en-US"/>
          </w:rPr>
          <w:t>from</w:t>
        </w:r>
      </w:ins>
      <w:ins w:id="2981" w:author="Chen Liao" w:date="2020-06-22T16:47:00Z">
        <w:r w:rsidR="00B03CB1">
          <w:rPr>
            <w:rFonts w:ascii="Times New Roman" w:hAnsi="Times New Roman" w:cs="Times New Roman"/>
            <w:sz w:val="24"/>
            <w:szCs w:val="24"/>
            <w:lang w:val="en-US"/>
          </w:rPr>
          <w:t xml:space="preserve"> </w:t>
        </w:r>
      </w:ins>
      <w:ins w:id="2982" w:author="Chen Liao" w:date="2020-06-22T16:46:00Z">
        <w:r w:rsidR="00FD69E7">
          <w:rPr>
            <w:rFonts w:ascii="Times New Roman" w:hAnsi="Times New Roman" w:cs="Times New Roman"/>
            <w:sz w:val="24"/>
            <w:szCs w:val="24"/>
            <w:lang w:val="en-US"/>
          </w:rPr>
          <w:t>glycerol as the sole carbon and energy source</w:t>
        </w:r>
      </w:ins>
      <w:ins w:id="2983" w:author="Chen Liao" w:date="2020-06-22T16:21:00Z">
        <w:r w:rsidR="00434A86">
          <w:rPr>
            <w:rFonts w:ascii="Times New Roman" w:hAnsi="Times New Roman" w:cs="Times New Roman"/>
            <w:sz w:val="24"/>
            <w:szCs w:val="24"/>
            <w:lang w:val="en-US"/>
          </w:rPr>
          <w:t xml:space="preserve">, </w:t>
        </w:r>
      </w:ins>
      <w:ins w:id="2984" w:author="Chen Liao" w:date="2020-06-22T16:46:00Z">
        <w:r w:rsidR="00F742C8">
          <w:rPr>
            <w:rFonts w:ascii="Times New Roman" w:hAnsi="Times New Roman" w:cs="Times New Roman"/>
            <w:sz w:val="24"/>
            <w:szCs w:val="24"/>
            <w:lang w:val="en-US"/>
          </w:rPr>
          <w:t xml:space="preserve">thus </w:t>
        </w:r>
      </w:ins>
      <w:ins w:id="2985" w:author="Chen Liao" w:date="2020-06-22T16:21:00Z">
        <w:r w:rsidR="00434A86">
          <w:rPr>
            <w:rFonts w:ascii="Times New Roman" w:hAnsi="Times New Roman" w:cs="Times New Roman"/>
            <w:sz w:val="24"/>
            <w:szCs w:val="24"/>
            <w:lang w:val="en-US"/>
          </w:rPr>
          <w:t xml:space="preserve">disfavoring its overflow </w:t>
        </w:r>
      </w:ins>
      <w:ins w:id="2986" w:author="Chen Liao" w:date="2020-06-22T16:22:00Z">
        <w:r w:rsidR="00434A86">
          <w:rPr>
            <w:rFonts w:ascii="Times New Roman" w:hAnsi="Times New Roman" w:cs="Times New Roman"/>
            <w:sz w:val="24"/>
            <w:szCs w:val="24"/>
            <w:lang w:val="en-US"/>
          </w:rPr>
          <w:t>in forms of rhamnolipids.</w:t>
        </w:r>
      </w:ins>
      <w:del w:id="2987" w:author="Chen Liao" w:date="2020-06-22T16:11:00Z">
        <w:r w:rsidRPr="00254232" w:rsidDel="00C44F8B">
          <w:rPr>
            <w:rFonts w:ascii="Times New Roman" w:hAnsi="Times New Roman" w:cs="Times New Roman"/>
            <w:sz w:val="24"/>
            <w:szCs w:val="24"/>
            <w:lang w:val="en-US"/>
            <w:rPrChange w:id="2988" w:author="Chen Liao" w:date="2020-06-22T07:02:00Z">
              <w:rPr>
                <w:sz w:val="24"/>
                <w:szCs w:val="24"/>
                <w:lang w:val="en-US"/>
              </w:rPr>
            </w:rPrChange>
          </w:rPr>
          <w:delText>,</w:delText>
        </w:r>
      </w:del>
      <w:del w:id="2989" w:author="Chen Liao" w:date="2020-06-22T16:12:00Z">
        <w:r w:rsidRPr="00254232" w:rsidDel="00BC705F">
          <w:rPr>
            <w:rFonts w:ascii="Times New Roman" w:hAnsi="Times New Roman" w:cs="Times New Roman"/>
            <w:sz w:val="24"/>
            <w:szCs w:val="24"/>
            <w:lang w:val="en-US"/>
            <w:rPrChange w:id="2990" w:author="Chen Liao" w:date="2020-06-22T07:02:00Z">
              <w:rPr>
                <w:sz w:val="24"/>
                <w:szCs w:val="24"/>
                <w:lang w:val="en-US"/>
              </w:rPr>
            </w:rPrChange>
          </w:rPr>
          <w:delText xml:space="preserve"> </w:delText>
        </w:r>
      </w:del>
      <w:moveFromRangeStart w:id="2991" w:author="Chen Liao" w:date="2020-06-22T16:03:00Z" w:name="move43734237"/>
      <w:moveFrom w:id="2992" w:author="Chen Liao" w:date="2020-06-22T16:03:00Z">
        <w:del w:id="2993" w:author="Chen Liao" w:date="2020-06-22T16:22:00Z">
          <w:r w:rsidRPr="00254232" w:rsidDel="00434A86">
            <w:rPr>
              <w:rFonts w:ascii="Times New Roman" w:hAnsi="Times New Roman" w:cs="Times New Roman"/>
              <w:sz w:val="24"/>
              <w:szCs w:val="24"/>
              <w:lang w:val="en-US"/>
              <w:rPrChange w:id="2994" w:author="Chen Liao" w:date="2020-06-22T07:02:00Z">
                <w:rPr>
                  <w:sz w:val="24"/>
                  <w:szCs w:val="24"/>
                  <w:lang w:val="en-US"/>
                </w:rPr>
              </w:rPrChange>
            </w:rPr>
            <w:delText>consistent with the common observation that fast-growing bacteria can secret the extra carbon into the environment</w:delText>
          </w:r>
          <w:r w:rsidR="00EA334A" w:rsidDel="00434A86">
            <w:rPr>
              <w:rFonts w:ascii="Times New Roman" w:hAnsi="Times New Roman" w:cs="Times New Roman"/>
              <w:sz w:val="24"/>
              <w:szCs w:val="24"/>
              <w:lang w:val="en-US"/>
            </w:rPr>
            <w:fldChar w:fldCharType="begin"/>
          </w:r>
          <w:r w:rsidR="00EA334A" w:rsidDel="00434A86">
            <w:rPr>
              <w:rFonts w:ascii="Times New Roman" w:hAnsi="Times New Roman" w:cs="Times New Roman"/>
              <w:sz w:val="24"/>
              <w:szCs w:val="24"/>
              <w:lang w:val="en-US"/>
            </w:rPr>
            <w:delInstrText>ADDIN F1000_CSL_CITATION&lt;~#@#~&gt;[{"DOI":"10.1016/j.cels.2017.06.005","First":false,"Last":false,"PMID":"28755958","abstract":"Bacteria and other cells show a puzzling behavior. At high growth rates, E. coli switch from respiration (which is ATP-efficient) to using fermentation for additional ATP (which is inefficient). This overflow metabolism results in a several-fold decrease in ATP produced per glucose molecule provided as food. By integrating diverse types of experimental data into a simple biophysical model, we give evidence that this onset is the result of the membrane real estate hypothesis: Fast growth drives cells to be bigger, reducing their surface-to-volume ratios. This decreases the membrane area available for respiratory proteins despite growing demand, causing increased crowding. Only when respiratory proteins reach their crowding limit does the cell activate fermentation, since fermentation allows faster ATP production per unit membrane area. Surface limitation thus creates a Pareto trade-off between membrane efficiency and ATP yield that links metabolic choice to the size and shape of a bacterial cell. By exploring the predictions that emerge from this trade-off, we show how consideration of molecular structures, energetics, rates, and equilibria can provide important insight into cellular behavior.&lt;br&gt;&lt;br&gt;Copyright © 2017 Elsevier Inc. All rights reserved.","author":[{"family":"Szenk","given":"Mariola"},{"family":"Dill","given":"Ken A"},{"family":"de Graff","given":"Adam M R"}],"authorYearDisplayFormat":false,"citation-label":"9128607","container-title":"Cell Systems","container-title-short":"Cell Syst.","id":"9128607","invisible":false,"issue":"2","issued":{"date-parts":[["2017","8","23"]]},"journalAbbreviation":"Cell Syst.","page":"95-104","suppress-author":false,"title":"Why Do Fast-Growing Bacteria Enter Overflow Metabolism? Testing the Membrane Real Estate Hypothesis.","type":"article-journal","volume":"5"}]</w:delInstrText>
          </w:r>
          <w:r w:rsidR="00EA334A" w:rsidDel="00434A86">
            <w:rPr>
              <w:rFonts w:ascii="Times New Roman" w:hAnsi="Times New Roman" w:cs="Times New Roman"/>
              <w:sz w:val="24"/>
              <w:szCs w:val="24"/>
              <w:lang w:val="en-US"/>
            </w:rPr>
            <w:fldChar w:fldCharType="separate"/>
          </w:r>
          <w:r w:rsidR="00EA334A" w:rsidRPr="00EA334A" w:rsidDel="00434A86">
            <w:rPr>
              <w:rFonts w:ascii="Times New Roman" w:hAnsi="Times New Roman" w:cs="Times New Roman"/>
              <w:noProof/>
              <w:sz w:val="24"/>
              <w:szCs w:val="24"/>
              <w:lang w:val="en-US"/>
            </w:rPr>
            <w:delText>(Szenk et al. 2017)</w:delText>
          </w:r>
          <w:r w:rsidR="00EA334A" w:rsidDel="00434A86">
            <w:rPr>
              <w:rFonts w:ascii="Times New Roman" w:hAnsi="Times New Roman" w:cs="Times New Roman"/>
              <w:sz w:val="24"/>
              <w:szCs w:val="24"/>
              <w:lang w:val="en-US"/>
            </w:rPr>
            <w:fldChar w:fldCharType="end"/>
          </w:r>
          <w:r w:rsidRPr="00254232" w:rsidDel="00434A86">
            <w:rPr>
              <w:rFonts w:ascii="Times New Roman" w:hAnsi="Times New Roman" w:cs="Times New Roman"/>
              <w:sz w:val="24"/>
              <w:szCs w:val="24"/>
              <w:lang w:val="en-US"/>
              <w:rPrChange w:id="2995" w:author="Chen Liao" w:date="2020-06-22T07:02:00Z">
                <w:rPr>
                  <w:sz w:val="24"/>
                  <w:szCs w:val="24"/>
                  <w:lang w:val="en-US"/>
                </w:rPr>
              </w:rPrChange>
            </w:rPr>
            <w:delText>.</w:delText>
          </w:r>
        </w:del>
      </w:moveFrom>
      <w:moveFromRangeEnd w:id="2991"/>
    </w:p>
    <w:p w14:paraId="35F7AF9C" w14:textId="77777777" w:rsidR="007B49A0" w:rsidRPr="00254232" w:rsidRDefault="007B49A0">
      <w:pPr>
        <w:spacing w:before="240" w:after="240"/>
        <w:jc w:val="both"/>
        <w:rPr>
          <w:ins w:id="2996" w:author="Chen Liao" w:date="2020-06-22T16:51:00Z"/>
          <w:rFonts w:ascii="Times New Roman" w:hAnsi="Times New Roman" w:cs="Times New Roman"/>
          <w:sz w:val="24"/>
          <w:szCs w:val="24"/>
          <w:lang w:val="en-US"/>
          <w:rPrChange w:id="2997" w:author="Chen Liao" w:date="2020-06-22T07:02:00Z">
            <w:rPr>
              <w:ins w:id="2998" w:author="Chen Liao" w:date="2020-06-22T16:51:00Z"/>
              <w:sz w:val="24"/>
              <w:szCs w:val="24"/>
              <w:lang w:val="en-US"/>
            </w:rPr>
          </w:rPrChange>
        </w:rPr>
      </w:pPr>
    </w:p>
    <w:p w14:paraId="28FBBEE5" w14:textId="419EDB03" w:rsidR="00655E4E" w:rsidDel="00306A00" w:rsidRDefault="00655E4E">
      <w:pPr>
        <w:spacing w:before="240" w:after="240"/>
        <w:jc w:val="both"/>
        <w:rPr>
          <w:del w:id="2999" w:author="Chen Liao" w:date="2020-06-22T16:56:00Z"/>
          <w:rFonts w:ascii="Times New Roman" w:hAnsi="Times New Roman" w:cs="Times New Roman"/>
          <w:sz w:val="24"/>
          <w:szCs w:val="24"/>
          <w:lang w:val="en-US"/>
        </w:rPr>
      </w:pPr>
    </w:p>
    <w:p w14:paraId="0644EA18" w14:textId="77777777" w:rsidR="00306A00" w:rsidRPr="00254232" w:rsidRDefault="00306A00">
      <w:pPr>
        <w:spacing w:before="240" w:after="240"/>
        <w:jc w:val="both"/>
        <w:rPr>
          <w:ins w:id="3000" w:author="Chen Liao" w:date="2020-06-22T16:56:00Z"/>
          <w:rFonts w:ascii="Times New Roman" w:hAnsi="Times New Roman" w:cs="Times New Roman"/>
          <w:sz w:val="24"/>
          <w:szCs w:val="24"/>
          <w:lang w:val="en-US"/>
          <w:rPrChange w:id="3001" w:author="Chen Liao" w:date="2020-06-22T07:02:00Z">
            <w:rPr>
              <w:ins w:id="3002" w:author="Chen Liao" w:date="2020-06-22T16:56:00Z"/>
              <w:sz w:val="24"/>
              <w:szCs w:val="24"/>
              <w:lang w:val="en-US"/>
            </w:rPr>
          </w:rPrChange>
        </w:rPr>
      </w:pPr>
    </w:p>
    <w:p w14:paraId="5CD710BC" w14:textId="5CFB496C" w:rsidR="00655E4E" w:rsidRPr="00306A00" w:rsidRDefault="00D27EFC">
      <w:pPr>
        <w:spacing w:before="240" w:after="240"/>
        <w:jc w:val="both"/>
        <w:rPr>
          <w:rFonts w:ascii="Times New Roman" w:hAnsi="Times New Roman" w:cs="Times New Roman"/>
          <w:b/>
          <w:sz w:val="24"/>
          <w:szCs w:val="24"/>
          <w:lang w:val="en-US"/>
          <w:rPrChange w:id="3003" w:author="Chen Liao" w:date="2020-06-22T16:56:00Z">
            <w:rPr>
              <w:sz w:val="24"/>
              <w:szCs w:val="24"/>
              <w:lang w:val="en-US"/>
            </w:rPr>
          </w:rPrChange>
        </w:rPr>
      </w:pPr>
      <w:del w:id="3004" w:author="Chen Liao" w:date="2020-06-22T16:56:00Z">
        <w:r w:rsidRPr="00254232" w:rsidDel="00306A00">
          <w:rPr>
            <w:rFonts w:ascii="Times New Roman" w:hAnsi="Times New Roman" w:cs="Times New Roman"/>
            <w:b/>
            <w:sz w:val="24"/>
            <w:szCs w:val="24"/>
            <w:lang w:val="en-US"/>
            <w:rPrChange w:id="3005" w:author="Chen Liao" w:date="2020-06-22T07:02:00Z">
              <w:rPr>
                <w:b/>
                <w:sz w:val="24"/>
                <w:szCs w:val="24"/>
                <w:lang w:val="en-US"/>
              </w:rPr>
            </w:rPrChange>
          </w:rPr>
          <w:delText>Swarmers (Rhamnolipids producers) have similar metabolomes</w:delText>
        </w:r>
      </w:del>
      <w:ins w:id="3006" w:author="Chen Liao" w:date="2020-06-22T16:56:00Z">
        <w:r w:rsidR="00306A00" w:rsidRPr="00F079B1">
          <w:rPr>
            <w:rFonts w:ascii="Times New Roman" w:hAnsi="Times New Roman" w:cs="Times New Roman"/>
            <w:b/>
            <w:sz w:val="24"/>
            <w:szCs w:val="24"/>
            <w:lang w:val="en-US"/>
          </w:rPr>
          <w:t xml:space="preserve">TCA cycle </w:t>
        </w:r>
        <w:r w:rsidR="00306A00">
          <w:rPr>
            <w:rFonts w:ascii="Times New Roman" w:hAnsi="Times New Roman" w:cs="Times New Roman"/>
            <w:b/>
            <w:sz w:val="24"/>
            <w:szCs w:val="24"/>
            <w:lang w:val="en-US"/>
          </w:rPr>
          <w:t xml:space="preserve">and amino acid metabolism </w:t>
        </w:r>
        <w:r w:rsidR="00306A00" w:rsidRPr="00F079B1">
          <w:rPr>
            <w:rFonts w:ascii="Times New Roman" w:hAnsi="Times New Roman" w:cs="Times New Roman"/>
            <w:b/>
            <w:sz w:val="24"/>
            <w:szCs w:val="24"/>
            <w:lang w:val="en-US"/>
          </w:rPr>
          <w:t xml:space="preserve">are perturbed in </w:t>
        </w:r>
        <w:r w:rsidR="00306A00">
          <w:rPr>
            <w:rFonts w:ascii="Times New Roman" w:hAnsi="Times New Roman" w:cs="Times New Roman"/>
            <w:b/>
            <w:sz w:val="24"/>
            <w:szCs w:val="24"/>
            <w:lang w:val="en-US"/>
          </w:rPr>
          <w:t>non-</w:t>
        </w:r>
        <w:r w:rsidR="00306A00" w:rsidRPr="00F079B1">
          <w:rPr>
            <w:rFonts w:ascii="Times New Roman" w:hAnsi="Times New Roman" w:cs="Times New Roman"/>
            <w:b/>
            <w:sz w:val="24"/>
            <w:szCs w:val="24"/>
            <w:lang w:val="en-US"/>
          </w:rPr>
          <w:t>rhamnolipid</w:t>
        </w:r>
        <w:r w:rsidR="00306A00">
          <w:rPr>
            <w:rFonts w:ascii="Times New Roman" w:hAnsi="Times New Roman" w:cs="Times New Roman"/>
            <w:b/>
            <w:sz w:val="24"/>
            <w:szCs w:val="24"/>
            <w:lang w:val="en-US"/>
          </w:rPr>
          <w:t>-</w:t>
        </w:r>
        <w:r w:rsidR="00306A00" w:rsidRPr="00F079B1">
          <w:rPr>
            <w:rFonts w:ascii="Times New Roman" w:hAnsi="Times New Roman" w:cs="Times New Roman"/>
            <w:b/>
            <w:sz w:val="24"/>
            <w:szCs w:val="24"/>
            <w:lang w:val="en-US"/>
          </w:rPr>
          <w:t>producers</w:t>
        </w:r>
      </w:ins>
    </w:p>
    <w:p w14:paraId="41A9E951" w14:textId="0947C506" w:rsidR="00655E4E" w:rsidRPr="00254232" w:rsidDel="00D66D9D" w:rsidRDefault="001F51A5">
      <w:pPr>
        <w:spacing w:before="240" w:after="240"/>
        <w:jc w:val="both"/>
        <w:rPr>
          <w:del w:id="3007" w:author="Chen Liao" w:date="2020-06-22T17:26:00Z"/>
          <w:rFonts w:ascii="Times New Roman" w:hAnsi="Times New Roman" w:cs="Times New Roman"/>
          <w:sz w:val="24"/>
          <w:szCs w:val="24"/>
          <w:lang w:val="en-US"/>
          <w:rPrChange w:id="3008" w:author="Chen Liao" w:date="2020-06-22T07:02:00Z">
            <w:rPr>
              <w:del w:id="3009" w:author="Chen Liao" w:date="2020-06-22T17:26:00Z"/>
              <w:sz w:val="24"/>
              <w:szCs w:val="24"/>
              <w:lang w:val="en-US"/>
            </w:rPr>
          </w:rPrChange>
        </w:rPr>
      </w:pPr>
      <w:ins w:id="3010" w:author="Chen Liao" w:date="2020-06-22T17:00:00Z">
        <w:r>
          <w:rPr>
            <w:rFonts w:ascii="Times New Roman" w:hAnsi="Times New Roman" w:cs="Times New Roman"/>
            <w:sz w:val="24"/>
            <w:szCs w:val="24"/>
            <w:lang w:val="en-US"/>
          </w:rPr>
          <w:t>Similar to our g</w:t>
        </w:r>
      </w:ins>
      <w:ins w:id="3011" w:author="Chen Liao" w:date="2020-06-22T17:02:00Z">
        <w:r w:rsidR="00A53FF1">
          <w:rPr>
            <w:rFonts w:ascii="Times New Roman" w:hAnsi="Times New Roman" w:cs="Times New Roman"/>
            <w:sz w:val="24"/>
            <w:szCs w:val="24"/>
            <w:lang w:val="en-US"/>
          </w:rPr>
          <w:t>r</w:t>
        </w:r>
      </w:ins>
      <w:ins w:id="3012" w:author="Chen Liao" w:date="2020-06-22T17:00:00Z">
        <w:r>
          <w:rPr>
            <w:rFonts w:ascii="Times New Roman" w:hAnsi="Times New Roman" w:cs="Times New Roman"/>
            <w:sz w:val="24"/>
            <w:szCs w:val="24"/>
            <w:lang w:val="en-US"/>
          </w:rPr>
          <w:t>owt</w:t>
        </w:r>
      </w:ins>
      <w:ins w:id="3013" w:author="Chen Liao" w:date="2020-06-22T17:02:00Z">
        <w:r w:rsidR="00A53FF1">
          <w:rPr>
            <w:rFonts w:ascii="Times New Roman" w:hAnsi="Times New Roman" w:cs="Times New Roman"/>
            <w:sz w:val="24"/>
            <w:szCs w:val="24"/>
            <w:lang w:val="en-US"/>
          </w:rPr>
          <w:t>h</w:t>
        </w:r>
      </w:ins>
      <w:ins w:id="3014" w:author="Chen Liao" w:date="2020-06-22T17:00:00Z">
        <w:r>
          <w:rPr>
            <w:rFonts w:ascii="Times New Roman" w:hAnsi="Times New Roman" w:cs="Times New Roman"/>
            <w:sz w:val="24"/>
            <w:szCs w:val="24"/>
            <w:lang w:val="en-US"/>
          </w:rPr>
          <w:t xml:space="preserve"> curve analysis, we also adopted </w:t>
        </w:r>
      </w:ins>
      <w:ins w:id="3015" w:author="Chen Liao" w:date="2020-06-22T17:16:00Z">
        <w:r w:rsidR="00FE2510">
          <w:rPr>
            <w:rFonts w:ascii="Times New Roman" w:hAnsi="Times New Roman" w:cs="Times New Roman"/>
            <w:sz w:val="24"/>
            <w:szCs w:val="24"/>
            <w:lang w:val="en-US"/>
          </w:rPr>
          <w:t>both</w:t>
        </w:r>
      </w:ins>
      <w:ins w:id="3016" w:author="Chen Liao" w:date="2020-06-22T17:00:00Z">
        <w:r>
          <w:rPr>
            <w:rFonts w:ascii="Times New Roman" w:hAnsi="Times New Roman" w:cs="Times New Roman"/>
            <w:sz w:val="24"/>
            <w:szCs w:val="24"/>
            <w:lang w:val="en-US"/>
          </w:rPr>
          <w:t xml:space="preserve"> unsupervised and supervise</w:t>
        </w:r>
      </w:ins>
      <w:ins w:id="3017" w:author="Chen Liao" w:date="2020-06-22T17:16:00Z">
        <w:r w:rsidR="00FE2510">
          <w:rPr>
            <w:rFonts w:ascii="Times New Roman" w:hAnsi="Times New Roman" w:cs="Times New Roman"/>
            <w:sz w:val="24"/>
            <w:szCs w:val="24"/>
            <w:lang w:val="en-US"/>
          </w:rPr>
          <w:t>d</w:t>
        </w:r>
      </w:ins>
      <w:ins w:id="3018" w:author="Chen Liao" w:date="2020-06-22T17:00:00Z">
        <w:r>
          <w:rPr>
            <w:rFonts w:ascii="Times New Roman" w:hAnsi="Times New Roman" w:cs="Times New Roman"/>
            <w:sz w:val="24"/>
            <w:szCs w:val="24"/>
            <w:lang w:val="en-US"/>
          </w:rPr>
          <w:t xml:space="preserve"> </w:t>
        </w:r>
      </w:ins>
      <w:ins w:id="3019" w:author="Chen Liao" w:date="2020-06-22T17:16:00Z">
        <w:r w:rsidR="00FE2510">
          <w:rPr>
            <w:rFonts w:ascii="Times New Roman" w:hAnsi="Times New Roman" w:cs="Times New Roman"/>
            <w:sz w:val="24"/>
            <w:szCs w:val="24"/>
            <w:lang w:val="en-US"/>
          </w:rPr>
          <w:t xml:space="preserve">learning </w:t>
        </w:r>
      </w:ins>
      <w:ins w:id="3020" w:author="Chen Liao" w:date="2020-06-22T17:00:00Z">
        <w:r>
          <w:rPr>
            <w:rFonts w:ascii="Times New Roman" w:hAnsi="Times New Roman" w:cs="Times New Roman"/>
            <w:sz w:val="24"/>
            <w:szCs w:val="24"/>
            <w:lang w:val="en-US"/>
          </w:rPr>
          <w:t>approach</w:t>
        </w:r>
      </w:ins>
      <w:ins w:id="3021" w:author="Chen Liao" w:date="2020-06-22T17:16:00Z">
        <w:r w:rsidR="00FE2510">
          <w:rPr>
            <w:rFonts w:ascii="Times New Roman" w:hAnsi="Times New Roman" w:cs="Times New Roman"/>
            <w:sz w:val="24"/>
            <w:szCs w:val="24"/>
            <w:lang w:val="en-US"/>
          </w:rPr>
          <w:t>es</w:t>
        </w:r>
      </w:ins>
      <w:ins w:id="3022" w:author="Chen Liao" w:date="2020-06-22T17:00:00Z">
        <w:r>
          <w:rPr>
            <w:rFonts w:ascii="Times New Roman" w:hAnsi="Times New Roman" w:cs="Times New Roman"/>
            <w:sz w:val="24"/>
            <w:szCs w:val="24"/>
            <w:lang w:val="en-US"/>
          </w:rPr>
          <w:t xml:space="preserve"> to test </w:t>
        </w:r>
      </w:ins>
      <w:ins w:id="3023" w:author="Chen Liao" w:date="2020-06-22T17:01:00Z">
        <w:r>
          <w:rPr>
            <w:rFonts w:ascii="Times New Roman" w:hAnsi="Times New Roman" w:cs="Times New Roman"/>
            <w:sz w:val="24"/>
            <w:szCs w:val="24"/>
            <w:lang w:val="en-US"/>
          </w:rPr>
          <w:t xml:space="preserve">the </w:t>
        </w:r>
      </w:ins>
      <w:ins w:id="3024" w:author="Chen Liao" w:date="2020-06-22T17:00:00Z">
        <w:r>
          <w:rPr>
            <w:rFonts w:ascii="Times New Roman" w:hAnsi="Times New Roman" w:cs="Times New Roman"/>
            <w:sz w:val="24"/>
            <w:szCs w:val="24"/>
            <w:lang w:val="en-US"/>
          </w:rPr>
          <w:t xml:space="preserve">associations </w:t>
        </w:r>
      </w:ins>
      <w:ins w:id="3025" w:author="Chen Liao" w:date="2020-06-22T17:01:00Z">
        <w:r>
          <w:rPr>
            <w:rFonts w:ascii="Times New Roman" w:hAnsi="Times New Roman" w:cs="Times New Roman"/>
            <w:sz w:val="24"/>
            <w:szCs w:val="24"/>
            <w:lang w:val="en-US"/>
          </w:rPr>
          <w:t xml:space="preserve">of </w:t>
        </w:r>
      </w:ins>
      <w:ins w:id="3026" w:author="Chen Liao" w:date="2020-06-22T17:00:00Z">
        <w:r>
          <w:rPr>
            <w:rFonts w:ascii="Times New Roman" w:hAnsi="Times New Roman" w:cs="Times New Roman"/>
            <w:sz w:val="24"/>
            <w:szCs w:val="24"/>
            <w:lang w:val="en-US"/>
          </w:rPr>
          <w:t xml:space="preserve">cell metabolism </w:t>
        </w:r>
      </w:ins>
      <w:ins w:id="3027" w:author="Chen Liao" w:date="2020-06-22T17:01:00Z">
        <w:r>
          <w:rPr>
            <w:rFonts w:ascii="Times New Roman" w:hAnsi="Times New Roman" w:cs="Times New Roman"/>
            <w:sz w:val="24"/>
            <w:szCs w:val="24"/>
            <w:lang w:val="en-US"/>
          </w:rPr>
          <w:t xml:space="preserve">with swarming and </w:t>
        </w:r>
      </w:ins>
      <w:ins w:id="3028" w:author="Chen Liao" w:date="2020-06-22T17:00:00Z">
        <w:r>
          <w:rPr>
            <w:rFonts w:ascii="Times New Roman" w:hAnsi="Times New Roman" w:cs="Times New Roman"/>
            <w:sz w:val="24"/>
            <w:szCs w:val="24"/>
            <w:lang w:val="en-US"/>
          </w:rPr>
          <w:t>rhamnolipid prod</w:t>
        </w:r>
      </w:ins>
      <w:ins w:id="3029" w:author="Chen Liao" w:date="2020-06-22T17:01:00Z">
        <w:r>
          <w:rPr>
            <w:rFonts w:ascii="Times New Roman" w:hAnsi="Times New Roman" w:cs="Times New Roman"/>
            <w:sz w:val="24"/>
            <w:szCs w:val="24"/>
            <w:lang w:val="en-US"/>
          </w:rPr>
          <w:t xml:space="preserve">uction. </w:t>
        </w:r>
      </w:ins>
      <w:ins w:id="3030" w:author="Chen Liao" w:date="2020-06-22T17:27:00Z">
        <w:r w:rsidR="00370408">
          <w:rPr>
            <w:rFonts w:ascii="Times New Roman" w:hAnsi="Times New Roman" w:cs="Times New Roman"/>
            <w:sz w:val="24"/>
            <w:szCs w:val="24"/>
            <w:lang w:val="en-US"/>
          </w:rPr>
          <w:t>In</w:t>
        </w:r>
      </w:ins>
      <w:ins w:id="3031" w:author="Chen Liao" w:date="2020-06-22T17:20:00Z">
        <w:r w:rsidR="000B7932">
          <w:rPr>
            <w:rFonts w:ascii="Times New Roman" w:hAnsi="Times New Roman" w:cs="Times New Roman"/>
            <w:sz w:val="24"/>
            <w:szCs w:val="24"/>
            <w:lang w:val="en-US"/>
          </w:rPr>
          <w:t xml:space="preserve"> the same glycerol minimal medium, </w:t>
        </w:r>
      </w:ins>
      <w:ins w:id="3032" w:author="Chen Liao" w:date="2020-06-22T17:21:00Z">
        <w:r w:rsidR="000B7932">
          <w:rPr>
            <w:rFonts w:ascii="Times New Roman" w:hAnsi="Times New Roman" w:cs="Times New Roman"/>
            <w:sz w:val="24"/>
            <w:szCs w:val="24"/>
            <w:lang w:val="en-US"/>
          </w:rPr>
          <w:t>w</w:t>
        </w:r>
      </w:ins>
      <w:ins w:id="3033" w:author="Chen Liao" w:date="2020-06-22T17:17:00Z">
        <w:r w:rsidR="000B7932">
          <w:rPr>
            <w:rFonts w:ascii="Times New Roman" w:hAnsi="Times New Roman" w:cs="Times New Roman"/>
            <w:sz w:val="24"/>
            <w:szCs w:val="24"/>
            <w:lang w:val="en-US"/>
          </w:rPr>
          <w:t xml:space="preserve">e collected </w:t>
        </w:r>
      </w:ins>
      <w:ins w:id="3034" w:author="Chen Liao" w:date="2020-06-22T17:18:00Z">
        <w:r w:rsidR="000B7932">
          <w:rPr>
            <w:rFonts w:ascii="Times New Roman" w:hAnsi="Times New Roman" w:cs="Times New Roman"/>
            <w:sz w:val="24"/>
            <w:szCs w:val="24"/>
            <w:lang w:val="en-US"/>
          </w:rPr>
          <w:t xml:space="preserve">intracellular </w:t>
        </w:r>
      </w:ins>
      <w:ins w:id="3035" w:author="Chen Liao" w:date="2020-06-22T17:17:00Z">
        <w:r w:rsidR="000B7932">
          <w:rPr>
            <w:rFonts w:ascii="Times New Roman" w:hAnsi="Times New Roman" w:cs="Times New Roman"/>
            <w:sz w:val="24"/>
            <w:szCs w:val="24"/>
            <w:lang w:val="en-US"/>
          </w:rPr>
          <w:t>metabolomics</w:t>
        </w:r>
      </w:ins>
      <w:ins w:id="3036" w:author="Chen Liao" w:date="2020-06-22T17:18:00Z">
        <w:r w:rsidR="000B7932">
          <w:rPr>
            <w:rFonts w:ascii="Times New Roman" w:hAnsi="Times New Roman" w:cs="Times New Roman"/>
            <w:sz w:val="24"/>
            <w:szCs w:val="24"/>
            <w:lang w:val="en-US"/>
          </w:rPr>
          <w:t xml:space="preserve"> of all our strains</w:t>
        </w:r>
      </w:ins>
      <w:ins w:id="3037" w:author="Chen Liao" w:date="2020-06-22T17:24:00Z">
        <w:r w:rsidR="00443A82">
          <w:rPr>
            <w:rFonts w:ascii="Times New Roman" w:hAnsi="Times New Roman" w:cs="Times New Roman"/>
            <w:sz w:val="24"/>
            <w:szCs w:val="24"/>
            <w:lang w:val="en-US"/>
          </w:rPr>
          <w:t xml:space="preserve"> (except for </w:t>
        </w:r>
        <w:r w:rsidR="00443A82" w:rsidRPr="00F079B1">
          <w:rPr>
            <w:rFonts w:ascii="Times New Roman" w:hAnsi="Times New Roman" w:cs="Times New Roman"/>
            <w:sz w:val="24"/>
            <w:szCs w:val="24"/>
            <w:lang w:val="en-US"/>
          </w:rPr>
          <w:t>M55212 and F23197</w:t>
        </w:r>
        <w:r w:rsidR="00443A82">
          <w:rPr>
            <w:rFonts w:ascii="Times New Roman" w:hAnsi="Times New Roman" w:cs="Times New Roman"/>
            <w:sz w:val="24"/>
            <w:szCs w:val="24"/>
            <w:lang w:val="en-US"/>
          </w:rPr>
          <w:t xml:space="preserve"> because they grew too slow)</w:t>
        </w:r>
      </w:ins>
      <w:ins w:id="3038" w:author="Chen Liao" w:date="2020-06-22T17:18:00Z">
        <w:r w:rsidR="000B7932">
          <w:rPr>
            <w:rFonts w:ascii="Times New Roman" w:hAnsi="Times New Roman" w:cs="Times New Roman"/>
            <w:sz w:val="24"/>
            <w:szCs w:val="24"/>
            <w:lang w:val="en-US"/>
          </w:rPr>
          <w:t xml:space="preserve"> </w:t>
        </w:r>
      </w:ins>
      <w:ins w:id="3039" w:author="Chen Liao" w:date="2020-06-22T17:28:00Z">
        <w:r w:rsidR="0006625C">
          <w:rPr>
            <w:rFonts w:ascii="Times New Roman" w:hAnsi="Times New Roman" w:cs="Times New Roman"/>
            <w:sz w:val="24"/>
            <w:szCs w:val="24"/>
            <w:lang w:val="en-US"/>
          </w:rPr>
          <w:t>during</w:t>
        </w:r>
      </w:ins>
      <w:del w:id="3040" w:author="Chen Liao" w:date="2020-06-22T17:02:00Z">
        <w:r w:rsidR="00D27EFC" w:rsidRPr="00254232" w:rsidDel="005876F0">
          <w:rPr>
            <w:rFonts w:ascii="Times New Roman" w:hAnsi="Times New Roman" w:cs="Times New Roman"/>
            <w:sz w:val="24"/>
            <w:szCs w:val="24"/>
            <w:lang w:val="en-US"/>
            <w:rPrChange w:id="3041" w:author="Chen Liao" w:date="2020-06-22T07:02:00Z">
              <w:rPr>
                <w:sz w:val="24"/>
                <w:szCs w:val="24"/>
                <w:lang w:val="en-US"/>
              </w:rPr>
            </w:rPrChange>
          </w:rPr>
          <w:delText xml:space="preserve">Is there any general strategy that the </w:delText>
        </w:r>
        <w:r w:rsidR="00D27EFC" w:rsidRPr="00254232" w:rsidDel="005876F0">
          <w:rPr>
            <w:rFonts w:ascii="Times New Roman" w:hAnsi="Times New Roman" w:cs="Times New Roman"/>
            <w:i/>
            <w:sz w:val="24"/>
            <w:szCs w:val="24"/>
            <w:lang w:val="en-US"/>
            <w:rPrChange w:id="3042" w:author="Chen Liao" w:date="2020-06-22T07:02:00Z">
              <w:rPr>
                <w:i/>
                <w:sz w:val="24"/>
                <w:szCs w:val="24"/>
                <w:lang w:val="en-US"/>
              </w:rPr>
            </w:rPrChange>
          </w:rPr>
          <w:delText>P. aeruginosa</w:delText>
        </w:r>
        <w:r w:rsidR="00D27EFC" w:rsidRPr="00254232" w:rsidDel="005876F0">
          <w:rPr>
            <w:rFonts w:ascii="Times New Roman" w:hAnsi="Times New Roman" w:cs="Times New Roman"/>
            <w:sz w:val="24"/>
            <w:szCs w:val="24"/>
            <w:lang w:val="en-US"/>
            <w:rPrChange w:id="3043" w:author="Chen Liao" w:date="2020-06-22T07:02:00Z">
              <w:rPr>
                <w:sz w:val="24"/>
                <w:szCs w:val="24"/>
                <w:lang w:val="en-US"/>
              </w:rPr>
            </w:rPrChange>
          </w:rPr>
          <w:delText xml:space="preserve"> rhamnolipids producers use to keep fast growth? </w:delText>
        </w:r>
      </w:del>
      <w:del w:id="3044" w:author="Chen Liao" w:date="2020-06-22T17:18:00Z">
        <w:r w:rsidR="00D27EFC" w:rsidRPr="00254232" w:rsidDel="000B7932">
          <w:rPr>
            <w:rFonts w:ascii="Times New Roman" w:hAnsi="Times New Roman" w:cs="Times New Roman"/>
            <w:sz w:val="24"/>
            <w:szCs w:val="24"/>
            <w:lang w:val="en-US"/>
            <w:rPrChange w:id="3045" w:author="Chen Liao" w:date="2020-06-22T07:02:00Z">
              <w:rPr>
                <w:sz w:val="24"/>
                <w:szCs w:val="24"/>
                <w:lang w:val="en-US"/>
              </w:rPr>
            </w:rPrChange>
          </w:rPr>
          <w:delText xml:space="preserve">We try to answer this question by comparing the intracellular metabolome of between producer and non-producers  </w:delText>
        </w:r>
      </w:del>
      <w:del w:id="3046" w:author="Chen Liao" w:date="2020-06-22T17:22:00Z">
        <w:r w:rsidR="00D27EFC" w:rsidRPr="00254232" w:rsidDel="000B7932">
          <w:rPr>
            <w:rFonts w:ascii="Times New Roman" w:hAnsi="Times New Roman" w:cs="Times New Roman"/>
            <w:sz w:val="24"/>
            <w:szCs w:val="24"/>
            <w:lang w:val="en-US"/>
            <w:rPrChange w:id="3047" w:author="Chen Liao" w:date="2020-06-22T07:02:00Z">
              <w:rPr>
                <w:sz w:val="24"/>
                <w:szCs w:val="24"/>
                <w:lang w:val="en-US"/>
              </w:rPr>
            </w:rPrChange>
          </w:rPr>
          <w:delText xml:space="preserve">when they approached the end of exponential growth as well as </w:delText>
        </w:r>
      </w:del>
      <w:del w:id="3048" w:author="Chen Liao" w:date="2020-06-22T17:28:00Z">
        <w:r w:rsidR="00D27EFC" w:rsidRPr="00254232" w:rsidDel="0006625C">
          <w:rPr>
            <w:rFonts w:ascii="Times New Roman" w:hAnsi="Times New Roman" w:cs="Times New Roman"/>
            <w:sz w:val="24"/>
            <w:szCs w:val="24"/>
            <w:lang w:val="en-US"/>
            <w:rPrChange w:id="3049" w:author="Chen Liao" w:date="2020-06-22T07:02:00Z">
              <w:rPr>
                <w:sz w:val="24"/>
                <w:szCs w:val="24"/>
                <w:lang w:val="en-US"/>
              </w:rPr>
            </w:rPrChange>
          </w:rPr>
          <w:delText>the beginning of rhamnolipids production in</w:delText>
        </w:r>
      </w:del>
      <w:r w:rsidR="00D27EFC" w:rsidRPr="00254232">
        <w:rPr>
          <w:rFonts w:ascii="Times New Roman" w:hAnsi="Times New Roman" w:cs="Times New Roman"/>
          <w:sz w:val="24"/>
          <w:szCs w:val="24"/>
          <w:lang w:val="en-US"/>
          <w:rPrChange w:id="3050" w:author="Chen Liao" w:date="2020-06-22T07:02:00Z">
            <w:rPr>
              <w:sz w:val="24"/>
              <w:szCs w:val="24"/>
              <w:lang w:val="en-US"/>
            </w:rPr>
          </w:rPrChange>
        </w:rPr>
        <w:t xml:space="preserve"> </w:t>
      </w:r>
      <w:del w:id="3051" w:author="Chen Liao" w:date="2020-06-22T17:22:00Z">
        <w:r w:rsidR="00D27EFC" w:rsidRPr="00254232" w:rsidDel="000B7932">
          <w:rPr>
            <w:rFonts w:ascii="Times New Roman" w:hAnsi="Times New Roman" w:cs="Times New Roman"/>
            <w:sz w:val="24"/>
            <w:szCs w:val="24"/>
            <w:lang w:val="en-US"/>
            <w:rPrChange w:id="3052" w:author="Chen Liao" w:date="2020-06-22T07:02:00Z">
              <w:rPr>
                <w:sz w:val="24"/>
                <w:szCs w:val="24"/>
                <w:lang w:val="en-US"/>
              </w:rPr>
            </w:rPrChange>
          </w:rPr>
          <w:delText>glycerol medium</w:delText>
        </w:r>
      </w:del>
      <w:ins w:id="3053" w:author="Chen Liao" w:date="2020-06-22T17:22:00Z">
        <w:r w:rsidR="000B7932">
          <w:rPr>
            <w:rFonts w:ascii="Times New Roman" w:hAnsi="Times New Roman" w:cs="Times New Roman"/>
            <w:sz w:val="24"/>
            <w:szCs w:val="24"/>
            <w:lang w:val="en-US"/>
          </w:rPr>
          <w:t>the transition between phase 1 and phase 2</w:t>
        </w:r>
      </w:ins>
      <w:ins w:id="3054" w:author="Chen Liao" w:date="2020-06-22T17:28:00Z">
        <w:r w:rsidR="0006625C">
          <w:rPr>
            <w:rFonts w:ascii="Times New Roman" w:hAnsi="Times New Roman" w:cs="Times New Roman"/>
            <w:sz w:val="24"/>
            <w:szCs w:val="24"/>
            <w:lang w:val="en-US"/>
          </w:rPr>
          <w:t xml:space="preserve"> when rhamnolipids production begin</w:t>
        </w:r>
      </w:ins>
      <w:ins w:id="3055" w:author="Chen Liao" w:date="2020-06-22T17:32:00Z">
        <w:r w:rsidR="00DB687E">
          <w:rPr>
            <w:rFonts w:ascii="Times New Roman" w:hAnsi="Times New Roman" w:cs="Times New Roman"/>
            <w:sz w:val="24"/>
            <w:szCs w:val="24"/>
            <w:lang w:val="en-US"/>
          </w:rPr>
          <w:t>s</w:t>
        </w:r>
      </w:ins>
      <w:ins w:id="3056" w:author="Chen Liao" w:date="2020-06-22T17:33:00Z">
        <w:r w:rsidR="00240553">
          <w:rPr>
            <w:rFonts w:ascii="Times New Roman" w:hAnsi="Times New Roman" w:cs="Times New Roman"/>
            <w:sz w:val="24"/>
            <w:szCs w:val="24"/>
            <w:lang w:val="en-US"/>
          </w:rPr>
          <w:t xml:space="preserve"> (</w:t>
        </w:r>
        <w:r w:rsidR="00240553" w:rsidRPr="00240553">
          <w:rPr>
            <w:rFonts w:ascii="Times New Roman" w:hAnsi="Times New Roman" w:cs="Times New Roman"/>
            <w:sz w:val="24"/>
            <w:szCs w:val="24"/>
            <w:highlight w:val="yellow"/>
            <w:lang w:val="en-US"/>
            <w:rPrChange w:id="3057" w:author="Chen Liao" w:date="2020-06-22T17:33:00Z">
              <w:rPr>
                <w:rFonts w:ascii="Times New Roman" w:hAnsi="Times New Roman" w:cs="Times New Roman"/>
                <w:sz w:val="24"/>
                <w:szCs w:val="24"/>
                <w:lang w:val="en-US"/>
              </w:rPr>
            </w:rPrChange>
          </w:rPr>
          <w:t>see Methods</w:t>
        </w:r>
        <w:r w:rsidR="00240553">
          <w:rPr>
            <w:rFonts w:ascii="Times New Roman" w:hAnsi="Times New Roman" w:cs="Times New Roman"/>
            <w:sz w:val="24"/>
            <w:szCs w:val="24"/>
            <w:lang w:val="en-US"/>
          </w:rPr>
          <w:t>)</w:t>
        </w:r>
      </w:ins>
      <w:r w:rsidR="00D27EFC" w:rsidRPr="00254232">
        <w:rPr>
          <w:rFonts w:ascii="Times New Roman" w:hAnsi="Times New Roman" w:cs="Times New Roman"/>
          <w:sz w:val="24"/>
          <w:szCs w:val="24"/>
          <w:lang w:val="en-US"/>
          <w:rPrChange w:id="3058" w:author="Chen Liao" w:date="2020-06-22T07:02:00Z">
            <w:rPr>
              <w:sz w:val="24"/>
              <w:szCs w:val="24"/>
              <w:lang w:val="en-US"/>
            </w:rPr>
          </w:rPrChange>
        </w:rPr>
        <w:t>.</w:t>
      </w:r>
      <w:ins w:id="3059" w:author="Chen Liao" w:date="2020-06-22T17:22:00Z">
        <w:r w:rsidR="00B61C1D">
          <w:rPr>
            <w:rFonts w:ascii="Times New Roman" w:hAnsi="Times New Roman" w:cs="Times New Roman"/>
            <w:sz w:val="24"/>
            <w:szCs w:val="24"/>
            <w:lang w:val="en-US"/>
          </w:rPr>
          <w:t xml:space="preserve"> </w:t>
        </w:r>
      </w:ins>
      <w:del w:id="3060" w:author="Chen Liao" w:date="2020-06-22T17:22:00Z">
        <w:r w:rsidR="00D27EFC" w:rsidRPr="00254232" w:rsidDel="00B61C1D">
          <w:rPr>
            <w:rFonts w:ascii="Times New Roman" w:hAnsi="Times New Roman" w:cs="Times New Roman"/>
            <w:sz w:val="24"/>
            <w:szCs w:val="24"/>
            <w:lang w:val="en-US"/>
            <w:rPrChange w:id="3061" w:author="Chen Liao" w:date="2020-06-22T07:02:00Z">
              <w:rPr>
                <w:sz w:val="24"/>
                <w:szCs w:val="24"/>
                <w:lang w:val="en-US"/>
              </w:rPr>
            </w:rPrChange>
          </w:rPr>
          <w:delText xml:space="preserve">  </w:delText>
        </w:r>
      </w:del>
      <w:del w:id="3062" w:author="Chen Liao" w:date="2020-06-22T17:33:00Z">
        <w:r w:rsidR="00D27EFC" w:rsidRPr="00254232" w:rsidDel="00240553">
          <w:rPr>
            <w:rFonts w:ascii="Times New Roman" w:hAnsi="Times New Roman" w:cs="Times New Roman"/>
            <w:sz w:val="24"/>
            <w:szCs w:val="24"/>
            <w:lang w:val="en-US"/>
            <w:rPrChange w:id="3063" w:author="Chen Liao" w:date="2020-06-22T07:02:00Z">
              <w:rPr>
                <w:sz w:val="24"/>
                <w:szCs w:val="24"/>
                <w:lang w:val="en-US"/>
              </w:rPr>
            </w:rPrChange>
          </w:rPr>
          <w:delText>After extraction and profiling using liquid-chromatography coupled to mass spectrometry (LC-MS), we identified a total of 99 compounds (</w:delText>
        </w:r>
        <w:r w:rsidR="00D27EFC" w:rsidRPr="00254232" w:rsidDel="00240553">
          <w:rPr>
            <w:rFonts w:ascii="Times New Roman" w:hAnsi="Times New Roman" w:cs="Times New Roman"/>
            <w:b/>
            <w:sz w:val="24"/>
            <w:szCs w:val="24"/>
            <w:lang w:val="en-US"/>
            <w:rPrChange w:id="3064" w:author="Chen Liao" w:date="2020-06-22T07:02:00Z">
              <w:rPr>
                <w:b/>
                <w:sz w:val="24"/>
                <w:szCs w:val="24"/>
                <w:lang w:val="en-US"/>
              </w:rPr>
            </w:rPrChange>
          </w:rPr>
          <w:delText>Fig. 3A</w:delText>
        </w:r>
        <w:r w:rsidR="00D27EFC" w:rsidRPr="00254232" w:rsidDel="00240553">
          <w:rPr>
            <w:rFonts w:ascii="Times New Roman" w:hAnsi="Times New Roman" w:cs="Times New Roman"/>
            <w:sz w:val="24"/>
            <w:szCs w:val="24"/>
            <w:lang w:val="en-US"/>
            <w:rPrChange w:id="3065" w:author="Chen Liao" w:date="2020-06-22T07:02:00Z">
              <w:rPr>
                <w:sz w:val="24"/>
                <w:szCs w:val="24"/>
                <w:lang w:val="en-US"/>
              </w:rPr>
            </w:rPrChange>
          </w:rPr>
          <w:delText>), and from these we chose 70 compounds that passed several criteria for further analysis (</w:delText>
        </w:r>
      </w:del>
      <w:del w:id="3066" w:author="Chen Liao" w:date="2020-06-22T17:23:00Z">
        <w:r w:rsidR="00D27EFC" w:rsidRPr="009D2878" w:rsidDel="009D2878">
          <w:rPr>
            <w:rFonts w:ascii="Times New Roman" w:hAnsi="Times New Roman" w:cs="Times New Roman"/>
            <w:sz w:val="24"/>
            <w:szCs w:val="24"/>
            <w:highlight w:val="yellow"/>
            <w:lang w:val="en-US"/>
            <w:rPrChange w:id="3067" w:author="Chen Liao" w:date="2020-06-22T17:23:00Z">
              <w:rPr>
                <w:sz w:val="24"/>
                <w:szCs w:val="24"/>
                <w:lang w:val="en-US"/>
              </w:rPr>
            </w:rPrChange>
          </w:rPr>
          <w:delText xml:space="preserve"> materials and m</w:delText>
        </w:r>
      </w:del>
      <w:del w:id="3068" w:author="Chen Liao" w:date="2020-06-22T17:33:00Z">
        <w:r w:rsidR="00D27EFC" w:rsidRPr="009D2878" w:rsidDel="00240553">
          <w:rPr>
            <w:rFonts w:ascii="Times New Roman" w:hAnsi="Times New Roman" w:cs="Times New Roman"/>
            <w:sz w:val="24"/>
            <w:szCs w:val="24"/>
            <w:highlight w:val="yellow"/>
            <w:lang w:val="en-US"/>
            <w:rPrChange w:id="3069" w:author="Chen Liao" w:date="2020-06-22T17:23:00Z">
              <w:rPr>
                <w:sz w:val="24"/>
                <w:szCs w:val="24"/>
                <w:lang w:val="en-US"/>
              </w:rPr>
            </w:rPrChange>
          </w:rPr>
          <w:delText>ethods</w:delText>
        </w:r>
        <w:r w:rsidR="00D27EFC" w:rsidRPr="00254232" w:rsidDel="00240553">
          <w:rPr>
            <w:rFonts w:ascii="Times New Roman" w:hAnsi="Times New Roman" w:cs="Times New Roman"/>
            <w:sz w:val="24"/>
            <w:szCs w:val="24"/>
            <w:lang w:val="en-US"/>
            <w:rPrChange w:id="3070" w:author="Chen Liao" w:date="2020-06-22T07:02:00Z">
              <w:rPr>
                <w:sz w:val="24"/>
                <w:szCs w:val="24"/>
                <w:lang w:val="en-US"/>
              </w:rPr>
            </w:rPrChange>
          </w:rPr>
          <w:delText xml:space="preserve">). </w:delText>
        </w:r>
      </w:del>
      <w:del w:id="3071" w:author="Chen Liao" w:date="2020-06-22T17:24:00Z">
        <w:r w:rsidR="00D27EFC" w:rsidRPr="00254232" w:rsidDel="00443A82">
          <w:rPr>
            <w:rFonts w:ascii="Times New Roman" w:hAnsi="Times New Roman" w:cs="Times New Roman"/>
            <w:sz w:val="24"/>
            <w:szCs w:val="24"/>
            <w:lang w:val="en-US"/>
            <w:rPrChange w:id="3072" w:author="Chen Liao" w:date="2020-06-22T07:02:00Z">
              <w:rPr>
                <w:sz w:val="24"/>
                <w:szCs w:val="24"/>
                <w:lang w:val="en-US"/>
              </w:rPr>
            </w:rPrChange>
          </w:rPr>
          <w:delText xml:space="preserve">Strains M55212 and F23197 do not have metabolomic data because they grew too slow. </w:delText>
        </w:r>
      </w:del>
      <w:moveFromRangeStart w:id="3073" w:author="Chen Liao" w:date="2020-06-22T17:25:00Z" w:name="move43739142"/>
      <w:moveFrom w:id="3074" w:author="Chen Liao" w:date="2020-06-22T17:25:00Z">
        <w:r w:rsidR="00D27EFC" w:rsidRPr="00254232" w:rsidDel="00520717">
          <w:rPr>
            <w:rFonts w:ascii="Times New Roman" w:hAnsi="Times New Roman" w:cs="Times New Roman"/>
            <w:sz w:val="24"/>
            <w:szCs w:val="24"/>
            <w:lang w:val="en-US"/>
            <w:rPrChange w:id="3075" w:author="Chen Liao" w:date="2020-06-22T07:02:00Z">
              <w:rPr>
                <w:sz w:val="24"/>
                <w:szCs w:val="24"/>
                <w:lang w:val="en-US"/>
              </w:rPr>
            </w:rPrChange>
          </w:rPr>
          <w:t xml:space="preserve">We included strain M6075, which was not in our phylogenetic assay due to unsatisfactory genomic sequencing and assembly. </w:t>
        </w:r>
      </w:moveFrom>
      <w:moveFromRangeEnd w:id="3073"/>
      <w:del w:id="3076" w:author="Chen Liao" w:date="2020-06-22T19:08:00Z">
        <w:r w:rsidR="00D27EFC" w:rsidRPr="00254232" w:rsidDel="009D1660">
          <w:rPr>
            <w:rFonts w:ascii="Times New Roman" w:hAnsi="Times New Roman" w:cs="Times New Roman"/>
            <w:sz w:val="24"/>
            <w:szCs w:val="24"/>
            <w:lang w:val="en-US"/>
            <w:rPrChange w:id="3077" w:author="Chen Liao" w:date="2020-06-22T07:02:00Z">
              <w:rPr>
                <w:sz w:val="24"/>
                <w:szCs w:val="24"/>
                <w:lang w:val="en-US"/>
              </w:rPr>
            </w:rPrChange>
          </w:rPr>
          <w:delText xml:space="preserve">We again use </w:delText>
        </w:r>
      </w:del>
      <w:ins w:id="3078" w:author="Chen Liao" w:date="2020-06-22T19:08:00Z">
        <w:r w:rsidR="009D1660">
          <w:rPr>
            <w:rFonts w:ascii="Times New Roman" w:hAnsi="Times New Roman" w:cs="Times New Roman"/>
            <w:sz w:val="24"/>
            <w:szCs w:val="24"/>
            <w:lang w:val="en-US"/>
          </w:rPr>
          <w:t>H</w:t>
        </w:r>
      </w:ins>
      <w:del w:id="3079" w:author="Chen Liao" w:date="2020-06-22T19:08:00Z">
        <w:r w:rsidR="00D27EFC" w:rsidRPr="00254232" w:rsidDel="009D1660">
          <w:rPr>
            <w:rFonts w:ascii="Times New Roman" w:hAnsi="Times New Roman" w:cs="Times New Roman"/>
            <w:sz w:val="24"/>
            <w:szCs w:val="24"/>
            <w:lang w:val="en-US"/>
            <w:rPrChange w:id="3080" w:author="Chen Liao" w:date="2020-06-22T07:02:00Z">
              <w:rPr>
                <w:sz w:val="24"/>
                <w:szCs w:val="24"/>
                <w:lang w:val="en-US"/>
              </w:rPr>
            </w:rPrChange>
          </w:rPr>
          <w:delText>h</w:delText>
        </w:r>
      </w:del>
      <w:r w:rsidR="00D27EFC" w:rsidRPr="00254232">
        <w:rPr>
          <w:rFonts w:ascii="Times New Roman" w:hAnsi="Times New Roman" w:cs="Times New Roman"/>
          <w:sz w:val="24"/>
          <w:szCs w:val="24"/>
          <w:lang w:val="en-US"/>
          <w:rPrChange w:id="3081" w:author="Chen Liao" w:date="2020-06-22T07:02:00Z">
            <w:rPr>
              <w:sz w:val="24"/>
              <w:szCs w:val="24"/>
              <w:lang w:val="en-US"/>
            </w:rPr>
          </w:rPrChange>
        </w:rPr>
        <w:t xml:space="preserve">ierarchical clustering </w:t>
      </w:r>
      <w:del w:id="3082" w:author="Chen Liao" w:date="2020-06-22T19:08:00Z">
        <w:r w:rsidR="00D27EFC" w:rsidRPr="00254232" w:rsidDel="009D1660">
          <w:rPr>
            <w:rFonts w:ascii="Times New Roman" w:hAnsi="Times New Roman" w:cs="Times New Roman"/>
            <w:sz w:val="24"/>
            <w:szCs w:val="24"/>
            <w:lang w:val="en-US"/>
            <w:rPrChange w:id="3083" w:author="Chen Liao" w:date="2020-06-22T07:02:00Z">
              <w:rPr>
                <w:sz w:val="24"/>
                <w:szCs w:val="24"/>
                <w:lang w:val="en-US"/>
              </w:rPr>
            </w:rPrChange>
          </w:rPr>
          <w:delText>analysis to profile our metabolomics data (</w:delText>
        </w:r>
        <w:r w:rsidR="00D27EFC" w:rsidRPr="00254232" w:rsidDel="009D1660">
          <w:rPr>
            <w:rFonts w:ascii="Times New Roman" w:hAnsi="Times New Roman" w:cs="Times New Roman"/>
            <w:b/>
            <w:sz w:val="24"/>
            <w:szCs w:val="24"/>
            <w:lang w:val="en-US"/>
            <w:rPrChange w:id="3084" w:author="Chen Liao" w:date="2020-06-22T07:02:00Z">
              <w:rPr>
                <w:b/>
                <w:sz w:val="24"/>
                <w:szCs w:val="24"/>
                <w:lang w:val="en-US"/>
              </w:rPr>
            </w:rPrChange>
          </w:rPr>
          <w:delText>Fig. 3B</w:delText>
        </w:r>
        <w:r w:rsidR="00D27EFC" w:rsidRPr="00254232" w:rsidDel="009D1660">
          <w:rPr>
            <w:rFonts w:ascii="Times New Roman" w:hAnsi="Times New Roman" w:cs="Times New Roman"/>
            <w:sz w:val="24"/>
            <w:szCs w:val="24"/>
            <w:lang w:val="en-US"/>
            <w:rPrChange w:id="3085" w:author="Chen Liao" w:date="2020-06-22T07:02:00Z">
              <w:rPr>
                <w:sz w:val="24"/>
                <w:szCs w:val="24"/>
                <w:lang w:val="en-US"/>
              </w:rPr>
            </w:rPrChange>
          </w:rPr>
          <w:delText>).</w:delText>
        </w:r>
      </w:del>
      <w:ins w:id="3086" w:author="Chen Liao" w:date="2020-06-22T19:08:00Z">
        <w:r w:rsidR="009D1660">
          <w:rPr>
            <w:rFonts w:ascii="Times New Roman" w:hAnsi="Times New Roman" w:cs="Times New Roman" w:hint="eastAsia"/>
            <w:sz w:val="24"/>
            <w:szCs w:val="24"/>
            <w:lang w:val="en-US"/>
          </w:rPr>
          <w:t>shows</w:t>
        </w:r>
        <w:r w:rsidR="009D1660">
          <w:rPr>
            <w:rFonts w:ascii="Times New Roman" w:hAnsi="Times New Roman" w:cs="Times New Roman"/>
            <w:sz w:val="24"/>
            <w:szCs w:val="24"/>
            <w:lang w:val="en-US"/>
          </w:rPr>
          <w:t xml:space="preserve"> </w:t>
        </w:r>
      </w:ins>
      <w:ins w:id="3087" w:author="Chen Liao" w:date="2020-06-22T19:09:00Z">
        <w:r w:rsidR="009D1660">
          <w:rPr>
            <w:rFonts w:ascii="Times New Roman" w:hAnsi="Times New Roman" w:cs="Times New Roman"/>
            <w:sz w:val="24"/>
            <w:szCs w:val="24"/>
            <w:lang w:val="en-US"/>
          </w:rPr>
          <w:t xml:space="preserve">the </w:t>
        </w:r>
      </w:ins>
      <w:ins w:id="3088" w:author="Chen Liao" w:date="2020-06-22T19:10:00Z">
        <w:r w:rsidR="00015275">
          <w:rPr>
            <w:rFonts w:ascii="Times New Roman" w:hAnsi="Times New Roman" w:cs="Times New Roman"/>
            <w:sz w:val="24"/>
            <w:szCs w:val="24"/>
            <w:lang w:val="en-US"/>
          </w:rPr>
          <w:t xml:space="preserve">data </w:t>
        </w:r>
      </w:ins>
      <w:ins w:id="3089" w:author="Chen Liao" w:date="2020-06-22T19:09:00Z">
        <w:r w:rsidR="009D1660">
          <w:rPr>
            <w:rFonts w:ascii="Times New Roman" w:hAnsi="Times New Roman" w:cs="Times New Roman"/>
            <w:sz w:val="24"/>
            <w:szCs w:val="24"/>
            <w:lang w:val="en-US"/>
          </w:rPr>
          <w:t xml:space="preserve">consistency across </w:t>
        </w:r>
      </w:ins>
      <w:del w:id="3090" w:author="Chen Liao" w:date="2020-06-22T17:26:00Z">
        <w:r w:rsidR="00D27EFC" w:rsidRPr="00254232" w:rsidDel="00D66D9D">
          <w:rPr>
            <w:rFonts w:ascii="Times New Roman" w:hAnsi="Times New Roman" w:cs="Times New Roman"/>
            <w:sz w:val="24"/>
            <w:szCs w:val="24"/>
            <w:lang w:val="en-US"/>
            <w:rPrChange w:id="3091" w:author="Chen Liao" w:date="2020-06-22T07:02:00Z">
              <w:rPr>
                <w:sz w:val="24"/>
                <w:szCs w:val="24"/>
                <w:lang w:val="en-US"/>
              </w:rPr>
            </w:rPrChange>
          </w:rPr>
          <w:delText xml:space="preserve"> </w:delText>
        </w:r>
      </w:del>
    </w:p>
    <w:p w14:paraId="2E68AD48" w14:textId="07DE96C5" w:rsidR="00655E4E" w:rsidDel="005516D3" w:rsidRDefault="00D27EFC">
      <w:pPr>
        <w:spacing w:before="240" w:after="240"/>
        <w:jc w:val="both"/>
        <w:rPr>
          <w:del w:id="3092" w:author="Chen Liao" w:date="2020-06-22T16:56:00Z"/>
          <w:rFonts w:ascii="Times New Roman" w:hAnsi="Times New Roman" w:cs="Times New Roman"/>
          <w:sz w:val="24"/>
          <w:szCs w:val="24"/>
          <w:lang w:val="en-US"/>
        </w:rPr>
      </w:pPr>
      <w:moveFromRangeStart w:id="3093" w:author="Chen Liao" w:date="2020-06-22T17:25:00Z" w:name="move43739165"/>
      <w:moveFrom w:id="3094" w:author="Chen Liao" w:date="2020-06-22T17:25:00Z">
        <w:r w:rsidRPr="00254232" w:rsidDel="00E724F5">
          <w:rPr>
            <w:rFonts w:ascii="Times New Roman" w:hAnsi="Times New Roman" w:cs="Times New Roman"/>
            <w:sz w:val="24"/>
            <w:szCs w:val="24"/>
            <w:lang w:val="en-US"/>
            <w:rPrChange w:id="3095" w:author="Chen Liao" w:date="2020-06-22T07:02:00Z">
              <w:rPr>
                <w:sz w:val="24"/>
                <w:szCs w:val="24"/>
                <w:lang w:val="en-US"/>
              </w:rPr>
            </w:rPrChange>
          </w:rPr>
          <w:t xml:space="preserve">Every strain  was measured in three technical replicates. </w:t>
        </w:r>
      </w:moveFrom>
      <w:moveFromRangeEnd w:id="3093"/>
      <w:ins w:id="3096" w:author="Chen Liao" w:date="2020-06-22T19:09:00Z">
        <w:r w:rsidR="009D1660">
          <w:rPr>
            <w:rFonts w:ascii="Times New Roman" w:hAnsi="Times New Roman" w:cs="Times New Roman"/>
            <w:sz w:val="24"/>
            <w:szCs w:val="24"/>
            <w:lang w:val="en-US"/>
          </w:rPr>
          <w:t>a</w:t>
        </w:r>
      </w:ins>
      <w:del w:id="3097" w:author="Chen Liao" w:date="2020-06-22T19:09:00Z">
        <w:r w:rsidRPr="00254232" w:rsidDel="009D1660">
          <w:rPr>
            <w:rFonts w:ascii="Times New Roman" w:hAnsi="Times New Roman" w:cs="Times New Roman"/>
            <w:sz w:val="24"/>
            <w:szCs w:val="24"/>
            <w:lang w:val="en-US"/>
            <w:rPrChange w:id="3098" w:author="Chen Liao" w:date="2020-06-22T07:02:00Z">
              <w:rPr>
                <w:sz w:val="24"/>
                <w:szCs w:val="24"/>
                <w:lang w:val="en-US"/>
              </w:rPr>
            </w:rPrChange>
          </w:rPr>
          <w:delText>A</w:delText>
        </w:r>
      </w:del>
      <w:r w:rsidRPr="00254232">
        <w:rPr>
          <w:rFonts w:ascii="Times New Roman" w:hAnsi="Times New Roman" w:cs="Times New Roman"/>
          <w:sz w:val="24"/>
          <w:szCs w:val="24"/>
          <w:lang w:val="en-US"/>
          <w:rPrChange w:id="3099" w:author="Chen Liao" w:date="2020-06-22T07:02:00Z">
            <w:rPr>
              <w:sz w:val="24"/>
              <w:szCs w:val="24"/>
              <w:lang w:val="en-US"/>
            </w:rPr>
          </w:rPrChange>
        </w:rPr>
        <w:t>ll th</w:t>
      </w:r>
      <w:ins w:id="3100" w:author="Chen Liao" w:date="2020-06-22T19:09:00Z">
        <w:r w:rsidR="009D1660">
          <w:rPr>
            <w:rFonts w:ascii="Times New Roman" w:hAnsi="Times New Roman" w:cs="Times New Roman"/>
            <w:sz w:val="24"/>
            <w:szCs w:val="24"/>
            <w:lang w:val="en-US"/>
          </w:rPr>
          <w:t>r</w:t>
        </w:r>
      </w:ins>
      <w:r w:rsidRPr="00254232">
        <w:rPr>
          <w:rFonts w:ascii="Times New Roman" w:hAnsi="Times New Roman" w:cs="Times New Roman"/>
          <w:sz w:val="24"/>
          <w:szCs w:val="24"/>
          <w:lang w:val="en-US"/>
          <w:rPrChange w:id="3101" w:author="Chen Liao" w:date="2020-06-22T07:02:00Z">
            <w:rPr>
              <w:sz w:val="24"/>
              <w:szCs w:val="24"/>
              <w:lang w:val="en-US"/>
            </w:rPr>
          </w:rPrChange>
        </w:rPr>
        <w:t>e</w:t>
      </w:r>
      <w:ins w:id="3102" w:author="Chen Liao" w:date="2020-06-22T19:09:00Z">
        <w:r w:rsidR="009D1660">
          <w:rPr>
            <w:rFonts w:ascii="Times New Roman" w:hAnsi="Times New Roman" w:cs="Times New Roman"/>
            <w:sz w:val="24"/>
            <w:szCs w:val="24"/>
            <w:lang w:val="en-US"/>
          </w:rPr>
          <w:t>e</w:t>
        </w:r>
      </w:ins>
      <w:r w:rsidRPr="00254232">
        <w:rPr>
          <w:rFonts w:ascii="Times New Roman" w:hAnsi="Times New Roman" w:cs="Times New Roman"/>
          <w:sz w:val="24"/>
          <w:szCs w:val="24"/>
          <w:lang w:val="en-US"/>
          <w:rPrChange w:id="3103" w:author="Chen Liao" w:date="2020-06-22T07:02:00Z">
            <w:rPr>
              <w:sz w:val="24"/>
              <w:szCs w:val="24"/>
              <w:lang w:val="en-US"/>
            </w:rPr>
          </w:rPrChange>
        </w:rPr>
        <w:t xml:space="preserve"> replicates </w:t>
      </w:r>
      <w:ins w:id="3104" w:author="Chen Liao" w:date="2020-06-22T19:09:00Z">
        <w:r w:rsidR="009D1660">
          <w:rPr>
            <w:rFonts w:ascii="Times New Roman" w:hAnsi="Times New Roman" w:cs="Times New Roman"/>
            <w:sz w:val="24"/>
            <w:szCs w:val="24"/>
            <w:lang w:val="en-US"/>
          </w:rPr>
          <w:t xml:space="preserve">for each strain </w:t>
        </w:r>
        <w:r w:rsidR="009D1660" w:rsidRPr="00F079B1">
          <w:rPr>
            <w:rFonts w:ascii="Times New Roman" w:hAnsi="Times New Roman" w:cs="Times New Roman"/>
            <w:sz w:val="24"/>
            <w:szCs w:val="24"/>
            <w:lang w:val="en-US"/>
          </w:rPr>
          <w:t>(</w:t>
        </w:r>
        <w:commentRangeStart w:id="3105"/>
        <w:r w:rsidR="009D1660" w:rsidRPr="009D1660">
          <w:rPr>
            <w:rFonts w:ascii="Times New Roman" w:hAnsi="Times New Roman" w:cs="Times New Roman"/>
            <w:sz w:val="24"/>
            <w:szCs w:val="24"/>
            <w:highlight w:val="yellow"/>
            <w:lang w:val="en-US"/>
            <w:rPrChange w:id="3106" w:author="Chen Liao" w:date="2020-06-22T19:09:00Z">
              <w:rPr>
                <w:rFonts w:ascii="Times New Roman" w:hAnsi="Times New Roman" w:cs="Times New Roman"/>
                <w:sz w:val="24"/>
                <w:szCs w:val="24"/>
                <w:lang w:val="en-US"/>
              </w:rPr>
            </w:rPrChange>
          </w:rPr>
          <w:t>Fig. 3B</w:t>
        </w:r>
      </w:ins>
      <w:commentRangeEnd w:id="3105"/>
      <w:ins w:id="3107" w:author="Chen Liao" w:date="2020-06-22T19:10:00Z">
        <w:r w:rsidR="000A0F5D">
          <w:rPr>
            <w:rStyle w:val="CommentReference"/>
          </w:rPr>
          <w:commentReference w:id="3105"/>
        </w:r>
      </w:ins>
      <w:ins w:id="3108" w:author="Chen Liao" w:date="2020-06-22T19:09:00Z">
        <w:r w:rsidR="009D1660" w:rsidRPr="00F079B1">
          <w:rPr>
            <w:rFonts w:ascii="Times New Roman" w:hAnsi="Times New Roman" w:cs="Times New Roman"/>
            <w:sz w:val="24"/>
            <w:szCs w:val="24"/>
            <w:lang w:val="en-US"/>
          </w:rPr>
          <w:t>)</w:t>
        </w:r>
        <w:r w:rsidR="009D1660">
          <w:rPr>
            <w:rFonts w:ascii="Times New Roman" w:hAnsi="Times New Roman" w:cs="Times New Roman"/>
            <w:sz w:val="24"/>
            <w:szCs w:val="24"/>
            <w:lang w:val="en-US"/>
          </w:rPr>
          <w:t xml:space="preserve">, </w:t>
        </w:r>
      </w:ins>
      <w:del w:id="3109" w:author="Chen Liao" w:date="2020-06-22T19:10:00Z">
        <w:r w:rsidRPr="00254232" w:rsidDel="00015275">
          <w:rPr>
            <w:rFonts w:ascii="Times New Roman" w:hAnsi="Times New Roman" w:cs="Times New Roman"/>
            <w:sz w:val="24"/>
            <w:szCs w:val="24"/>
            <w:lang w:val="en-US"/>
            <w:rPrChange w:id="3110" w:author="Chen Liao" w:date="2020-06-22T07:02:00Z">
              <w:rPr>
                <w:sz w:val="24"/>
                <w:szCs w:val="24"/>
                <w:lang w:val="en-US"/>
              </w:rPr>
            </w:rPrChange>
          </w:rPr>
          <w:delText xml:space="preserve">clustered together </w:delText>
        </w:r>
      </w:del>
      <w:r w:rsidRPr="00254232">
        <w:rPr>
          <w:rFonts w:ascii="Times New Roman" w:hAnsi="Times New Roman" w:cs="Times New Roman"/>
          <w:sz w:val="24"/>
          <w:szCs w:val="24"/>
          <w:lang w:val="en-US"/>
          <w:rPrChange w:id="3111" w:author="Chen Liao" w:date="2020-06-22T07:02:00Z">
            <w:rPr>
              <w:sz w:val="24"/>
              <w:szCs w:val="24"/>
              <w:lang w:val="en-US"/>
            </w:rPr>
          </w:rPrChange>
        </w:rPr>
        <w:t xml:space="preserve">except for one replicate of strain </w:t>
      </w:r>
      <w:del w:id="3112" w:author="Chen Liao" w:date="2020-06-22T20:12:00Z">
        <w:r w:rsidRPr="00254232" w:rsidDel="002E15FD">
          <w:rPr>
            <w:rFonts w:ascii="Times New Roman" w:hAnsi="Times New Roman" w:cs="Times New Roman"/>
            <w:sz w:val="24"/>
            <w:szCs w:val="24"/>
            <w:lang w:val="en-US"/>
            <w:rPrChange w:id="3113" w:author="Chen Liao" w:date="2020-06-22T07:02:00Z">
              <w:rPr>
                <w:sz w:val="24"/>
                <w:szCs w:val="24"/>
                <w:lang w:val="en-US"/>
              </w:rPr>
            </w:rPrChange>
          </w:rPr>
          <w:delText xml:space="preserve"> </w:delText>
        </w:r>
      </w:del>
      <w:r w:rsidRPr="00254232">
        <w:rPr>
          <w:rFonts w:ascii="Times New Roman" w:hAnsi="Times New Roman" w:cs="Times New Roman"/>
          <w:sz w:val="24"/>
          <w:szCs w:val="24"/>
          <w:lang w:val="en-US"/>
          <w:rPrChange w:id="3114" w:author="Chen Liao" w:date="2020-06-22T07:02:00Z">
            <w:rPr>
              <w:sz w:val="24"/>
              <w:szCs w:val="24"/>
              <w:lang w:val="en-US"/>
            </w:rPr>
          </w:rPrChange>
        </w:rPr>
        <w:t>H47921 (sample 25)</w:t>
      </w:r>
      <w:del w:id="3115" w:author="Chen Liao" w:date="2020-06-22T19:09:00Z">
        <w:r w:rsidRPr="00254232" w:rsidDel="009D1660">
          <w:rPr>
            <w:rFonts w:ascii="Times New Roman" w:hAnsi="Times New Roman" w:cs="Times New Roman"/>
            <w:sz w:val="24"/>
            <w:szCs w:val="24"/>
            <w:lang w:val="en-US"/>
            <w:rPrChange w:id="3116" w:author="Chen Liao" w:date="2020-06-22T07:02:00Z">
              <w:rPr>
                <w:sz w:val="24"/>
                <w:szCs w:val="24"/>
                <w:lang w:val="en-US"/>
              </w:rPr>
            </w:rPrChange>
          </w:rPr>
          <w:delText xml:space="preserve"> (Fig. 3B) </w:delText>
        </w:r>
      </w:del>
      <w:ins w:id="3117" w:author="Chen Liao" w:date="2020-06-22T19:11:00Z">
        <w:r w:rsidR="00015275">
          <w:rPr>
            <w:rFonts w:ascii="Times New Roman" w:hAnsi="Times New Roman" w:cs="Times New Roman"/>
            <w:sz w:val="24"/>
            <w:szCs w:val="24"/>
            <w:lang w:val="en-US"/>
          </w:rPr>
          <w:t xml:space="preserve"> </w:t>
        </w:r>
      </w:ins>
      <w:del w:id="3118" w:author="Chen Liao" w:date="2020-06-22T19:11:00Z">
        <w:r w:rsidRPr="00254232" w:rsidDel="00015275">
          <w:rPr>
            <w:rFonts w:ascii="Times New Roman" w:hAnsi="Times New Roman" w:cs="Times New Roman"/>
            <w:sz w:val="24"/>
            <w:szCs w:val="24"/>
            <w:lang w:val="en-US"/>
            <w:rPrChange w:id="3119" w:author="Chen Liao" w:date="2020-06-22T07:02:00Z">
              <w:rPr>
                <w:sz w:val="24"/>
                <w:szCs w:val="24"/>
                <w:lang w:val="en-US"/>
              </w:rPr>
            </w:rPrChange>
          </w:rPr>
          <w:delText>,</w:delText>
        </w:r>
      </w:del>
      <w:r w:rsidRPr="00254232">
        <w:rPr>
          <w:rFonts w:ascii="Times New Roman" w:hAnsi="Times New Roman" w:cs="Times New Roman"/>
          <w:sz w:val="24"/>
          <w:szCs w:val="24"/>
          <w:lang w:val="en-US"/>
          <w:rPrChange w:id="3120" w:author="Chen Liao" w:date="2020-06-22T07:02:00Z">
            <w:rPr>
              <w:sz w:val="24"/>
              <w:szCs w:val="24"/>
              <w:lang w:val="en-US"/>
            </w:rPr>
          </w:rPrChange>
        </w:rPr>
        <w:t xml:space="preserve">which was removed from further analysis. The clustering </w:t>
      </w:r>
      <w:ins w:id="3121" w:author="Chen Liao" w:date="2020-06-22T19:12:00Z">
        <w:r w:rsidR="005516D3">
          <w:rPr>
            <w:rFonts w:ascii="Times New Roman" w:hAnsi="Times New Roman" w:cs="Times New Roman"/>
            <w:sz w:val="24"/>
            <w:szCs w:val="24"/>
            <w:lang w:val="en-US"/>
          </w:rPr>
          <w:t xml:space="preserve">of the metabolomics data </w:t>
        </w:r>
      </w:ins>
      <w:del w:id="3122" w:author="Chen Liao" w:date="2020-06-22T19:12:00Z">
        <w:r w:rsidRPr="00254232" w:rsidDel="005516D3">
          <w:rPr>
            <w:rFonts w:ascii="Times New Roman" w:hAnsi="Times New Roman" w:cs="Times New Roman"/>
            <w:sz w:val="24"/>
            <w:szCs w:val="24"/>
            <w:lang w:val="en-US"/>
            <w:rPrChange w:id="3123" w:author="Chen Liao" w:date="2020-06-22T07:02:00Z">
              <w:rPr>
                <w:sz w:val="24"/>
                <w:szCs w:val="24"/>
                <w:lang w:val="en-US"/>
              </w:rPr>
            </w:rPrChange>
          </w:rPr>
          <w:delText xml:space="preserve">revealed </w:delText>
        </w:r>
      </w:del>
      <w:ins w:id="3124" w:author="Chen Liao" w:date="2020-06-22T19:12:00Z">
        <w:r w:rsidR="005516D3">
          <w:rPr>
            <w:rFonts w:ascii="Times New Roman" w:hAnsi="Times New Roman" w:cs="Times New Roman"/>
            <w:sz w:val="24"/>
            <w:szCs w:val="24"/>
            <w:lang w:val="en-US"/>
          </w:rPr>
          <w:t>yielded</w:t>
        </w:r>
        <w:r w:rsidR="005516D3" w:rsidRPr="00254232">
          <w:rPr>
            <w:rFonts w:ascii="Times New Roman" w:hAnsi="Times New Roman" w:cs="Times New Roman"/>
            <w:sz w:val="24"/>
            <w:szCs w:val="24"/>
            <w:lang w:val="en-US"/>
            <w:rPrChange w:id="3125" w:author="Chen Liao" w:date="2020-06-22T07:02:00Z">
              <w:rPr>
                <w:sz w:val="24"/>
                <w:szCs w:val="24"/>
                <w:lang w:val="en-US"/>
              </w:rPr>
            </w:rPrChange>
          </w:rPr>
          <w:t xml:space="preserve"> </w:t>
        </w:r>
      </w:ins>
      <w:r w:rsidRPr="00254232">
        <w:rPr>
          <w:rFonts w:ascii="Times New Roman" w:hAnsi="Times New Roman" w:cs="Times New Roman"/>
          <w:sz w:val="24"/>
          <w:szCs w:val="24"/>
          <w:lang w:val="en-US"/>
          <w:rPrChange w:id="3126" w:author="Chen Liao" w:date="2020-06-22T07:02:00Z">
            <w:rPr>
              <w:sz w:val="24"/>
              <w:szCs w:val="24"/>
              <w:lang w:val="en-US"/>
            </w:rPr>
          </w:rPrChange>
        </w:rPr>
        <w:t xml:space="preserve">three major </w:t>
      </w:r>
      <w:del w:id="3127" w:author="Chen Liao" w:date="2020-06-22T19:15:00Z">
        <w:r w:rsidRPr="00254232" w:rsidDel="005516D3">
          <w:rPr>
            <w:rFonts w:ascii="Times New Roman" w:hAnsi="Times New Roman" w:cs="Times New Roman"/>
            <w:sz w:val="24"/>
            <w:szCs w:val="24"/>
            <w:lang w:val="en-US"/>
            <w:rPrChange w:id="3128" w:author="Chen Liao" w:date="2020-06-22T07:02:00Z">
              <w:rPr>
                <w:sz w:val="24"/>
                <w:szCs w:val="24"/>
                <w:lang w:val="en-US"/>
              </w:rPr>
            </w:rPrChange>
          </w:rPr>
          <w:delText>groups of</w:delText>
        </w:r>
      </w:del>
      <w:ins w:id="3129" w:author="Chen Liao" w:date="2020-06-22T19:19:00Z">
        <w:r w:rsidR="00AE1BBA">
          <w:rPr>
            <w:rFonts w:ascii="Times New Roman" w:hAnsi="Times New Roman" w:cs="Times New Roman"/>
            <w:sz w:val="24"/>
            <w:szCs w:val="24"/>
            <w:lang w:val="en-US"/>
          </w:rPr>
          <w:t>patterns</w:t>
        </w:r>
      </w:ins>
      <w:ins w:id="3130" w:author="Chen Liao" w:date="2020-06-22T19:21:00Z">
        <w:r w:rsidR="00AE1BBA">
          <w:rPr>
            <w:rFonts w:ascii="Times New Roman" w:hAnsi="Times New Roman" w:cs="Times New Roman"/>
            <w:sz w:val="24"/>
            <w:szCs w:val="24"/>
            <w:lang w:val="en-US"/>
          </w:rPr>
          <w:t xml:space="preserve"> with one pattern common to </w:t>
        </w:r>
      </w:ins>
      <w:ins w:id="3131" w:author="Chen Liao" w:date="2020-06-22T19:28:00Z">
        <w:r w:rsidR="00315F1E">
          <w:rPr>
            <w:rFonts w:ascii="Times New Roman" w:hAnsi="Times New Roman" w:cs="Times New Roman"/>
            <w:sz w:val="24"/>
            <w:szCs w:val="24"/>
            <w:lang w:val="en-US"/>
          </w:rPr>
          <w:t xml:space="preserve">all </w:t>
        </w:r>
      </w:ins>
      <w:ins w:id="3132" w:author="Chen Liao" w:date="2020-06-22T19:15:00Z">
        <w:r w:rsidR="005516D3">
          <w:rPr>
            <w:rFonts w:ascii="Times New Roman" w:hAnsi="Times New Roman" w:cs="Times New Roman"/>
            <w:sz w:val="24"/>
            <w:szCs w:val="24"/>
            <w:lang w:val="en-US"/>
          </w:rPr>
          <w:t>strong swarmers</w:t>
        </w:r>
      </w:ins>
      <w:ins w:id="3133" w:author="Chen Liao" w:date="2020-06-22T19:22:00Z">
        <w:r w:rsidR="00AE1BBA">
          <w:rPr>
            <w:rFonts w:ascii="Times New Roman" w:hAnsi="Times New Roman" w:cs="Times New Roman"/>
            <w:sz w:val="24"/>
            <w:szCs w:val="24"/>
            <w:lang w:val="en-US"/>
          </w:rPr>
          <w:t xml:space="preserve">, supporting the link between swarming and </w:t>
        </w:r>
        <w:r w:rsidR="00AE1BBA" w:rsidRPr="00F079B1">
          <w:rPr>
            <w:rFonts w:ascii="Times New Roman" w:hAnsi="Times New Roman" w:cs="Times New Roman"/>
            <w:sz w:val="24"/>
            <w:szCs w:val="24"/>
            <w:lang w:val="en-US"/>
          </w:rPr>
          <w:t xml:space="preserve">intracellular metabolism </w:t>
        </w:r>
        <w:r w:rsidR="00AE1BBA" w:rsidRPr="00F079B1">
          <w:rPr>
            <w:rFonts w:ascii="Times New Roman" w:hAnsi="Times New Roman" w:cs="Times New Roman"/>
            <w:sz w:val="24"/>
            <w:szCs w:val="24"/>
            <w:lang w:val="en-US"/>
          </w:rPr>
          <w:fldChar w:fldCharType="begin"/>
        </w:r>
        <w:r w:rsidR="00AE1BBA" w:rsidRPr="00F079B1">
          <w:rPr>
            <w:rFonts w:ascii="Times New Roman" w:hAnsi="Times New Roman" w:cs="Times New Roman"/>
            <w:sz w:val="24"/>
            <w:szCs w:val="24"/>
            <w:lang w:val="en-US"/>
          </w:rPr>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AE1BBA" w:rsidRPr="00F079B1">
          <w:rPr>
            <w:rFonts w:ascii="Times New Roman" w:hAnsi="Times New Roman" w:cs="Times New Roman"/>
            <w:sz w:val="24"/>
            <w:szCs w:val="24"/>
            <w:lang w:val="en-US"/>
          </w:rPr>
          <w:fldChar w:fldCharType="separate"/>
        </w:r>
      </w:ins>
      <w:r w:rsidR="007927E1" w:rsidRPr="007927E1">
        <w:rPr>
          <w:rFonts w:ascii="Times New Roman" w:hAnsi="Times New Roman" w:cs="Times New Roman"/>
          <w:sz w:val="24"/>
          <w:szCs w:val="24"/>
          <w:lang w:val="en-US"/>
        </w:rPr>
        <w:t>(Boyle et al. 2017)</w:t>
      </w:r>
      <w:ins w:id="3134" w:author="Chen Liao" w:date="2020-06-22T19:22:00Z">
        <w:r w:rsidR="00AE1BBA" w:rsidRPr="00F079B1">
          <w:rPr>
            <w:rFonts w:ascii="Times New Roman" w:hAnsi="Times New Roman" w:cs="Times New Roman"/>
            <w:sz w:val="24"/>
            <w:szCs w:val="24"/>
            <w:lang w:val="en-US"/>
          </w:rPr>
          <w:fldChar w:fldCharType="end"/>
        </w:r>
        <w:r w:rsidR="00AE1BBA" w:rsidRPr="00F079B1">
          <w:rPr>
            <w:rFonts w:ascii="Times New Roman" w:hAnsi="Times New Roman" w:cs="Times New Roman"/>
            <w:sz w:val="24"/>
            <w:szCs w:val="24"/>
            <w:lang w:val="en-US"/>
          </w:rPr>
          <w:t>.</w:t>
        </w:r>
        <w:r w:rsidR="00AE1BBA">
          <w:rPr>
            <w:rFonts w:ascii="Times New Roman" w:hAnsi="Times New Roman" w:cs="Times New Roman"/>
            <w:sz w:val="24"/>
            <w:szCs w:val="24"/>
            <w:lang w:val="en-US"/>
          </w:rPr>
          <w:t xml:space="preserve"> However, </w:t>
        </w:r>
      </w:ins>
      <w:ins w:id="3135" w:author="Chen Liao" w:date="2020-06-22T19:23:00Z">
        <w:r w:rsidR="00AE1BBA">
          <w:rPr>
            <w:rFonts w:ascii="Times New Roman" w:hAnsi="Times New Roman" w:cs="Times New Roman"/>
            <w:sz w:val="24"/>
            <w:szCs w:val="24"/>
            <w:lang w:val="en-US"/>
          </w:rPr>
          <w:t xml:space="preserve">no clear </w:t>
        </w:r>
      </w:ins>
      <w:ins w:id="3136" w:author="Chen Liao" w:date="2020-06-22T19:29:00Z">
        <w:r w:rsidR="00523E47">
          <w:rPr>
            <w:rFonts w:ascii="Times New Roman" w:hAnsi="Times New Roman" w:cs="Times New Roman"/>
            <w:sz w:val="24"/>
            <w:szCs w:val="24"/>
            <w:lang w:val="en-US"/>
          </w:rPr>
          <w:t xml:space="preserve">metabolic </w:t>
        </w:r>
      </w:ins>
      <w:ins w:id="3137" w:author="Chen Liao" w:date="2020-06-22T19:23:00Z">
        <w:r w:rsidR="00AE1BBA">
          <w:rPr>
            <w:rFonts w:ascii="Times New Roman" w:hAnsi="Times New Roman" w:cs="Times New Roman"/>
            <w:sz w:val="24"/>
            <w:szCs w:val="24"/>
            <w:lang w:val="en-US"/>
          </w:rPr>
          <w:t>pattern was found among non-producers of rhamnolipids, despite</w:t>
        </w:r>
      </w:ins>
      <w:ins w:id="3138" w:author="Chen Liao" w:date="2020-06-22T19:22:00Z">
        <w:r w:rsidR="00AE1BBA">
          <w:rPr>
            <w:rFonts w:ascii="Times New Roman" w:hAnsi="Times New Roman" w:cs="Times New Roman"/>
            <w:sz w:val="24"/>
            <w:szCs w:val="24"/>
            <w:lang w:val="en-US"/>
          </w:rPr>
          <w:t xml:space="preserve"> </w:t>
        </w:r>
      </w:ins>
      <w:del w:id="3139" w:author="Chen Liao" w:date="2020-06-22T19:22:00Z">
        <w:r w:rsidRPr="00254232" w:rsidDel="00AE1BBA">
          <w:rPr>
            <w:rFonts w:ascii="Times New Roman" w:hAnsi="Times New Roman" w:cs="Times New Roman"/>
            <w:sz w:val="24"/>
            <w:szCs w:val="24"/>
            <w:lang w:val="en-US"/>
            <w:rPrChange w:id="3140" w:author="Chen Liao" w:date="2020-06-22T07:02:00Z">
              <w:rPr>
                <w:sz w:val="24"/>
                <w:szCs w:val="24"/>
                <w:lang w:val="en-US"/>
              </w:rPr>
            </w:rPrChange>
          </w:rPr>
          <w:delText xml:space="preserve"> </w:delText>
        </w:r>
      </w:del>
      <w:moveFromRangeStart w:id="3141" w:author="Chen Liao" w:date="2020-06-22T19:18:00Z" w:name="move43745932"/>
      <w:moveFrom w:id="3142" w:author="Chen Liao" w:date="2020-06-22T19:18:00Z">
        <w:del w:id="3143" w:author="Chen Liao" w:date="2020-06-22T19:24:00Z">
          <w:r w:rsidRPr="00254232" w:rsidDel="00AE1BBA">
            <w:rPr>
              <w:rFonts w:ascii="Times New Roman" w:hAnsi="Times New Roman" w:cs="Times New Roman"/>
              <w:sz w:val="24"/>
              <w:szCs w:val="24"/>
              <w:lang w:val="en-US"/>
              <w:rPrChange w:id="3144" w:author="Chen Liao" w:date="2020-06-22T07:02:00Z">
                <w:rPr>
                  <w:sz w:val="24"/>
                  <w:szCs w:val="24"/>
                  <w:lang w:val="en-US"/>
                </w:rPr>
              </w:rPrChange>
            </w:rPr>
            <w:delText xml:space="preserve">metabolomic patterns. Interestingly, the strains with high swarm scores were assigned to the same cluster, suggesting a strong link between swarming and the intracellular metabolome. Our finding supports previous observation that the swarming, a social behavior of bacteria, is closely linked to intracellular metabolism </w:delText>
          </w:r>
          <w:r w:rsidR="0075784B" w:rsidRPr="00254232" w:rsidDel="00AE1BBA">
            <w:rPr>
              <w:rFonts w:ascii="Times New Roman" w:hAnsi="Times New Roman" w:cs="Times New Roman"/>
              <w:sz w:val="24"/>
              <w:szCs w:val="24"/>
              <w:lang w:val="en-US"/>
              <w:rPrChange w:id="3145" w:author="Chen Liao" w:date="2020-06-22T07:02:00Z">
                <w:rPr>
                  <w:sz w:val="24"/>
                  <w:szCs w:val="24"/>
                  <w:lang w:val="en-US"/>
                </w:rPr>
              </w:rPrChange>
            </w:rPr>
            <w:fldChar w:fldCharType="begin"/>
          </w:r>
          <w:r w:rsidR="0075784B" w:rsidRPr="00254232" w:rsidDel="00AE1BBA">
            <w:rPr>
              <w:rFonts w:ascii="Times New Roman" w:hAnsi="Times New Roman" w:cs="Times New Roman"/>
              <w:sz w:val="24"/>
              <w:szCs w:val="24"/>
              <w:lang w:val="en-US"/>
              <w:rPrChange w:id="3146" w:author="Chen Liao" w:date="2020-06-22T07:02:00Z">
                <w:rPr>
                  <w:sz w:val="24"/>
                  <w:szCs w:val="24"/>
                  <w:lang w:val="en-US"/>
                </w:rPr>
              </w:rPrChange>
            </w:rPr>
            <w:del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delInstrText>
          </w:r>
          <w:r w:rsidR="0075784B" w:rsidRPr="00254232" w:rsidDel="00AE1BBA">
            <w:rPr>
              <w:rFonts w:ascii="Times New Roman" w:hAnsi="Times New Roman" w:cs="Times New Roman"/>
              <w:sz w:val="24"/>
              <w:szCs w:val="24"/>
              <w:lang w:val="en-US"/>
              <w:rPrChange w:id="3147" w:author="Chen Liao" w:date="2020-06-22T07:02:00Z">
                <w:rPr>
                  <w:sz w:val="24"/>
                  <w:szCs w:val="24"/>
                  <w:lang w:val="en-US"/>
                </w:rPr>
              </w:rPrChange>
            </w:rPr>
            <w:fldChar w:fldCharType="separate"/>
          </w:r>
          <w:r w:rsidR="00C02889" w:rsidRPr="00C02889" w:rsidDel="00AE1BBA">
            <w:rPr>
              <w:rFonts w:ascii="Times New Roman" w:hAnsi="Times New Roman" w:cs="Times New Roman"/>
              <w:sz w:val="24"/>
              <w:szCs w:val="24"/>
              <w:lang w:val="en-US"/>
            </w:rPr>
            <w:delText>(Boyle et al. 2017)</w:delText>
          </w:r>
          <w:r w:rsidR="0075784B" w:rsidRPr="00254232" w:rsidDel="00AE1BBA">
            <w:rPr>
              <w:rFonts w:ascii="Times New Roman" w:hAnsi="Times New Roman" w:cs="Times New Roman"/>
              <w:sz w:val="24"/>
              <w:szCs w:val="24"/>
              <w:lang w:val="en-US"/>
              <w:rPrChange w:id="3148" w:author="Chen Liao" w:date="2020-06-22T07:02:00Z">
                <w:rPr>
                  <w:sz w:val="24"/>
                  <w:szCs w:val="24"/>
                  <w:lang w:val="en-US"/>
                </w:rPr>
              </w:rPrChange>
            </w:rPr>
            <w:fldChar w:fldCharType="end"/>
          </w:r>
          <w:r w:rsidRPr="00254232" w:rsidDel="00AE1BBA">
            <w:rPr>
              <w:rFonts w:ascii="Times New Roman" w:hAnsi="Times New Roman" w:cs="Times New Roman"/>
              <w:sz w:val="24"/>
              <w:szCs w:val="24"/>
              <w:lang w:val="en-US"/>
              <w:rPrChange w:id="3149" w:author="Chen Liao" w:date="2020-06-22T07:02:00Z">
                <w:rPr>
                  <w:sz w:val="24"/>
                  <w:szCs w:val="24"/>
                  <w:lang w:val="en-US"/>
                </w:rPr>
              </w:rPrChange>
            </w:rPr>
            <w:delText xml:space="preserve">. </w:delText>
          </w:r>
        </w:del>
      </w:moveFrom>
      <w:moveFromRangeEnd w:id="3141"/>
      <w:del w:id="3150" w:author="Chen Liao" w:date="2020-06-22T19:24:00Z">
        <w:r w:rsidRPr="00254232" w:rsidDel="00AE1BBA">
          <w:rPr>
            <w:rFonts w:ascii="Times New Roman" w:hAnsi="Times New Roman" w:cs="Times New Roman"/>
            <w:sz w:val="24"/>
            <w:szCs w:val="24"/>
            <w:lang w:val="en-US"/>
            <w:rPrChange w:id="3151" w:author="Chen Liao" w:date="2020-06-22T07:02:00Z">
              <w:rPr>
                <w:sz w:val="24"/>
                <w:szCs w:val="24"/>
                <w:lang w:val="en-US"/>
              </w:rPr>
            </w:rPrChange>
          </w:rPr>
          <w:delText xml:space="preserve">Regarding rhamnolipid production, </w:delText>
        </w:r>
      </w:del>
      <w:r w:rsidRPr="00254232">
        <w:rPr>
          <w:rFonts w:ascii="Times New Roman" w:hAnsi="Times New Roman" w:cs="Times New Roman"/>
          <w:sz w:val="24"/>
          <w:szCs w:val="24"/>
          <w:lang w:val="en-US"/>
          <w:rPrChange w:id="3152" w:author="Chen Liao" w:date="2020-06-22T07:02:00Z">
            <w:rPr>
              <w:sz w:val="24"/>
              <w:szCs w:val="24"/>
              <w:lang w:val="en-US"/>
            </w:rPr>
          </w:rPrChange>
        </w:rPr>
        <w:t>four out of the six</w:t>
      </w:r>
      <w:del w:id="3153" w:author="Chen Liao" w:date="2020-06-22T19:24:00Z">
        <w:r w:rsidRPr="00254232" w:rsidDel="00AE1BBA">
          <w:rPr>
            <w:rFonts w:ascii="Times New Roman" w:hAnsi="Times New Roman" w:cs="Times New Roman"/>
            <w:sz w:val="24"/>
            <w:szCs w:val="24"/>
            <w:lang w:val="en-US"/>
            <w:rPrChange w:id="3154" w:author="Chen Liao" w:date="2020-06-22T07:02:00Z">
              <w:rPr>
                <w:sz w:val="24"/>
                <w:szCs w:val="24"/>
                <w:lang w:val="en-US"/>
              </w:rPr>
            </w:rPrChange>
          </w:rPr>
          <w:delText xml:space="preserve"> rhamnolipid</w:delText>
        </w:r>
      </w:del>
      <w:r w:rsidRPr="00254232">
        <w:rPr>
          <w:rFonts w:ascii="Times New Roman" w:hAnsi="Times New Roman" w:cs="Times New Roman"/>
          <w:sz w:val="24"/>
          <w:szCs w:val="24"/>
          <w:lang w:val="en-US"/>
          <w:rPrChange w:id="3155" w:author="Chen Liao" w:date="2020-06-22T07:02:00Z">
            <w:rPr>
              <w:sz w:val="24"/>
              <w:szCs w:val="24"/>
              <w:lang w:val="en-US"/>
            </w:rPr>
          </w:rPrChange>
        </w:rPr>
        <w:t xml:space="preserve"> non-producers clustered in the same subgroup. </w:t>
      </w:r>
      <w:ins w:id="3156" w:author="Chen Liao" w:date="2020-06-22T19:24:00Z">
        <w:r w:rsidR="00AE1BBA">
          <w:rPr>
            <w:rFonts w:ascii="Times New Roman" w:hAnsi="Times New Roman" w:cs="Times New Roman"/>
            <w:sz w:val="24"/>
            <w:szCs w:val="24"/>
            <w:lang w:val="en-US"/>
          </w:rPr>
          <w:t xml:space="preserve">The failure to identify associations between </w:t>
        </w:r>
      </w:ins>
      <w:ins w:id="3157" w:author="Chen Liao" w:date="2020-06-22T19:25:00Z">
        <w:r w:rsidR="00AE1BBA">
          <w:rPr>
            <w:rFonts w:ascii="Times New Roman" w:hAnsi="Times New Roman" w:cs="Times New Roman"/>
            <w:sz w:val="24"/>
            <w:szCs w:val="24"/>
            <w:lang w:val="en-US"/>
          </w:rPr>
          <w:t>the whole metabolome and rhamnolipids production suggests that the association may be</w:t>
        </w:r>
      </w:ins>
      <w:ins w:id="3158" w:author="Chen Liao" w:date="2020-06-22T19:27:00Z">
        <w:r w:rsidR="00AE1BBA">
          <w:rPr>
            <w:rFonts w:ascii="Times New Roman" w:hAnsi="Times New Roman" w:cs="Times New Roman"/>
            <w:sz w:val="24"/>
            <w:szCs w:val="24"/>
            <w:lang w:val="en-US"/>
          </w:rPr>
          <w:t xml:space="preserve"> founded by specific metabolites carry</w:t>
        </w:r>
      </w:ins>
      <w:ins w:id="3159" w:author="Chen Liao" w:date="2020-06-22T19:28:00Z">
        <w:r w:rsidR="00AE1BBA">
          <w:rPr>
            <w:rFonts w:ascii="Times New Roman" w:hAnsi="Times New Roman" w:cs="Times New Roman"/>
            <w:sz w:val="24"/>
            <w:szCs w:val="24"/>
            <w:lang w:val="en-US"/>
          </w:rPr>
          <w:t>ing</w:t>
        </w:r>
      </w:ins>
      <w:ins w:id="3160" w:author="Chen Liao" w:date="2020-06-22T19:27:00Z">
        <w:r w:rsidR="00AE1BBA">
          <w:rPr>
            <w:rFonts w:ascii="Times New Roman" w:hAnsi="Times New Roman" w:cs="Times New Roman"/>
            <w:sz w:val="24"/>
            <w:szCs w:val="24"/>
            <w:lang w:val="en-US"/>
          </w:rPr>
          <w:t xml:space="preserve"> </w:t>
        </w:r>
      </w:ins>
      <w:ins w:id="3161" w:author="Chen Liao" w:date="2020-06-22T19:28:00Z">
        <w:r w:rsidR="00AE1BBA">
          <w:rPr>
            <w:rFonts w:ascii="Times New Roman" w:hAnsi="Times New Roman" w:cs="Times New Roman"/>
            <w:sz w:val="24"/>
            <w:szCs w:val="24"/>
            <w:lang w:val="en-US"/>
          </w:rPr>
          <w:t xml:space="preserve">out </w:t>
        </w:r>
      </w:ins>
      <w:ins w:id="3162" w:author="Chen Liao" w:date="2020-06-22T19:27:00Z">
        <w:r w:rsidR="00AE1BBA">
          <w:rPr>
            <w:rFonts w:ascii="Times New Roman" w:hAnsi="Times New Roman" w:cs="Times New Roman"/>
            <w:sz w:val="24"/>
            <w:szCs w:val="24"/>
            <w:lang w:val="en-US"/>
          </w:rPr>
          <w:t>key metabolic functions.</w:t>
        </w:r>
      </w:ins>
      <w:ins w:id="3163" w:author="Chen Liao" w:date="2020-06-22T19:25:00Z">
        <w:r w:rsidR="00AE1BBA">
          <w:rPr>
            <w:rFonts w:ascii="Times New Roman" w:hAnsi="Times New Roman" w:cs="Times New Roman"/>
            <w:sz w:val="24"/>
            <w:szCs w:val="24"/>
            <w:lang w:val="en-US"/>
          </w:rPr>
          <w:t xml:space="preserve"> </w:t>
        </w:r>
      </w:ins>
      <w:del w:id="3164" w:author="Chen Liao" w:date="2020-06-22T19:24:00Z">
        <w:r w:rsidRPr="00254232" w:rsidDel="00AE1BBA">
          <w:rPr>
            <w:rFonts w:ascii="Times New Roman" w:hAnsi="Times New Roman" w:cs="Times New Roman"/>
            <w:sz w:val="24"/>
            <w:szCs w:val="24"/>
            <w:lang w:val="en-US"/>
            <w:rPrChange w:id="3165" w:author="Chen Liao" w:date="2020-06-22T07:02:00Z">
              <w:rPr>
                <w:sz w:val="24"/>
                <w:szCs w:val="24"/>
                <w:lang w:val="en-US"/>
              </w:rPr>
            </w:rPrChange>
          </w:rPr>
          <w:delText xml:space="preserve"> However we don’t see an obvious pattern of metabolites in rhamnolipids producers. </w:delText>
        </w:r>
      </w:del>
      <w:del w:id="3166" w:author="Chen Liao" w:date="2020-06-22T19:28:00Z">
        <w:r w:rsidRPr="00254232" w:rsidDel="00AE1BBA">
          <w:rPr>
            <w:rFonts w:ascii="Times New Roman" w:hAnsi="Times New Roman" w:cs="Times New Roman"/>
            <w:sz w:val="24"/>
            <w:szCs w:val="24"/>
            <w:lang w:val="en-US"/>
            <w:rPrChange w:id="3167" w:author="Chen Liao" w:date="2020-06-22T07:02:00Z">
              <w:rPr>
                <w:sz w:val="24"/>
                <w:szCs w:val="24"/>
                <w:lang w:val="en-US"/>
              </w:rPr>
            </w:rPrChange>
          </w:rPr>
          <w:delText xml:space="preserve">To identify the intracellular compounds that separate rhamnolipids producers and nonproducers,  we turned to a supervised approach. </w:delText>
        </w:r>
      </w:del>
    </w:p>
    <w:p w14:paraId="4FDB94BC" w14:textId="62A39820" w:rsidR="00655E4E" w:rsidRPr="00254232" w:rsidRDefault="005516D3">
      <w:pPr>
        <w:spacing w:before="240" w:after="240"/>
        <w:jc w:val="both"/>
        <w:rPr>
          <w:rFonts w:ascii="Times New Roman" w:hAnsi="Times New Roman" w:cs="Times New Roman"/>
          <w:sz w:val="24"/>
          <w:szCs w:val="24"/>
          <w:lang w:val="en-US"/>
          <w:rPrChange w:id="3168" w:author="Chen Liao" w:date="2020-06-22T07:02:00Z">
            <w:rPr>
              <w:sz w:val="24"/>
              <w:szCs w:val="24"/>
              <w:lang w:val="en-US"/>
            </w:rPr>
          </w:rPrChange>
        </w:rPr>
      </w:pPr>
      <w:moveToRangeStart w:id="3169" w:author="Chen Liao" w:date="2020-06-22T19:18:00Z" w:name="move43745932"/>
      <w:moveTo w:id="3170" w:author="Chen Liao" w:date="2020-06-22T19:18:00Z">
        <w:del w:id="3171" w:author="Chen Liao" w:date="2020-06-22T19:22:00Z">
          <w:r w:rsidRPr="00F079B1" w:rsidDel="00AE1BBA">
            <w:rPr>
              <w:rFonts w:ascii="Times New Roman" w:hAnsi="Times New Roman" w:cs="Times New Roman"/>
              <w:sz w:val="24"/>
              <w:szCs w:val="24"/>
              <w:lang w:val="en-US"/>
            </w:rPr>
            <w:delText xml:space="preserve">metabolomic patterns. Interestingly, the strains with high swarm scores were assigned to the same cluster, suggesting a strong link between swarming and the intracellular metabolome. Our finding supports previous observation that the swarming, a social behavior of bacteria, is closely linked to intracellular metabolism </w:delText>
          </w:r>
          <w:r w:rsidRPr="00F079B1" w:rsidDel="00AE1BBA">
            <w:rPr>
              <w:rFonts w:ascii="Times New Roman" w:hAnsi="Times New Roman" w:cs="Times New Roman"/>
              <w:sz w:val="24"/>
              <w:szCs w:val="24"/>
              <w:lang w:val="en-US"/>
            </w:rPr>
            <w:fldChar w:fldCharType="begin"/>
          </w:r>
          <w:r w:rsidRPr="00F079B1" w:rsidDel="00AE1BBA">
            <w:rPr>
              <w:rFonts w:ascii="Times New Roman" w:hAnsi="Times New Roman" w:cs="Times New Roman"/>
              <w:sz w:val="24"/>
              <w:szCs w:val="24"/>
              <w:lang w:val="en-US"/>
            </w:rPr>
            <w:del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delInstrText>
          </w:r>
          <w:r w:rsidRPr="00F079B1" w:rsidDel="00AE1BBA">
            <w:rPr>
              <w:rFonts w:ascii="Times New Roman" w:hAnsi="Times New Roman" w:cs="Times New Roman"/>
              <w:sz w:val="24"/>
              <w:szCs w:val="24"/>
              <w:lang w:val="en-US"/>
            </w:rPr>
            <w:fldChar w:fldCharType="separate"/>
          </w:r>
          <w:r w:rsidRPr="00C02889" w:rsidDel="00AE1BBA">
            <w:rPr>
              <w:rFonts w:ascii="Times New Roman" w:hAnsi="Times New Roman" w:cs="Times New Roman"/>
              <w:sz w:val="24"/>
              <w:szCs w:val="24"/>
              <w:lang w:val="en-US"/>
            </w:rPr>
            <w:delText>(Boyle et al. 2017)</w:delText>
          </w:r>
          <w:r w:rsidRPr="00F079B1" w:rsidDel="00AE1BBA">
            <w:rPr>
              <w:rFonts w:ascii="Times New Roman" w:hAnsi="Times New Roman" w:cs="Times New Roman"/>
              <w:sz w:val="24"/>
              <w:szCs w:val="24"/>
              <w:lang w:val="en-US"/>
            </w:rPr>
            <w:fldChar w:fldCharType="end"/>
          </w:r>
          <w:r w:rsidRPr="00F079B1" w:rsidDel="00AE1BBA">
            <w:rPr>
              <w:rFonts w:ascii="Times New Roman" w:hAnsi="Times New Roman" w:cs="Times New Roman"/>
              <w:sz w:val="24"/>
              <w:szCs w:val="24"/>
              <w:lang w:val="en-US"/>
            </w:rPr>
            <w:delText>.</w:delText>
          </w:r>
        </w:del>
      </w:moveTo>
      <w:moveToRangeEnd w:id="3169"/>
    </w:p>
    <w:p w14:paraId="35E5DAEC" w14:textId="304F2EF5" w:rsidR="00655E4E" w:rsidRPr="00254232" w:rsidDel="00306A00" w:rsidRDefault="00D27EFC">
      <w:pPr>
        <w:spacing w:before="240" w:after="240"/>
        <w:jc w:val="both"/>
        <w:rPr>
          <w:del w:id="3172" w:author="Chen Liao" w:date="2020-06-22T16:56:00Z"/>
          <w:rFonts w:ascii="Times New Roman" w:hAnsi="Times New Roman" w:cs="Times New Roman"/>
          <w:b/>
          <w:sz w:val="24"/>
          <w:szCs w:val="24"/>
          <w:lang w:val="en-US"/>
          <w:rPrChange w:id="3173" w:author="Chen Liao" w:date="2020-06-22T07:02:00Z">
            <w:rPr>
              <w:del w:id="3174" w:author="Chen Liao" w:date="2020-06-22T16:56:00Z"/>
              <w:b/>
              <w:sz w:val="24"/>
              <w:szCs w:val="24"/>
              <w:lang w:val="en-US"/>
            </w:rPr>
          </w:rPrChange>
        </w:rPr>
      </w:pPr>
      <w:del w:id="3175" w:author="Chen Liao" w:date="2020-06-22T16:55:00Z">
        <w:r w:rsidRPr="00254232" w:rsidDel="00306A00">
          <w:rPr>
            <w:rFonts w:ascii="Times New Roman" w:hAnsi="Times New Roman" w:cs="Times New Roman"/>
            <w:b/>
            <w:sz w:val="24"/>
            <w:szCs w:val="24"/>
            <w:lang w:val="en-US"/>
            <w:rPrChange w:id="3176" w:author="Chen Liao" w:date="2020-06-22T07:02:00Z">
              <w:rPr>
                <w:b/>
                <w:sz w:val="24"/>
                <w:szCs w:val="24"/>
                <w:lang w:val="en-US"/>
              </w:rPr>
            </w:rPrChange>
          </w:rPr>
          <w:delText xml:space="preserve">Amino acid metabolism and </w:delText>
        </w:r>
      </w:del>
      <w:del w:id="3177" w:author="Chen Liao" w:date="2020-06-22T16:56:00Z">
        <w:r w:rsidRPr="00254232" w:rsidDel="00306A00">
          <w:rPr>
            <w:rFonts w:ascii="Times New Roman" w:hAnsi="Times New Roman" w:cs="Times New Roman"/>
            <w:b/>
            <w:sz w:val="24"/>
            <w:szCs w:val="24"/>
            <w:lang w:val="en-US"/>
            <w:rPrChange w:id="3178" w:author="Chen Liao" w:date="2020-06-22T07:02:00Z">
              <w:rPr>
                <w:b/>
                <w:sz w:val="24"/>
                <w:szCs w:val="24"/>
                <w:lang w:val="en-US"/>
              </w:rPr>
            </w:rPrChange>
          </w:rPr>
          <w:delText>TCA cycle are perturbed in rhamnolipid non-producers</w:delText>
        </w:r>
      </w:del>
      <w:del w:id="3179" w:author="Chen Liao" w:date="2020-06-22T16:55:00Z">
        <w:r w:rsidRPr="00254232" w:rsidDel="00306A00">
          <w:rPr>
            <w:rFonts w:ascii="Times New Roman" w:hAnsi="Times New Roman" w:cs="Times New Roman"/>
            <w:b/>
            <w:sz w:val="24"/>
            <w:szCs w:val="24"/>
            <w:lang w:val="en-US"/>
            <w:rPrChange w:id="3180" w:author="Chen Liao" w:date="2020-06-22T07:02:00Z">
              <w:rPr>
                <w:b/>
                <w:sz w:val="24"/>
                <w:szCs w:val="24"/>
                <w:lang w:val="en-US"/>
              </w:rPr>
            </w:rPrChange>
          </w:rPr>
          <w:delText xml:space="preserve">. </w:delText>
        </w:r>
      </w:del>
    </w:p>
    <w:p w14:paraId="4E0C556B" w14:textId="53A0A38B" w:rsidR="00655E4E" w:rsidRPr="00254232" w:rsidDel="00FA14C3" w:rsidRDefault="00655E4E">
      <w:pPr>
        <w:spacing w:before="240" w:after="240"/>
        <w:jc w:val="both"/>
        <w:rPr>
          <w:del w:id="3181" w:author="Chen Liao" w:date="2020-06-22T16:53:00Z"/>
          <w:rFonts w:ascii="Times New Roman" w:hAnsi="Times New Roman" w:cs="Times New Roman"/>
          <w:b/>
          <w:sz w:val="24"/>
          <w:szCs w:val="24"/>
          <w:lang w:val="en-US"/>
          <w:rPrChange w:id="3182" w:author="Chen Liao" w:date="2020-06-22T07:02:00Z">
            <w:rPr>
              <w:del w:id="3183" w:author="Chen Liao" w:date="2020-06-22T16:53:00Z"/>
              <w:b/>
              <w:sz w:val="24"/>
              <w:szCs w:val="24"/>
              <w:lang w:val="en-US"/>
            </w:rPr>
          </w:rPrChange>
        </w:rPr>
      </w:pPr>
    </w:p>
    <w:p w14:paraId="4A35C0DD" w14:textId="54AEF6A5" w:rsidR="00655E4E" w:rsidRPr="00254232" w:rsidDel="00FA14C3" w:rsidRDefault="00655E4E">
      <w:pPr>
        <w:spacing w:before="240" w:after="240"/>
        <w:jc w:val="both"/>
        <w:rPr>
          <w:del w:id="3184" w:author="Chen Liao" w:date="2020-06-22T16:53:00Z"/>
          <w:rFonts w:ascii="Times New Roman" w:hAnsi="Times New Roman" w:cs="Times New Roman"/>
          <w:sz w:val="24"/>
          <w:szCs w:val="24"/>
          <w:lang w:val="en-US"/>
          <w:rPrChange w:id="3185" w:author="Chen Liao" w:date="2020-06-22T07:02:00Z">
            <w:rPr>
              <w:del w:id="3186" w:author="Chen Liao" w:date="2020-06-22T16:53:00Z"/>
              <w:sz w:val="24"/>
              <w:szCs w:val="24"/>
              <w:lang w:val="en-US"/>
            </w:rPr>
          </w:rPrChange>
        </w:rPr>
      </w:pPr>
    </w:p>
    <w:p w14:paraId="23CE5674" w14:textId="27D07007" w:rsidR="00655E4E" w:rsidRPr="00254232" w:rsidRDefault="00D27EFC">
      <w:pPr>
        <w:spacing w:before="240" w:after="240"/>
        <w:jc w:val="both"/>
        <w:rPr>
          <w:rFonts w:ascii="Times New Roman" w:hAnsi="Times New Roman" w:cs="Times New Roman"/>
          <w:sz w:val="24"/>
          <w:szCs w:val="24"/>
          <w:lang w:val="en-US"/>
          <w:rPrChange w:id="3187" w:author="Chen Liao" w:date="2020-06-22T07:02:00Z">
            <w:rPr>
              <w:sz w:val="24"/>
              <w:szCs w:val="24"/>
              <w:lang w:val="en-US"/>
            </w:rPr>
          </w:rPrChange>
        </w:rPr>
      </w:pPr>
      <w:r w:rsidRPr="00254232">
        <w:rPr>
          <w:rFonts w:ascii="Times New Roman" w:hAnsi="Times New Roman" w:cs="Times New Roman"/>
          <w:sz w:val="24"/>
          <w:szCs w:val="24"/>
          <w:lang w:val="en-US"/>
          <w:rPrChange w:id="3188" w:author="Chen Liao" w:date="2020-06-22T07:02:00Z">
            <w:rPr>
              <w:sz w:val="24"/>
              <w:szCs w:val="24"/>
              <w:lang w:val="en-US"/>
            </w:rPr>
          </w:rPrChange>
        </w:rPr>
        <w:t xml:space="preserve">To identify </w:t>
      </w:r>
      <w:ins w:id="3189" w:author="Chen Liao" w:date="2020-06-22T19:30:00Z">
        <w:r w:rsidR="006B64FB">
          <w:rPr>
            <w:rFonts w:ascii="Times New Roman" w:hAnsi="Times New Roman" w:cs="Times New Roman"/>
            <w:sz w:val="24"/>
            <w:szCs w:val="24"/>
            <w:lang w:val="en-US"/>
          </w:rPr>
          <w:t xml:space="preserve">such </w:t>
        </w:r>
      </w:ins>
      <w:del w:id="3190" w:author="Chen Liao" w:date="2020-06-22T19:30:00Z">
        <w:r w:rsidRPr="00254232" w:rsidDel="006B64FB">
          <w:rPr>
            <w:rFonts w:ascii="Times New Roman" w:hAnsi="Times New Roman" w:cs="Times New Roman"/>
            <w:sz w:val="24"/>
            <w:szCs w:val="24"/>
            <w:lang w:val="en-US"/>
            <w:rPrChange w:id="3191" w:author="Chen Liao" w:date="2020-06-22T07:02:00Z">
              <w:rPr>
                <w:sz w:val="24"/>
                <w:szCs w:val="24"/>
                <w:lang w:val="en-US"/>
              </w:rPr>
            </w:rPrChange>
          </w:rPr>
          <w:delText xml:space="preserve">the </w:delText>
        </w:r>
      </w:del>
      <w:r w:rsidRPr="00254232">
        <w:rPr>
          <w:rFonts w:ascii="Times New Roman" w:hAnsi="Times New Roman" w:cs="Times New Roman"/>
          <w:sz w:val="24"/>
          <w:szCs w:val="24"/>
          <w:lang w:val="en-US"/>
          <w:rPrChange w:id="3192" w:author="Chen Liao" w:date="2020-06-22T07:02:00Z">
            <w:rPr>
              <w:sz w:val="24"/>
              <w:szCs w:val="24"/>
              <w:lang w:val="en-US"/>
            </w:rPr>
          </w:rPrChange>
        </w:rPr>
        <w:t>metabolites</w:t>
      </w:r>
      <w:ins w:id="3193" w:author="Chen Liao" w:date="2020-06-22T19:30:00Z">
        <w:r w:rsidR="006B64FB">
          <w:rPr>
            <w:rFonts w:ascii="Times New Roman" w:hAnsi="Times New Roman" w:cs="Times New Roman"/>
            <w:sz w:val="24"/>
            <w:szCs w:val="24"/>
            <w:lang w:val="en-US"/>
          </w:rPr>
          <w:t xml:space="preserve">, </w:t>
        </w:r>
      </w:ins>
      <w:del w:id="3194" w:author="Chen Liao" w:date="2020-06-22T19:30:00Z">
        <w:r w:rsidRPr="00254232" w:rsidDel="006B64FB">
          <w:rPr>
            <w:rFonts w:ascii="Times New Roman" w:hAnsi="Times New Roman" w:cs="Times New Roman"/>
            <w:sz w:val="24"/>
            <w:szCs w:val="24"/>
            <w:lang w:val="en-US"/>
            <w:rPrChange w:id="3195" w:author="Chen Liao" w:date="2020-06-22T07:02:00Z">
              <w:rPr>
                <w:sz w:val="24"/>
                <w:szCs w:val="24"/>
                <w:lang w:val="en-US"/>
              </w:rPr>
            </w:rPrChange>
          </w:rPr>
          <w:delText xml:space="preserve"> that are correlated to rhamnolipid production in our clinical isolates </w:delText>
        </w:r>
      </w:del>
      <w:r w:rsidRPr="00254232">
        <w:rPr>
          <w:rFonts w:ascii="Times New Roman" w:hAnsi="Times New Roman" w:cs="Times New Roman"/>
          <w:sz w:val="24"/>
          <w:szCs w:val="24"/>
          <w:lang w:val="en-US"/>
          <w:rPrChange w:id="3196" w:author="Chen Liao" w:date="2020-06-22T07:02:00Z">
            <w:rPr>
              <w:sz w:val="24"/>
              <w:szCs w:val="24"/>
              <w:lang w:val="en-US"/>
            </w:rPr>
          </w:rPrChange>
        </w:rPr>
        <w:t xml:space="preserve">we fitted our metabolomic data to rhamnolipids production phenotype using </w:t>
      </w:r>
      <w:del w:id="3197" w:author="Chen Liao" w:date="2020-06-22T19:30:00Z">
        <w:r w:rsidRPr="00254232" w:rsidDel="00AE38D4">
          <w:rPr>
            <w:rFonts w:ascii="Times New Roman" w:hAnsi="Times New Roman" w:cs="Times New Roman"/>
            <w:sz w:val="24"/>
            <w:szCs w:val="24"/>
            <w:lang w:val="en-US"/>
            <w:rPrChange w:id="3198" w:author="Chen Liao" w:date="2020-06-22T07:02:00Z">
              <w:rPr>
                <w:sz w:val="24"/>
                <w:szCs w:val="24"/>
                <w:lang w:val="en-US"/>
              </w:rPr>
            </w:rPrChange>
          </w:rPr>
          <w:delText xml:space="preserve"> </w:delText>
        </w:r>
      </w:del>
      <w:r w:rsidRPr="00254232">
        <w:rPr>
          <w:rFonts w:ascii="Times New Roman" w:hAnsi="Times New Roman" w:cs="Times New Roman"/>
          <w:sz w:val="24"/>
          <w:szCs w:val="24"/>
          <w:lang w:val="en-US"/>
          <w:rPrChange w:id="3199" w:author="Chen Liao" w:date="2020-06-22T07:02:00Z">
            <w:rPr>
              <w:sz w:val="24"/>
              <w:szCs w:val="24"/>
              <w:lang w:val="en-US"/>
            </w:rPr>
          </w:rPrChange>
        </w:rPr>
        <w:t>Orthogonal Projections to Latent Structures Discriminant Analysis (OPLS-DA)  (</w:t>
      </w:r>
      <w:ins w:id="3200" w:author="Chen Liao" w:date="2020-06-22T16:59:00Z">
        <w:r w:rsidR="00AE5E16" w:rsidRPr="00D20F98">
          <w:rPr>
            <w:rFonts w:ascii="Times New Roman" w:hAnsi="Times New Roman" w:cs="Times New Roman"/>
            <w:sz w:val="24"/>
            <w:szCs w:val="24"/>
            <w:highlight w:val="yellow"/>
            <w:lang w:val="en-US"/>
            <w:rPrChange w:id="3201" w:author="Chen Liao" w:date="2020-06-22T19:30:00Z">
              <w:rPr>
                <w:rFonts w:ascii="Times New Roman" w:hAnsi="Times New Roman" w:cs="Times New Roman"/>
                <w:sz w:val="24"/>
                <w:szCs w:val="24"/>
                <w:lang w:val="en-US"/>
              </w:rPr>
            </w:rPrChange>
          </w:rPr>
          <w:t>see Method</w:t>
        </w:r>
      </w:ins>
      <w:ins w:id="3202" w:author="Chen Liao" w:date="2020-06-22T20:08:00Z">
        <w:r w:rsidR="006C19E3">
          <w:rPr>
            <w:rFonts w:ascii="Times New Roman" w:hAnsi="Times New Roman" w:cs="Times New Roman"/>
            <w:sz w:val="24"/>
            <w:szCs w:val="24"/>
            <w:highlight w:val="yellow"/>
            <w:lang w:val="en-US"/>
          </w:rPr>
          <w:t>s</w:t>
        </w:r>
      </w:ins>
      <w:del w:id="3203" w:author="Chen Liao" w:date="2020-06-22T20:08:00Z">
        <w:r w:rsidRPr="00D20F98" w:rsidDel="006C19E3">
          <w:rPr>
            <w:rFonts w:ascii="Times New Roman" w:hAnsi="Times New Roman" w:cs="Times New Roman"/>
            <w:sz w:val="24"/>
            <w:szCs w:val="24"/>
            <w:highlight w:val="yellow"/>
            <w:lang w:val="en-US"/>
            <w:rPrChange w:id="3204" w:author="Chen Liao" w:date="2020-06-22T19:30:00Z">
              <w:rPr>
                <w:sz w:val="24"/>
                <w:szCs w:val="24"/>
                <w:lang w:val="en-US"/>
              </w:rPr>
            </w:rPrChange>
          </w:rPr>
          <w:delText>Fig 4</w:delText>
        </w:r>
      </w:del>
      <w:r w:rsidRPr="00254232">
        <w:rPr>
          <w:rFonts w:ascii="Times New Roman" w:hAnsi="Times New Roman" w:cs="Times New Roman"/>
          <w:sz w:val="24"/>
          <w:szCs w:val="24"/>
          <w:lang w:val="en-US"/>
          <w:rPrChange w:id="3205" w:author="Chen Liao" w:date="2020-06-22T07:02:00Z">
            <w:rPr>
              <w:sz w:val="24"/>
              <w:szCs w:val="24"/>
              <w:lang w:val="en-US"/>
            </w:rPr>
          </w:rPrChange>
        </w:rPr>
        <w:t>)</w:t>
      </w:r>
      <w:del w:id="3206" w:author="Chen Liao" w:date="2020-06-22T16:59:00Z">
        <w:r w:rsidRPr="00254232" w:rsidDel="00AE5E16">
          <w:rPr>
            <w:rFonts w:ascii="Times New Roman" w:hAnsi="Times New Roman" w:cs="Times New Roman"/>
            <w:sz w:val="24"/>
            <w:szCs w:val="24"/>
            <w:lang w:val="en-US"/>
            <w:rPrChange w:id="3207" w:author="Chen Liao" w:date="2020-06-22T07:02:00Z">
              <w:rPr>
                <w:sz w:val="24"/>
                <w:szCs w:val="24"/>
                <w:lang w:val="en-US"/>
              </w:rPr>
            </w:rPrChange>
          </w:rPr>
          <w:delText xml:space="preserve"> [Trygg and World 2002]</w:delText>
        </w:r>
      </w:del>
      <w:r w:rsidRPr="00254232">
        <w:rPr>
          <w:rFonts w:ascii="Times New Roman" w:hAnsi="Times New Roman" w:cs="Times New Roman"/>
          <w:sz w:val="24"/>
          <w:szCs w:val="24"/>
          <w:lang w:val="en-US"/>
          <w:rPrChange w:id="3208" w:author="Chen Liao" w:date="2020-06-22T07:02:00Z">
            <w:rPr>
              <w:sz w:val="24"/>
              <w:szCs w:val="24"/>
              <w:lang w:val="en-US"/>
            </w:rPr>
          </w:rPrChange>
        </w:rPr>
        <w:t>. The output model (</w:t>
      </w:r>
      <w:commentRangeStart w:id="3209"/>
      <w:r w:rsidRPr="00254232">
        <w:rPr>
          <w:rFonts w:ascii="Times New Roman" w:hAnsi="Times New Roman" w:cs="Times New Roman"/>
          <w:sz w:val="24"/>
          <w:szCs w:val="24"/>
          <w:lang w:val="en-US"/>
          <w:rPrChange w:id="3210" w:author="Chen Liao" w:date="2020-06-22T07:02:00Z">
            <w:rPr>
              <w:sz w:val="24"/>
              <w:szCs w:val="24"/>
              <w:lang w:val="en-US"/>
            </w:rPr>
          </w:rPrChange>
        </w:rPr>
        <w:t>t1</w:t>
      </w:r>
      <w:commentRangeEnd w:id="3209"/>
      <w:r w:rsidR="00AF1DBA">
        <w:rPr>
          <w:rStyle w:val="CommentReference"/>
        </w:rPr>
        <w:commentReference w:id="3209"/>
      </w:r>
      <w:r w:rsidRPr="00254232">
        <w:rPr>
          <w:rFonts w:ascii="Times New Roman" w:hAnsi="Times New Roman" w:cs="Times New Roman"/>
          <w:sz w:val="24"/>
          <w:szCs w:val="24"/>
          <w:lang w:val="en-US"/>
          <w:rPrChange w:id="3211" w:author="Chen Liao" w:date="2020-06-22T07:02:00Z">
            <w:rPr>
              <w:sz w:val="24"/>
              <w:szCs w:val="24"/>
              <w:lang w:val="en-US"/>
            </w:rPr>
          </w:rPrChange>
        </w:rPr>
        <w:t xml:space="preserve">) can separate the strains according to whether they </w:t>
      </w:r>
      <w:commentRangeStart w:id="3212"/>
      <w:r w:rsidRPr="00254232">
        <w:rPr>
          <w:rFonts w:ascii="Times New Roman" w:hAnsi="Times New Roman" w:cs="Times New Roman"/>
          <w:sz w:val="24"/>
          <w:szCs w:val="24"/>
          <w:lang w:val="en-US"/>
          <w:rPrChange w:id="3213" w:author="Chen Liao" w:date="2020-06-22T07:02:00Z">
            <w:rPr>
              <w:sz w:val="24"/>
              <w:szCs w:val="24"/>
              <w:lang w:val="en-US"/>
            </w:rPr>
          </w:rPrChange>
        </w:rPr>
        <w:t xml:space="preserve">produce rhamnolipids or not </w:t>
      </w:r>
      <w:del w:id="3214" w:author="Chen Liao" w:date="2020-06-22T20:07:00Z">
        <w:r w:rsidRPr="00254232" w:rsidDel="006C19E3">
          <w:rPr>
            <w:rFonts w:ascii="Times New Roman" w:hAnsi="Times New Roman" w:cs="Times New Roman"/>
            <w:sz w:val="24"/>
            <w:szCs w:val="24"/>
            <w:lang w:val="en-US"/>
            <w:rPrChange w:id="3215" w:author="Chen Liao" w:date="2020-06-22T07:02:00Z">
              <w:rPr>
                <w:sz w:val="24"/>
                <w:szCs w:val="24"/>
                <w:lang w:val="en-US"/>
              </w:rPr>
            </w:rPrChange>
          </w:rPr>
          <w:delText xml:space="preserve"> </w:delText>
        </w:r>
      </w:del>
      <w:r w:rsidRPr="00254232">
        <w:rPr>
          <w:rFonts w:ascii="Times New Roman" w:hAnsi="Times New Roman" w:cs="Times New Roman"/>
          <w:sz w:val="24"/>
          <w:szCs w:val="24"/>
          <w:lang w:val="en-US"/>
          <w:rPrChange w:id="3216" w:author="Chen Liao" w:date="2020-06-22T07:02:00Z">
            <w:rPr>
              <w:sz w:val="24"/>
              <w:szCs w:val="24"/>
              <w:lang w:val="en-US"/>
            </w:rPr>
          </w:rPrChange>
        </w:rPr>
        <w:t>with good fit (R</w:t>
      </w:r>
      <w:r w:rsidRPr="00254232">
        <w:rPr>
          <w:rFonts w:ascii="Times New Roman" w:hAnsi="Times New Roman" w:cs="Times New Roman"/>
          <w:sz w:val="24"/>
          <w:szCs w:val="24"/>
          <w:vertAlign w:val="superscript"/>
          <w:lang w:val="en-US"/>
          <w:rPrChange w:id="3217"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3218" w:author="Chen Liao" w:date="2020-06-22T07:02:00Z">
            <w:rPr>
              <w:sz w:val="24"/>
              <w:szCs w:val="24"/>
              <w:lang w:val="en-US"/>
            </w:rPr>
          </w:rPrChange>
        </w:rPr>
        <w:t xml:space="preserve"> = 0.822, </w:t>
      </w:r>
      <w:commentRangeStart w:id="3219"/>
      <w:r w:rsidRPr="00254232">
        <w:rPr>
          <w:rFonts w:ascii="Times New Roman" w:hAnsi="Times New Roman" w:cs="Times New Roman"/>
          <w:sz w:val="24"/>
          <w:szCs w:val="24"/>
          <w:lang w:val="en-US"/>
          <w:rPrChange w:id="3220" w:author="Chen Liao" w:date="2020-06-22T07:02:00Z">
            <w:rPr>
              <w:sz w:val="24"/>
              <w:szCs w:val="24"/>
              <w:lang w:val="en-US"/>
            </w:rPr>
          </w:rPrChange>
        </w:rPr>
        <w:t>Q</w:t>
      </w:r>
      <w:r w:rsidRPr="00254232">
        <w:rPr>
          <w:rFonts w:ascii="Times New Roman" w:hAnsi="Times New Roman" w:cs="Times New Roman"/>
          <w:sz w:val="24"/>
          <w:szCs w:val="24"/>
          <w:vertAlign w:val="superscript"/>
          <w:lang w:val="en-US"/>
          <w:rPrChange w:id="3221"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3222" w:author="Chen Liao" w:date="2020-06-22T07:02:00Z">
            <w:rPr>
              <w:sz w:val="24"/>
              <w:szCs w:val="24"/>
              <w:lang w:val="en-US"/>
            </w:rPr>
          </w:rPrChange>
        </w:rPr>
        <w:t xml:space="preserve"> = 0.664,</w:t>
      </w:r>
      <w:commentRangeEnd w:id="3219"/>
      <w:r w:rsidR="006C19E3">
        <w:rPr>
          <w:rStyle w:val="CommentReference"/>
        </w:rPr>
        <w:commentReference w:id="3219"/>
      </w:r>
      <w:r w:rsidRPr="00254232">
        <w:rPr>
          <w:rFonts w:ascii="Times New Roman" w:hAnsi="Times New Roman" w:cs="Times New Roman"/>
          <w:sz w:val="24"/>
          <w:szCs w:val="24"/>
          <w:lang w:val="en-US"/>
          <w:rPrChange w:id="3223" w:author="Chen Liao" w:date="2020-06-22T07:02:00Z">
            <w:rPr>
              <w:sz w:val="24"/>
              <w:szCs w:val="24"/>
              <w:lang w:val="en-US"/>
            </w:rPr>
          </w:rPrChange>
        </w:rPr>
        <w:t xml:space="preserve">  </w:t>
      </w:r>
      <w:r w:rsidRPr="00254232">
        <w:rPr>
          <w:rFonts w:ascii="Times New Roman" w:hAnsi="Times New Roman" w:cs="Times New Roman"/>
          <w:i/>
          <w:sz w:val="24"/>
          <w:szCs w:val="24"/>
          <w:lang w:val="en-US"/>
          <w:rPrChange w:id="3224" w:author="Chen Liao" w:date="2020-06-22T07:02:00Z">
            <w:rPr>
              <w:i/>
              <w:sz w:val="24"/>
              <w:szCs w:val="24"/>
              <w:lang w:val="en-US"/>
            </w:rPr>
          </w:rPrChange>
        </w:rPr>
        <w:t>p-</w:t>
      </w:r>
      <w:r w:rsidRPr="00254232">
        <w:rPr>
          <w:rFonts w:ascii="Times New Roman" w:hAnsi="Times New Roman" w:cs="Times New Roman"/>
          <w:sz w:val="24"/>
          <w:szCs w:val="24"/>
          <w:lang w:val="en-US"/>
          <w:rPrChange w:id="3225" w:author="Chen Liao" w:date="2020-06-22T07:02:00Z">
            <w:rPr>
              <w:sz w:val="24"/>
              <w:szCs w:val="24"/>
              <w:lang w:val="en-US"/>
            </w:rPr>
          </w:rPrChange>
        </w:rPr>
        <w:t>value = 5e-4) (</w:t>
      </w:r>
      <w:r w:rsidRPr="006C19E3">
        <w:rPr>
          <w:rFonts w:ascii="Times New Roman" w:hAnsi="Times New Roman" w:cs="Times New Roman"/>
          <w:sz w:val="24"/>
          <w:szCs w:val="24"/>
          <w:highlight w:val="yellow"/>
          <w:lang w:val="en-US"/>
          <w:rPrChange w:id="3226" w:author="Chen Liao" w:date="2020-06-22T20:08:00Z">
            <w:rPr>
              <w:sz w:val="24"/>
              <w:szCs w:val="24"/>
              <w:lang w:val="en-US"/>
            </w:rPr>
          </w:rPrChange>
        </w:rPr>
        <w:t>Fig. 4A</w:t>
      </w:r>
      <w:r w:rsidRPr="00254232">
        <w:rPr>
          <w:rFonts w:ascii="Times New Roman" w:hAnsi="Times New Roman" w:cs="Times New Roman"/>
          <w:sz w:val="24"/>
          <w:szCs w:val="24"/>
          <w:lang w:val="en-US"/>
          <w:rPrChange w:id="3227" w:author="Chen Liao" w:date="2020-06-22T07:02:00Z">
            <w:rPr>
              <w:sz w:val="24"/>
              <w:szCs w:val="24"/>
              <w:lang w:val="en-US"/>
            </w:rPr>
          </w:rPrChange>
        </w:rPr>
        <w:t xml:space="preserve">), explaining  5% of the variance, meaning that rhamnolipid producers and non-producers groups are heterogeneous (95% of the variance of the data is orthogonal to the predictor component), which explains why it is difficult to identify the compound using unsupervised method. To </w:t>
      </w:r>
      <w:commentRangeEnd w:id="3212"/>
      <w:r w:rsidR="00874169">
        <w:rPr>
          <w:rStyle w:val="CommentReference"/>
        </w:rPr>
        <w:commentReference w:id="3212"/>
      </w:r>
      <w:r w:rsidRPr="00254232">
        <w:rPr>
          <w:rFonts w:ascii="Times New Roman" w:hAnsi="Times New Roman" w:cs="Times New Roman"/>
          <w:sz w:val="24"/>
          <w:szCs w:val="24"/>
          <w:lang w:val="en-US"/>
          <w:rPrChange w:id="3228" w:author="Chen Liao" w:date="2020-06-22T07:02:00Z">
            <w:rPr>
              <w:sz w:val="24"/>
              <w:szCs w:val="24"/>
              <w:lang w:val="en-US"/>
            </w:rPr>
          </w:rPrChange>
        </w:rPr>
        <w:t xml:space="preserve">identify </w:t>
      </w:r>
      <w:ins w:id="3229" w:author="Chen Liao" w:date="2020-06-22T20:13:00Z">
        <w:r w:rsidR="00A95279">
          <w:rPr>
            <w:rFonts w:ascii="Times New Roman" w:hAnsi="Times New Roman" w:cs="Times New Roman"/>
            <w:sz w:val="24"/>
            <w:szCs w:val="24"/>
            <w:lang w:val="en-US"/>
          </w:rPr>
          <w:t xml:space="preserve">metabolic </w:t>
        </w:r>
      </w:ins>
      <w:r w:rsidRPr="00254232">
        <w:rPr>
          <w:rFonts w:ascii="Times New Roman" w:hAnsi="Times New Roman" w:cs="Times New Roman"/>
          <w:sz w:val="24"/>
          <w:szCs w:val="24"/>
          <w:lang w:val="en-US"/>
          <w:rPrChange w:id="3230" w:author="Chen Liao" w:date="2020-06-22T07:02:00Z">
            <w:rPr>
              <w:sz w:val="24"/>
              <w:szCs w:val="24"/>
              <w:lang w:val="en-US"/>
            </w:rPr>
          </w:rPrChange>
        </w:rPr>
        <w:t xml:space="preserve">pathways that </w:t>
      </w:r>
      <w:del w:id="3231" w:author="Chen Liao" w:date="2020-06-22T20:13:00Z">
        <w:r w:rsidRPr="00254232" w:rsidDel="00A95279">
          <w:rPr>
            <w:rFonts w:ascii="Times New Roman" w:hAnsi="Times New Roman" w:cs="Times New Roman"/>
            <w:sz w:val="24"/>
            <w:szCs w:val="24"/>
            <w:lang w:val="en-US"/>
            <w:rPrChange w:id="3232" w:author="Chen Liao" w:date="2020-06-22T07:02:00Z">
              <w:rPr>
                <w:sz w:val="24"/>
                <w:szCs w:val="24"/>
                <w:lang w:val="en-US"/>
              </w:rPr>
            </w:rPrChange>
          </w:rPr>
          <w:delText>are different</w:delText>
        </w:r>
      </w:del>
      <w:ins w:id="3233" w:author="Chen Liao" w:date="2020-06-22T20:13:00Z">
        <w:r w:rsidR="00A95279">
          <w:rPr>
            <w:rFonts w:ascii="Times New Roman" w:hAnsi="Times New Roman" w:cs="Times New Roman"/>
            <w:sz w:val="24"/>
            <w:szCs w:val="24"/>
            <w:lang w:val="en-US"/>
          </w:rPr>
          <w:t>differentiate</w:t>
        </w:r>
      </w:ins>
      <w:r w:rsidRPr="00254232">
        <w:rPr>
          <w:rFonts w:ascii="Times New Roman" w:hAnsi="Times New Roman" w:cs="Times New Roman"/>
          <w:sz w:val="24"/>
          <w:szCs w:val="24"/>
          <w:lang w:val="en-US"/>
          <w:rPrChange w:id="3234" w:author="Chen Liao" w:date="2020-06-22T07:02:00Z">
            <w:rPr>
              <w:sz w:val="24"/>
              <w:szCs w:val="24"/>
              <w:lang w:val="en-US"/>
            </w:rPr>
          </w:rPrChange>
        </w:rPr>
        <w:t xml:space="preserve"> </w:t>
      </w:r>
      <w:del w:id="3235" w:author="Chen Liao" w:date="2020-06-22T20:13:00Z">
        <w:r w:rsidRPr="00254232" w:rsidDel="00A95279">
          <w:rPr>
            <w:rFonts w:ascii="Times New Roman" w:hAnsi="Times New Roman" w:cs="Times New Roman"/>
            <w:sz w:val="24"/>
            <w:szCs w:val="24"/>
            <w:lang w:val="en-US"/>
            <w:rPrChange w:id="3236" w:author="Chen Liao" w:date="2020-06-22T07:02:00Z">
              <w:rPr>
                <w:sz w:val="24"/>
                <w:szCs w:val="24"/>
                <w:lang w:val="en-US"/>
              </w:rPr>
            </w:rPrChange>
          </w:rPr>
          <w:delText xml:space="preserve">between </w:delText>
        </w:r>
      </w:del>
      <w:r w:rsidRPr="00254232">
        <w:rPr>
          <w:rFonts w:ascii="Times New Roman" w:hAnsi="Times New Roman" w:cs="Times New Roman"/>
          <w:sz w:val="24"/>
          <w:szCs w:val="24"/>
          <w:lang w:val="en-US"/>
          <w:rPrChange w:id="3237" w:author="Chen Liao" w:date="2020-06-22T07:02:00Z">
            <w:rPr>
              <w:sz w:val="24"/>
              <w:szCs w:val="24"/>
              <w:lang w:val="en-US"/>
            </w:rPr>
          </w:rPrChange>
        </w:rPr>
        <w:t>rhamnolipids producers</w:t>
      </w:r>
      <w:ins w:id="3238" w:author="Chen Liao" w:date="2020-06-22T20:13:00Z">
        <w:r w:rsidR="00A95279">
          <w:rPr>
            <w:rFonts w:ascii="Times New Roman" w:hAnsi="Times New Roman" w:cs="Times New Roman"/>
            <w:sz w:val="24"/>
            <w:szCs w:val="24"/>
            <w:lang w:val="en-US"/>
          </w:rPr>
          <w:t xml:space="preserve"> from </w:t>
        </w:r>
      </w:ins>
      <w:del w:id="3239" w:author="Chen Liao" w:date="2020-06-22T20:13:00Z">
        <w:r w:rsidRPr="00254232" w:rsidDel="00A95279">
          <w:rPr>
            <w:rFonts w:ascii="Times New Roman" w:hAnsi="Times New Roman" w:cs="Times New Roman"/>
            <w:sz w:val="24"/>
            <w:szCs w:val="24"/>
            <w:lang w:val="en-US"/>
            <w:rPrChange w:id="3240" w:author="Chen Liao" w:date="2020-06-22T07:02:00Z">
              <w:rPr>
                <w:sz w:val="24"/>
                <w:szCs w:val="24"/>
                <w:lang w:val="en-US"/>
              </w:rPr>
            </w:rPrChange>
          </w:rPr>
          <w:delText xml:space="preserve"> and </w:delText>
        </w:r>
      </w:del>
      <w:r w:rsidRPr="00254232">
        <w:rPr>
          <w:rFonts w:ascii="Times New Roman" w:hAnsi="Times New Roman" w:cs="Times New Roman"/>
          <w:sz w:val="24"/>
          <w:szCs w:val="24"/>
          <w:lang w:val="en-US"/>
          <w:rPrChange w:id="3241" w:author="Chen Liao" w:date="2020-06-22T07:02:00Z">
            <w:rPr>
              <w:sz w:val="24"/>
              <w:szCs w:val="24"/>
              <w:lang w:val="en-US"/>
            </w:rPr>
          </w:rPrChange>
        </w:rPr>
        <w:t>non-producers, we performed a metabolic pathway enrichment analysis using FELLA</w:t>
      </w:r>
      <w:ins w:id="3242" w:author="Chen Liao" w:date="2020-06-22T16:57:00Z">
        <w:r w:rsidR="00C02889">
          <w:rPr>
            <w:rFonts w:ascii="Times New Roman" w:hAnsi="Times New Roman" w:cs="Times New Roman"/>
            <w:sz w:val="24"/>
            <w:szCs w:val="24"/>
            <w:lang w:val="en-US"/>
          </w:rPr>
          <w:t xml:space="preserve"> </w:t>
        </w:r>
      </w:ins>
      <w:r w:rsidR="00C02889">
        <w:rPr>
          <w:rFonts w:ascii="Times New Roman" w:hAnsi="Times New Roman" w:cs="Times New Roman"/>
          <w:sz w:val="24"/>
          <w:szCs w:val="24"/>
          <w:lang w:val="en-US"/>
        </w:rPr>
        <w:fldChar w:fldCharType="begin"/>
      </w:r>
      <w:r w:rsidR="00C02889">
        <w:rPr>
          <w:rFonts w:ascii="Times New Roman" w:hAnsi="Times New Roman" w:cs="Times New Roman"/>
          <w:sz w:val="24"/>
          <w:szCs w:val="24"/>
          <w:lang w:val="en-US"/>
        </w:rPr>
        <w:instrText>ADDIN F1000_CSL_CITATION&lt;~#@#~&gt;[{"DOI":"10.1186/s12859-018-2487-5","First":false,"Last":false,"PMCID":"PMC6303911","PMID":"30577788","abstract":"&lt;strong&gt;BACKGROUND:&lt;/strong&gt; Pathway enrichment techniques are useful for understanding experimental metabolomics data. Their purpose is to give context to the affected metabolites in terms of the prior knowledge contained in metabolic pathways. However, the interpretation of a prioritized pathway list is still challenging, as pathways show overlap and cross talk effects.&lt;br&gt;&lt;br&gt;&lt;strong&gt;RESULTS:&lt;/strong&gt; We introduce FELLA, an R package to perform a network-based enrichment of a list of affected metabolites. FELLA builds a hierarchical representation of an organism biochemistry from the Kyoto Encyclopedia of Genes and Genomes (KEGG), containing pathways, modules, enzymes, reactions and metabolites. In addition to providing a list of pathways, FELLA reports intermediate entities (modules, enzymes, reactions) that link the input metabolites to them. This sheds light on pathway cross talk and potential enzymes or metabolites as targets for the condition under study. FELLA has been applied to six public datasets -three from Homo sapiens, two from Danio rerio and one from Mus musculus- and has reproduced findings from the original studies and from independent literature.&lt;br&gt;&lt;br&gt;&lt;strong&gt;CONCLUSIONS:&lt;/strong&gt; The R package FELLA offers an innovative enrichment concept starting from a list of metabolites, based on a knowledge graph representation of the KEGG database that focuses on interpretability. Besides reporting a list of pathways, FELLA suggests intermediate entities that are of interest per se. Its usefulness has been shown at several molecular levels on six public datasets, including human and animal models. The user can run the enrichment analysis through a simple interactive graphical interface or programmatically. FELLA is publicly available in Bioconductor under the GPL-3 license.","author":[{"family":"Picart-Armada","given":"Sergio"},{"family":"Fernández-Albert","given":"Francesc"},{"family":"Vinaixa","given":"Maria"},{"family":"Yanes","given":"Oscar"},{"family":"Perera-Lluna","given":"Alexandre"}],"authorYearDisplayFormat":false,"citation-label":"6206619","container-title":"BMC Bioinformatics","container-title-short":"BMC Bioinformatics","id":"6206619","invisible":false,"issue":"1","issued":{"date-parts":[["2018","12","22"]]},"journalAbbreviation":"BMC Bioinformatics","page":"538","suppress-author":false,"title":"FELLA: an R package to enrich metabolomics data.","type":"article-journal","volume":"19"}]</w:instrText>
      </w:r>
      <w:r w:rsidR="00C02889">
        <w:rPr>
          <w:rFonts w:ascii="Times New Roman" w:hAnsi="Times New Roman" w:cs="Times New Roman"/>
          <w:sz w:val="24"/>
          <w:szCs w:val="24"/>
          <w:lang w:val="en-US"/>
        </w:rPr>
        <w:fldChar w:fldCharType="separate"/>
      </w:r>
      <w:r w:rsidR="007927E1" w:rsidRPr="007927E1">
        <w:rPr>
          <w:rFonts w:ascii="Times New Roman" w:hAnsi="Times New Roman" w:cs="Times New Roman"/>
          <w:noProof/>
          <w:sz w:val="24"/>
          <w:szCs w:val="24"/>
          <w:lang w:val="en-US"/>
        </w:rPr>
        <w:t>(Picart-Armada et al. 2018)</w:t>
      </w:r>
      <w:r w:rsidR="00C02889">
        <w:rPr>
          <w:rFonts w:ascii="Times New Roman" w:hAnsi="Times New Roman" w:cs="Times New Roman"/>
          <w:sz w:val="24"/>
          <w:szCs w:val="24"/>
          <w:lang w:val="en-US"/>
        </w:rPr>
        <w:fldChar w:fldCharType="end"/>
      </w:r>
      <w:ins w:id="3243" w:author="Chen Liao" w:date="2020-06-22T16:58:00Z">
        <w:r w:rsidR="00C02889">
          <w:rPr>
            <w:rFonts w:ascii="Times New Roman" w:hAnsi="Times New Roman" w:cs="Times New Roman"/>
            <w:sz w:val="24"/>
            <w:szCs w:val="24"/>
            <w:lang w:val="en-US"/>
          </w:rPr>
          <w:t xml:space="preserve"> </w:t>
        </w:r>
      </w:ins>
      <w:commentRangeStart w:id="3244"/>
      <w:del w:id="3245" w:author="Chen Liao" w:date="2020-06-22T16:57:00Z">
        <w:r w:rsidRPr="00254232" w:rsidDel="00C02889">
          <w:rPr>
            <w:rFonts w:ascii="Times New Roman" w:hAnsi="Times New Roman" w:cs="Times New Roman"/>
            <w:sz w:val="24"/>
            <w:szCs w:val="24"/>
            <w:lang w:val="en-US"/>
            <w:rPrChange w:id="3246" w:author="Chen Liao" w:date="2020-06-22T07:02:00Z">
              <w:rPr>
                <w:sz w:val="24"/>
                <w:szCs w:val="24"/>
                <w:lang w:val="en-US"/>
              </w:rPr>
            </w:rPrChange>
          </w:rPr>
          <w:delText xml:space="preserve"> [Picart-Armada 2018 </w:delText>
        </w:r>
        <w:r w:rsidRPr="00254232" w:rsidDel="00C02889">
          <w:rPr>
            <w:rFonts w:ascii="Times New Roman" w:eastAsia="Roboto" w:hAnsi="Times New Roman" w:cs="Times New Roman"/>
            <w:color w:val="5B616B"/>
            <w:sz w:val="24"/>
            <w:szCs w:val="24"/>
            <w:highlight w:val="white"/>
            <w:lang w:val="en-US"/>
            <w:rPrChange w:id="3247" w:author="Chen Liao" w:date="2020-06-22T07:02:00Z">
              <w:rPr>
                <w:rFonts w:ascii="Roboto" w:eastAsia="Roboto" w:hAnsi="Roboto" w:cs="Roboto"/>
                <w:color w:val="5B616B"/>
                <w:sz w:val="24"/>
                <w:szCs w:val="24"/>
                <w:highlight w:val="white"/>
                <w:lang w:val="en-US"/>
              </w:rPr>
            </w:rPrChange>
          </w:rPr>
          <w:delText>doi: 10.1186/s12859-018-2487-5</w:delText>
        </w:r>
        <w:r w:rsidRPr="00254232" w:rsidDel="00C02889">
          <w:rPr>
            <w:rFonts w:ascii="Times New Roman" w:hAnsi="Times New Roman" w:cs="Times New Roman"/>
            <w:sz w:val="24"/>
            <w:szCs w:val="24"/>
            <w:lang w:val="en-US"/>
            <w:rPrChange w:id="3248" w:author="Chen Liao" w:date="2020-06-22T07:02:00Z">
              <w:rPr>
                <w:sz w:val="24"/>
                <w:szCs w:val="24"/>
                <w:lang w:val="en-US"/>
              </w:rPr>
            </w:rPrChange>
          </w:rPr>
          <w:delText xml:space="preserve">] </w:delText>
        </w:r>
      </w:del>
      <w:r w:rsidRPr="00254232">
        <w:rPr>
          <w:rFonts w:ascii="Times New Roman" w:hAnsi="Times New Roman" w:cs="Times New Roman"/>
          <w:sz w:val="24"/>
          <w:szCs w:val="24"/>
          <w:lang w:val="en-US"/>
          <w:rPrChange w:id="3249" w:author="Chen Liao" w:date="2020-06-22T07:02:00Z">
            <w:rPr>
              <w:sz w:val="24"/>
              <w:szCs w:val="24"/>
              <w:lang w:val="en-US"/>
            </w:rPr>
          </w:rPrChange>
        </w:rPr>
        <w:t>with a univariate analysis</w:t>
      </w:r>
      <w:commentRangeEnd w:id="3244"/>
      <w:r w:rsidR="00A95279">
        <w:rPr>
          <w:rStyle w:val="CommentReference"/>
        </w:rPr>
        <w:commentReference w:id="3244"/>
      </w:r>
      <w:r w:rsidRPr="00254232">
        <w:rPr>
          <w:rFonts w:ascii="Times New Roman" w:hAnsi="Times New Roman" w:cs="Times New Roman"/>
          <w:sz w:val="24"/>
          <w:szCs w:val="24"/>
          <w:lang w:val="en-US"/>
          <w:rPrChange w:id="3250" w:author="Chen Liao" w:date="2020-06-22T07:02:00Z">
            <w:rPr>
              <w:sz w:val="24"/>
              <w:szCs w:val="24"/>
              <w:lang w:val="en-US"/>
            </w:rPr>
          </w:rPrChange>
        </w:rPr>
        <w:t xml:space="preserve">, by mapping the significantly differentially produced compounds to  </w:t>
      </w:r>
      <w:r w:rsidRPr="00254232">
        <w:rPr>
          <w:rFonts w:ascii="Times New Roman" w:hAnsi="Times New Roman" w:cs="Times New Roman"/>
          <w:i/>
          <w:sz w:val="24"/>
          <w:szCs w:val="24"/>
          <w:lang w:val="en-US"/>
          <w:rPrChange w:id="3251" w:author="Chen Liao" w:date="2020-06-22T07:02:00Z">
            <w:rPr>
              <w:i/>
              <w:sz w:val="24"/>
              <w:szCs w:val="24"/>
              <w:lang w:val="en-US"/>
            </w:rPr>
          </w:rPrChange>
        </w:rPr>
        <w:t xml:space="preserve">P. aeruginosa </w:t>
      </w:r>
      <w:r w:rsidRPr="00254232">
        <w:rPr>
          <w:rFonts w:ascii="Times New Roman" w:hAnsi="Times New Roman" w:cs="Times New Roman"/>
          <w:sz w:val="24"/>
          <w:szCs w:val="24"/>
          <w:lang w:val="en-US"/>
          <w:rPrChange w:id="3252" w:author="Chen Liao" w:date="2020-06-22T07:02:00Z">
            <w:rPr>
              <w:sz w:val="24"/>
              <w:szCs w:val="24"/>
              <w:lang w:val="en-US"/>
            </w:rPr>
          </w:rPrChange>
        </w:rPr>
        <w:t>strain UCBPP-PA14 in KEGG database. The entries with high connectivity with the provided compounds are returned by the algorithm [Vandin et al. 2011] (Supp. Tab. 1). We grouped the metabolites by the identified pathways (Figure 4B, Figure S4) and found that the most perturbed pathways were related with the central TCA cycle  and amino acid metabolism (</w:t>
      </w:r>
      <w:r w:rsidRPr="00560D78">
        <w:rPr>
          <w:rFonts w:ascii="Times New Roman" w:hAnsi="Times New Roman" w:cs="Times New Roman"/>
          <w:sz w:val="24"/>
          <w:szCs w:val="24"/>
          <w:highlight w:val="yellow"/>
          <w:lang w:val="en-US"/>
          <w:rPrChange w:id="3253" w:author="Chen Liao" w:date="2020-06-22T20:15:00Z">
            <w:rPr>
              <w:sz w:val="24"/>
              <w:szCs w:val="24"/>
              <w:lang w:val="en-US"/>
            </w:rPr>
          </w:rPrChange>
        </w:rPr>
        <w:t>Fig. 4B</w:t>
      </w:r>
      <w:r w:rsidRPr="00254232">
        <w:rPr>
          <w:rFonts w:ascii="Times New Roman" w:hAnsi="Times New Roman" w:cs="Times New Roman"/>
          <w:sz w:val="24"/>
          <w:szCs w:val="24"/>
          <w:lang w:val="en-US"/>
          <w:rPrChange w:id="3254" w:author="Chen Liao" w:date="2020-06-22T07:02:00Z">
            <w:rPr>
              <w:sz w:val="24"/>
              <w:szCs w:val="24"/>
              <w:lang w:val="en-US"/>
            </w:rPr>
          </w:rPrChange>
        </w:rPr>
        <w:t xml:space="preserve"> and </w:t>
      </w:r>
      <w:ins w:id="3255" w:author="Chen Liao" w:date="2020-06-22T20:15:00Z">
        <w:r w:rsidR="00560D78" w:rsidRPr="00560D78">
          <w:rPr>
            <w:rFonts w:ascii="Times New Roman" w:hAnsi="Times New Roman" w:cs="Times New Roman"/>
            <w:sz w:val="24"/>
            <w:szCs w:val="24"/>
            <w:highlight w:val="yellow"/>
            <w:lang w:val="en-US"/>
            <w:rPrChange w:id="3256" w:author="Chen Liao" w:date="2020-06-22T20:15:00Z">
              <w:rPr>
                <w:rFonts w:ascii="Times New Roman" w:hAnsi="Times New Roman" w:cs="Times New Roman"/>
                <w:sz w:val="24"/>
                <w:szCs w:val="24"/>
                <w:lang w:val="en-US"/>
              </w:rPr>
            </w:rPrChange>
          </w:rPr>
          <w:t xml:space="preserve">Supplementary Fig. </w:t>
        </w:r>
      </w:ins>
      <w:r w:rsidRPr="00560D78">
        <w:rPr>
          <w:rFonts w:ascii="Times New Roman" w:hAnsi="Times New Roman" w:cs="Times New Roman"/>
          <w:sz w:val="24"/>
          <w:szCs w:val="24"/>
          <w:highlight w:val="yellow"/>
          <w:lang w:val="en-US"/>
          <w:rPrChange w:id="3257" w:author="Chen Liao" w:date="2020-06-22T20:15:00Z">
            <w:rPr>
              <w:sz w:val="24"/>
              <w:szCs w:val="24"/>
              <w:lang w:val="en-US"/>
            </w:rPr>
          </w:rPrChange>
        </w:rPr>
        <w:t>S4</w:t>
      </w:r>
      <w:r w:rsidRPr="00254232">
        <w:rPr>
          <w:rFonts w:ascii="Times New Roman" w:hAnsi="Times New Roman" w:cs="Times New Roman"/>
          <w:sz w:val="24"/>
          <w:szCs w:val="24"/>
          <w:lang w:val="en-US"/>
          <w:rPrChange w:id="3258" w:author="Chen Liao" w:date="2020-06-22T07:02:00Z">
            <w:rPr>
              <w:sz w:val="24"/>
              <w:szCs w:val="24"/>
              <w:lang w:val="en-US"/>
            </w:rPr>
          </w:rPrChange>
        </w:rPr>
        <w:t xml:space="preserve">). Pyruvate was found to be constant across all the strains and therefore was </w:t>
      </w:r>
      <w:commentRangeStart w:id="3259"/>
      <w:r w:rsidRPr="00254232">
        <w:rPr>
          <w:rFonts w:ascii="Times New Roman" w:hAnsi="Times New Roman" w:cs="Times New Roman"/>
          <w:sz w:val="24"/>
          <w:szCs w:val="24"/>
          <w:lang w:val="en-US"/>
          <w:rPrChange w:id="3260" w:author="Chen Liao" w:date="2020-06-22T07:02:00Z">
            <w:rPr>
              <w:sz w:val="24"/>
              <w:szCs w:val="24"/>
              <w:lang w:val="en-US"/>
            </w:rPr>
          </w:rPrChange>
        </w:rPr>
        <w:t>removed in our analysis</w:t>
      </w:r>
      <w:commentRangeEnd w:id="3259"/>
      <w:r w:rsidR="00D722AF">
        <w:rPr>
          <w:rStyle w:val="CommentReference"/>
        </w:rPr>
        <w:commentReference w:id="3259"/>
      </w:r>
      <w:r w:rsidRPr="00254232">
        <w:rPr>
          <w:rFonts w:ascii="Times New Roman" w:hAnsi="Times New Roman" w:cs="Times New Roman"/>
          <w:sz w:val="24"/>
          <w:szCs w:val="24"/>
          <w:lang w:val="en-US"/>
          <w:rPrChange w:id="3261" w:author="Chen Liao" w:date="2020-06-22T07:02:00Z">
            <w:rPr>
              <w:sz w:val="24"/>
              <w:szCs w:val="24"/>
              <w:lang w:val="en-US"/>
            </w:rPr>
          </w:rPrChange>
        </w:rPr>
        <w:t xml:space="preserve">. The fact that pyruvate is not altered indicates that the regulation happens in the TCA cycle on itself, not in its upstream of central carbon metabolism. Interestingly, the TCA cycle is divided into two parts, the metabolites in one part </w:t>
      </w:r>
      <w:r w:rsidRPr="00254232">
        <w:rPr>
          <w:rFonts w:ascii="Times New Roman" w:hAnsi="Times New Roman" w:cs="Times New Roman"/>
          <w:sz w:val="24"/>
          <w:szCs w:val="24"/>
          <w:lang w:val="en-US"/>
          <w:rPrChange w:id="3262" w:author="Chen Liao" w:date="2020-06-22T07:02:00Z">
            <w:rPr>
              <w:sz w:val="24"/>
              <w:szCs w:val="24"/>
              <w:lang w:val="en-US"/>
            </w:rPr>
          </w:rPrChange>
        </w:rPr>
        <w:lastRenderedPageBreak/>
        <w:t xml:space="preserve">are lower in  rhamnolipid producers while metabolites in the other part, namely  fumarate and malate are higher in rhamnolipids producers. Three out of 7 compounds in this pathway were significantly different between rhamnolipid producers and non producers (fumarate, succinate and citrate). The reaction where the association reverses is the production of  fumarate from succinate, the only reaction in the TCA cycle that happens in the cell membrane and couples FADH2 synthesis. Although the level of metabolites does not represent the flux of metabolism, the flip of sign in association tells us that it is highly possible that the reaction rate between succinate and fumarate is different between rhamnolipids producers and nonproducers. </w:t>
      </w:r>
    </w:p>
    <w:p w14:paraId="3DD7586A" w14:textId="77777777" w:rsidR="00655E4E" w:rsidRPr="00254232" w:rsidRDefault="00D27EFC">
      <w:pPr>
        <w:spacing w:before="240" w:after="240"/>
        <w:jc w:val="both"/>
        <w:rPr>
          <w:rFonts w:ascii="Times New Roman" w:hAnsi="Times New Roman" w:cs="Times New Roman"/>
          <w:sz w:val="24"/>
          <w:szCs w:val="24"/>
          <w:lang w:val="en-US"/>
          <w:rPrChange w:id="3263" w:author="Chen Liao" w:date="2020-06-22T07:02:00Z">
            <w:rPr>
              <w:sz w:val="24"/>
              <w:szCs w:val="24"/>
              <w:lang w:val="en-US"/>
            </w:rPr>
          </w:rPrChange>
        </w:rPr>
      </w:pPr>
      <w:r w:rsidRPr="00254232">
        <w:rPr>
          <w:rFonts w:ascii="Times New Roman" w:hAnsi="Times New Roman" w:cs="Times New Roman"/>
          <w:sz w:val="24"/>
          <w:szCs w:val="24"/>
          <w:lang w:val="en-US"/>
          <w:rPrChange w:id="3264" w:author="Chen Liao" w:date="2020-06-22T07:02:00Z">
            <w:rPr>
              <w:sz w:val="24"/>
              <w:szCs w:val="24"/>
              <w:lang w:val="en-US"/>
            </w:rPr>
          </w:rPrChange>
        </w:rPr>
        <w:t xml:space="preserve">Another tightly associated pathway is amino acids biosynthesis, especially branched chain and sulfur containing amino acids, where all metabolites are in high abundance in rhamnolipids non-producers. This could be linked to an altered proteome turnover. An interesting exception to this is N-Formylmethionine, which was found in high abundance in rhamnolipid producer strains. This could be again associated with protein synthesis or degradation. N-Formylmethionine is the starting residue in bacterial translation. The formyl group is added to methionine by methionyl-tRNA formyltransferase after Met-tRNA is formed and removed after translational initiation. Also, fMet could serve as degradation signal in bacteria (ref). </w:t>
      </w:r>
    </w:p>
    <w:p w14:paraId="09679DCC" w14:textId="0512AFDE" w:rsidR="00655E4E" w:rsidDel="005273DC" w:rsidRDefault="00655E4E">
      <w:pPr>
        <w:spacing w:before="240" w:after="240"/>
        <w:jc w:val="both"/>
        <w:rPr>
          <w:del w:id="3265" w:author="Chen Liao" w:date="2020-06-22T16:56:00Z"/>
          <w:rFonts w:ascii="Times New Roman" w:hAnsi="Times New Roman" w:cs="Times New Roman"/>
          <w:b/>
          <w:sz w:val="24"/>
          <w:szCs w:val="24"/>
          <w:lang w:val="en-US"/>
        </w:rPr>
      </w:pPr>
    </w:p>
    <w:p w14:paraId="38F1856E" w14:textId="77777777" w:rsidR="005273DC" w:rsidRPr="00254232" w:rsidRDefault="005273DC">
      <w:pPr>
        <w:spacing w:before="240" w:after="240"/>
        <w:jc w:val="both"/>
        <w:rPr>
          <w:ins w:id="3266" w:author="Chen Liao" w:date="2020-06-22T16:56:00Z"/>
          <w:rFonts w:ascii="Times New Roman" w:hAnsi="Times New Roman" w:cs="Times New Roman"/>
          <w:sz w:val="24"/>
          <w:szCs w:val="24"/>
          <w:lang w:val="en-US"/>
          <w:rPrChange w:id="3267" w:author="Chen Liao" w:date="2020-06-22T07:02:00Z">
            <w:rPr>
              <w:ins w:id="3268" w:author="Chen Liao" w:date="2020-06-22T16:56:00Z"/>
              <w:sz w:val="24"/>
              <w:szCs w:val="24"/>
              <w:lang w:val="en-US"/>
            </w:rPr>
          </w:rPrChange>
        </w:rPr>
      </w:pPr>
    </w:p>
    <w:p w14:paraId="671D52EE" w14:textId="571B4A14" w:rsidR="00655E4E" w:rsidRPr="00254232" w:rsidRDefault="00D27EFC">
      <w:pPr>
        <w:spacing w:before="240" w:after="240"/>
        <w:jc w:val="both"/>
        <w:rPr>
          <w:rFonts w:ascii="Times New Roman" w:hAnsi="Times New Roman" w:cs="Times New Roman"/>
          <w:sz w:val="24"/>
          <w:szCs w:val="24"/>
          <w:lang w:val="en-US"/>
          <w:rPrChange w:id="3269" w:author="Chen Liao" w:date="2020-06-22T07:02:00Z">
            <w:rPr>
              <w:sz w:val="24"/>
              <w:szCs w:val="24"/>
              <w:lang w:val="en-US"/>
            </w:rPr>
          </w:rPrChange>
        </w:rPr>
      </w:pPr>
      <w:r w:rsidRPr="00254232">
        <w:rPr>
          <w:rFonts w:ascii="Times New Roman" w:hAnsi="Times New Roman" w:cs="Times New Roman"/>
          <w:b/>
          <w:sz w:val="24"/>
          <w:szCs w:val="24"/>
          <w:lang w:val="en-US"/>
          <w:rPrChange w:id="3270" w:author="Chen Liao" w:date="2020-06-22T07:02:00Z">
            <w:rPr>
              <w:b/>
              <w:sz w:val="24"/>
              <w:szCs w:val="24"/>
              <w:lang w:val="en-US"/>
            </w:rPr>
          </w:rPrChange>
        </w:rPr>
        <w:t xml:space="preserve">Rhamnolipids </w:t>
      </w:r>
      <w:ins w:id="3271" w:author="Chen Liao" w:date="2020-06-22T20:18:00Z">
        <w:r w:rsidR="00F57B03">
          <w:rPr>
            <w:rFonts w:ascii="Times New Roman" w:hAnsi="Times New Roman" w:cs="Times New Roman"/>
            <w:b/>
            <w:sz w:val="24"/>
            <w:szCs w:val="24"/>
            <w:lang w:val="en-US"/>
          </w:rPr>
          <w:t>non-</w:t>
        </w:r>
      </w:ins>
      <w:r w:rsidRPr="00254232">
        <w:rPr>
          <w:rFonts w:ascii="Times New Roman" w:hAnsi="Times New Roman" w:cs="Times New Roman"/>
          <w:b/>
          <w:sz w:val="24"/>
          <w:szCs w:val="24"/>
          <w:lang w:val="en-US"/>
          <w:rPrChange w:id="3272" w:author="Chen Liao" w:date="2020-06-22T07:02:00Z">
            <w:rPr>
              <w:b/>
              <w:sz w:val="24"/>
              <w:szCs w:val="24"/>
              <w:lang w:val="en-US"/>
            </w:rPr>
          </w:rPrChange>
        </w:rPr>
        <w:t xml:space="preserve">producers may have </w:t>
      </w:r>
      <w:ins w:id="3273" w:author="Chen Liao" w:date="2020-06-22T20:18:00Z">
        <w:r w:rsidR="00F57B03">
          <w:rPr>
            <w:rFonts w:ascii="Times New Roman" w:hAnsi="Times New Roman" w:cs="Times New Roman"/>
            <w:b/>
            <w:sz w:val="24"/>
            <w:szCs w:val="24"/>
            <w:lang w:val="en-US"/>
          </w:rPr>
          <w:t>increased</w:t>
        </w:r>
      </w:ins>
      <w:del w:id="3274" w:author="Chen Liao" w:date="2020-06-22T20:18:00Z">
        <w:r w:rsidRPr="00254232" w:rsidDel="00F57B03">
          <w:rPr>
            <w:rFonts w:ascii="Times New Roman" w:hAnsi="Times New Roman" w:cs="Times New Roman"/>
            <w:b/>
            <w:sz w:val="24"/>
            <w:szCs w:val="24"/>
            <w:lang w:val="en-US"/>
            <w:rPrChange w:id="3275" w:author="Chen Liao" w:date="2020-06-22T07:02:00Z">
              <w:rPr>
                <w:b/>
                <w:sz w:val="24"/>
                <w:szCs w:val="24"/>
                <w:lang w:val="en-US"/>
              </w:rPr>
            </w:rPrChange>
          </w:rPr>
          <w:delText>less</w:delText>
        </w:r>
      </w:del>
      <w:r w:rsidRPr="00254232">
        <w:rPr>
          <w:rFonts w:ascii="Times New Roman" w:hAnsi="Times New Roman" w:cs="Times New Roman"/>
          <w:b/>
          <w:sz w:val="24"/>
          <w:szCs w:val="24"/>
          <w:lang w:val="en-US"/>
          <w:rPrChange w:id="3276" w:author="Chen Liao" w:date="2020-06-22T07:02:00Z">
            <w:rPr>
              <w:b/>
              <w:sz w:val="24"/>
              <w:szCs w:val="24"/>
              <w:lang w:val="en-US"/>
            </w:rPr>
          </w:rPrChange>
        </w:rPr>
        <w:t xml:space="preserve"> oxidative stress</w:t>
      </w:r>
      <w:r w:rsidRPr="00254232">
        <w:rPr>
          <w:rFonts w:ascii="Times New Roman" w:hAnsi="Times New Roman" w:cs="Times New Roman"/>
          <w:sz w:val="24"/>
          <w:szCs w:val="24"/>
          <w:lang w:val="en-US"/>
          <w:rPrChange w:id="3277" w:author="Chen Liao" w:date="2020-06-22T07:02:00Z">
            <w:rPr>
              <w:sz w:val="24"/>
              <w:szCs w:val="24"/>
              <w:lang w:val="en-US"/>
            </w:rPr>
          </w:rPrChange>
        </w:rPr>
        <w:t xml:space="preserve"> </w:t>
      </w:r>
    </w:p>
    <w:p w14:paraId="6B035AA9" w14:textId="3109544A" w:rsidR="00655E4E" w:rsidRPr="00254232" w:rsidRDefault="00D27EFC">
      <w:pPr>
        <w:spacing w:before="240" w:after="240"/>
        <w:jc w:val="both"/>
        <w:rPr>
          <w:rFonts w:ascii="Times New Roman" w:hAnsi="Times New Roman" w:cs="Times New Roman"/>
          <w:sz w:val="24"/>
          <w:szCs w:val="24"/>
          <w:lang w:val="en-US"/>
          <w:rPrChange w:id="3278" w:author="Chen Liao" w:date="2020-06-22T07:02:00Z">
            <w:rPr>
              <w:sz w:val="24"/>
              <w:szCs w:val="24"/>
              <w:lang w:val="en-US"/>
            </w:rPr>
          </w:rPrChange>
        </w:rPr>
      </w:pPr>
      <w:r w:rsidRPr="00254232">
        <w:rPr>
          <w:rFonts w:ascii="Times New Roman" w:hAnsi="Times New Roman" w:cs="Times New Roman"/>
          <w:sz w:val="24"/>
          <w:szCs w:val="24"/>
          <w:lang w:val="en-US"/>
          <w:rPrChange w:id="3279" w:author="Chen Liao" w:date="2020-06-22T07:02:00Z">
            <w:rPr>
              <w:sz w:val="24"/>
              <w:szCs w:val="24"/>
              <w:lang w:val="en-US"/>
            </w:rPr>
          </w:rPrChange>
        </w:rPr>
        <w:t xml:space="preserve">Combining results from growth curve analysis and comparative metabolomics, we found that rhamnolipids producers can grow faster, contain lower amino acids level, and possibly sustain a higher rate of TCA cycle </w:t>
      </w:r>
      <w:ins w:id="3280" w:author="Chen Liao" w:date="2020-06-22T20:17:00Z">
        <w:r w:rsidR="005A4A6F">
          <w:rPr>
            <w:rFonts w:ascii="Times New Roman" w:hAnsi="Times New Roman" w:cs="Times New Roman"/>
            <w:sz w:val="24"/>
            <w:szCs w:val="24"/>
            <w:lang w:val="en-US"/>
          </w:rPr>
          <w:t>activity</w:t>
        </w:r>
      </w:ins>
      <w:del w:id="3281" w:author="Chen Liao" w:date="2020-06-22T20:17:00Z">
        <w:r w:rsidRPr="00254232" w:rsidDel="005A4A6F">
          <w:rPr>
            <w:rFonts w:ascii="Times New Roman" w:hAnsi="Times New Roman" w:cs="Times New Roman"/>
            <w:sz w:val="24"/>
            <w:szCs w:val="24"/>
            <w:lang w:val="en-US"/>
            <w:rPrChange w:id="3282" w:author="Chen Liao" w:date="2020-06-22T07:02:00Z">
              <w:rPr>
                <w:sz w:val="24"/>
                <w:szCs w:val="24"/>
                <w:lang w:val="en-US"/>
              </w:rPr>
            </w:rPrChange>
          </w:rPr>
          <w:delText>reactio</w:delText>
        </w:r>
      </w:del>
      <w:del w:id="3283" w:author="Chen Liao" w:date="2020-06-22T20:18:00Z">
        <w:r w:rsidRPr="00254232" w:rsidDel="005A4A6F">
          <w:rPr>
            <w:rFonts w:ascii="Times New Roman" w:hAnsi="Times New Roman" w:cs="Times New Roman"/>
            <w:sz w:val="24"/>
            <w:szCs w:val="24"/>
            <w:lang w:val="en-US"/>
            <w:rPrChange w:id="3284" w:author="Chen Liao" w:date="2020-06-22T07:02:00Z">
              <w:rPr>
                <w:sz w:val="24"/>
                <w:szCs w:val="24"/>
                <w:lang w:val="en-US"/>
              </w:rPr>
            </w:rPrChange>
          </w:rPr>
          <w:delText>n</w:delText>
        </w:r>
      </w:del>
      <w:r w:rsidRPr="00254232">
        <w:rPr>
          <w:rFonts w:ascii="Times New Roman" w:hAnsi="Times New Roman" w:cs="Times New Roman"/>
          <w:sz w:val="24"/>
          <w:szCs w:val="24"/>
          <w:lang w:val="en-US"/>
          <w:rPrChange w:id="3285" w:author="Chen Liao" w:date="2020-06-22T07:02:00Z">
            <w:rPr>
              <w:sz w:val="24"/>
              <w:szCs w:val="24"/>
              <w:lang w:val="en-US"/>
            </w:rPr>
          </w:rPrChange>
        </w:rPr>
        <w:t xml:space="preserve"> compared to non</w:t>
      </w:r>
      <w:ins w:id="3286" w:author="Chen Liao" w:date="2020-06-22T20:18:00Z">
        <w:r w:rsidR="005A4A6F">
          <w:rPr>
            <w:rFonts w:ascii="Times New Roman" w:hAnsi="Times New Roman" w:cs="Times New Roman"/>
            <w:sz w:val="24"/>
            <w:szCs w:val="24"/>
            <w:lang w:val="en-US"/>
          </w:rPr>
          <w:t>-</w:t>
        </w:r>
      </w:ins>
      <w:r w:rsidRPr="00254232">
        <w:rPr>
          <w:rFonts w:ascii="Times New Roman" w:hAnsi="Times New Roman" w:cs="Times New Roman"/>
          <w:sz w:val="24"/>
          <w:szCs w:val="24"/>
          <w:lang w:val="en-US"/>
          <w:rPrChange w:id="3287" w:author="Chen Liao" w:date="2020-06-22T07:02:00Z">
            <w:rPr>
              <w:sz w:val="24"/>
              <w:szCs w:val="24"/>
              <w:lang w:val="en-US"/>
            </w:rPr>
          </w:rPrChange>
        </w:rPr>
        <w:t xml:space="preserve">producers. It is not surprising to see that a faster TCA cycle is linked to faster cell growth. However, this coupling is fragile and hard to maintain: TCA cycle is a main source of Reactive Oxygen Species (ROS) (Mailloux et al. 2016). The  five enzymes catalyze the reactions in TCA cycle all contain Fe-S clusters (aconitase A, aconitase B, succinate dehydrogenase subunit B, fumarase A, fumarase C) which makes them prone to ROS stress (Flint et al. 1993). Among the five enzyems, succinate dehydrogenase subunit B (adhB) encodes one component of the complex that catalyzes the reaction between succinate and fumarate, the two compounds that are associated with  rhamnolipids non-producers and producers respectively. (Fig. 3C). The opposite correlation of fumarate and succinate loading values indicates that succinate dehydrogenase activity is greatly reduced in rhamnolipid non0producers but not producers. Succinate dehydrogenase B locates in the membrane, which makes it specially prone to suffer from oxidative stress (Stark 2005). These observations suggest that the rhamnolipids producers have lower oxidative stress and therefore maintain higher flux in TCA cycle to </w:t>
      </w:r>
      <w:del w:id="3288" w:author="Chen Liao" w:date="2020-06-22T20:19:00Z">
        <w:r w:rsidRPr="00254232" w:rsidDel="00350E15">
          <w:rPr>
            <w:rFonts w:ascii="Times New Roman" w:hAnsi="Times New Roman" w:cs="Times New Roman"/>
            <w:sz w:val="24"/>
            <w:szCs w:val="24"/>
            <w:lang w:val="en-US"/>
            <w:rPrChange w:id="3289" w:author="Chen Liao" w:date="2020-06-22T07:02:00Z">
              <w:rPr>
                <w:sz w:val="24"/>
                <w:szCs w:val="24"/>
                <w:lang w:val="en-US"/>
              </w:rPr>
            </w:rPrChange>
          </w:rPr>
          <w:delText xml:space="preserve">maintain </w:delText>
        </w:r>
      </w:del>
      <w:ins w:id="3290" w:author="Chen Liao" w:date="2020-06-22T20:19:00Z">
        <w:r w:rsidR="00350E15">
          <w:rPr>
            <w:rFonts w:ascii="Times New Roman" w:hAnsi="Times New Roman" w:cs="Times New Roman"/>
            <w:sz w:val="24"/>
            <w:szCs w:val="24"/>
            <w:lang w:val="en-US"/>
          </w:rPr>
          <w:t xml:space="preserve">sustain faster </w:t>
        </w:r>
      </w:ins>
      <w:r w:rsidRPr="00254232">
        <w:rPr>
          <w:rFonts w:ascii="Times New Roman" w:hAnsi="Times New Roman" w:cs="Times New Roman"/>
          <w:sz w:val="24"/>
          <w:szCs w:val="24"/>
          <w:lang w:val="en-US"/>
          <w:rPrChange w:id="3291" w:author="Chen Liao" w:date="2020-06-22T07:02:00Z">
            <w:rPr>
              <w:sz w:val="24"/>
              <w:szCs w:val="24"/>
              <w:lang w:val="en-US"/>
            </w:rPr>
          </w:rPrChange>
        </w:rPr>
        <w:t>cell growth</w:t>
      </w:r>
      <w:ins w:id="3292" w:author="Chen Liao" w:date="2020-06-22T20:19:00Z">
        <w:r w:rsidR="00132695">
          <w:rPr>
            <w:rFonts w:ascii="Times New Roman" w:hAnsi="Times New Roman" w:cs="Times New Roman"/>
            <w:sz w:val="24"/>
            <w:szCs w:val="24"/>
            <w:lang w:val="en-US"/>
          </w:rPr>
          <w:t xml:space="preserve"> </w:t>
        </w:r>
      </w:ins>
      <w:r w:rsidR="00132695">
        <w:rPr>
          <w:rFonts w:ascii="Times New Roman" w:hAnsi="Times New Roman" w:cs="Times New Roman"/>
          <w:sz w:val="24"/>
          <w:szCs w:val="24"/>
          <w:lang w:val="en-US"/>
        </w:rPr>
        <w:fldChar w:fldCharType="begin"/>
      </w:r>
      <w:r w:rsidR="00132695">
        <w:rPr>
          <w:rFonts w:ascii="Times New Roman" w:hAnsi="Times New Roman" w:cs="Times New Roman"/>
          <w:sz w:val="24"/>
          <w:szCs w:val="24"/>
          <w:lang w:val="en-US"/>
        </w:rPr>
        <w:instrText>ADDIN F1000_CSL_CITATION&lt;~#@#~&gt;[{"DOI":"10.1128/AEM.72.5.3653-3661.2006","First":false,"Last":false,"PMCID":"PMC1472329","PMID":"16672514","abstract":"Overflow metabolism in the form of aerobic acetate excretion by Escherichia coli is an important physiological characteristic of this common industrial microorganism. Although acetate formation occurs under conditions of high glucose consumption, the genetic mechanisms that trigger this phenomenon are not clearly understood. We report on the role of the NADH/NAD ratio (redox ratio) in overflow metabolism. We modulated the redox ratio in E. coli through the expression of Streptococcus pneumoniae (water-forming) NADH oxidase. Using steady-state chemostat cultures, we demonstrated a strong correlation between acetate formation and this redox ratio. We furthermore completed genome-wide transcription analyses of a control E. coli strain and an E. coli strain overexpressing NADH oxidase. The transcription results showed that in the control strain, several genes involved in the tricarboxylic acid (TCA) cycle and respiration were repressed as the glucose consumption rate increased. Moreover, the relative repression of these genes was alleviated by expression of NADH oxidase and the resulting reduced redox ratio. Analysis of a promoter binding site upstream of the genes which correlated with redox ratio revealed a degenerate sequence with strong homology with the binding site for ArcA. Deletion of arcA resulted in acetate reduction and increased the biomass yield due to the increased capacities of the TCA cycle and respiration. Acetate formation was completely eliminated by reducing the redox ratio through expression of NADH oxidase in the arcA mutant, even at a very high glucose consumption rate. The results provide a basis for studying new regulatory mechanisms prevalent at reduced NADH/NAD ratios, as well as for designing more efficient bioprocesses.","author":[{"family":"Vemuri","given":"G N"},{"family":"Altman","given":"E"},{"family":"Sangurdekar","given":"D P"},{"family":"Khodursky","given":"A B"},{"family":"Eiteman","given":"M A"}],"authorYearDisplayFormat":false,"citation-label":"1725257","container-title":"Applied and Environmental Microbiology","container-title-short":"Appl. Environ. Microbiol.","id":"1725257","invisible":false,"issue":"5","issued":{"date-parts":[["2006","5"]]},"journalAbbreviation":"Appl. Environ. Microbiol.","page":"3653-3661","suppress-author":false,"title":"Overflow metabolism in Escherichia coli during steady-state growth: transcriptional regulation and effect of the redox ratio.","type":"article-journal","volume":"72"}]</w:instrText>
      </w:r>
      <w:r w:rsidR="00132695">
        <w:rPr>
          <w:rFonts w:ascii="Times New Roman" w:hAnsi="Times New Roman" w:cs="Times New Roman"/>
          <w:sz w:val="24"/>
          <w:szCs w:val="24"/>
          <w:lang w:val="en-US"/>
        </w:rPr>
        <w:fldChar w:fldCharType="separate"/>
      </w:r>
      <w:r w:rsidR="007927E1" w:rsidRPr="007927E1">
        <w:rPr>
          <w:rFonts w:ascii="Times New Roman" w:hAnsi="Times New Roman" w:cs="Times New Roman"/>
          <w:noProof/>
          <w:sz w:val="24"/>
          <w:szCs w:val="24"/>
          <w:lang w:val="en-US"/>
        </w:rPr>
        <w:t>(Vemuri et al. 2006)</w:t>
      </w:r>
      <w:r w:rsidR="00132695">
        <w:rPr>
          <w:rFonts w:ascii="Times New Roman" w:hAnsi="Times New Roman" w:cs="Times New Roman"/>
          <w:sz w:val="24"/>
          <w:szCs w:val="24"/>
          <w:lang w:val="en-US"/>
        </w:rPr>
        <w:fldChar w:fldCharType="end"/>
      </w:r>
      <w:del w:id="3293" w:author="Chen Liao" w:date="2020-06-22T20:19:00Z">
        <w:r w:rsidRPr="00254232" w:rsidDel="00132695">
          <w:rPr>
            <w:rFonts w:ascii="Times New Roman" w:hAnsi="Times New Roman" w:cs="Times New Roman"/>
            <w:sz w:val="24"/>
            <w:szCs w:val="24"/>
            <w:lang w:val="en-US"/>
            <w:rPrChange w:id="3294" w:author="Chen Liao" w:date="2020-06-22T07:02:00Z">
              <w:rPr>
                <w:sz w:val="24"/>
                <w:szCs w:val="24"/>
                <w:lang w:val="en-US"/>
              </w:rPr>
            </w:rPrChange>
          </w:rPr>
          <w:delText xml:space="preserve">(Vemuri </w:delText>
        </w:r>
        <w:r w:rsidRPr="00254232" w:rsidDel="00132695">
          <w:rPr>
            <w:rFonts w:ascii="Times New Roman" w:hAnsi="Times New Roman" w:cs="Times New Roman"/>
            <w:i/>
            <w:sz w:val="24"/>
            <w:szCs w:val="24"/>
            <w:lang w:val="en-US"/>
            <w:rPrChange w:id="3295" w:author="Chen Liao" w:date="2020-06-22T07:02:00Z">
              <w:rPr>
                <w:i/>
                <w:sz w:val="24"/>
                <w:szCs w:val="24"/>
                <w:lang w:val="en-US"/>
              </w:rPr>
            </w:rPrChange>
          </w:rPr>
          <w:delText xml:space="preserve">et al. </w:delText>
        </w:r>
        <w:r w:rsidRPr="00254232" w:rsidDel="00132695">
          <w:rPr>
            <w:rFonts w:ascii="Times New Roman" w:hAnsi="Times New Roman" w:cs="Times New Roman"/>
            <w:sz w:val="24"/>
            <w:szCs w:val="24"/>
            <w:lang w:val="en-US"/>
            <w:rPrChange w:id="3296" w:author="Chen Liao" w:date="2020-06-22T07:02:00Z">
              <w:rPr>
                <w:sz w:val="24"/>
                <w:szCs w:val="24"/>
                <w:lang w:val="en-US"/>
              </w:rPr>
            </w:rPrChange>
          </w:rPr>
          <w:delText xml:space="preserve">2006 </w:delText>
        </w:r>
        <w:r w:rsidRPr="00254232" w:rsidDel="00132695">
          <w:rPr>
            <w:rFonts w:ascii="Times New Roman" w:eastAsia="Roboto" w:hAnsi="Times New Roman" w:cs="Times New Roman"/>
            <w:color w:val="5B616B"/>
            <w:sz w:val="24"/>
            <w:szCs w:val="24"/>
            <w:highlight w:val="white"/>
            <w:lang w:val="en-US"/>
            <w:rPrChange w:id="3297" w:author="Chen Liao" w:date="2020-06-22T07:02:00Z">
              <w:rPr>
                <w:rFonts w:ascii="Roboto" w:eastAsia="Roboto" w:hAnsi="Roboto" w:cs="Roboto"/>
                <w:color w:val="5B616B"/>
                <w:sz w:val="24"/>
                <w:szCs w:val="24"/>
                <w:highlight w:val="white"/>
                <w:lang w:val="en-US"/>
              </w:rPr>
            </w:rPrChange>
          </w:rPr>
          <w:delText>doi: 10.1128/AEM.72.5.3653-3661.2006.</w:delText>
        </w:r>
        <w:r w:rsidRPr="00254232" w:rsidDel="00132695">
          <w:rPr>
            <w:rFonts w:ascii="Times New Roman" w:hAnsi="Times New Roman" w:cs="Times New Roman"/>
            <w:sz w:val="24"/>
            <w:szCs w:val="24"/>
            <w:lang w:val="en-US"/>
            <w:rPrChange w:id="3298" w:author="Chen Liao" w:date="2020-06-22T07:02:00Z">
              <w:rPr>
                <w:sz w:val="24"/>
                <w:szCs w:val="24"/>
                <w:lang w:val="en-US"/>
              </w:rPr>
            </w:rPrChange>
          </w:rPr>
          <w:delText>)</w:delText>
        </w:r>
      </w:del>
      <w:r w:rsidRPr="00254232">
        <w:rPr>
          <w:rFonts w:ascii="Times New Roman" w:hAnsi="Times New Roman" w:cs="Times New Roman"/>
          <w:sz w:val="24"/>
          <w:szCs w:val="24"/>
          <w:lang w:val="en-US"/>
          <w:rPrChange w:id="3299" w:author="Chen Liao" w:date="2020-06-22T07:02:00Z">
            <w:rPr>
              <w:sz w:val="24"/>
              <w:szCs w:val="24"/>
              <w:lang w:val="en-US"/>
            </w:rPr>
          </w:rPrChange>
        </w:rPr>
        <w:t xml:space="preserve">. </w:t>
      </w:r>
    </w:p>
    <w:p w14:paraId="7AB9FC4D" w14:textId="03BC21BA" w:rsidR="00655E4E" w:rsidRPr="00254232" w:rsidDel="00132695" w:rsidRDefault="00D27EFC">
      <w:pPr>
        <w:spacing w:before="240" w:after="240"/>
        <w:jc w:val="both"/>
        <w:rPr>
          <w:del w:id="3300" w:author="Chen Liao" w:date="2020-06-22T20:20:00Z"/>
          <w:rFonts w:ascii="Times New Roman" w:hAnsi="Times New Roman" w:cs="Times New Roman"/>
          <w:sz w:val="24"/>
          <w:szCs w:val="24"/>
          <w:lang w:val="en-US"/>
          <w:rPrChange w:id="3301" w:author="Chen Liao" w:date="2020-06-22T07:02:00Z">
            <w:rPr>
              <w:del w:id="3302" w:author="Chen Liao" w:date="2020-06-22T20:20:00Z"/>
              <w:sz w:val="24"/>
              <w:szCs w:val="24"/>
              <w:lang w:val="en-US"/>
            </w:rPr>
          </w:rPrChange>
        </w:rPr>
      </w:pPr>
      <w:del w:id="3303" w:author="Chen Liao" w:date="2020-06-22T20:20:00Z">
        <w:r w:rsidRPr="00254232" w:rsidDel="00132695">
          <w:rPr>
            <w:rFonts w:ascii="Times New Roman" w:hAnsi="Times New Roman" w:cs="Times New Roman"/>
            <w:sz w:val="24"/>
            <w:szCs w:val="24"/>
            <w:lang w:val="en-US"/>
            <w:rPrChange w:id="3304" w:author="Chen Liao" w:date="2020-06-22T07:02:00Z">
              <w:rPr>
                <w:sz w:val="24"/>
                <w:szCs w:val="24"/>
                <w:lang w:val="en-US"/>
              </w:rPr>
            </w:rPrChange>
          </w:rPr>
          <w:delText xml:space="preserve">In order to keep fast growth, many cells utilize a strategy called overflow metabolism,  to redirect their carbon flow and secrete carbon containing molecules such as acetate and ethanol.  This phenomenon has been observed repeatedly in </w:delText>
        </w:r>
        <w:r w:rsidRPr="00254232" w:rsidDel="00132695">
          <w:rPr>
            <w:rFonts w:ascii="Times New Roman" w:hAnsi="Times New Roman" w:cs="Times New Roman"/>
            <w:i/>
            <w:sz w:val="24"/>
            <w:szCs w:val="24"/>
            <w:lang w:val="en-US"/>
            <w:rPrChange w:id="3305" w:author="Chen Liao" w:date="2020-06-22T07:02:00Z">
              <w:rPr>
                <w:i/>
                <w:sz w:val="24"/>
                <w:szCs w:val="24"/>
                <w:lang w:val="en-US"/>
              </w:rPr>
            </w:rPrChange>
          </w:rPr>
          <w:delText>Escherichia coli</w:delText>
        </w:r>
        <w:r w:rsidRPr="00254232" w:rsidDel="00132695">
          <w:rPr>
            <w:rFonts w:ascii="Times New Roman" w:hAnsi="Times New Roman" w:cs="Times New Roman"/>
            <w:sz w:val="24"/>
            <w:szCs w:val="24"/>
            <w:lang w:val="en-US"/>
            <w:rPrChange w:id="3306" w:author="Chen Liao" w:date="2020-06-22T07:02:00Z">
              <w:rPr>
                <w:sz w:val="24"/>
                <w:szCs w:val="24"/>
                <w:lang w:val="en-US"/>
              </w:rPr>
            </w:rPrChange>
          </w:rPr>
          <w:delText xml:space="preserve">, </w:delText>
        </w:r>
        <w:r w:rsidRPr="00254232" w:rsidDel="00132695">
          <w:rPr>
            <w:rFonts w:ascii="Times New Roman" w:hAnsi="Times New Roman" w:cs="Times New Roman"/>
            <w:i/>
            <w:sz w:val="24"/>
            <w:szCs w:val="24"/>
            <w:lang w:val="en-US"/>
            <w:rPrChange w:id="3307" w:author="Chen Liao" w:date="2020-06-22T07:02:00Z">
              <w:rPr>
                <w:i/>
                <w:sz w:val="24"/>
                <w:szCs w:val="24"/>
                <w:lang w:val="en-US"/>
              </w:rPr>
            </w:rPrChange>
          </w:rPr>
          <w:delText xml:space="preserve">Saccharomyces cerevisiae </w:delText>
        </w:r>
        <w:r w:rsidRPr="00254232" w:rsidDel="00132695">
          <w:rPr>
            <w:rFonts w:ascii="Times New Roman" w:hAnsi="Times New Roman" w:cs="Times New Roman"/>
            <w:sz w:val="24"/>
            <w:szCs w:val="24"/>
            <w:lang w:val="en-US"/>
            <w:rPrChange w:id="3308" w:author="Chen Liao" w:date="2020-06-22T07:02:00Z">
              <w:rPr>
                <w:sz w:val="24"/>
                <w:szCs w:val="24"/>
                <w:lang w:val="en-US"/>
              </w:rPr>
            </w:rPrChange>
          </w:rPr>
          <w:delText>(Crabtree effect) and cancer cells (Warburg effect) when they</w:delText>
        </w:r>
        <w:r w:rsidRPr="00254232" w:rsidDel="00132695">
          <w:rPr>
            <w:rFonts w:ascii="Times New Roman" w:hAnsi="Times New Roman" w:cs="Times New Roman"/>
            <w:i/>
            <w:sz w:val="24"/>
            <w:szCs w:val="24"/>
            <w:lang w:val="en-US"/>
            <w:rPrChange w:id="3309" w:author="Chen Liao" w:date="2020-06-22T07:02:00Z">
              <w:rPr>
                <w:i/>
                <w:sz w:val="24"/>
                <w:szCs w:val="24"/>
                <w:lang w:val="en-US"/>
              </w:rPr>
            </w:rPrChange>
          </w:rPr>
          <w:delText xml:space="preserve"> </w:delText>
        </w:r>
        <w:r w:rsidRPr="00254232" w:rsidDel="00132695">
          <w:rPr>
            <w:rFonts w:ascii="Times New Roman" w:hAnsi="Times New Roman" w:cs="Times New Roman"/>
            <w:sz w:val="24"/>
            <w:szCs w:val="24"/>
            <w:lang w:val="en-US"/>
            <w:rPrChange w:id="3310" w:author="Chen Liao" w:date="2020-06-22T07:02:00Z">
              <w:rPr>
                <w:sz w:val="24"/>
                <w:szCs w:val="24"/>
                <w:lang w:val="en-US"/>
              </w:rPr>
            </w:rPrChange>
          </w:rPr>
          <w:delText xml:space="preserve">grow in high concentration of glucose, (De Deken 1966 </w:delText>
        </w:r>
        <w:r w:rsidR="005E2EA7" w:rsidRPr="00254232" w:rsidDel="00132695">
          <w:rPr>
            <w:rFonts w:ascii="Times New Roman" w:hAnsi="Times New Roman" w:cs="Times New Roman"/>
            <w:lang w:val="en-US"/>
            <w:rPrChange w:id="3311" w:author="Chen Liao" w:date="2020-06-22T07:02:00Z">
              <w:rPr>
                <w:lang w:val="en-US"/>
              </w:rPr>
            </w:rPrChange>
          </w:rPr>
          <w:fldChar w:fldCharType="begin"/>
        </w:r>
        <w:r w:rsidR="005E2EA7" w:rsidRPr="00254232" w:rsidDel="00132695">
          <w:rPr>
            <w:rFonts w:ascii="Times New Roman" w:hAnsi="Times New Roman" w:cs="Times New Roman"/>
            <w:lang w:val="en-US"/>
            <w:rPrChange w:id="3312" w:author="Chen Liao" w:date="2020-06-22T07:02:00Z">
              <w:rPr>
                <w:lang w:val="en-US"/>
              </w:rPr>
            </w:rPrChange>
          </w:rPr>
          <w:delInstrText xml:space="preserve"> HYPERLINK "https://en.wikipedia.org/wiki/Doi_(identifier)" \h </w:delInstrText>
        </w:r>
        <w:r w:rsidR="005E2EA7" w:rsidRPr="00254232" w:rsidDel="00132695">
          <w:rPr>
            <w:rFonts w:ascii="Times New Roman" w:hAnsi="Times New Roman" w:cs="Times New Roman"/>
            <w:lang w:val="en-US"/>
            <w:rPrChange w:id="3313" w:author="Chen Liao" w:date="2020-06-22T07:02:00Z">
              <w:rPr>
                <w:color w:val="0B0080"/>
                <w:sz w:val="24"/>
                <w:szCs w:val="24"/>
                <w:highlight w:val="white"/>
                <w:lang w:val="en-US"/>
              </w:rPr>
            </w:rPrChange>
          </w:rPr>
          <w:fldChar w:fldCharType="separate"/>
        </w:r>
        <w:r w:rsidRPr="00254232" w:rsidDel="00132695">
          <w:rPr>
            <w:rFonts w:ascii="Times New Roman" w:hAnsi="Times New Roman" w:cs="Times New Roman"/>
            <w:color w:val="0B0080"/>
            <w:sz w:val="24"/>
            <w:szCs w:val="24"/>
            <w:highlight w:val="white"/>
            <w:lang w:val="en-US"/>
            <w:rPrChange w:id="3314" w:author="Chen Liao" w:date="2020-06-22T07:02:00Z">
              <w:rPr>
                <w:color w:val="0B0080"/>
                <w:sz w:val="24"/>
                <w:szCs w:val="24"/>
                <w:highlight w:val="white"/>
                <w:lang w:val="en-US"/>
              </w:rPr>
            </w:rPrChange>
          </w:rPr>
          <w:delText>doi</w:delText>
        </w:r>
        <w:r w:rsidR="005E2EA7" w:rsidRPr="00254232" w:rsidDel="00132695">
          <w:rPr>
            <w:rFonts w:ascii="Times New Roman" w:hAnsi="Times New Roman" w:cs="Times New Roman"/>
            <w:color w:val="0B0080"/>
            <w:sz w:val="24"/>
            <w:szCs w:val="24"/>
            <w:highlight w:val="white"/>
            <w:lang w:val="en-US"/>
            <w:rPrChange w:id="3315" w:author="Chen Liao" w:date="2020-06-22T07:02:00Z">
              <w:rPr>
                <w:color w:val="0B0080"/>
                <w:sz w:val="24"/>
                <w:szCs w:val="24"/>
                <w:highlight w:val="white"/>
                <w:lang w:val="en-US"/>
              </w:rPr>
            </w:rPrChange>
          </w:rPr>
          <w:fldChar w:fldCharType="end"/>
        </w:r>
        <w:r w:rsidRPr="00254232" w:rsidDel="00132695">
          <w:rPr>
            <w:rFonts w:ascii="Times New Roman" w:hAnsi="Times New Roman" w:cs="Times New Roman"/>
            <w:color w:val="202122"/>
            <w:sz w:val="24"/>
            <w:szCs w:val="24"/>
            <w:highlight w:val="white"/>
            <w:lang w:val="en-US"/>
            <w:rPrChange w:id="3316" w:author="Chen Liao" w:date="2020-06-22T07:02:00Z">
              <w:rPr>
                <w:color w:val="202122"/>
                <w:sz w:val="24"/>
                <w:szCs w:val="24"/>
                <w:highlight w:val="white"/>
                <w:lang w:val="en-US"/>
              </w:rPr>
            </w:rPrChange>
          </w:rPr>
          <w:delText>:</w:delText>
        </w:r>
        <w:r w:rsidR="005E2EA7" w:rsidRPr="00254232" w:rsidDel="00132695">
          <w:rPr>
            <w:rFonts w:ascii="Times New Roman" w:hAnsi="Times New Roman" w:cs="Times New Roman"/>
            <w:lang w:val="en-US"/>
            <w:rPrChange w:id="3317" w:author="Chen Liao" w:date="2020-06-22T07:02:00Z">
              <w:rPr>
                <w:lang w:val="en-US"/>
              </w:rPr>
            </w:rPrChange>
          </w:rPr>
          <w:fldChar w:fldCharType="begin"/>
        </w:r>
        <w:r w:rsidR="005E2EA7" w:rsidRPr="00254232" w:rsidDel="00132695">
          <w:rPr>
            <w:rFonts w:ascii="Times New Roman" w:hAnsi="Times New Roman" w:cs="Times New Roman"/>
            <w:lang w:val="en-US"/>
            <w:rPrChange w:id="3318" w:author="Chen Liao" w:date="2020-06-22T07:02:00Z">
              <w:rPr>
                <w:lang w:val="en-US"/>
              </w:rPr>
            </w:rPrChange>
          </w:rPr>
          <w:delInstrText xml:space="preserve"> HYPERLINK "https://doi.org/10.1099%2F00221287-44-2-149" \h </w:delInstrText>
        </w:r>
        <w:r w:rsidR="005E2EA7" w:rsidRPr="00254232" w:rsidDel="00132695">
          <w:rPr>
            <w:rFonts w:ascii="Times New Roman" w:hAnsi="Times New Roman" w:cs="Times New Roman"/>
            <w:lang w:val="en-US"/>
            <w:rPrChange w:id="3319" w:author="Chen Liao" w:date="2020-06-22T07:02:00Z">
              <w:rPr>
                <w:color w:val="663366"/>
                <w:sz w:val="24"/>
                <w:szCs w:val="24"/>
                <w:highlight w:val="white"/>
                <w:lang w:val="en-US"/>
              </w:rPr>
            </w:rPrChange>
          </w:rPr>
          <w:fldChar w:fldCharType="separate"/>
        </w:r>
        <w:r w:rsidRPr="00254232" w:rsidDel="00132695">
          <w:rPr>
            <w:rFonts w:ascii="Times New Roman" w:hAnsi="Times New Roman" w:cs="Times New Roman"/>
            <w:color w:val="663366"/>
            <w:sz w:val="24"/>
            <w:szCs w:val="24"/>
            <w:highlight w:val="white"/>
            <w:lang w:val="en-US"/>
            <w:rPrChange w:id="3320" w:author="Chen Liao" w:date="2020-06-22T07:02:00Z">
              <w:rPr>
                <w:color w:val="663366"/>
                <w:sz w:val="24"/>
                <w:szCs w:val="24"/>
                <w:highlight w:val="white"/>
                <w:lang w:val="en-US"/>
              </w:rPr>
            </w:rPrChange>
          </w:rPr>
          <w:delText>10.1099/00221287-44-2-149</w:delText>
        </w:r>
        <w:r w:rsidR="005E2EA7" w:rsidRPr="00254232" w:rsidDel="00132695">
          <w:rPr>
            <w:rFonts w:ascii="Times New Roman" w:hAnsi="Times New Roman" w:cs="Times New Roman"/>
            <w:color w:val="663366"/>
            <w:sz w:val="24"/>
            <w:szCs w:val="24"/>
            <w:highlight w:val="white"/>
            <w:lang w:val="en-US"/>
            <w:rPrChange w:id="3321" w:author="Chen Liao" w:date="2020-06-22T07:02:00Z">
              <w:rPr>
                <w:color w:val="663366"/>
                <w:sz w:val="24"/>
                <w:szCs w:val="24"/>
                <w:highlight w:val="white"/>
                <w:lang w:val="en-US"/>
              </w:rPr>
            </w:rPrChange>
          </w:rPr>
          <w:fldChar w:fldCharType="end"/>
        </w:r>
        <w:r w:rsidRPr="00254232" w:rsidDel="00132695">
          <w:rPr>
            <w:rFonts w:ascii="Times New Roman" w:hAnsi="Times New Roman" w:cs="Times New Roman"/>
            <w:sz w:val="24"/>
            <w:szCs w:val="24"/>
            <w:lang w:val="en-US"/>
            <w:rPrChange w:id="3322" w:author="Chen Liao" w:date="2020-06-22T07:02:00Z">
              <w:rPr>
                <w:sz w:val="24"/>
                <w:szCs w:val="24"/>
                <w:lang w:val="en-US"/>
              </w:rPr>
            </w:rPrChange>
          </w:rPr>
          <w:delText xml:space="preserve">, Farmer and Jones 1976 </w:delText>
        </w:r>
        <w:r w:rsidR="005E2EA7" w:rsidRPr="00254232" w:rsidDel="00132695">
          <w:rPr>
            <w:rFonts w:ascii="Times New Roman" w:hAnsi="Times New Roman" w:cs="Times New Roman"/>
            <w:lang w:val="en-US"/>
            <w:rPrChange w:id="3323" w:author="Chen Liao" w:date="2020-06-22T07:02:00Z">
              <w:rPr>
                <w:lang w:val="en-US"/>
              </w:rPr>
            </w:rPrChange>
          </w:rPr>
          <w:fldChar w:fldCharType="begin"/>
        </w:r>
        <w:r w:rsidR="005E2EA7" w:rsidRPr="00254232" w:rsidDel="00132695">
          <w:rPr>
            <w:rFonts w:ascii="Times New Roman" w:hAnsi="Times New Roman" w:cs="Times New Roman"/>
            <w:lang w:val="en-US"/>
            <w:rPrChange w:id="3324" w:author="Chen Liao" w:date="2020-06-22T07:02:00Z">
              <w:rPr>
                <w:lang w:val="en-US"/>
              </w:rPr>
            </w:rPrChange>
          </w:rPr>
          <w:delInstrText xml:space="preserve"> HYPERLINK "https://doi.org/10.1111/j.1432-1033.1976.tb10639.x" \h </w:delInstrText>
        </w:r>
        <w:r w:rsidR="005E2EA7" w:rsidRPr="00254232" w:rsidDel="00132695">
          <w:rPr>
            <w:rFonts w:ascii="Times New Roman" w:hAnsi="Times New Roman" w:cs="Times New Roman"/>
            <w:lang w:val="en-US"/>
            <w:rPrChange w:id="3325" w:author="Chen Liao" w:date="2020-06-22T07:02:00Z">
              <w:rPr>
                <w:color w:val="005274"/>
                <w:sz w:val="24"/>
                <w:szCs w:val="24"/>
                <w:highlight w:val="white"/>
                <w:lang w:val="en-US"/>
              </w:rPr>
            </w:rPrChange>
          </w:rPr>
          <w:fldChar w:fldCharType="separate"/>
        </w:r>
        <w:r w:rsidRPr="00254232" w:rsidDel="00132695">
          <w:rPr>
            <w:rFonts w:ascii="Times New Roman" w:hAnsi="Times New Roman" w:cs="Times New Roman"/>
            <w:color w:val="005274"/>
            <w:sz w:val="24"/>
            <w:szCs w:val="24"/>
            <w:highlight w:val="white"/>
            <w:lang w:val="en-US"/>
            <w:rPrChange w:id="3326" w:author="Chen Liao" w:date="2020-06-22T07:02:00Z">
              <w:rPr>
                <w:color w:val="005274"/>
                <w:sz w:val="24"/>
                <w:szCs w:val="24"/>
                <w:highlight w:val="white"/>
                <w:lang w:val="en-US"/>
              </w:rPr>
            </w:rPrChange>
          </w:rPr>
          <w:delText>https://doi.org/10.1111/j.1432-1033.1976.tb10639.x</w:delText>
        </w:r>
        <w:r w:rsidR="005E2EA7" w:rsidRPr="00254232" w:rsidDel="00132695">
          <w:rPr>
            <w:rFonts w:ascii="Times New Roman" w:hAnsi="Times New Roman" w:cs="Times New Roman"/>
            <w:color w:val="005274"/>
            <w:sz w:val="24"/>
            <w:szCs w:val="24"/>
            <w:highlight w:val="white"/>
            <w:lang w:val="en-US"/>
            <w:rPrChange w:id="3327" w:author="Chen Liao" w:date="2020-06-22T07:02:00Z">
              <w:rPr>
                <w:color w:val="005274"/>
                <w:sz w:val="24"/>
                <w:szCs w:val="24"/>
                <w:highlight w:val="white"/>
                <w:lang w:val="en-US"/>
              </w:rPr>
            </w:rPrChange>
          </w:rPr>
          <w:fldChar w:fldCharType="end"/>
        </w:r>
        <w:r w:rsidRPr="00254232" w:rsidDel="00132695">
          <w:rPr>
            <w:rFonts w:ascii="Times New Roman" w:hAnsi="Times New Roman" w:cs="Times New Roman"/>
            <w:sz w:val="24"/>
            <w:szCs w:val="24"/>
            <w:lang w:val="en-US"/>
            <w:rPrChange w:id="3328" w:author="Chen Liao" w:date="2020-06-22T07:02:00Z">
              <w:rPr>
                <w:sz w:val="24"/>
                <w:szCs w:val="24"/>
                <w:lang w:val="en-US"/>
              </w:rPr>
            </w:rPrChange>
          </w:rPr>
          <w:delText xml:space="preserve">)(Vander Heiden </w:delText>
        </w:r>
        <w:r w:rsidRPr="00254232" w:rsidDel="00132695">
          <w:rPr>
            <w:rFonts w:ascii="Times New Roman" w:hAnsi="Times New Roman" w:cs="Times New Roman"/>
            <w:i/>
            <w:sz w:val="24"/>
            <w:szCs w:val="24"/>
            <w:lang w:val="en-US"/>
            <w:rPrChange w:id="3329" w:author="Chen Liao" w:date="2020-06-22T07:02:00Z">
              <w:rPr>
                <w:i/>
                <w:sz w:val="24"/>
                <w:szCs w:val="24"/>
                <w:lang w:val="en-US"/>
              </w:rPr>
            </w:rPrChange>
          </w:rPr>
          <w:delText>et al.</w:delText>
        </w:r>
        <w:r w:rsidRPr="00254232" w:rsidDel="00132695">
          <w:rPr>
            <w:rFonts w:ascii="Times New Roman" w:hAnsi="Times New Roman" w:cs="Times New Roman"/>
            <w:sz w:val="24"/>
            <w:szCs w:val="24"/>
            <w:lang w:val="en-US"/>
            <w:rPrChange w:id="3330" w:author="Chen Liao" w:date="2020-06-22T07:02:00Z">
              <w:rPr>
                <w:sz w:val="24"/>
                <w:szCs w:val="24"/>
                <w:lang w:val="en-US"/>
              </w:rPr>
            </w:rPrChange>
          </w:rPr>
          <w:delText xml:space="preserve"> 2009 doi:10.1126/science.1160809). . </w:delText>
        </w:r>
        <w:r w:rsidRPr="00254232" w:rsidDel="00132695">
          <w:rPr>
            <w:rFonts w:ascii="Times New Roman" w:hAnsi="Times New Roman" w:cs="Times New Roman"/>
            <w:i/>
            <w:sz w:val="24"/>
            <w:szCs w:val="24"/>
            <w:lang w:val="en-US"/>
            <w:rPrChange w:id="3331" w:author="Chen Liao" w:date="2020-06-22T07:02:00Z">
              <w:rPr>
                <w:i/>
                <w:sz w:val="24"/>
                <w:szCs w:val="24"/>
                <w:lang w:val="en-US"/>
              </w:rPr>
            </w:rPrChange>
          </w:rPr>
          <w:delText>P. aeruginosa</w:delText>
        </w:r>
        <w:r w:rsidRPr="00254232" w:rsidDel="00132695">
          <w:rPr>
            <w:rFonts w:ascii="Times New Roman" w:hAnsi="Times New Roman" w:cs="Times New Roman"/>
            <w:sz w:val="24"/>
            <w:szCs w:val="24"/>
            <w:lang w:val="en-US"/>
            <w:rPrChange w:id="3332" w:author="Chen Liao" w:date="2020-06-22T07:02:00Z">
              <w:rPr>
                <w:sz w:val="24"/>
                <w:szCs w:val="24"/>
                <w:lang w:val="en-US"/>
              </w:rPr>
            </w:rPrChange>
          </w:rPr>
          <w:delText xml:space="preserve"> produces rhamnolipids when the cells exit the fast growing exponential phase and enter phase II, during which the cells are able to continue to grow  even at a lower rate  (Xavier et al. 2011, Boyle et al. 2015). This process shares similarities with metabolism overflow where the secretion of carbon molecules is coupled with cell growth when carbon becomes excess . In </w:delText>
        </w:r>
        <w:r w:rsidRPr="00254232" w:rsidDel="00132695">
          <w:rPr>
            <w:rFonts w:ascii="Times New Roman" w:hAnsi="Times New Roman" w:cs="Times New Roman"/>
            <w:i/>
            <w:sz w:val="24"/>
            <w:szCs w:val="24"/>
            <w:lang w:val="en-US"/>
            <w:rPrChange w:id="3333" w:author="Chen Liao" w:date="2020-06-22T07:02:00Z">
              <w:rPr>
                <w:i/>
                <w:sz w:val="24"/>
                <w:szCs w:val="24"/>
                <w:lang w:val="en-US"/>
              </w:rPr>
            </w:rPrChange>
          </w:rPr>
          <w:delText>E. coli</w:delText>
        </w:r>
        <w:r w:rsidRPr="00254232" w:rsidDel="00132695">
          <w:rPr>
            <w:rFonts w:ascii="Times New Roman" w:hAnsi="Times New Roman" w:cs="Times New Roman"/>
            <w:sz w:val="24"/>
            <w:szCs w:val="24"/>
            <w:lang w:val="en-US"/>
            <w:rPrChange w:id="3334" w:author="Chen Liao" w:date="2020-06-22T07:02:00Z">
              <w:rPr>
                <w:sz w:val="24"/>
                <w:szCs w:val="24"/>
                <w:lang w:val="en-US"/>
              </w:rPr>
            </w:rPrChange>
          </w:rPr>
          <w:delText xml:space="preserve">, overexpression of the NADH oxidase increases the flux of glucose and releases the repression of TCA cycle, (Vemuri </w:delText>
        </w:r>
        <w:r w:rsidRPr="00254232" w:rsidDel="00132695">
          <w:rPr>
            <w:rFonts w:ascii="Times New Roman" w:hAnsi="Times New Roman" w:cs="Times New Roman"/>
            <w:i/>
            <w:sz w:val="24"/>
            <w:szCs w:val="24"/>
            <w:lang w:val="en-US"/>
            <w:rPrChange w:id="3335" w:author="Chen Liao" w:date="2020-06-22T07:02:00Z">
              <w:rPr>
                <w:i/>
                <w:sz w:val="24"/>
                <w:szCs w:val="24"/>
                <w:lang w:val="en-US"/>
              </w:rPr>
            </w:rPrChange>
          </w:rPr>
          <w:delText xml:space="preserve">et al. </w:delText>
        </w:r>
        <w:r w:rsidRPr="00254232" w:rsidDel="00132695">
          <w:rPr>
            <w:rFonts w:ascii="Times New Roman" w:hAnsi="Times New Roman" w:cs="Times New Roman"/>
            <w:sz w:val="24"/>
            <w:szCs w:val="24"/>
            <w:lang w:val="en-US"/>
            <w:rPrChange w:id="3336" w:author="Chen Liao" w:date="2020-06-22T07:02:00Z">
              <w:rPr>
                <w:sz w:val="24"/>
                <w:szCs w:val="24"/>
                <w:lang w:val="en-US"/>
              </w:rPr>
            </w:rPrChange>
          </w:rPr>
          <w:delText xml:space="preserve">2006 </w:delText>
        </w:r>
        <w:r w:rsidRPr="00254232" w:rsidDel="00132695">
          <w:rPr>
            <w:rFonts w:ascii="Times New Roman" w:eastAsia="Roboto" w:hAnsi="Times New Roman" w:cs="Times New Roman"/>
            <w:color w:val="5B616B"/>
            <w:sz w:val="24"/>
            <w:szCs w:val="24"/>
            <w:highlight w:val="white"/>
            <w:lang w:val="en-US"/>
            <w:rPrChange w:id="3337" w:author="Chen Liao" w:date="2020-06-22T07:02:00Z">
              <w:rPr>
                <w:rFonts w:ascii="Roboto" w:eastAsia="Roboto" w:hAnsi="Roboto" w:cs="Roboto"/>
                <w:color w:val="5B616B"/>
                <w:sz w:val="24"/>
                <w:szCs w:val="24"/>
                <w:highlight w:val="white"/>
                <w:lang w:val="en-US"/>
              </w:rPr>
            </w:rPrChange>
          </w:rPr>
          <w:delText>doi: 10.1128/AEM.72.5.3653-3661.2006.</w:delText>
        </w:r>
        <w:r w:rsidRPr="00254232" w:rsidDel="00132695">
          <w:rPr>
            <w:rFonts w:ascii="Times New Roman" w:hAnsi="Times New Roman" w:cs="Times New Roman"/>
            <w:sz w:val="24"/>
            <w:szCs w:val="24"/>
            <w:lang w:val="en-US"/>
            <w:rPrChange w:id="3338" w:author="Chen Liao" w:date="2020-06-22T07:02:00Z">
              <w:rPr>
                <w:sz w:val="24"/>
                <w:szCs w:val="24"/>
                <w:lang w:val="en-US"/>
              </w:rPr>
            </w:rPrChange>
          </w:rPr>
          <w:delText xml:space="preserve">) indicating that NAD(P)H/NAD(P) homeostasis is important for the overflow of carbon. Would the redox balance also be important for rhamnolipids secretion in </w:delText>
        </w:r>
        <w:r w:rsidRPr="00254232" w:rsidDel="00132695">
          <w:rPr>
            <w:rFonts w:ascii="Times New Roman" w:hAnsi="Times New Roman" w:cs="Times New Roman"/>
            <w:i/>
            <w:sz w:val="24"/>
            <w:szCs w:val="24"/>
            <w:lang w:val="en-US"/>
            <w:rPrChange w:id="3339" w:author="Chen Liao" w:date="2020-06-22T07:02:00Z">
              <w:rPr>
                <w:i/>
                <w:sz w:val="24"/>
                <w:szCs w:val="24"/>
                <w:lang w:val="en-US"/>
              </w:rPr>
            </w:rPrChange>
          </w:rPr>
          <w:delText>P. aeruginosa</w:delText>
        </w:r>
        <w:r w:rsidRPr="00254232" w:rsidDel="00132695">
          <w:rPr>
            <w:rFonts w:ascii="Times New Roman" w:hAnsi="Times New Roman" w:cs="Times New Roman"/>
            <w:sz w:val="24"/>
            <w:szCs w:val="24"/>
            <w:lang w:val="en-US"/>
            <w:rPrChange w:id="3340" w:author="Chen Liao" w:date="2020-06-22T07:02:00Z">
              <w:rPr>
                <w:sz w:val="24"/>
                <w:szCs w:val="24"/>
                <w:lang w:val="en-US"/>
              </w:rPr>
            </w:rPrChange>
          </w:rPr>
          <w:delText xml:space="preserve">? . </w:delText>
        </w:r>
      </w:del>
    </w:p>
    <w:p w14:paraId="4C11205D" w14:textId="6366936A" w:rsidR="00655E4E" w:rsidRPr="00254232" w:rsidDel="00132695" w:rsidRDefault="00655E4E">
      <w:pPr>
        <w:spacing w:before="240" w:after="240"/>
        <w:jc w:val="both"/>
        <w:rPr>
          <w:del w:id="3341" w:author="Chen Liao" w:date="2020-06-22T20:21:00Z"/>
          <w:rFonts w:ascii="Times New Roman" w:hAnsi="Times New Roman" w:cs="Times New Roman"/>
          <w:sz w:val="24"/>
          <w:szCs w:val="24"/>
          <w:lang w:val="en-US"/>
          <w:rPrChange w:id="3342" w:author="Chen Liao" w:date="2020-06-22T07:02:00Z">
            <w:rPr>
              <w:del w:id="3343" w:author="Chen Liao" w:date="2020-06-22T20:21:00Z"/>
              <w:sz w:val="24"/>
              <w:szCs w:val="24"/>
              <w:lang w:val="en-US"/>
            </w:rPr>
          </w:rPrChange>
        </w:rPr>
      </w:pPr>
    </w:p>
    <w:p w14:paraId="48137C82" w14:textId="71324835" w:rsidR="00655E4E" w:rsidRPr="00254232" w:rsidDel="00132695" w:rsidRDefault="00655E4E">
      <w:pPr>
        <w:spacing w:before="240" w:after="240"/>
        <w:jc w:val="both"/>
        <w:rPr>
          <w:del w:id="3344" w:author="Chen Liao" w:date="2020-06-22T20:21:00Z"/>
          <w:rFonts w:ascii="Times New Roman" w:hAnsi="Times New Roman" w:cs="Times New Roman"/>
          <w:sz w:val="24"/>
          <w:szCs w:val="24"/>
          <w:lang w:val="en-US"/>
          <w:rPrChange w:id="3345" w:author="Chen Liao" w:date="2020-06-22T07:02:00Z">
            <w:rPr>
              <w:del w:id="3346" w:author="Chen Liao" w:date="2020-06-22T20:21:00Z"/>
              <w:sz w:val="24"/>
              <w:szCs w:val="24"/>
              <w:lang w:val="en-US"/>
            </w:rPr>
          </w:rPrChange>
        </w:rPr>
      </w:pPr>
    </w:p>
    <w:p w14:paraId="37123ED3" w14:textId="77777777" w:rsidR="00655E4E" w:rsidRPr="00254232" w:rsidRDefault="00655E4E">
      <w:pPr>
        <w:spacing w:before="240" w:after="240"/>
        <w:jc w:val="both"/>
        <w:rPr>
          <w:rFonts w:ascii="Times New Roman" w:hAnsi="Times New Roman" w:cs="Times New Roman"/>
          <w:sz w:val="20"/>
          <w:szCs w:val="20"/>
          <w:lang w:val="en-US"/>
          <w:rPrChange w:id="3347" w:author="Chen Liao" w:date="2020-06-22T07:02:00Z">
            <w:rPr>
              <w:sz w:val="20"/>
              <w:szCs w:val="20"/>
              <w:lang w:val="en-US"/>
            </w:rPr>
          </w:rPrChange>
        </w:rPr>
      </w:pPr>
    </w:p>
    <w:p w14:paraId="5200EB4F" w14:textId="23187665" w:rsidR="00655E4E" w:rsidRPr="00254232" w:rsidRDefault="00D27EFC">
      <w:pPr>
        <w:spacing w:before="240" w:after="240"/>
        <w:jc w:val="both"/>
        <w:rPr>
          <w:rFonts w:ascii="Times New Roman" w:hAnsi="Times New Roman" w:cs="Times New Roman"/>
          <w:sz w:val="24"/>
          <w:szCs w:val="24"/>
          <w:lang w:val="en-US"/>
          <w:rPrChange w:id="3348" w:author="Chen Liao" w:date="2020-06-22T07:02:00Z">
            <w:rPr>
              <w:sz w:val="24"/>
              <w:szCs w:val="24"/>
              <w:lang w:val="en-US"/>
            </w:rPr>
          </w:rPrChange>
        </w:rPr>
      </w:pPr>
      <w:r w:rsidRPr="00254232">
        <w:rPr>
          <w:rFonts w:ascii="Times New Roman" w:hAnsi="Times New Roman" w:cs="Times New Roman"/>
          <w:b/>
          <w:sz w:val="24"/>
          <w:szCs w:val="24"/>
          <w:lang w:val="en-US"/>
          <w:rPrChange w:id="3349" w:author="Chen Liao" w:date="2020-06-22T07:02:00Z">
            <w:rPr>
              <w:b/>
              <w:sz w:val="24"/>
              <w:szCs w:val="24"/>
              <w:lang w:val="en-US"/>
            </w:rPr>
          </w:rPrChange>
        </w:rPr>
        <w:t>Rhamnolipid production requires redox homeostasis</w:t>
      </w:r>
      <w:ins w:id="3350" w:author="Chen Liao" w:date="2020-06-22T20:27:00Z">
        <w:r w:rsidR="00036C2E">
          <w:rPr>
            <w:rFonts w:ascii="Times New Roman" w:hAnsi="Times New Roman" w:cs="Times New Roman"/>
            <w:b/>
            <w:sz w:val="24"/>
            <w:szCs w:val="24"/>
            <w:lang w:val="en-US"/>
          </w:rPr>
          <w:t xml:space="preserve"> </w:t>
        </w:r>
        <w:r w:rsidR="00036C2E">
          <w:rPr>
            <w:rFonts w:ascii="Times New Roman" w:hAnsi="Times New Roman" w:cs="Times New Roman" w:hint="eastAsia"/>
            <w:b/>
            <w:sz w:val="24"/>
            <w:szCs w:val="24"/>
            <w:lang w:val="en-US"/>
          </w:rPr>
          <w:t>in</w:t>
        </w:r>
        <w:r w:rsidR="00036C2E">
          <w:rPr>
            <w:rFonts w:ascii="Times New Roman" w:hAnsi="Times New Roman" w:cs="Times New Roman"/>
            <w:b/>
            <w:sz w:val="24"/>
            <w:szCs w:val="24"/>
            <w:lang w:val="en-US"/>
          </w:rPr>
          <w:t xml:space="preserve"> </w:t>
        </w:r>
        <w:r w:rsidR="00036C2E">
          <w:rPr>
            <w:rFonts w:ascii="Times New Roman" w:hAnsi="Times New Roman" w:cs="Times New Roman" w:hint="eastAsia"/>
            <w:b/>
            <w:sz w:val="24"/>
            <w:szCs w:val="24"/>
            <w:lang w:val="en-US"/>
          </w:rPr>
          <w:t>simulations</w:t>
        </w:r>
      </w:ins>
    </w:p>
    <w:p w14:paraId="07681B03" w14:textId="7507F066" w:rsidR="00655E4E" w:rsidRPr="00254232" w:rsidRDefault="00D27EFC">
      <w:pPr>
        <w:spacing w:before="240" w:after="240"/>
        <w:jc w:val="both"/>
        <w:rPr>
          <w:rFonts w:ascii="Times New Roman" w:hAnsi="Times New Roman" w:cs="Times New Roman"/>
          <w:sz w:val="20"/>
          <w:szCs w:val="20"/>
          <w:lang w:val="en-US"/>
          <w:rPrChange w:id="3351" w:author="Chen Liao" w:date="2020-06-22T07:02:00Z">
            <w:rPr>
              <w:sz w:val="20"/>
              <w:szCs w:val="20"/>
              <w:lang w:val="en-US"/>
            </w:rPr>
          </w:rPrChange>
        </w:rPr>
      </w:pPr>
      <w:r w:rsidRPr="00254232">
        <w:rPr>
          <w:rFonts w:ascii="Times New Roman" w:hAnsi="Times New Roman" w:cs="Times New Roman"/>
          <w:sz w:val="24"/>
          <w:szCs w:val="24"/>
          <w:lang w:val="en-US"/>
          <w:rPrChange w:id="3352" w:author="Chen Liao" w:date="2020-06-22T07:02:00Z">
            <w:rPr>
              <w:sz w:val="24"/>
              <w:szCs w:val="24"/>
              <w:lang w:val="en-US"/>
            </w:rPr>
          </w:rPrChange>
        </w:rPr>
        <w:t xml:space="preserve">To verify our hypothesis that rhamnolipids are not secreted under oxidative stress conditions, we used a genome-scale model of </w:t>
      </w:r>
      <w:r w:rsidRPr="00254232">
        <w:rPr>
          <w:rFonts w:ascii="Times New Roman" w:hAnsi="Times New Roman" w:cs="Times New Roman"/>
          <w:i/>
          <w:sz w:val="24"/>
          <w:szCs w:val="24"/>
          <w:lang w:val="en-US"/>
          <w:rPrChange w:id="3353" w:author="Chen Liao" w:date="2020-06-22T07:02:00Z">
            <w:rPr>
              <w:i/>
              <w:sz w:val="24"/>
              <w:szCs w:val="24"/>
              <w:lang w:val="en-US"/>
            </w:rPr>
          </w:rPrChange>
        </w:rPr>
        <w:t xml:space="preserve">Pseudomonas </w:t>
      </w:r>
      <w:r w:rsidRPr="00254232">
        <w:rPr>
          <w:rFonts w:ascii="Times New Roman" w:hAnsi="Times New Roman" w:cs="Times New Roman"/>
          <w:sz w:val="24"/>
          <w:szCs w:val="24"/>
          <w:lang w:val="en-US"/>
          <w:rPrChange w:id="3354" w:author="Chen Liao" w:date="2020-06-22T07:02:00Z">
            <w:rPr>
              <w:sz w:val="24"/>
              <w:szCs w:val="24"/>
              <w:lang w:val="en-US"/>
            </w:rPr>
          </w:rPrChange>
        </w:rPr>
        <w:t>metabolism</w:t>
      </w:r>
      <w:ins w:id="3355" w:author="Chen Liao" w:date="2020-06-22T20:34:00Z">
        <w:r w:rsidR="00864D1E">
          <w:rPr>
            <w:rFonts w:ascii="Times New Roman" w:hAnsi="Times New Roman" w:cs="Times New Roman"/>
            <w:sz w:val="24"/>
            <w:szCs w:val="24"/>
            <w:lang w:val="en-US"/>
          </w:rPr>
          <w:t xml:space="preserve"> </w:t>
        </w:r>
      </w:ins>
      <w:del w:id="3356" w:author="Chen Liao" w:date="2020-06-22T20:37:00Z">
        <w:r w:rsidR="00864D1E" w:rsidDel="00864D1E">
          <w:rPr>
            <w:rFonts w:ascii="Times New Roman" w:hAnsi="Times New Roman" w:cs="Times New Roman"/>
            <w:sz w:val="24"/>
            <w:szCs w:val="24"/>
            <w:lang w:val="en-US"/>
          </w:rPr>
          <w:fldChar w:fldCharType="begin"/>
        </w:r>
        <w:r w:rsidR="00864D1E" w:rsidDel="00864D1E">
          <w:rPr>
            <w:rFonts w:ascii="Times New Roman" w:hAnsi="Times New Roman" w:cs="Times New Roman"/>
            <w:sz w:val="24"/>
            <w:szCs w:val="24"/>
            <w:lang w:val="en-US"/>
          </w:rPr>
          <w:delInstrText>ADDIN F1000_CSL_CITATION</w:delInstrText>
        </w:r>
        <w:r w:rsidR="00864D1E" w:rsidDel="00864D1E">
          <w:rPr>
            <w:rFonts w:ascii="Times New Roman" w:hAnsi="Times New Roman" w:cs="Times New Roman"/>
            <w:sz w:val="24"/>
            <w:szCs w:val="24"/>
            <w:lang w:val="en-US"/>
          </w:rPr>
          <w:fldChar w:fldCharType="separate"/>
        </w:r>
        <w:r w:rsidR="00864D1E" w:rsidDel="00864D1E">
          <w:rPr>
            <w:rFonts w:ascii="Times New Roman" w:hAnsi="Times New Roman" w:cs="Times New Roman"/>
            <w:noProof/>
            <w:sz w:val="24"/>
            <w:szCs w:val="24"/>
            <w:lang w:val="en-US"/>
          </w:rPr>
          <w:delText>{...}</w:delText>
        </w:r>
        <w:r w:rsidR="00864D1E" w:rsidDel="00864D1E">
          <w:rPr>
            <w:rFonts w:ascii="Times New Roman" w:hAnsi="Times New Roman" w:cs="Times New Roman"/>
            <w:sz w:val="24"/>
            <w:szCs w:val="24"/>
            <w:lang w:val="en-US"/>
          </w:rPr>
          <w:fldChar w:fldCharType="end"/>
        </w:r>
      </w:del>
      <w:r w:rsidR="00864D1E">
        <w:rPr>
          <w:rFonts w:ascii="Times New Roman" w:hAnsi="Times New Roman" w:cs="Times New Roman"/>
          <w:sz w:val="24"/>
          <w:szCs w:val="24"/>
          <w:lang w:val="en-US"/>
        </w:rPr>
        <w:fldChar w:fldCharType="begin"/>
      </w:r>
      <w:r w:rsidR="00864D1E">
        <w:rPr>
          <w:rFonts w:ascii="Times New Roman" w:hAnsi="Times New Roman" w:cs="Times New Roman"/>
          <w:sz w:val="24"/>
          <w:szCs w:val="24"/>
          <w:lang w:val="en-US"/>
        </w:rPr>
        <w:instrText>ADDIN F1000_CSL_CITATION&lt;~#@#~&gt;[{"DOI":"10.1111/1462-2920.14843","First":false,"Last":false,"PMCID":"PMC7078882","PMID":"31657101","abstract":"Genome-scale reconstructions of metabolism are computational species-specific knowledge bases able to compute systemic metabolic properties. We present a comprehensive and validated reconstruction of the biotechnologically relevant bacterium Pseudomonas putida KT2440 that greatly expands computable predictions of its metabolic states. The reconstruction represents a significant reactome expansion over available reconstructed bacterial metabolic networks. Specifically, iJN1462 (i) incorporates several hundred additional genes and associated reactions resulting in new predictive capabilities, including new nutrients supporting growth; (ii) was validated by in vivo growth screens that included previously untested carbon (48) and nitrogen (41) sources; (iii) yielded gene essentiality predictions showing large accuracy when compared with a knock-out library and Bar-seq data; and (iv) allowed mapping of its network to 82 P. putida sequenced strains revealing functional core that reflect the large metabolic versatility of this species, including aromatic compounds derived from lignin. Thus, this study provides a thoroughly updated metabolic reconstruction and new computable phenotypes for P. putida, which can be leveraged as a first step toward understanding the pan metabolic capabilities of Pseudomonas.&lt;br&gt;&lt;br&gt;© 2019 The Authors. Environmental Microbiology published by Society for Applied Microbiology and John Wiley &amp; Sons Ltd.","author":[{"family":"Nogales","given":"Juan"},{"family":"Mueller","given":"Joshua"},{"family":"Gudmundsson","given":"Steinn"},{"family":"Canalejo","given":"Francisco J"},{"family":"Duque","given":"Estrella"},{"family":"Monk","given":"Jonathan"},{"family":"Feist","given":"Adam M"},{"family":"Ramos","given":"Juan Luis"},{"family":"Niu","given":"Wei"},{"family":"Palsson","given":"Bernhard O"}],"authorYearDisplayFormat":false,"citation-label":"7711227","container-title":"Environmental Microbiology","container-title-short":"Environ. Microbiol.","id":"7711227","invisible":false,"issue":"1","issued":{"date-parts":[["2020","1"]]},"journalAbbreviation":"Environ. Microbiol.","page":"255-269","suppress-author":false,"title":"High-quality genome-scale metabolic modelling of Pseudomonas putida highlights its broad metabolic capabilities.","type":"article-journal","volume":"22"}]</w:instrText>
      </w:r>
      <w:r w:rsidR="00864D1E">
        <w:rPr>
          <w:rFonts w:ascii="Times New Roman" w:hAnsi="Times New Roman" w:cs="Times New Roman"/>
          <w:sz w:val="24"/>
          <w:szCs w:val="24"/>
          <w:lang w:val="en-US"/>
        </w:rPr>
        <w:fldChar w:fldCharType="separate"/>
      </w:r>
      <w:r w:rsidR="007927E1" w:rsidRPr="007927E1">
        <w:rPr>
          <w:rFonts w:ascii="Times New Roman" w:hAnsi="Times New Roman" w:cs="Times New Roman"/>
          <w:noProof/>
          <w:sz w:val="24"/>
          <w:szCs w:val="24"/>
          <w:lang w:val="en-US"/>
        </w:rPr>
        <w:t>(Nogales et al. 2020)</w:t>
      </w:r>
      <w:r w:rsidR="00864D1E">
        <w:rPr>
          <w:rFonts w:ascii="Times New Roman" w:hAnsi="Times New Roman" w:cs="Times New Roman"/>
          <w:sz w:val="24"/>
          <w:szCs w:val="24"/>
          <w:lang w:val="en-US"/>
        </w:rPr>
        <w:fldChar w:fldCharType="end"/>
      </w:r>
      <w:r w:rsidRPr="00254232">
        <w:rPr>
          <w:rFonts w:ascii="Times New Roman" w:hAnsi="Times New Roman" w:cs="Times New Roman"/>
          <w:sz w:val="24"/>
          <w:szCs w:val="24"/>
          <w:lang w:val="en-US"/>
          <w:rPrChange w:id="3357" w:author="Chen Liao" w:date="2020-06-22T07:02:00Z">
            <w:rPr>
              <w:sz w:val="24"/>
              <w:szCs w:val="24"/>
              <w:lang w:val="en-US"/>
            </w:rPr>
          </w:rPrChange>
        </w:rPr>
        <w:t xml:space="preserve"> to simulate </w:t>
      </w:r>
      <w:r w:rsidRPr="00254232">
        <w:rPr>
          <w:rFonts w:ascii="Times New Roman" w:hAnsi="Times New Roman" w:cs="Times New Roman"/>
          <w:sz w:val="24"/>
          <w:szCs w:val="24"/>
          <w:lang w:val="en-US"/>
          <w:rPrChange w:id="3358" w:author="Chen Liao" w:date="2020-06-22T07:02:00Z">
            <w:rPr>
              <w:sz w:val="24"/>
              <w:szCs w:val="24"/>
              <w:lang w:val="en-US"/>
            </w:rPr>
          </w:rPrChange>
        </w:rPr>
        <w:lastRenderedPageBreak/>
        <w:t>the maximum growth rate and rhamnolipid secretion potential under different redox stress levels. The culture medium used for simulations is the same as the experimental setup with glycerol and ammonium as the sole carbon and nitrogen sources respectively. Since rhamnolipids are produced when carbon is in excess, we set the carbon-to-nitrogen (C:N) ratio to 10.0, which exceeds the minimum C:N threshold (6.3) that permits rhamnolipid secretion while allowing fastest growth rate (</w:t>
      </w:r>
      <w:r w:rsidRPr="000E21DB">
        <w:rPr>
          <w:rFonts w:ascii="Times New Roman" w:hAnsi="Times New Roman" w:cs="Times New Roman"/>
          <w:sz w:val="24"/>
          <w:szCs w:val="24"/>
          <w:highlight w:val="yellow"/>
          <w:lang w:val="en-US"/>
          <w:rPrChange w:id="3359" w:author="Chen Liao" w:date="2020-06-22T20:40:00Z">
            <w:rPr>
              <w:sz w:val="24"/>
              <w:szCs w:val="24"/>
              <w:lang w:val="en-US"/>
            </w:rPr>
          </w:rPrChange>
        </w:rPr>
        <w:t>Supp</w:t>
      </w:r>
      <w:ins w:id="3360" w:author="Chen Liao" w:date="2020-06-22T20:40:00Z">
        <w:r w:rsidR="000E21DB" w:rsidRPr="000E21DB">
          <w:rPr>
            <w:rFonts w:ascii="Times New Roman" w:hAnsi="Times New Roman" w:cs="Times New Roman"/>
            <w:sz w:val="24"/>
            <w:szCs w:val="24"/>
            <w:highlight w:val="yellow"/>
            <w:lang w:val="en-US"/>
            <w:rPrChange w:id="3361" w:author="Chen Liao" w:date="2020-06-22T20:40:00Z">
              <w:rPr>
                <w:rFonts w:ascii="Times New Roman" w:hAnsi="Times New Roman" w:cs="Times New Roman"/>
                <w:sz w:val="24"/>
                <w:szCs w:val="24"/>
                <w:lang w:val="en-US"/>
              </w:rPr>
            </w:rPrChange>
          </w:rPr>
          <w:t>lementary</w:t>
        </w:r>
      </w:ins>
      <w:del w:id="3362" w:author="Chen Liao" w:date="2020-06-22T20:40:00Z">
        <w:r w:rsidRPr="000E21DB" w:rsidDel="000E21DB">
          <w:rPr>
            <w:rFonts w:ascii="Times New Roman" w:hAnsi="Times New Roman" w:cs="Times New Roman"/>
            <w:sz w:val="24"/>
            <w:szCs w:val="24"/>
            <w:highlight w:val="yellow"/>
            <w:lang w:val="en-US"/>
            <w:rPrChange w:id="3363" w:author="Chen Liao" w:date="2020-06-22T20:40:00Z">
              <w:rPr>
                <w:sz w:val="24"/>
                <w:szCs w:val="24"/>
                <w:lang w:val="en-US"/>
              </w:rPr>
            </w:rPrChange>
          </w:rPr>
          <w:delText>.</w:delText>
        </w:r>
      </w:del>
      <w:r w:rsidRPr="000E21DB">
        <w:rPr>
          <w:rFonts w:ascii="Times New Roman" w:hAnsi="Times New Roman" w:cs="Times New Roman"/>
          <w:sz w:val="24"/>
          <w:szCs w:val="24"/>
          <w:highlight w:val="yellow"/>
          <w:lang w:val="en-US"/>
          <w:rPrChange w:id="3364" w:author="Chen Liao" w:date="2020-06-22T20:40:00Z">
            <w:rPr>
              <w:sz w:val="24"/>
              <w:szCs w:val="24"/>
              <w:lang w:val="en-US"/>
            </w:rPr>
          </w:rPrChange>
        </w:rPr>
        <w:t xml:space="preserve"> Fig. </w:t>
      </w:r>
      <w:ins w:id="3365" w:author="Chen Liao" w:date="2020-06-22T20:40:00Z">
        <w:r w:rsidR="000E21DB" w:rsidRPr="000E21DB">
          <w:rPr>
            <w:rFonts w:ascii="Times New Roman" w:hAnsi="Times New Roman" w:cs="Times New Roman"/>
            <w:sz w:val="24"/>
            <w:szCs w:val="24"/>
            <w:highlight w:val="yellow"/>
            <w:lang w:val="en-US"/>
            <w:rPrChange w:id="3366" w:author="Chen Liao" w:date="2020-06-22T20:40:00Z">
              <w:rPr>
                <w:rFonts w:ascii="Times New Roman" w:hAnsi="Times New Roman" w:cs="Times New Roman"/>
                <w:sz w:val="24"/>
                <w:szCs w:val="24"/>
                <w:lang w:val="en-US"/>
              </w:rPr>
            </w:rPrChange>
          </w:rPr>
          <w:t>S5</w:t>
        </w:r>
      </w:ins>
      <w:del w:id="3367" w:author="Chen Liao" w:date="2020-06-22T20:40:00Z">
        <w:r w:rsidRPr="00254232" w:rsidDel="000E21DB">
          <w:rPr>
            <w:rFonts w:ascii="Times New Roman" w:hAnsi="Times New Roman" w:cs="Times New Roman"/>
            <w:sz w:val="24"/>
            <w:szCs w:val="24"/>
            <w:lang w:val="en-US"/>
            <w:rPrChange w:id="3368" w:author="Chen Liao" w:date="2020-06-22T07:02:00Z">
              <w:rPr>
                <w:sz w:val="24"/>
                <w:szCs w:val="24"/>
                <w:lang w:val="en-US"/>
              </w:rPr>
            </w:rPrChange>
          </w:rPr>
          <w:delText>X</w:delText>
        </w:r>
      </w:del>
      <w:r w:rsidRPr="00254232">
        <w:rPr>
          <w:rFonts w:ascii="Times New Roman" w:hAnsi="Times New Roman" w:cs="Times New Roman"/>
          <w:sz w:val="24"/>
          <w:szCs w:val="24"/>
          <w:lang w:val="en-US"/>
          <w:rPrChange w:id="3369" w:author="Chen Liao" w:date="2020-06-22T07:02:00Z">
            <w:rPr>
              <w:sz w:val="24"/>
              <w:szCs w:val="24"/>
              <w:lang w:val="en-US"/>
            </w:rPr>
          </w:rPrChange>
        </w:rPr>
        <w:t>). The redox stress levels were computationally varied by changing the flux levels of three redox molecules</w:t>
      </w:r>
      <w:ins w:id="3370" w:author="Chen Liao" w:date="2020-06-22T20:40:00Z">
        <w:r w:rsidR="000E21DB">
          <w:rPr>
            <w:rFonts w:ascii="Times New Roman" w:hAnsi="Times New Roman" w:cs="Times New Roman"/>
            <w:sz w:val="24"/>
            <w:szCs w:val="24"/>
            <w:lang w:val="en-US"/>
          </w:rPr>
          <w:t xml:space="preserve"> (</w:t>
        </w:r>
        <w:r w:rsidR="000E21DB" w:rsidRPr="000E21DB">
          <w:rPr>
            <w:rFonts w:ascii="Times New Roman" w:hAnsi="Times New Roman" w:cs="Times New Roman"/>
            <w:sz w:val="24"/>
            <w:szCs w:val="24"/>
            <w:highlight w:val="yellow"/>
            <w:lang w:val="en-US"/>
            <w:rPrChange w:id="3371" w:author="Chen Liao" w:date="2020-06-22T20:40:00Z">
              <w:rPr>
                <w:rFonts w:ascii="Times New Roman" w:hAnsi="Times New Roman" w:cs="Times New Roman"/>
                <w:sz w:val="24"/>
                <w:szCs w:val="24"/>
                <w:lang w:val="en-US"/>
              </w:rPr>
            </w:rPrChange>
          </w:rPr>
          <w:t>see Methods</w:t>
        </w:r>
        <w:r w:rsidR="000E21DB">
          <w:rPr>
            <w:rFonts w:ascii="Times New Roman" w:hAnsi="Times New Roman" w:cs="Times New Roman"/>
            <w:sz w:val="24"/>
            <w:szCs w:val="24"/>
            <w:lang w:val="en-US"/>
          </w:rPr>
          <w:t>)</w:t>
        </w:r>
      </w:ins>
      <w:r w:rsidRPr="00254232">
        <w:rPr>
          <w:rFonts w:ascii="Times New Roman" w:hAnsi="Times New Roman" w:cs="Times New Roman"/>
          <w:sz w:val="24"/>
          <w:szCs w:val="24"/>
          <w:lang w:val="en-US"/>
          <w:rPrChange w:id="3372" w:author="Chen Liao" w:date="2020-06-22T07:02:00Z">
            <w:rPr>
              <w:sz w:val="24"/>
              <w:szCs w:val="24"/>
              <w:lang w:val="en-US"/>
            </w:rPr>
          </w:rPrChange>
        </w:rPr>
        <w:t xml:space="preserve">, NADH (reduced nicotinamide adenine dinucleotide), NADPH (reduced nicotinamide adenine dinucleotide phosphate) and GSH (reduced glutathione), which are responsible for the bulk of cellular electron transfer and </w:t>
      </w:r>
      <w:del w:id="3373" w:author="Chen Liao" w:date="2020-06-22T20:43:00Z">
        <w:r w:rsidRPr="00254232" w:rsidDel="001C2BF8">
          <w:rPr>
            <w:rFonts w:ascii="Times New Roman" w:hAnsi="Times New Roman" w:cs="Times New Roman"/>
            <w:sz w:val="24"/>
            <w:szCs w:val="24"/>
            <w:lang w:val="en-US"/>
            <w:rPrChange w:id="3374" w:author="Chen Liao" w:date="2020-06-22T07:02:00Z">
              <w:rPr>
                <w:sz w:val="24"/>
                <w:szCs w:val="24"/>
                <w:lang w:val="en-US"/>
              </w:rPr>
            </w:rPrChange>
          </w:rPr>
          <w:delText xml:space="preserve">and </w:delText>
        </w:r>
      </w:del>
      <w:r w:rsidRPr="00254232">
        <w:rPr>
          <w:rFonts w:ascii="Times New Roman" w:hAnsi="Times New Roman" w:cs="Times New Roman"/>
          <w:sz w:val="24"/>
          <w:szCs w:val="24"/>
          <w:lang w:val="en-US"/>
          <w:rPrChange w:id="3375" w:author="Chen Liao" w:date="2020-06-22T07:02:00Z">
            <w:rPr>
              <w:sz w:val="24"/>
              <w:szCs w:val="24"/>
              <w:lang w:val="en-US"/>
            </w:rPr>
          </w:rPrChange>
        </w:rPr>
        <w:t xml:space="preserve">likely to be the main sources of ROS </w:t>
      </w:r>
      <w:r w:rsidR="001C2BF8">
        <w:rPr>
          <w:rFonts w:ascii="Times New Roman" w:hAnsi="Times New Roman" w:cs="Times New Roman"/>
          <w:sz w:val="24"/>
          <w:szCs w:val="24"/>
          <w:lang w:val="en-US"/>
        </w:rPr>
        <w:fldChar w:fldCharType="begin"/>
      </w:r>
      <w:r w:rsidR="001C2BF8">
        <w:rPr>
          <w:rFonts w:ascii="Times New Roman" w:hAnsi="Times New Roman" w:cs="Times New Roman"/>
          <w:sz w:val="24"/>
          <w:szCs w:val="24"/>
          <w:lang w:val="en-US"/>
        </w:rPr>
        <w:instrText>ADDIN F1000_CSL_CITATION&lt;~#@#~&gt;[{"DOI":"10.1089/ars.2019.7803","First":false,"Last":false,"PMCID":"PMC7247050","PMID":"31218894","abstract":"Significance: Reducing equivalents (NAD(P)H and glutathione [GSH]) are essential for maintaining cellular redox homeostasis and for modulating cellular metabolism. Reductive stress induced by excessive levels of reduced NAD+ (NADH), reduced NADP+ (NADPH), and GSH is as harmful as oxidative stress and is implicated in many pathological processes. Recent Advances: Reductive stress broadens our view of the importance of cellular redox homeostasis and the influences of an imbalanced redox niche on biological functions, including cell metabolism. Critical Issues: The distribution of cellular NAD(H), NADP(H), and GSH/GSH disulfide is highly compartmentalized. Understanding how cells coordinate different pools of redox couples under unstressed and stressed conditions is critical for a comprehensive view of redox homeostasis and stress. It is also critical to explore the underlying mechanisms of reductive stress and its biological consequences, including effects on energy metabolism. Future Directions: Future studies are needed to investigate how reductive stress affects cell metabolism and how cells adapt their metabolism to reductive stress. Whether or not NADH shuttles and mitochondrial nicotinamide nucleotide transhydrogenase enzyme can regulate hypoxia-induced reductive stress is also a worthy pursuit. Developing strategies (e.g., antireductant approaches) to counteract reductive stress and its related adverse biological consequences also requires extensive future efforts.","author":[{"family":"Xiao","given":"Wusheng"},{"family":"Loscalzo","given":"Joseph"}],"authorYearDisplayFormat":false,"citation-label":"7249872","container-title":"Antioxidants &amp; Redox Signaling","container-title-short":"Antioxid. Redox Signal.","id":"7249872","invisible":false,"issued":{"date-parts":[["2019","7","18"]]},"journalAbbreviation":"Antioxid. Redox Signal.","suppress-author":false,"title":"Metabolic responses to reductive stress.","type":"article-journal"}]</w:instrText>
      </w:r>
      <w:r w:rsidR="001C2BF8">
        <w:rPr>
          <w:rFonts w:ascii="Times New Roman" w:hAnsi="Times New Roman" w:cs="Times New Roman"/>
          <w:sz w:val="24"/>
          <w:szCs w:val="24"/>
          <w:lang w:val="en-US"/>
        </w:rPr>
        <w:fldChar w:fldCharType="separate"/>
      </w:r>
      <w:r w:rsidR="007927E1" w:rsidRPr="007927E1">
        <w:rPr>
          <w:rFonts w:ascii="Times New Roman" w:hAnsi="Times New Roman" w:cs="Times New Roman"/>
          <w:noProof/>
          <w:sz w:val="24"/>
          <w:szCs w:val="24"/>
          <w:lang w:val="en-US"/>
        </w:rPr>
        <w:t>(Xiao and Loscalzo 2019)</w:t>
      </w:r>
      <w:r w:rsidR="001C2BF8">
        <w:rPr>
          <w:rFonts w:ascii="Times New Roman" w:hAnsi="Times New Roman" w:cs="Times New Roman"/>
          <w:sz w:val="24"/>
          <w:szCs w:val="24"/>
          <w:lang w:val="en-US"/>
        </w:rPr>
        <w:fldChar w:fldCharType="end"/>
      </w:r>
      <w:del w:id="3376" w:author="Chen Liao" w:date="2020-06-22T20:41:00Z">
        <w:r w:rsidRPr="00254232" w:rsidDel="001C2BF8">
          <w:rPr>
            <w:rFonts w:ascii="Times New Roman" w:hAnsi="Times New Roman" w:cs="Times New Roman"/>
            <w:sz w:val="24"/>
            <w:szCs w:val="24"/>
            <w:lang w:val="en-US"/>
            <w:rPrChange w:id="3377" w:author="Chen Liao" w:date="2020-06-22T07:02:00Z">
              <w:rPr>
                <w:sz w:val="24"/>
                <w:szCs w:val="24"/>
                <w:lang w:val="en-US"/>
              </w:rPr>
            </w:rPrChange>
          </w:rPr>
          <w:delText>(ref)</w:delText>
        </w:r>
      </w:del>
      <w:r w:rsidRPr="00254232">
        <w:rPr>
          <w:rFonts w:ascii="Times New Roman" w:hAnsi="Times New Roman" w:cs="Times New Roman"/>
          <w:sz w:val="24"/>
          <w:szCs w:val="24"/>
          <w:lang w:val="en-US"/>
          <w:rPrChange w:id="3378" w:author="Chen Liao" w:date="2020-06-22T07:02:00Z">
            <w:rPr>
              <w:sz w:val="24"/>
              <w:szCs w:val="24"/>
              <w:lang w:val="en-US"/>
            </w:rPr>
          </w:rPrChange>
        </w:rPr>
        <w:t>. For all three redox molecules, we found that the maximum growth rate is maintained at an intermediate flux range (redox homeostasis) while any deviation from the range (gray shading) gradually reduces growth rate (</w:t>
      </w:r>
      <w:del w:id="3379" w:author="Chen Liao" w:date="2020-06-22T20:44:00Z">
        <w:r w:rsidRPr="00254232" w:rsidDel="001C2BF8">
          <w:rPr>
            <w:rFonts w:ascii="Times New Roman" w:hAnsi="Times New Roman" w:cs="Times New Roman"/>
            <w:sz w:val="24"/>
            <w:szCs w:val="24"/>
            <w:lang w:val="en-US"/>
            <w:rPrChange w:id="3380" w:author="Chen Liao" w:date="2020-06-22T07:02:00Z">
              <w:rPr>
                <w:sz w:val="24"/>
                <w:szCs w:val="24"/>
                <w:lang w:val="en-US"/>
              </w:rPr>
            </w:rPrChange>
          </w:rPr>
          <w:delText xml:space="preserve">upper panels of A-C, </w:delText>
        </w:r>
      </w:del>
      <w:r w:rsidRPr="00254232">
        <w:rPr>
          <w:rFonts w:ascii="Times New Roman" w:hAnsi="Times New Roman" w:cs="Times New Roman"/>
          <w:sz w:val="24"/>
          <w:szCs w:val="24"/>
          <w:lang w:val="en-US"/>
          <w:rPrChange w:id="3381" w:author="Chen Liao" w:date="2020-06-22T07:02:00Z">
            <w:rPr>
              <w:sz w:val="24"/>
              <w:szCs w:val="24"/>
              <w:lang w:val="en-US"/>
            </w:rPr>
          </w:rPrChange>
        </w:rPr>
        <w:t xml:space="preserve">Fig. </w:t>
      </w:r>
      <w:ins w:id="3382" w:author="Chen Liao" w:date="2020-06-22T20:43:00Z">
        <w:r w:rsidR="001C2BF8">
          <w:rPr>
            <w:rFonts w:ascii="Times New Roman" w:hAnsi="Times New Roman" w:cs="Times New Roman"/>
            <w:sz w:val="24"/>
            <w:szCs w:val="24"/>
            <w:lang w:val="en-US"/>
          </w:rPr>
          <w:t>5</w:t>
        </w:r>
      </w:ins>
      <w:ins w:id="3383" w:author="Chen Liao" w:date="2020-06-22T20:44:00Z">
        <w:r w:rsidR="001C2BF8">
          <w:rPr>
            <w:rFonts w:ascii="Times New Roman" w:hAnsi="Times New Roman" w:cs="Times New Roman"/>
            <w:sz w:val="24"/>
            <w:szCs w:val="24"/>
            <w:lang w:val="en-US"/>
          </w:rPr>
          <w:t>, upper panels</w:t>
        </w:r>
      </w:ins>
      <w:del w:id="3384" w:author="Chen Liao" w:date="2020-06-22T20:43:00Z">
        <w:r w:rsidRPr="00254232" w:rsidDel="001C2BF8">
          <w:rPr>
            <w:rFonts w:ascii="Times New Roman" w:hAnsi="Times New Roman" w:cs="Times New Roman"/>
            <w:sz w:val="24"/>
            <w:szCs w:val="24"/>
            <w:lang w:val="en-US"/>
            <w:rPrChange w:id="3385" w:author="Chen Liao" w:date="2020-06-22T07:02:00Z">
              <w:rPr>
                <w:sz w:val="24"/>
                <w:szCs w:val="24"/>
                <w:lang w:val="en-US"/>
              </w:rPr>
            </w:rPrChange>
          </w:rPr>
          <w:delText>X</w:delText>
        </w:r>
      </w:del>
      <w:r w:rsidRPr="00254232">
        <w:rPr>
          <w:rFonts w:ascii="Times New Roman" w:hAnsi="Times New Roman" w:cs="Times New Roman"/>
          <w:sz w:val="24"/>
          <w:szCs w:val="24"/>
          <w:lang w:val="en-US"/>
          <w:rPrChange w:id="3386" w:author="Chen Liao" w:date="2020-06-22T07:02:00Z">
            <w:rPr>
              <w:sz w:val="24"/>
              <w:szCs w:val="24"/>
              <w:lang w:val="en-US"/>
            </w:rPr>
          </w:rPrChange>
        </w:rPr>
        <w:t>). Except for extremely small GSH flux, what generally accompanies the compromised growth rate is the abrupt shutdown in the potential of secretion of rhamnolipid precursors (HAA), mono- and di-rhamnolipids as well as many (but not all) central carbon metabolites (</w:t>
      </w:r>
      <w:del w:id="3387" w:author="Chen Liao" w:date="2020-06-22T20:44:00Z">
        <w:r w:rsidRPr="00254232" w:rsidDel="001C2BF8">
          <w:rPr>
            <w:rFonts w:ascii="Times New Roman" w:hAnsi="Times New Roman" w:cs="Times New Roman"/>
            <w:sz w:val="24"/>
            <w:szCs w:val="24"/>
            <w:lang w:val="en-US"/>
            <w:rPrChange w:id="3388" w:author="Chen Liao" w:date="2020-06-22T07:02:00Z">
              <w:rPr>
                <w:sz w:val="24"/>
                <w:szCs w:val="24"/>
                <w:lang w:val="en-US"/>
              </w:rPr>
            </w:rPrChange>
          </w:rPr>
          <w:delText xml:space="preserve">lower panels of A-C, </w:delText>
        </w:r>
      </w:del>
      <w:r w:rsidRPr="00254232">
        <w:rPr>
          <w:rFonts w:ascii="Times New Roman" w:hAnsi="Times New Roman" w:cs="Times New Roman"/>
          <w:sz w:val="24"/>
          <w:szCs w:val="24"/>
          <w:lang w:val="en-US"/>
          <w:rPrChange w:id="3389" w:author="Chen Liao" w:date="2020-06-22T07:02:00Z">
            <w:rPr>
              <w:sz w:val="24"/>
              <w:szCs w:val="24"/>
              <w:lang w:val="en-US"/>
            </w:rPr>
          </w:rPrChange>
        </w:rPr>
        <w:t xml:space="preserve">Fig. </w:t>
      </w:r>
      <w:ins w:id="3390" w:author="Chen Liao" w:date="2020-06-22T20:44:00Z">
        <w:r w:rsidR="001C2BF8">
          <w:rPr>
            <w:rFonts w:ascii="Times New Roman" w:hAnsi="Times New Roman" w:cs="Times New Roman"/>
            <w:sz w:val="24"/>
            <w:szCs w:val="24"/>
            <w:lang w:val="en-US"/>
          </w:rPr>
          <w:t>5, lower panels</w:t>
        </w:r>
      </w:ins>
      <w:del w:id="3391" w:author="Chen Liao" w:date="2020-06-22T20:44:00Z">
        <w:r w:rsidRPr="00254232" w:rsidDel="001C2BF8">
          <w:rPr>
            <w:rFonts w:ascii="Times New Roman" w:hAnsi="Times New Roman" w:cs="Times New Roman"/>
            <w:sz w:val="24"/>
            <w:szCs w:val="24"/>
            <w:lang w:val="en-US"/>
            <w:rPrChange w:id="3392" w:author="Chen Liao" w:date="2020-06-22T07:02:00Z">
              <w:rPr>
                <w:sz w:val="24"/>
                <w:szCs w:val="24"/>
                <w:lang w:val="en-US"/>
              </w:rPr>
            </w:rPrChange>
          </w:rPr>
          <w:delText>X</w:delText>
        </w:r>
      </w:del>
      <w:r w:rsidRPr="00254232">
        <w:rPr>
          <w:rFonts w:ascii="Times New Roman" w:hAnsi="Times New Roman" w:cs="Times New Roman"/>
          <w:sz w:val="24"/>
          <w:szCs w:val="24"/>
          <w:lang w:val="en-US"/>
          <w:rPrChange w:id="3393" w:author="Chen Liao" w:date="2020-06-22T07:02:00Z">
            <w:rPr>
              <w:sz w:val="24"/>
              <w:szCs w:val="24"/>
              <w:lang w:val="en-US"/>
            </w:rPr>
          </w:rPrChange>
        </w:rPr>
        <w:t>). Importantly, none of these secretion fluxes are mandatory and provides growth benefit (i.e., each individual flux can be as low as zero without compromising maximum growth rate), suggesting that carbon release through different pathways are equivalent from a metabolic network perspective. Collectively, these simulation results confirm the link between growth, rhamnolipid secretion, and redox stress, where growth and rhamnolipid secretion are both metabolically constrained by cellular redox status.</w:t>
      </w:r>
    </w:p>
    <w:p w14:paraId="4FD2EE7E" w14:textId="62A5C182" w:rsidR="00655E4E" w:rsidRPr="00254232" w:rsidRDefault="00D27EFC">
      <w:pPr>
        <w:spacing w:before="240" w:after="240"/>
        <w:jc w:val="both"/>
        <w:rPr>
          <w:rFonts w:ascii="Times New Roman" w:hAnsi="Times New Roman" w:cs="Times New Roman"/>
          <w:sz w:val="20"/>
          <w:szCs w:val="20"/>
          <w:lang w:val="en-US"/>
          <w:rPrChange w:id="3394" w:author="Chen Liao" w:date="2020-06-22T07:02:00Z">
            <w:rPr>
              <w:sz w:val="20"/>
              <w:szCs w:val="20"/>
              <w:lang w:val="en-US"/>
            </w:rPr>
          </w:rPrChange>
        </w:rPr>
      </w:pPr>
      <w:r w:rsidRPr="00254232">
        <w:rPr>
          <w:rFonts w:ascii="Times New Roman" w:hAnsi="Times New Roman" w:cs="Times New Roman"/>
          <w:sz w:val="24"/>
          <w:szCs w:val="24"/>
          <w:lang w:val="en-US"/>
          <w:rPrChange w:id="3395" w:author="Chen Liao" w:date="2020-06-22T07:02:00Z">
            <w:rPr>
              <w:sz w:val="24"/>
              <w:szCs w:val="24"/>
              <w:lang w:val="en-US"/>
            </w:rPr>
          </w:rPrChange>
        </w:rPr>
        <w:t xml:space="preserve"> </w:t>
      </w:r>
    </w:p>
    <w:p w14:paraId="6A1444F1" w14:textId="2179F62F" w:rsidR="00655E4E" w:rsidRPr="00254232" w:rsidRDefault="00D27EFC">
      <w:pPr>
        <w:spacing w:before="240" w:after="240"/>
        <w:jc w:val="both"/>
        <w:rPr>
          <w:rFonts w:ascii="Times New Roman" w:hAnsi="Times New Roman" w:cs="Times New Roman"/>
          <w:b/>
          <w:sz w:val="24"/>
          <w:szCs w:val="24"/>
          <w:lang w:val="en-US"/>
          <w:rPrChange w:id="3396" w:author="Chen Liao" w:date="2020-06-22T07:02:00Z">
            <w:rPr>
              <w:b/>
              <w:sz w:val="24"/>
              <w:szCs w:val="24"/>
              <w:lang w:val="en-US"/>
            </w:rPr>
          </w:rPrChange>
        </w:rPr>
      </w:pPr>
      <w:del w:id="3397" w:author="Chen Liao" w:date="2020-06-22T20:45:00Z">
        <w:r w:rsidRPr="00254232" w:rsidDel="00780872">
          <w:rPr>
            <w:rFonts w:ascii="Times New Roman" w:hAnsi="Times New Roman" w:cs="Times New Roman"/>
            <w:b/>
            <w:sz w:val="24"/>
            <w:szCs w:val="24"/>
            <w:lang w:val="en-US"/>
            <w:rPrChange w:id="3398" w:author="Chen Liao" w:date="2020-06-22T07:02:00Z">
              <w:rPr>
                <w:b/>
                <w:sz w:val="24"/>
                <w:szCs w:val="24"/>
                <w:lang w:val="en-US"/>
              </w:rPr>
            </w:rPrChange>
          </w:rPr>
          <w:delText>Clinical isolates</w:delText>
        </w:r>
      </w:del>
      <w:ins w:id="3399" w:author="Chen Liao" w:date="2020-06-22T20:45:00Z">
        <w:r w:rsidR="00780872">
          <w:rPr>
            <w:rFonts w:ascii="Times New Roman" w:hAnsi="Times New Roman" w:cs="Times New Roman"/>
            <w:b/>
            <w:sz w:val="24"/>
            <w:szCs w:val="24"/>
            <w:lang w:val="en-US"/>
          </w:rPr>
          <w:t xml:space="preserve">Rhamnolipids producers </w:t>
        </w:r>
      </w:ins>
      <w:del w:id="3400" w:author="Chen Liao" w:date="2020-06-22T20:46:00Z">
        <w:r w:rsidRPr="00254232" w:rsidDel="00780872">
          <w:rPr>
            <w:rFonts w:ascii="Times New Roman" w:hAnsi="Times New Roman" w:cs="Times New Roman"/>
            <w:b/>
            <w:sz w:val="24"/>
            <w:szCs w:val="24"/>
            <w:lang w:val="en-US"/>
            <w:rPrChange w:id="3401" w:author="Chen Liao" w:date="2020-06-22T07:02:00Z">
              <w:rPr>
                <w:b/>
                <w:sz w:val="24"/>
                <w:szCs w:val="24"/>
                <w:lang w:val="en-US"/>
              </w:rPr>
            </w:rPrChange>
          </w:rPr>
          <w:delText xml:space="preserve"> </w:delText>
        </w:r>
      </w:del>
      <w:r w:rsidRPr="00254232">
        <w:rPr>
          <w:rFonts w:ascii="Times New Roman" w:hAnsi="Times New Roman" w:cs="Times New Roman"/>
          <w:b/>
          <w:sz w:val="24"/>
          <w:szCs w:val="24"/>
          <w:lang w:val="en-US"/>
          <w:rPrChange w:id="3402" w:author="Chen Liao" w:date="2020-06-22T07:02:00Z">
            <w:rPr>
              <w:b/>
              <w:sz w:val="24"/>
              <w:szCs w:val="24"/>
              <w:lang w:val="en-US"/>
            </w:rPr>
          </w:rPrChange>
        </w:rPr>
        <w:t>stop producing rhamnolipids when grown in succinate as sole carbon source</w:t>
      </w:r>
    </w:p>
    <w:p w14:paraId="26A5C458" w14:textId="774B22F6" w:rsidR="00655E4E" w:rsidRPr="00254232" w:rsidRDefault="00D27EFC">
      <w:pPr>
        <w:spacing w:before="240" w:after="240"/>
        <w:jc w:val="both"/>
        <w:rPr>
          <w:rFonts w:ascii="Times New Roman" w:hAnsi="Times New Roman" w:cs="Times New Roman"/>
          <w:sz w:val="24"/>
          <w:szCs w:val="24"/>
          <w:lang w:val="en-US"/>
          <w:rPrChange w:id="3403" w:author="Chen Liao" w:date="2020-06-22T07:02:00Z">
            <w:rPr>
              <w:sz w:val="24"/>
              <w:szCs w:val="24"/>
              <w:lang w:val="en-US"/>
            </w:rPr>
          </w:rPrChange>
        </w:rPr>
      </w:pPr>
      <w:r w:rsidRPr="00254232">
        <w:rPr>
          <w:rFonts w:ascii="Times New Roman" w:hAnsi="Times New Roman" w:cs="Times New Roman"/>
          <w:sz w:val="24"/>
          <w:szCs w:val="24"/>
          <w:lang w:val="en-US"/>
          <w:rPrChange w:id="3404" w:author="Chen Liao" w:date="2020-06-22T07:02:00Z">
            <w:rPr>
              <w:sz w:val="24"/>
              <w:szCs w:val="24"/>
              <w:lang w:val="en-US"/>
            </w:rPr>
          </w:rPrChange>
        </w:rPr>
        <w:t xml:space="preserve">We monitored the growth curve of the clinical isolates and the production of rhamnolipids in a synthetic medium with succinate as the sole carbon source in an analog way than the one exposed before for glycerol. Interestingly, all the strains that produce rhamnolipids when grown in glycerol become non-producers after growth in succinate. The growth curves showed that the isolates transited directly from phase 1 (exponential) to phase 3 (decay). Rhamnolipid production occurs in phase 2 (stationary). </w:t>
      </w:r>
      <w:r w:rsidRPr="00254232">
        <w:rPr>
          <w:rFonts w:ascii="Times New Roman" w:hAnsi="Times New Roman" w:cs="Times New Roman"/>
          <w:i/>
          <w:sz w:val="24"/>
          <w:szCs w:val="24"/>
          <w:lang w:val="en-US"/>
          <w:rPrChange w:id="3405" w:author="Chen Liao" w:date="2020-06-22T07:02:00Z">
            <w:rPr>
              <w:i/>
              <w:sz w:val="24"/>
              <w:szCs w:val="24"/>
              <w:lang w:val="en-US"/>
            </w:rPr>
          </w:rPrChange>
        </w:rPr>
        <w:t xml:space="preserve">P. aeruginosa </w:t>
      </w:r>
      <w:r w:rsidRPr="00254232">
        <w:rPr>
          <w:rFonts w:ascii="Times New Roman" w:hAnsi="Times New Roman" w:cs="Times New Roman"/>
          <w:sz w:val="24"/>
          <w:szCs w:val="24"/>
          <w:lang w:val="en-US"/>
          <w:rPrChange w:id="3406" w:author="Chen Liao" w:date="2020-06-22T07:02:00Z">
            <w:rPr>
              <w:sz w:val="24"/>
              <w:szCs w:val="24"/>
              <w:lang w:val="en-US"/>
            </w:rPr>
          </w:rPrChange>
        </w:rPr>
        <w:t>grows faster in succinate than in glycerol, and its lag phase is shorter</w:t>
      </w:r>
      <w:del w:id="3407" w:author="Chen Liao" w:date="2020-06-22T20:46:00Z">
        <w:r w:rsidRPr="00254232" w:rsidDel="004F4621">
          <w:rPr>
            <w:rFonts w:ascii="Times New Roman" w:hAnsi="Times New Roman" w:cs="Times New Roman"/>
            <w:sz w:val="24"/>
            <w:szCs w:val="24"/>
            <w:lang w:val="en-US"/>
            <w:rPrChange w:id="3408" w:author="Chen Liao" w:date="2020-06-22T07:02:00Z">
              <w:rPr>
                <w:sz w:val="24"/>
                <w:szCs w:val="24"/>
                <w:lang w:val="en-US"/>
              </w:rPr>
            </w:rPrChange>
          </w:rPr>
          <w:delText xml:space="preserve"> </w:delText>
        </w:r>
      </w:del>
      <w:ins w:id="3409" w:author="Chen Liao" w:date="2020-06-22T20:46:00Z">
        <w:r w:rsidR="004F4621">
          <w:rPr>
            <w:rFonts w:ascii="Times New Roman" w:hAnsi="Times New Roman" w:cs="Times New Roman"/>
            <w:sz w:val="24"/>
            <w:szCs w:val="24"/>
            <w:lang w:val="en-US"/>
          </w:rPr>
          <w:t xml:space="preserve"> </w:t>
        </w:r>
      </w:ins>
      <w:r w:rsidR="004F4621">
        <w:rPr>
          <w:rFonts w:ascii="Times New Roman" w:hAnsi="Times New Roman" w:cs="Times New Roman"/>
          <w:sz w:val="24"/>
          <w:szCs w:val="24"/>
          <w:lang w:val="en-US"/>
        </w:rPr>
        <w:fldChar w:fldCharType="begin"/>
      </w:r>
      <w:r w:rsidR="004F4621">
        <w:rPr>
          <w:rFonts w:ascii="Times New Roman" w:hAnsi="Times New Roman" w:cs="Times New Roman"/>
          <w:sz w:val="24"/>
          <w:szCs w:val="24"/>
          <w:lang w:val="en-US"/>
        </w:rPr>
        <w:instrText>ADDIN F1000_CSL_CITATION&lt;~#@#~&gt;[{"DOI":"10.1128/mBio.02684-19","First":false,"Last":false,"PMCID":"PMC7078475","PMID":"32184246","author":[{"family":"Dolan","given":"Stephen K"},{"family":"Kohlstedt","given":"Michael"},{"family":"Trigg","given":"Stephen"},{"family":"Vallejo Ramirez","given":"Pedro"},{"family":"Kaminski","given":"Clemens F"},{"family":"Wittmann","given":"Christoph"},{"family":"Welch","given":"Martin"}],"authorYearDisplayFormat":false,"citation-label":"8483973","container-title":"mBio","container-title-short":"MBio","id":"8483973","invisible":false,"issue":"2","issued":{"date-parts":[["2020","3","17"]]},"journalAbbreviation":"MBio","suppress-author":false,"title":"Contextual Flexibility in Pseudomonas aeruginosa Central Carbon Metabolism during Growth in Single Carbon Sources.","type":"article-journal","volume":"11"}]</w:instrText>
      </w:r>
      <w:r w:rsidR="004F4621">
        <w:rPr>
          <w:rFonts w:ascii="Times New Roman" w:hAnsi="Times New Roman" w:cs="Times New Roman"/>
          <w:sz w:val="24"/>
          <w:szCs w:val="24"/>
          <w:lang w:val="en-US"/>
        </w:rPr>
        <w:fldChar w:fldCharType="separate"/>
      </w:r>
      <w:r w:rsidR="007927E1" w:rsidRPr="007927E1">
        <w:rPr>
          <w:rFonts w:ascii="Times New Roman" w:hAnsi="Times New Roman" w:cs="Times New Roman"/>
          <w:noProof/>
          <w:sz w:val="24"/>
          <w:szCs w:val="24"/>
          <w:lang w:val="en-US"/>
        </w:rPr>
        <w:t>(Dolan et al. 2020)</w:t>
      </w:r>
      <w:r w:rsidR="004F4621">
        <w:rPr>
          <w:rFonts w:ascii="Times New Roman" w:hAnsi="Times New Roman" w:cs="Times New Roman"/>
          <w:sz w:val="24"/>
          <w:szCs w:val="24"/>
          <w:lang w:val="en-US"/>
        </w:rPr>
        <w:fldChar w:fldCharType="end"/>
      </w:r>
      <w:del w:id="3410" w:author="Chen Liao" w:date="2020-06-22T20:46:00Z">
        <w:r w:rsidRPr="00254232" w:rsidDel="004F4621">
          <w:rPr>
            <w:rFonts w:ascii="Times New Roman" w:hAnsi="Times New Roman" w:cs="Times New Roman"/>
            <w:sz w:val="24"/>
            <w:szCs w:val="24"/>
            <w:lang w:val="en-US"/>
            <w:rPrChange w:id="3411" w:author="Chen Liao" w:date="2020-06-22T07:02:00Z">
              <w:rPr>
                <w:sz w:val="24"/>
                <w:szCs w:val="24"/>
                <w:lang w:val="en-US"/>
              </w:rPr>
            </w:rPrChange>
          </w:rPr>
          <w:delText xml:space="preserve">[Dolan </w:delText>
        </w:r>
        <w:r w:rsidRPr="00254232" w:rsidDel="004F4621">
          <w:rPr>
            <w:rFonts w:ascii="Times New Roman" w:hAnsi="Times New Roman" w:cs="Times New Roman"/>
            <w:i/>
            <w:sz w:val="24"/>
            <w:szCs w:val="24"/>
            <w:lang w:val="en-US"/>
            <w:rPrChange w:id="3412" w:author="Chen Liao" w:date="2020-06-22T07:02:00Z">
              <w:rPr>
                <w:i/>
                <w:sz w:val="24"/>
                <w:szCs w:val="24"/>
                <w:lang w:val="en-US"/>
              </w:rPr>
            </w:rPrChange>
          </w:rPr>
          <w:delText xml:space="preserve">et al. </w:delText>
        </w:r>
        <w:r w:rsidRPr="00254232" w:rsidDel="004F4621">
          <w:rPr>
            <w:rFonts w:ascii="Times New Roman" w:hAnsi="Times New Roman" w:cs="Times New Roman"/>
            <w:sz w:val="24"/>
            <w:szCs w:val="24"/>
            <w:lang w:val="en-US"/>
            <w:rPrChange w:id="3413" w:author="Chen Liao" w:date="2020-06-22T07:02:00Z">
              <w:rPr>
                <w:sz w:val="24"/>
                <w:szCs w:val="24"/>
                <w:lang w:val="en-US"/>
              </w:rPr>
            </w:rPrChange>
          </w:rPr>
          <w:delText xml:space="preserve">2020 </w:delText>
        </w:r>
        <w:r w:rsidRPr="00254232" w:rsidDel="004F4621">
          <w:rPr>
            <w:rFonts w:ascii="Times New Roman" w:eastAsia="Roboto" w:hAnsi="Times New Roman" w:cs="Times New Roman"/>
            <w:color w:val="212121"/>
            <w:sz w:val="24"/>
            <w:szCs w:val="24"/>
            <w:lang w:val="en-US"/>
            <w:rPrChange w:id="3414" w:author="Chen Liao" w:date="2020-06-22T07:02:00Z">
              <w:rPr>
                <w:rFonts w:ascii="Roboto" w:eastAsia="Roboto" w:hAnsi="Roboto" w:cs="Roboto"/>
                <w:color w:val="212121"/>
                <w:sz w:val="24"/>
                <w:szCs w:val="24"/>
                <w:lang w:val="en-US"/>
              </w:rPr>
            </w:rPrChange>
          </w:rPr>
          <w:delText xml:space="preserve">DOI: </w:delText>
        </w:r>
        <w:r w:rsidR="005E2EA7" w:rsidRPr="00254232" w:rsidDel="004F4621">
          <w:rPr>
            <w:rFonts w:ascii="Times New Roman" w:hAnsi="Times New Roman" w:cs="Times New Roman"/>
            <w:lang w:val="en-US"/>
            <w:rPrChange w:id="3415" w:author="Chen Liao" w:date="2020-06-22T07:02:00Z">
              <w:rPr>
                <w:lang w:val="en-US"/>
              </w:rPr>
            </w:rPrChange>
          </w:rPr>
          <w:fldChar w:fldCharType="begin"/>
        </w:r>
        <w:r w:rsidR="005E2EA7" w:rsidRPr="00254232" w:rsidDel="004F4621">
          <w:rPr>
            <w:rFonts w:ascii="Times New Roman" w:hAnsi="Times New Roman" w:cs="Times New Roman"/>
            <w:lang w:val="en-US"/>
            <w:rPrChange w:id="3416" w:author="Chen Liao" w:date="2020-06-22T07:02:00Z">
              <w:rPr>
                <w:lang w:val="en-US"/>
              </w:rPr>
            </w:rPrChange>
          </w:rPr>
          <w:delInstrText xml:space="preserve"> HYPERLINK "https://doi.org/10.1128/mbio.02684-19" \h </w:delInstrText>
        </w:r>
        <w:r w:rsidR="005E2EA7" w:rsidRPr="00254232" w:rsidDel="004F4621">
          <w:rPr>
            <w:rFonts w:ascii="Times New Roman" w:hAnsi="Times New Roman" w:cs="Times New Roman"/>
            <w:lang w:val="en-US"/>
            <w:rPrChange w:id="3417" w:author="Chen Liao" w:date="2020-06-22T07:02:00Z">
              <w:rPr>
                <w:rFonts w:ascii="Roboto" w:eastAsia="Roboto" w:hAnsi="Roboto" w:cs="Roboto"/>
                <w:color w:val="0071BC"/>
                <w:sz w:val="24"/>
                <w:szCs w:val="24"/>
                <w:lang w:val="en-US"/>
              </w:rPr>
            </w:rPrChange>
          </w:rPr>
          <w:fldChar w:fldCharType="separate"/>
        </w:r>
        <w:r w:rsidRPr="00254232" w:rsidDel="004F4621">
          <w:rPr>
            <w:rFonts w:ascii="Times New Roman" w:eastAsia="Roboto" w:hAnsi="Times New Roman" w:cs="Times New Roman"/>
            <w:color w:val="0071BC"/>
            <w:sz w:val="24"/>
            <w:szCs w:val="24"/>
            <w:lang w:val="en-US"/>
            <w:rPrChange w:id="3418" w:author="Chen Liao" w:date="2020-06-22T07:02:00Z">
              <w:rPr>
                <w:rFonts w:ascii="Roboto" w:eastAsia="Roboto" w:hAnsi="Roboto" w:cs="Roboto"/>
                <w:color w:val="0071BC"/>
                <w:sz w:val="24"/>
                <w:szCs w:val="24"/>
                <w:lang w:val="en-US"/>
              </w:rPr>
            </w:rPrChange>
          </w:rPr>
          <w:delText>10.1128/mBio.02684-19</w:delText>
        </w:r>
        <w:r w:rsidR="005E2EA7" w:rsidRPr="00254232" w:rsidDel="004F4621">
          <w:rPr>
            <w:rFonts w:ascii="Times New Roman" w:eastAsia="Roboto" w:hAnsi="Times New Roman" w:cs="Times New Roman"/>
            <w:color w:val="0071BC"/>
            <w:sz w:val="24"/>
            <w:szCs w:val="24"/>
            <w:lang w:val="en-US"/>
            <w:rPrChange w:id="3419" w:author="Chen Liao" w:date="2020-06-22T07:02:00Z">
              <w:rPr>
                <w:rFonts w:ascii="Roboto" w:eastAsia="Roboto" w:hAnsi="Roboto" w:cs="Roboto"/>
                <w:color w:val="0071BC"/>
                <w:sz w:val="24"/>
                <w:szCs w:val="24"/>
                <w:lang w:val="en-US"/>
              </w:rPr>
            </w:rPrChange>
          </w:rPr>
          <w:fldChar w:fldCharType="end"/>
        </w:r>
        <w:r w:rsidRPr="00254232" w:rsidDel="004F4621">
          <w:rPr>
            <w:rFonts w:ascii="Times New Roman" w:hAnsi="Times New Roman" w:cs="Times New Roman"/>
            <w:sz w:val="24"/>
            <w:szCs w:val="24"/>
            <w:lang w:val="en-US"/>
            <w:rPrChange w:id="3420" w:author="Chen Liao" w:date="2020-06-22T07:02:00Z">
              <w:rPr>
                <w:sz w:val="24"/>
                <w:szCs w:val="24"/>
                <w:lang w:val="en-US"/>
              </w:rPr>
            </w:rPrChange>
          </w:rPr>
          <w:delText>]</w:delText>
        </w:r>
      </w:del>
      <w:r w:rsidRPr="00254232">
        <w:rPr>
          <w:rFonts w:ascii="Times New Roman" w:hAnsi="Times New Roman" w:cs="Times New Roman"/>
          <w:sz w:val="24"/>
          <w:szCs w:val="24"/>
          <w:lang w:val="en-US"/>
          <w:rPrChange w:id="3421" w:author="Chen Liao" w:date="2020-06-22T07:02:00Z">
            <w:rPr>
              <w:sz w:val="24"/>
              <w:szCs w:val="24"/>
              <w:lang w:val="en-US"/>
            </w:rPr>
          </w:rPrChange>
        </w:rPr>
        <w:t xml:space="preserve">. Succinate enters the carbon metabolism directly through the TCA cycle. This faster growth might be producing an increased concentration of NAD(P)H that would cause the TCA cycle to stop. As succinate cannot be redirected to overflow metabolism neither rhamnolipid production cells transite from phase 1 to 3, as NAD(P)H concentration becomes toxic and cells stop sustaining the growth, producing a decay in the growth rate. Rhamnolipids therefore are not produced. The fact that in rhamnolipid non-producers grown in glycerol, despite the metabolomic data suggesting that TCA cycle is blocked during late phase 1 of growth, a sustained growth is observed and phase 2 is present, suggests that non-producer strains might be obtaining their energy from glycerol </w:t>
      </w:r>
      <w:r w:rsidRPr="00254232">
        <w:rPr>
          <w:rFonts w:ascii="Times New Roman" w:hAnsi="Times New Roman" w:cs="Times New Roman"/>
          <w:sz w:val="24"/>
          <w:szCs w:val="24"/>
          <w:lang w:val="en-US"/>
          <w:rPrChange w:id="3422" w:author="Chen Liao" w:date="2020-06-22T07:02:00Z">
            <w:rPr>
              <w:sz w:val="24"/>
              <w:szCs w:val="24"/>
              <w:lang w:val="en-US"/>
            </w:rPr>
          </w:rPrChange>
        </w:rPr>
        <w:lastRenderedPageBreak/>
        <w:t xml:space="preserve">using a fermentative pathway. Rhamnolipid production might be a way of keeping the TCA  cycle active during phases 1 and 2 of growth. </w:t>
      </w:r>
    </w:p>
    <w:p w14:paraId="406A21EF" w14:textId="53E42BC3" w:rsidR="00655E4E" w:rsidRPr="00254232" w:rsidDel="009369CF" w:rsidRDefault="00655E4E">
      <w:pPr>
        <w:spacing w:before="240" w:after="240"/>
        <w:jc w:val="both"/>
        <w:rPr>
          <w:del w:id="3423" w:author="Chen Liao" w:date="2020-06-22T20:53:00Z"/>
          <w:rFonts w:ascii="Times New Roman" w:hAnsi="Times New Roman" w:cs="Times New Roman"/>
          <w:sz w:val="24"/>
          <w:szCs w:val="24"/>
          <w:lang w:val="en-US"/>
          <w:rPrChange w:id="3424" w:author="Chen Liao" w:date="2020-06-22T07:02:00Z">
            <w:rPr>
              <w:del w:id="3425" w:author="Chen Liao" w:date="2020-06-22T20:53:00Z"/>
              <w:sz w:val="24"/>
              <w:szCs w:val="24"/>
              <w:lang w:val="en-US"/>
            </w:rPr>
          </w:rPrChange>
        </w:rPr>
      </w:pPr>
    </w:p>
    <w:p w14:paraId="42A4AFFB" w14:textId="736FAF21" w:rsidR="00655E4E" w:rsidRPr="00254232" w:rsidDel="009369CF" w:rsidRDefault="00D27EFC" w:rsidP="009369CF">
      <w:pPr>
        <w:spacing w:before="240" w:after="240"/>
        <w:jc w:val="both"/>
        <w:rPr>
          <w:moveFrom w:id="3426" w:author="Chen Liao" w:date="2020-06-22T20:53:00Z"/>
          <w:rFonts w:ascii="Times New Roman" w:hAnsi="Times New Roman" w:cs="Times New Roman"/>
          <w:sz w:val="24"/>
          <w:szCs w:val="24"/>
          <w:lang w:val="en-US"/>
          <w:rPrChange w:id="3427" w:author="Chen Liao" w:date="2020-06-22T07:02:00Z">
            <w:rPr>
              <w:moveFrom w:id="3428" w:author="Chen Liao" w:date="2020-06-22T20:53:00Z"/>
              <w:sz w:val="24"/>
              <w:szCs w:val="24"/>
              <w:lang w:val="en-US"/>
            </w:rPr>
          </w:rPrChange>
        </w:rPr>
        <w:pPrChange w:id="3429" w:author="Chen Liao" w:date="2020-06-22T20:52:00Z">
          <w:pPr>
            <w:spacing w:before="240" w:after="240"/>
            <w:jc w:val="both"/>
          </w:pPr>
        </w:pPrChange>
      </w:pPr>
      <w:del w:id="3430" w:author="Chen Liao" w:date="2020-06-22T20:53:00Z">
        <w:r w:rsidRPr="00254232" w:rsidDel="009369CF">
          <w:rPr>
            <w:rFonts w:ascii="Times New Roman" w:hAnsi="Times New Roman" w:cs="Times New Roman"/>
            <w:sz w:val="24"/>
            <w:szCs w:val="24"/>
            <w:lang w:val="en-US"/>
            <w:rPrChange w:id="3431" w:author="Chen Liao" w:date="2020-06-22T07:02:00Z">
              <w:rPr>
                <w:sz w:val="24"/>
                <w:szCs w:val="24"/>
                <w:lang w:val="en-US"/>
              </w:rPr>
            </w:rPrChange>
          </w:rPr>
          <w:delText xml:space="preserve"> </w:delText>
        </w:r>
      </w:del>
      <w:moveFromRangeStart w:id="3432" w:author="Chen Liao" w:date="2020-06-22T20:53:00Z" w:name="move43751620"/>
      <w:moveFrom w:id="3433" w:author="Chen Liao" w:date="2020-06-22T20:53:00Z">
        <w:r w:rsidRPr="00254232" w:rsidDel="009369CF">
          <w:rPr>
            <w:rFonts w:ascii="Times New Roman" w:hAnsi="Times New Roman" w:cs="Times New Roman"/>
            <w:noProof/>
            <w:sz w:val="24"/>
            <w:szCs w:val="24"/>
            <w:lang w:val="en-US"/>
            <w:rPrChange w:id="3434" w:author="Chen Liao" w:date="2020-06-22T07:02:00Z">
              <w:rPr>
                <w:noProof/>
                <w:sz w:val="24"/>
                <w:szCs w:val="24"/>
                <w:lang w:val="en-US"/>
              </w:rPr>
            </w:rPrChange>
          </w:rPr>
          <w:drawing>
            <wp:inline distT="114300" distB="114300" distL="114300" distR="114300" wp14:anchorId="6D456551" wp14:editId="1A4CD023">
              <wp:extent cx="5734050" cy="66548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4050" cy="6654800"/>
                      </a:xfrm>
                      <a:prstGeom prst="rect">
                        <a:avLst/>
                      </a:prstGeom>
                      <a:ln/>
                    </pic:spPr>
                  </pic:pic>
                </a:graphicData>
              </a:graphic>
            </wp:inline>
          </w:drawing>
        </w:r>
      </w:moveFrom>
    </w:p>
    <w:p w14:paraId="43000813" w14:textId="1E9E7648" w:rsidR="00655E4E" w:rsidRPr="00254232" w:rsidDel="009369CF" w:rsidRDefault="00D27EFC" w:rsidP="009369CF">
      <w:pPr>
        <w:spacing w:before="240" w:after="240"/>
        <w:jc w:val="both"/>
        <w:rPr>
          <w:del w:id="3435" w:author="Chen Liao" w:date="2020-06-22T20:53:00Z"/>
          <w:rFonts w:ascii="Times New Roman" w:hAnsi="Times New Roman" w:cs="Times New Roman"/>
          <w:sz w:val="24"/>
          <w:szCs w:val="24"/>
          <w:lang w:val="en-US"/>
          <w:rPrChange w:id="3436" w:author="Chen Liao" w:date="2020-06-22T07:02:00Z">
            <w:rPr>
              <w:del w:id="3437" w:author="Chen Liao" w:date="2020-06-22T20:53:00Z"/>
              <w:sz w:val="24"/>
              <w:szCs w:val="24"/>
              <w:lang w:val="en-US"/>
            </w:rPr>
          </w:rPrChange>
        </w:rPr>
      </w:pPr>
      <w:moveFrom w:id="3438" w:author="Chen Liao" w:date="2020-06-22T20:53:00Z">
        <w:r w:rsidRPr="00254232" w:rsidDel="009369CF">
          <w:rPr>
            <w:rFonts w:ascii="Times New Roman" w:hAnsi="Times New Roman" w:cs="Times New Roman"/>
            <w:b/>
            <w:sz w:val="24"/>
            <w:szCs w:val="24"/>
            <w:lang w:val="en-US"/>
            <w:rPrChange w:id="3439" w:author="Chen Liao" w:date="2020-06-22T07:02:00Z">
              <w:rPr>
                <w:b/>
                <w:sz w:val="24"/>
                <w:szCs w:val="24"/>
                <w:lang w:val="en-US"/>
              </w:rPr>
            </w:rPrChange>
          </w:rPr>
          <w:t>Figure 6</w:t>
        </w:r>
        <w:r w:rsidRPr="00254232" w:rsidDel="009369CF">
          <w:rPr>
            <w:rFonts w:ascii="Times New Roman" w:hAnsi="Times New Roman" w:cs="Times New Roman"/>
            <w:sz w:val="24"/>
            <w:szCs w:val="24"/>
            <w:lang w:val="en-US"/>
            <w:rPrChange w:id="3440" w:author="Chen Liao" w:date="2020-06-22T07:02:00Z">
              <w:rPr>
                <w:sz w:val="24"/>
                <w:szCs w:val="24"/>
                <w:lang w:val="en-US"/>
              </w:rPr>
            </w:rPrChange>
          </w:rPr>
          <w:t xml:space="preserve">. Metabolic model of rhamnolipids production in </w:t>
        </w:r>
        <w:r w:rsidRPr="00254232" w:rsidDel="009369CF">
          <w:rPr>
            <w:rFonts w:ascii="Times New Roman" w:hAnsi="Times New Roman" w:cs="Times New Roman"/>
            <w:i/>
            <w:sz w:val="24"/>
            <w:szCs w:val="24"/>
            <w:lang w:val="en-US"/>
            <w:rPrChange w:id="3441" w:author="Chen Liao" w:date="2020-06-22T07:02:00Z">
              <w:rPr>
                <w:i/>
                <w:sz w:val="24"/>
                <w:szCs w:val="24"/>
                <w:lang w:val="en-US"/>
              </w:rPr>
            </w:rPrChange>
          </w:rPr>
          <w:t>P. aeruginosa</w:t>
        </w:r>
        <w:r w:rsidRPr="00254232" w:rsidDel="009369CF">
          <w:rPr>
            <w:rFonts w:ascii="Times New Roman" w:hAnsi="Times New Roman" w:cs="Times New Roman"/>
            <w:sz w:val="24"/>
            <w:szCs w:val="24"/>
            <w:lang w:val="en-US"/>
            <w:rPrChange w:id="3442" w:author="Chen Liao" w:date="2020-06-22T07:02:00Z">
              <w:rPr>
                <w:sz w:val="24"/>
                <w:szCs w:val="24"/>
                <w:lang w:val="en-US"/>
              </w:rPr>
            </w:rPrChange>
          </w:rPr>
          <w:t>. A) During aerobic growth, cells rely on the TCA cycle to generate energy molecules such as NADH and invest in biomass. B) When cells reach a certain density and nitrogen becomes limited, rhamnolipids production is turned on by quorum sensing and this step consumes NADH. Enzymes that facilitate cell growth at this condition are synthesized and some proteins are recycled with fMet as a degradation signal. At the same time, TCA cycle is slowed down by redox stress. For the strains that could produce rhamnolipids, the membrane redox stress is partially released and therefore the flux between succinate and fumarate is less reduced (*), resulting in higher fumarate level than in rhamnolipids nonproducer. red dots: metabolites whose levels are lower in rhamnolipids producers; green dots: metabolites whose levels are higher in rhamnolipids producers.</w:t>
        </w:r>
      </w:moveFrom>
      <w:moveFromRangeEnd w:id="3432"/>
    </w:p>
    <w:p w14:paraId="73429D36" w14:textId="402C7435" w:rsidR="00655E4E" w:rsidRPr="00254232" w:rsidDel="009369CF" w:rsidRDefault="00655E4E">
      <w:pPr>
        <w:spacing w:before="240" w:after="240"/>
        <w:jc w:val="both"/>
        <w:rPr>
          <w:del w:id="3443" w:author="Chen Liao" w:date="2020-06-22T20:53:00Z"/>
          <w:rFonts w:ascii="Times New Roman" w:hAnsi="Times New Roman" w:cs="Times New Roman"/>
          <w:sz w:val="24"/>
          <w:szCs w:val="24"/>
          <w:lang w:val="en-US"/>
          <w:rPrChange w:id="3444" w:author="Chen Liao" w:date="2020-06-22T07:02:00Z">
            <w:rPr>
              <w:del w:id="3445" w:author="Chen Liao" w:date="2020-06-22T20:53:00Z"/>
              <w:sz w:val="24"/>
              <w:szCs w:val="24"/>
              <w:lang w:val="en-US"/>
            </w:rPr>
          </w:rPrChange>
        </w:rPr>
      </w:pPr>
    </w:p>
    <w:p w14:paraId="5D96186D" w14:textId="77777777" w:rsidR="00655E4E" w:rsidRPr="00254232" w:rsidRDefault="00655E4E">
      <w:pPr>
        <w:spacing w:before="240" w:after="240"/>
        <w:jc w:val="both"/>
        <w:rPr>
          <w:rFonts w:ascii="Times New Roman" w:hAnsi="Times New Roman" w:cs="Times New Roman"/>
          <w:sz w:val="24"/>
          <w:szCs w:val="24"/>
          <w:lang w:val="en-US"/>
          <w:rPrChange w:id="3446" w:author="Chen Liao" w:date="2020-06-22T07:02:00Z">
            <w:rPr>
              <w:sz w:val="24"/>
              <w:szCs w:val="24"/>
              <w:lang w:val="en-US"/>
            </w:rPr>
          </w:rPrChange>
        </w:rPr>
      </w:pPr>
    </w:p>
    <w:p w14:paraId="6233F885" w14:textId="5C7638B4" w:rsidR="00655E4E" w:rsidRDefault="00D27EFC">
      <w:pPr>
        <w:spacing w:before="240" w:after="240"/>
        <w:jc w:val="both"/>
        <w:rPr>
          <w:ins w:id="3447" w:author="Chen Liao" w:date="2020-06-22T15:53:00Z"/>
          <w:rFonts w:ascii="Times New Roman" w:hAnsi="Times New Roman" w:cs="Times New Roman"/>
          <w:b/>
          <w:sz w:val="24"/>
          <w:szCs w:val="24"/>
          <w:lang w:val="en-US"/>
        </w:rPr>
      </w:pPr>
      <w:r w:rsidRPr="00254232">
        <w:rPr>
          <w:rFonts w:ascii="Times New Roman" w:hAnsi="Times New Roman" w:cs="Times New Roman"/>
          <w:b/>
          <w:sz w:val="24"/>
          <w:szCs w:val="24"/>
          <w:lang w:val="en-US"/>
          <w:rPrChange w:id="3448" w:author="Chen Liao" w:date="2020-06-22T07:02:00Z">
            <w:rPr>
              <w:b/>
              <w:sz w:val="24"/>
              <w:szCs w:val="24"/>
              <w:lang w:val="en-US"/>
            </w:rPr>
          </w:rPrChange>
        </w:rPr>
        <w:t>Discussion</w:t>
      </w:r>
    </w:p>
    <w:p w14:paraId="3E6A4528" w14:textId="0DEBDB5D" w:rsidR="00B07085" w:rsidRPr="00E47B52" w:rsidRDefault="00B07085">
      <w:pPr>
        <w:spacing w:before="240" w:after="240"/>
        <w:jc w:val="both"/>
        <w:rPr>
          <w:ins w:id="3449" w:author="Chen Liao" w:date="2020-06-22T15:53:00Z"/>
          <w:rFonts w:ascii="Times New Roman" w:hAnsi="Times New Roman" w:cs="Times New Roman"/>
          <w:b/>
          <w:color w:val="FF0000"/>
          <w:sz w:val="24"/>
          <w:szCs w:val="24"/>
          <w:lang w:val="en-US"/>
          <w:rPrChange w:id="3450" w:author="Chen Liao" w:date="2020-06-22T16:03:00Z">
            <w:rPr>
              <w:ins w:id="3451" w:author="Chen Liao" w:date="2020-06-22T15:53:00Z"/>
              <w:rFonts w:ascii="Times New Roman" w:hAnsi="Times New Roman" w:cs="Times New Roman"/>
              <w:b/>
              <w:sz w:val="24"/>
              <w:szCs w:val="24"/>
              <w:lang w:val="en-US"/>
            </w:rPr>
          </w:rPrChange>
        </w:rPr>
      </w:pPr>
    </w:p>
    <w:p w14:paraId="2C4B2B5E" w14:textId="0156D329" w:rsidR="00B07085" w:rsidRPr="00E47B52" w:rsidRDefault="00B07085">
      <w:pPr>
        <w:spacing w:before="240" w:after="240"/>
        <w:jc w:val="both"/>
        <w:rPr>
          <w:ins w:id="3452" w:author="Chen Liao" w:date="2020-06-22T16:03:00Z"/>
          <w:rFonts w:ascii="Times New Roman" w:hAnsi="Times New Roman" w:cs="Times New Roman"/>
          <w:color w:val="FF0000"/>
          <w:sz w:val="24"/>
          <w:szCs w:val="24"/>
          <w:lang w:val="en-US"/>
          <w:rPrChange w:id="3453" w:author="Chen Liao" w:date="2020-06-22T16:03:00Z">
            <w:rPr>
              <w:ins w:id="3454" w:author="Chen Liao" w:date="2020-06-22T16:03:00Z"/>
              <w:rFonts w:ascii="Times New Roman" w:hAnsi="Times New Roman" w:cs="Times New Roman"/>
              <w:sz w:val="24"/>
              <w:szCs w:val="24"/>
              <w:lang w:val="en-US"/>
            </w:rPr>
          </w:rPrChange>
        </w:rPr>
      </w:pPr>
      <w:ins w:id="3455" w:author="Chen Liao" w:date="2020-06-22T15:53:00Z">
        <w:r w:rsidRPr="00E47B52">
          <w:rPr>
            <w:rFonts w:ascii="Times New Roman" w:hAnsi="Times New Roman" w:cs="Times New Roman"/>
            <w:color w:val="FF0000"/>
            <w:sz w:val="24"/>
            <w:szCs w:val="24"/>
            <w:lang w:val="en-US"/>
            <w:rPrChange w:id="3456" w:author="Chen Liao" w:date="2020-06-22T16:03:00Z">
              <w:rPr>
                <w:rFonts w:ascii="Times New Roman" w:hAnsi="Times New Roman" w:cs="Times New Roman"/>
                <w:sz w:val="24"/>
                <w:szCs w:val="24"/>
                <w:lang w:val="en-US"/>
              </w:rPr>
            </w:rPrChange>
          </w:rPr>
          <w:t>Rhamnolipids production is not activated unless there is extra carbon, which resembles overflow metabolism, a mechanism that is  generally associated with fast growth of bacteria when there is a high level of glucose as the carbon source.</w:t>
        </w:r>
      </w:ins>
    </w:p>
    <w:p w14:paraId="51EA8631" w14:textId="61906018" w:rsidR="00E47B52" w:rsidRDefault="00E47B52" w:rsidP="00E47B52">
      <w:pPr>
        <w:spacing w:before="240" w:after="240"/>
        <w:jc w:val="both"/>
        <w:rPr>
          <w:ins w:id="3457" w:author="Chen Liao" w:date="2020-06-22T20:21:00Z"/>
          <w:rFonts w:ascii="Times New Roman" w:hAnsi="Times New Roman" w:cs="Times New Roman"/>
          <w:color w:val="FF0000"/>
          <w:sz w:val="24"/>
          <w:szCs w:val="24"/>
          <w:lang w:val="en-US"/>
        </w:rPr>
      </w:pPr>
      <w:moveToRangeStart w:id="3458" w:author="Chen Liao" w:date="2020-06-22T16:03:00Z" w:name="move43734237"/>
      <w:moveTo w:id="3459" w:author="Chen Liao" w:date="2020-06-22T16:03:00Z">
        <w:r w:rsidRPr="00E47B52">
          <w:rPr>
            <w:rFonts w:ascii="Times New Roman" w:hAnsi="Times New Roman" w:cs="Times New Roman"/>
            <w:color w:val="FF0000"/>
            <w:sz w:val="24"/>
            <w:szCs w:val="24"/>
            <w:lang w:val="en-US"/>
            <w:rPrChange w:id="3460" w:author="Chen Liao" w:date="2020-06-22T16:03:00Z">
              <w:rPr>
                <w:rFonts w:ascii="Times New Roman" w:hAnsi="Times New Roman" w:cs="Times New Roman"/>
                <w:sz w:val="24"/>
                <w:szCs w:val="24"/>
                <w:lang w:val="en-US"/>
              </w:rPr>
            </w:rPrChange>
          </w:rPr>
          <w:t xml:space="preserve">consistent with the common observation that fast-growing bacteria can secret the extra carbon into the environment </w:t>
        </w:r>
        <w:r w:rsidRPr="00E47B52">
          <w:rPr>
            <w:rFonts w:ascii="Times New Roman" w:hAnsi="Times New Roman" w:cs="Times New Roman"/>
            <w:color w:val="FF0000"/>
            <w:sz w:val="24"/>
            <w:szCs w:val="24"/>
            <w:lang w:val="en-US"/>
            <w:rPrChange w:id="3461" w:author="Chen Liao" w:date="2020-06-22T16:03:00Z">
              <w:rPr>
                <w:rFonts w:ascii="Times New Roman" w:hAnsi="Times New Roman" w:cs="Times New Roman"/>
                <w:sz w:val="24"/>
                <w:szCs w:val="24"/>
                <w:lang w:val="en-US"/>
              </w:rPr>
            </w:rPrChange>
          </w:rPr>
          <w:fldChar w:fldCharType="begin"/>
        </w:r>
        <w:r w:rsidRPr="00E47B52">
          <w:rPr>
            <w:rFonts w:ascii="Times New Roman" w:hAnsi="Times New Roman" w:cs="Times New Roman"/>
            <w:color w:val="FF0000"/>
            <w:sz w:val="24"/>
            <w:szCs w:val="24"/>
            <w:lang w:val="en-US"/>
            <w:rPrChange w:id="3462" w:author="Chen Liao" w:date="2020-06-22T16:03:00Z">
              <w:rPr>
                <w:rFonts w:ascii="Times New Roman" w:hAnsi="Times New Roman" w:cs="Times New Roman"/>
                <w:sz w:val="24"/>
                <w:szCs w:val="24"/>
                <w:lang w:val="en-US"/>
              </w:rPr>
            </w:rPrChange>
          </w:rPr>
          <w:instrText>ADDIN F1000_CSL_CITATION&lt;~#@#~&gt;[{"DOI":"10.1016/j.cels.2017.06.005","First":false,"Last":false,"PMID":"28755958","abstract":"Bacteria and other cells show a puzzling behavior. At high growth rates, E. coli switch from respiration (which is ATP-efficient) to using fermentation for additional ATP (which is inefficient). This overflow metabolism results in a several-fold decrease in ATP produced per glucose molecule provided as food. By integrating diverse types of experimental data into a simple biophysical model, we give evidence that this onset is the result of the membrane real estate hypothesis: Fast growth drives cells to be bigger, reducing their surface-to-volume ratios. This decreases the membrane area available for respiratory proteins despite growing demand, causing increased crowding. Only when respiratory proteins reach their crowding limit does the cell activate fermentation, since fermentation allows faster ATP production per unit membrane area. Surface limitation thus creates a Pareto trade-off between membrane efficiency and ATP yield that links metabolic choice to the size and shape of a bacterial cell. By exploring the predictions that emerge from this trade-off, we show how consideration of molecular structures, energetics, rates, and equilibria can provide important insight into cellular behavior.&lt;br&gt;&lt;br&gt;Copyright © 2017 Elsevier Inc. All rights reserved.","author":[{"family":"Szenk","given":"Mariola"},{"family":"Dill","given":"Ken A"},{"family":"de Graff","given":"Adam M R"}],"authorYearDisplayFormat":false,"citation-label":"9128607","container-title":"Cell Systems","container-title-short":"Cell Syst.","id":"9128607","invisible":false,"issue":"2","issued":{"date-parts":[["2017","8","23"]]},"journalAbbreviation":"Cell Syst.","page":"95-104","suppress-author":false,"title":"Why Do Fast-Growing Bacteria Enter Overflow Metabolism? Testing the Membrane Real Estate Hypothesis.","type":"article-journal","volume":"5"}]</w:instrText>
        </w:r>
        <w:r w:rsidRPr="00E47B52">
          <w:rPr>
            <w:rFonts w:ascii="Times New Roman" w:hAnsi="Times New Roman" w:cs="Times New Roman"/>
            <w:color w:val="FF0000"/>
            <w:sz w:val="24"/>
            <w:szCs w:val="24"/>
            <w:lang w:val="en-US"/>
            <w:rPrChange w:id="3463" w:author="Chen Liao" w:date="2020-06-22T16:03:00Z">
              <w:rPr>
                <w:rFonts w:ascii="Times New Roman" w:hAnsi="Times New Roman" w:cs="Times New Roman"/>
                <w:sz w:val="24"/>
                <w:szCs w:val="24"/>
                <w:lang w:val="en-US"/>
              </w:rPr>
            </w:rPrChange>
          </w:rPr>
          <w:fldChar w:fldCharType="separate"/>
        </w:r>
      </w:moveTo>
      <w:r w:rsidR="007927E1" w:rsidRPr="007927E1">
        <w:rPr>
          <w:rFonts w:ascii="Times New Roman" w:hAnsi="Times New Roman" w:cs="Times New Roman"/>
          <w:noProof/>
          <w:color w:val="FF0000"/>
          <w:sz w:val="24"/>
          <w:szCs w:val="24"/>
          <w:lang w:val="en-US"/>
        </w:rPr>
        <w:t>(Szenk et al. 2017)</w:t>
      </w:r>
      <w:moveTo w:id="3464" w:author="Chen Liao" w:date="2020-06-22T16:03:00Z">
        <w:r w:rsidRPr="00E47B52">
          <w:rPr>
            <w:rFonts w:ascii="Times New Roman" w:hAnsi="Times New Roman" w:cs="Times New Roman"/>
            <w:color w:val="FF0000"/>
            <w:sz w:val="24"/>
            <w:szCs w:val="24"/>
            <w:lang w:val="en-US"/>
            <w:rPrChange w:id="3465" w:author="Chen Liao" w:date="2020-06-22T16:03:00Z">
              <w:rPr>
                <w:rFonts w:ascii="Times New Roman" w:hAnsi="Times New Roman" w:cs="Times New Roman"/>
                <w:sz w:val="24"/>
                <w:szCs w:val="24"/>
                <w:lang w:val="en-US"/>
              </w:rPr>
            </w:rPrChange>
          </w:rPr>
          <w:fldChar w:fldCharType="end"/>
        </w:r>
        <w:r w:rsidRPr="00E47B52">
          <w:rPr>
            <w:rFonts w:ascii="Times New Roman" w:hAnsi="Times New Roman" w:cs="Times New Roman"/>
            <w:color w:val="FF0000"/>
            <w:sz w:val="24"/>
            <w:szCs w:val="24"/>
            <w:lang w:val="en-US"/>
            <w:rPrChange w:id="3466" w:author="Chen Liao" w:date="2020-06-22T16:03:00Z">
              <w:rPr>
                <w:rFonts w:ascii="Times New Roman" w:hAnsi="Times New Roman" w:cs="Times New Roman"/>
                <w:sz w:val="24"/>
                <w:szCs w:val="24"/>
                <w:lang w:val="en-US"/>
              </w:rPr>
            </w:rPrChange>
          </w:rPr>
          <w:t>.</w:t>
        </w:r>
      </w:moveTo>
    </w:p>
    <w:p w14:paraId="5C6266AF" w14:textId="3D90DB43" w:rsidR="00C6455A" w:rsidRDefault="00C6455A" w:rsidP="00E47B52">
      <w:pPr>
        <w:spacing w:before="240" w:after="240"/>
        <w:jc w:val="both"/>
        <w:rPr>
          <w:ins w:id="3467" w:author="Chen Liao" w:date="2020-06-22T20:21:00Z"/>
          <w:rFonts w:ascii="Times New Roman" w:hAnsi="Times New Roman" w:cs="Times New Roman"/>
          <w:color w:val="FF0000"/>
          <w:sz w:val="24"/>
          <w:szCs w:val="24"/>
          <w:lang w:val="en-US"/>
        </w:rPr>
      </w:pPr>
    </w:p>
    <w:p w14:paraId="79386A56" w14:textId="31B11BF1" w:rsidR="00C6455A" w:rsidRDefault="00C6455A" w:rsidP="00E47B52">
      <w:pPr>
        <w:spacing w:before="240" w:after="240"/>
        <w:jc w:val="both"/>
        <w:rPr>
          <w:ins w:id="3468" w:author="Chen Liao" w:date="2020-06-22T20:22:00Z"/>
          <w:rFonts w:ascii="Times New Roman" w:hAnsi="Times New Roman" w:cs="Times New Roman"/>
          <w:color w:val="FF0000"/>
          <w:sz w:val="24"/>
          <w:szCs w:val="24"/>
          <w:lang w:val="en-US"/>
        </w:rPr>
      </w:pPr>
      <w:ins w:id="3469" w:author="Chen Liao" w:date="2020-06-22T20:21:00Z">
        <w:r>
          <w:rPr>
            <w:rFonts w:ascii="Times New Roman" w:hAnsi="Times New Roman" w:cs="Times New Roman"/>
            <w:color w:val="FF0000"/>
            <w:sz w:val="24"/>
            <w:szCs w:val="24"/>
            <w:lang w:val="en-US"/>
          </w:rPr>
          <w:t>Add resemblance to carbon over</w:t>
        </w:r>
      </w:ins>
      <w:ins w:id="3470" w:author="Chen Liao" w:date="2020-06-22T20:22:00Z">
        <w:r>
          <w:rPr>
            <w:rFonts w:ascii="Times New Roman" w:hAnsi="Times New Roman" w:cs="Times New Roman"/>
            <w:color w:val="FF0000"/>
            <w:sz w:val="24"/>
            <w:szCs w:val="24"/>
            <w:lang w:val="en-US"/>
          </w:rPr>
          <w:t>flow metabolism</w:t>
        </w:r>
      </w:ins>
    </w:p>
    <w:p w14:paraId="7289ADF6" w14:textId="352008A5" w:rsidR="00C6455A" w:rsidRPr="00F079B1" w:rsidRDefault="00C6455A" w:rsidP="00C6455A">
      <w:pPr>
        <w:spacing w:before="240" w:after="240"/>
        <w:jc w:val="both"/>
        <w:rPr>
          <w:ins w:id="3471" w:author="Chen Liao" w:date="2020-06-22T20:22:00Z"/>
          <w:rFonts w:ascii="Times New Roman" w:hAnsi="Times New Roman" w:cs="Times New Roman"/>
          <w:sz w:val="24"/>
          <w:szCs w:val="24"/>
          <w:lang w:val="en-US"/>
        </w:rPr>
      </w:pPr>
      <w:ins w:id="3472" w:author="Chen Liao" w:date="2020-06-22T20:22:00Z">
        <w:r w:rsidRPr="00F079B1">
          <w:rPr>
            <w:rFonts w:ascii="Times New Roman" w:hAnsi="Times New Roman" w:cs="Times New Roman"/>
            <w:sz w:val="24"/>
            <w:szCs w:val="24"/>
            <w:lang w:val="en-US"/>
          </w:rPr>
          <w:t xml:space="preserve">In order to keep fast growth, many cells utilize a strategy called overflow metabolism,  to redirect their carbon flow and secrete carbon containing molecules such as acetate and ethanol.  This phenomenon has been observed repeatedly in </w:t>
        </w:r>
        <w:r w:rsidRPr="00F079B1">
          <w:rPr>
            <w:rFonts w:ascii="Times New Roman" w:hAnsi="Times New Roman" w:cs="Times New Roman"/>
            <w:i/>
            <w:sz w:val="24"/>
            <w:szCs w:val="24"/>
            <w:lang w:val="en-US"/>
          </w:rPr>
          <w:t>Escherichia coli</w:t>
        </w:r>
        <w:r w:rsidRPr="00F079B1">
          <w:rPr>
            <w:rFonts w:ascii="Times New Roman" w:hAnsi="Times New Roman" w:cs="Times New Roman"/>
            <w:sz w:val="24"/>
            <w:szCs w:val="24"/>
            <w:lang w:val="en-US"/>
          </w:rPr>
          <w:t xml:space="preserve">, </w:t>
        </w:r>
        <w:r w:rsidRPr="00F079B1">
          <w:rPr>
            <w:rFonts w:ascii="Times New Roman" w:hAnsi="Times New Roman" w:cs="Times New Roman"/>
            <w:i/>
            <w:sz w:val="24"/>
            <w:szCs w:val="24"/>
            <w:lang w:val="en-US"/>
          </w:rPr>
          <w:t xml:space="preserve">Saccharomyces cerevisiae </w:t>
        </w:r>
        <w:r w:rsidRPr="00F079B1">
          <w:rPr>
            <w:rFonts w:ascii="Times New Roman" w:hAnsi="Times New Roman" w:cs="Times New Roman"/>
            <w:sz w:val="24"/>
            <w:szCs w:val="24"/>
            <w:lang w:val="en-US"/>
          </w:rPr>
          <w:t>(Crabtree effect</w:t>
        </w:r>
        <w:r w:rsidR="004E1E58">
          <w:rPr>
            <w:rFonts w:ascii="Times New Roman" w:hAnsi="Times New Roman" w:cs="Times New Roman"/>
            <w:sz w:val="24"/>
            <w:szCs w:val="24"/>
            <w:lang w:val="en-US"/>
          </w:rPr>
          <w:t xml:space="preserve"> </w:t>
        </w:r>
      </w:ins>
      <w:r w:rsidR="004E1E58">
        <w:rPr>
          <w:rFonts w:ascii="Times New Roman" w:hAnsi="Times New Roman" w:cs="Times New Roman"/>
          <w:sz w:val="24"/>
          <w:szCs w:val="24"/>
          <w:lang w:val="en-US"/>
        </w:rPr>
        <w:fldChar w:fldCharType="begin"/>
      </w:r>
      <w:r w:rsidR="004E1E58">
        <w:rPr>
          <w:rFonts w:ascii="Times New Roman" w:hAnsi="Times New Roman" w:cs="Times New Roman"/>
          <w:sz w:val="24"/>
          <w:szCs w:val="24"/>
          <w:lang w:val="en-US"/>
        </w:rPr>
        <w:instrText>ADDIN F1000_CSL_CITATION&lt;~#@#~&gt;[{"DOI":"10.1099/00221287-44-2-149","First":false,"Last":false,"PMID":"5969497","author":[{"family":"De Deken","given":"R"}],"authorYearDisplayFormat":false,"citation-label":"254499","container-title":"Journal of general microbiology","container-title-short":"J. Gen. Microbiol.","id":"254499","invisible":false,"issue":"2","issued":{"date-parts":[["1966","8","1"]]},"journalAbbreviation":"J. Gen. Microbiol.","page":"149-156","suppress-author":false,"title":"The Crabtree Effect: A Regulatory System in Yeast","type":"article-journal","volume":"44"}]</w:instrText>
      </w:r>
      <w:r w:rsidR="004E1E58">
        <w:rPr>
          <w:rFonts w:ascii="Times New Roman" w:hAnsi="Times New Roman" w:cs="Times New Roman"/>
          <w:sz w:val="24"/>
          <w:szCs w:val="24"/>
          <w:lang w:val="en-US"/>
        </w:rPr>
        <w:fldChar w:fldCharType="separate"/>
      </w:r>
      <w:r w:rsidR="007927E1" w:rsidRPr="007927E1">
        <w:rPr>
          <w:rFonts w:ascii="Times New Roman" w:hAnsi="Times New Roman" w:cs="Times New Roman"/>
          <w:noProof/>
          <w:sz w:val="24"/>
          <w:szCs w:val="24"/>
          <w:lang w:val="en-US"/>
        </w:rPr>
        <w:t>(De Deken 1966)</w:t>
      </w:r>
      <w:r w:rsidR="004E1E58">
        <w:rPr>
          <w:rFonts w:ascii="Times New Roman" w:hAnsi="Times New Roman" w:cs="Times New Roman"/>
          <w:sz w:val="24"/>
          <w:szCs w:val="24"/>
          <w:lang w:val="en-US"/>
        </w:rPr>
        <w:fldChar w:fldCharType="end"/>
      </w:r>
      <w:ins w:id="3473" w:author="Chen Liao" w:date="2020-06-22T20:22:00Z">
        <w:r w:rsidRPr="00F079B1">
          <w:rPr>
            <w:rFonts w:ascii="Times New Roman" w:hAnsi="Times New Roman" w:cs="Times New Roman"/>
            <w:sz w:val="24"/>
            <w:szCs w:val="24"/>
            <w:lang w:val="en-US"/>
          </w:rPr>
          <w:t>) and cancer cells (Warburg effect) when they</w:t>
        </w:r>
        <w:r w:rsidRPr="00F079B1">
          <w:rPr>
            <w:rFonts w:ascii="Times New Roman" w:hAnsi="Times New Roman" w:cs="Times New Roman"/>
            <w:i/>
            <w:sz w:val="24"/>
            <w:szCs w:val="24"/>
            <w:lang w:val="en-US"/>
          </w:rPr>
          <w:t xml:space="preserve"> </w:t>
        </w:r>
        <w:r w:rsidRPr="00F079B1">
          <w:rPr>
            <w:rFonts w:ascii="Times New Roman" w:hAnsi="Times New Roman" w:cs="Times New Roman"/>
            <w:sz w:val="24"/>
            <w:szCs w:val="24"/>
            <w:lang w:val="en-US"/>
          </w:rPr>
          <w:t xml:space="preserve">grow in high concentration of glucose,, Farmer and Jones 1976 </w:t>
        </w:r>
        <w:r w:rsidRPr="00F079B1">
          <w:rPr>
            <w:rFonts w:ascii="Times New Roman" w:hAnsi="Times New Roman" w:cs="Times New Roman"/>
            <w:lang w:val="en-US"/>
          </w:rPr>
          <w:fldChar w:fldCharType="begin"/>
        </w:r>
        <w:r w:rsidRPr="00F079B1">
          <w:rPr>
            <w:rFonts w:ascii="Times New Roman" w:hAnsi="Times New Roman" w:cs="Times New Roman"/>
            <w:lang w:val="en-US"/>
          </w:rPr>
          <w:instrText xml:space="preserve"> HYPERLINK "https://doi.org/10.1111/j.1432-1033.1976.tb10639.x" \h </w:instrText>
        </w:r>
        <w:r w:rsidRPr="00F079B1">
          <w:rPr>
            <w:rFonts w:ascii="Times New Roman" w:hAnsi="Times New Roman" w:cs="Times New Roman"/>
            <w:lang w:val="en-US"/>
          </w:rPr>
          <w:fldChar w:fldCharType="separate"/>
        </w:r>
        <w:r w:rsidRPr="00F079B1">
          <w:rPr>
            <w:rFonts w:ascii="Times New Roman" w:hAnsi="Times New Roman" w:cs="Times New Roman"/>
            <w:color w:val="005274"/>
            <w:sz w:val="24"/>
            <w:szCs w:val="24"/>
            <w:highlight w:val="white"/>
            <w:lang w:val="en-US"/>
          </w:rPr>
          <w:t>https://doi.org/10.1111/j.1432-1033.1976.tb10639.x</w:t>
        </w:r>
        <w:r w:rsidRPr="00F079B1">
          <w:rPr>
            <w:rFonts w:ascii="Times New Roman" w:hAnsi="Times New Roman" w:cs="Times New Roman"/>
            <w:color w:val="005274"/>
            <w:sz w:val="24"/>
            <w:szCs w:val="24"/>
            <w:highlight w:val="white"/>
            <w:lang w:val="en-US"/>
          </w:rPr>
          <w:fldChar w:fldCharType="end"/>
        </w:r>
        <w:r w:rsidRPr="00F079B1">
          <w:rPr>
            <w:rFonts w:ascii="Times New Roman" w:hAnsi="Times New Roman" w:cs="Times New Roman"/>
            <w:sz w:val="24"/>
            <w:szCs w:val="24"/>
            <w:lang w:val="en-US"/>
          </w:rPr>
          <w:t xml:space="preserve">)(Vander Heiden </w:t>
        </w:r>
        <w:r w:rsidRPr="00F079B1">
          <w:rPr>
            <w:rFonts w:ascii="Times New Roman" w:hAnsi="Times New Roman" w:cs="Times New Roman"/>
            <w:i/>
            <w:sz w:val="24"/>
            <w:szCs w:val="24"/>
            <w:lang w:val="en-US"/>
          </w:rPr>
          <w:t>et al.</w:t>
        </w:r>
        <w:r w:rsidRPr="00F079B1">
          <w:rPr>
            <w:rFonts w:ascii="Times New Roman" w:hAnsi="Times New Roman" w:cs="Times New Roman"/>
            <w:sz w:val="24"/>
            <w:szCs w:val="24"/>
            <w:lang w:val="en-US"/>
          </w:rPr>
          <w:t xml:space="preserve"> 2009 doi:10.1126/science.1160809). . </w:t>
        </w:r>
        <w:r w:rsidRPr="00F079B1">
          <w:rPr>
            <w:rFonts w:ascii="Times New Roman" w:hAnsi="Times New Roman" w:cs="Times New Roman"/>
            <w:i/>
            <w:sz w:val="24"/>
            <w:szCs w:val="24"/>
            <w:lang w:val="en-US"/>
          </w:rPr>
          <w:t>P. aeruginosa</w:t>
        </w:r>
        <w:r w:rsidRPr="00F079B1">
          <w:rPr>
            <w:rFonts w:ascii="Times New Roman" w:hAnsi="Times New Roman" w:cs="Times New Roman"/>
            <w:sz w:val="24"/>
            <w:szCs w:val="24"/>
            <w:lang w:val="en-US"/>
          </w:rPr>
          <w:t xml:space="preserve"> produces rhamnolipids when the cells exit the fast growing exponential phase and enter phase II, during which the cells are able to continue to grow  even at a lower rate  (Xavier et al. 2011, Boyle et al. 2015). This process shares similarities with metabolism overflow where the secretion of carbon molecules is coupled with cell growth when carbon becomes excess . In </w:t>
        </w:r>
        <w:r w:rsidRPr="00F079B1">
          <w:rPr>
            <w:rFonts w:ascii="Times New Roman" w:hAnsi="Times New Roman" w:cs="Times New Roman"/>
            <w:i/>
            <w:sz w:val="24"/>
            <w:szCs w:val="24"/>
            <w:lang w:val="en-US"/>
          </w:rPr>
          <w:t>E. coli</w:t>
        </w:r>
        <w:r w:rsidRPr="00F079B1">
          <w:rPr>
            <w:rFonts w:ascii="Times New Roman" w:hAnsi="Times New Roman" w:cs="Times New Roman"/>
            <w:sz w:val="24"/>
            <w:szCs w:val="24"/>
            <w:lang w:val="en-US"/>
          </w:rPr>
          <w:t xml:space="preserve">, overexpression of the NADH oxidase increases the flux of glucose and releases the repression of TCA cycle, (Vemuri </w:t>
        </w:r>
        <w:r w:rsidRPr="00F079B1">
          <w:rPr>
            <w:rFonts w:ascii="Times New Roman" w:hAnsi="Times New Roman" w:cs="Times New Roman"/>
            <w:i/>
            <w:sz w:val="24"/>
            <w:szCs w:val="24"/>
            <w:lang w:val="en-US"/>
          </w:rPr>
          <w:t xml:space="preserve">et al. </w:t>
        </w:r>
        <w:r w:rsidRPr="00F079B1">
          <w:rPr>
            <w:rFonts w:ascii="Times New Roman" w:hAnsi="Times New Roman" w:cs="Times New Roman"/>
            <w:sz w:val="24"/>
            <w:szCs w:val="24"/>
            <w:lang w:val="en-US"/>
          </w:rPr>
          <w:t xml:space="preserve">2006 </w:t>
        </w:r>
        <w:r w:rsidRPr="00F079B1">
          <w:rPr>
            <w:rFonts w:ascii="Times New Roman" w:eastAsia="Roboto" w:hAnsi="Times New Roman" w:cs="Times New Roman"/>
            <w:color w:val="5B616B"/>
            <w:sz w:val="24"/>
            <w:szCs w:val="24"/>
            <w:highlight w:val="white"/>
            <w:lang w:val="en-US"/>
          </w:rPr>
          <w:t>doi: 10.1128/AEM.72.5.3653-3661.2006.</w:t>
        </w:r>
        <w:r w:rsidRPr="00F079B1">
          <w:rPr>
            <w:rFonts w:ascii="Times New Roman" w:hAnsi="Times New Roman" w:cs="Times New Roman"/>
            <w:sz w:val="24"/>
            <w:szCs w:val="24"/>
            <w:lang w:val="en-US"/>
          </w:rPr>
          <w:t xml:space="preserve">) indicating that NAD(P)H/NAD(P) homeostasis is important for the overflow of carbon. Would the redox balance also be important for rhamnolipids secretion in </w:t>
        </w:r>
        <w:r w:rsidRPr="00F079B1">
          <w:rPr>
            <w:rFonts w:ascii="Times New Roman" w:hAnsi="Times New Roman" w:cs="Times New Roman"/>
            <w:i/>
            <w:sz w:val="24"/>
            <w:szCs w:val="24"/>
            <w:lang w:val="en-US"/>
          </w:rPr>
          <w:t>P. aeruginosa</w:t>
        </w:r>
        <w:r w:rsidRPr="00F079B1">
          <w:rPr>
            <w:rFonts w:ascii="Times New Roman" w:hAnsi="Times New Roman" w:cs="Times New Roman"/>
            <w:sz w:val="24"/>
            <w:szCs w:val="24"/>
            <w:lang w:val="en-US"/>
          </w:rPr>
          <w:t xml:space="preserve">? . </w:t>
        </w:r>
      </w:ins>
    </w:p>
    <w:p w14:paraId="451BEBB3" w14:textId="77777777" w:rsidR="00C6455A" w:rsidRPr="00E47B52" w:rsidRDefault="00C6455A" w:rsidP="00E47B52">
      <w:pPr>
        <w:spacing w:before="240" w:after="240"/>
        <w:jc w:val="both"/>
        <w:rPr>
          <w:moveTo w:id="3474" w:author="Chen Liao" w:date="2020-06-22T16:03:00Z"/>
          <w:rFonts w:ascii="Times New Roman" w:hAnsi="Times New Roman" w:cs="Times New Roman"/>
          <w:color w:val="FF0000"/>
          <w:sz w:val="24"/>
          <w:szCs w:val="24"/>
          <w:lang w:val="en-US"/>
          <w:rPrChange w:id="3475" w:author="Chen Liao" w:date="2020-06-22T16:03:00Z">
            <w:rPr>
              <w:moveTo w:id="3476" w:author="Chen Liao" w:date="2020-06-22T16:03:00Z"/>
              <w:rFonts w:ascii="Times New Roman" w:hAnsi="Times New Roman" w:cs="Times New Roman"/>
              <w:sz w:val="24"/>
              <w:szCs w:val="24"/>
              <w:lang w:val="en-US"/>
            </w:rPr>
          </w:rPrChange>
        </w:rPr>
      </w:pPr>
    </w:p>
    <w:moveToRangeEnd w:id="3458"/>
    <w:p w14:paraId="7AEF85BC" w14:textId="77777777" w:rsidR="00E47B52" w:rsidRPr="00254232" w:rsidRDefault="00E47B52">
      <w:pPr>
        <w:spacing w:before="240" w:after="240"/>
        <w:jc w:val="both"/>
        <w:rPr>
          <w:rFonts w:ascii="Times New Roman" w:hAnsi="Times New Roman" w:cs="Times New Roman"/>
          <w:b/>
          <w:sz w:val="24"/>
          <w:szCs w:val="24"/>
          <w:lang w:val="en-US"/>
          <w:rPrChange w:id="3477" w:author="Chen Liao" w:date="2020-06-22T07:02:00Z">
            <w:rPr>
              <w:b/>
              <w:sz w:val="24"/>
              <w:szCs w:val="24"/>
              <w:lang w:val="en-US"/>
            </w:rPr>
          </w:rPrChange>
        </w:rPr>
      </w:pPr>
    </w:p>
    <w:p w14:paraId="7ED1E7DF" w14:textId="77777777" w:rsidR="00655E4E" w:rsidRPr="00254232" w:rsidRDefault="00D27EFC">
      <w:pPr>
        <w:jc w:val="both"/>
        <w:rPr>
          <w:rFonts w:ascii="Times New Roman" w:hAnsi="Times New Roman" w:cs="Times New Roman"/>
          <w:sz w:val="24"/>
          <w:szCs w:val="24"/>
          <w:lang w:val="en-US"/>
          <w:rPrChange w:id="3478" w:author="Chen Liao" w:date="2020-06-22T07:02:00Z">
            <w:rPr>
              <w:sz w:val="24"/>
              <w:szCs w:val="24"/>
              <w:lang w:val="en-US"/>
            </w:rPr>
          </w:rPrChange>
        </w:rPr>
      </w:pPr>
      <w:r w:rsidRPr="00254232">
        <w:rPr>
          <w:rFonts w:ascii="Times New Roman" w:hAnsi="Times New Roman" w:cs="Times New Roman"/>
          <w:sz w:val="24"/>
          <w:szCs w:val="24"/>
          <w:lang w:val="en-US"/>
          <w:rPrChange w:id="3479" w:author="Chen Liao" w:date="2020-06-22T07:02:00Z">
            <w:rPr>
              <w:sz w:val="24"/>
              <w:szCs w:val="24"/>
              <w:lang w:val="en-US"/>
            </w:rPr>
          </w:rPrChange>
        </w:rPr>
        <w:t>Secondary metabolism such as rhamnolipids production is usually associated with environmental stress such as  nutrient limitation. Nitrogen limitation especially is ubiquitous in the microbial world. High C:N ratio is found in the intestine of 30 mammals including humans and it shapes microbiome composition (</w:t>
      </w:r>
      <w:r w:rsidRPr="00254232">
        <w:rPr>
          <w:rFonts w:ascii="Times New Roman" w:hAnsi="Times New Roman" w:cs="Times New Roman"/>
          <w:color w:val="008000"/>
          <w:sz w:val="24"/>
          <w:szCs w:val="24"/>
          <w:lang w:val="en-US"/>
          <w:rPrChange w:id="3480" w:author="Chen Liao" w:date="2020-06-22T07:02:00Z">
            <w:rPr>
              <w:color w:val="008000"/>
              <w:sz w:val="24"/>
              <w:szCs w:val="24"/>
              <w:lang w:val="en-US"/>
            </w:rPr>
          </w:rPrChange>
        </w:rPr>
        <w:t>https://www.nature.com/articles/s41564-018-0267-7</w:t>
      </w:r>
      <w:r w:rsidRPr="00254232">
        <w:rPr>
          <w:rFonts w:ascii="Times New Roman" w:hAnsi="Times New Roman" w:cs="Times New Roman"/>
          <w:sz w:val="24"/>
          <w:szCs w:val="24"/>
          <w:lang w:val="en-US"/>
          <w:rPrChange w:id="3481" w:author="Chen Liao" w:date="2020-06-22T07:02:00Z">
            <w:rPr>
              <w:sz w:val="24"/>
              <w:szCs w:val="24"/>
              <w:lang w:val="en-US"/>
            </w:rPr>
          </w:rPrChange>
        </w:rPr>
        <w:t xml:space="preserve">). Therefore understanding bacterial metabolism in nutrient imbalance and how it shapes cell-cell interaction is crucial to understand the emerging of social traits. </w:t>
      </w:r>
      <w:r w:rsidRPr="00254232">
        <w:rPr>
          <w:rFonts w:ascii="Times New Roman" w:hAnsi="Times New Roman" w:cs="Times New Roman"/>
          <w:i/>
          <w:sz w:val="24"/>
          <w:szCs w:val="24"/>
          <w:lang w:val="en-US"/>
          <w:rPrChange w:id="3482" w:author="Chen Liao" w:date="2020-06-22T07:02:00Z">
            <w:rPr>
              <w:i/>
              <w:sz w:val="24"/>
              <w:szCs w:val="24"/>
              <w:lang w:val="en-US"/>
            </w:rPr>
          </w:rPrChange>
        </w:rPr>
        <w:t>P. aeruginosa</w:t>
      </w:r>
      <w:r w:rsidRPr="00254232">
        <w:rPr>
          <w:rFonts w:ascii="Times New Roman" w:hAnsi="Times New Roman" w:cs="Times New Roman"/>
          <w:sz w:val="24"/>
          <w:szCs w:val="24"/>
          <w:lang w:val="en-US"/>
          <w:rPrChange w:id="3483" w:author="Chen Liao" w:date="2020-06-22T07:02:00Z">
            <w:rPr>
              <w:sz w:val="24"/>
              <w:szCs w:val="24"/>
              <w:lang w:val="en-US"/>
            </w:rPr>
          </w:rPrChange>
        </w:rPr>
        <w:t xml:space="preserve"> uses metabolic prudence to prioritize the nutrient investment to biomass production when both </w:t>
      </w:r>
      <w:r w:rsidRPr="00254232">
        <w:rPr>
          <w:rFonts w:ascii="Times New Roman" w:hAnsi="Times New Roman" w:cs="Times New Roman"/>
          <w:sz w:val="24"/>
          <w:szCs w:val="24"/>
          <w:lang w:val="en-US"/>
          <w:rPrChange w:id="3484" w:author="Chen Liao" w:date="2020-06-22T07:02:00Z">
            <w:rPr>
              <w:sz w:val="24"/>
              <w:szCs w:val="24"/>
              <w:lang w:val="en-US"/>
            </w:rPr>
          </w:rPrChange>
        </w:rPr>
        <w:lastRenderedPageBreak/>
        <w:t xml:space="preserve">nitrogen and carbon are abundant. When nitrogen becomes limited and carbon remains excessive, </w:t>
      </w:r>
      <w:r w:rsidRPr="00254232">
        <w:rPr>
          <w:rFonts w:ascii="Times New Roman" w:hAnsi="Times New Roman" w:cs="Times New Roman"/>
          <w:i/>
          <w:sz w:val="24"/>
          <w:szCs w:val="24"/>
          <w:lang w:val="en-US"/>
          <w:rPrChange w:id="3485" w:author="Chen Liao" w:date="2020-06-22T07:02:00Z">
            <w:rPr>
              <w:i/>
              <w:sz w:val="24"/>
              <w:szCs w:val="24"/>
              <w:lang w:val="en-US"/>
            </w:rPr>
          </w:rPrChange>
        </w:rPr>
        <w:t>P. aeruginosa</w:t>
      </w:r>
      <w:r w:rsidRPr="00254232">
        <w:rPr>
          <w:rFonts w:ascii="Times New Roman" w:hAnsi="Times New Roman" w:cs="Times New Roman"/>
          <w:sz w:val="24"/>
          <w:szCs w:val="24"/>
          <w:lang w:val="en-US"/>
          <w:rPrChange w:id="3486" w:author="Chen Liao" w:date="2020-06-22T07:02:00Z">
            <w:rPr>
              <w:sz w:val="24"/>
              <w:szCs w:val="24"/>
              <w:lang w:val="en-US"/>
            </w:rPr>
          </w:rPrChange>
        </w:rPr>
        <w:t xml:space="preserve"> secretes rhamnolipids as public goods that enable the population to move cooperatively as a swarm and explore new territories. How cellular metabolic networks regulate individual cell growth and social cooperation, two traits that are usually considered tradeoffs through evolution? How to prevent cheating even in the individual level? How cellular metabolism impacts structured bacterial communities? Our phylogenetic analysis shows that the ancestor of </w:t>
      </w:r>
      <w:r w:rsidRPr="00254232">
        <w:rPr>
          <w:rFonts w:ascii="Times New Roman" w:hAnsi="Times New Roman" w:cs="Times New Roman"/>
          <w:i/>
          <w:sz w:val="24"/>
          <w:szCs w:val="24"/>
          <w:lang w:val="en-US"/>
          <w:rPrChange w:id="3487" w:author="Chen Liao" w:date="2020-06-22T07:02:00Z">
            <w:rPr>
              <w:i/>
              <w:sz w:val="24"/>
              <w:szCs w:val="24"/>
              <w:lang w:val="en-US"/>
            </w:rPr>
          </w:rPrChange>
        </w:rPr>
        <w:t>P. aeruginosa</w:t>
      </w:r>
      <w:r w:rsidRPr="00254232">
        <w:rPr>
          <w:rFonts w:ascii="Times New Roman" w:hAnsi="Times New Roman" w:cs="Times New Roman"/>
          <w:sz w:val="24"/>
          <w:szCs w:val="24"/>
          <w:lang w:val="en-US"/>
          <w:rPrChange w:id="3488" w:author="Chen Liao" w:date="2020-06-22T07:02:00Z">
            <w:rPr>
              <w:sz w:val="24"/>
              <w:szCs w:val="24"/>
              <w:lang w:val="en-US"/>
            </w:rPr>
          </w:rPrChange>
        </w:rPr>
        <w:t xml:space="preserve"> strains is a rhamnolipids producer and this phenotype remains relatively stable across the phylogenetic tree. Gene sequence analysis confirms that </w:t>
      </w:r>
      <w:r w:rsidRPr="00254232">
        <w:rPr>
          <w:rFonts w:ascii="Times New Roman" w:hAnsi="Times New Roman" w:cs="Times New Roman"/>
          <w:i/>
          <w:sz w:val="24"/>
          <w:szCs w:val="24"/>
          <w:lang w:val="en-US"/>
          <w:rPrChange w:id="3489" w:author="Chen Liao" w:date="2020-06-22T07:02:00Z">
            <w:rPr>
              <w:i/>
              <w:sz w:val="24"/>
              <w:szCs w:val="24"/>
              <w:lang w:val="en-US"/>
            </w:rPr>
          </w:rPrChange>
        </w:rPr>
        <w:t>rhlA</w:t>
      </w:r>
      <w:r w:rsidRPr="00254232">
        <w:rPr>
          <w:rFonts w:ascii="Times New Roman" w:hAnsi="Times New Roman" w:cs="Times New Roman"/>
          <w:sz w:val="24"/>
          <w:szCs w:val="24"/>
          <w:lang w:val="en-US"/>
          <w:rPrChange w:id="3490" w:author="Chen Liao" w:date="2020-06-22T07:02:00Z">
            <w:rPr>
              <w:sz w:val="24"/>
              <w:szCs w:val="24"/>
              <w:lang w:val="en-US"/>
            </w:rPr>
          </w:rPrChange>
        </w:rPr>
        <w:t xml:space="preserve"> is highly conserved in all of our clinical isolations even in rhamnolipids non producers, further supporting that this pathway, although not essential, is under stringent selection along evolution. In this study, our systematic analysis reveals that rhamnolipids production couples individual cell growth to social cooperative traits.</w:t>
      </w:r>
    </w:p>
    <w:p w14:paraId="55B942E2" w14:textId="77777777" w:rsidR="00655E4E" w:rsidRPr="00254232" w:rsidRDefault="00655E4E">
      <w:pPr>
        <w:jc w:val="both"/>
        <w:rPr>
          <w:rFonts w:ascii="Times New Roman" w:hAnsi="Times New Roman" w:cs="Times New Roman"/>
          <w:sz w:val="24"/>
          <w:szCs w:val="24"/>
          <w:lang w:val="en-US"/>
          <w:rPrChange w:id="3491" w:author="Chen Liao" w:date="2020-06-22T07:02:00Z">
            <w:rPr>
              <w:sz w:val="24"/>
              <w:szCs w:val="24"/>
              <w:lang w:val="en-US"/>
            </w:rPr>
          </w:rPrChange>
        </w:rPr>
      </w:pPr>
    </w:p>
    <w:p w14:paraId="3F47AF18" w14:textId="0ED8AB10" w:rsidR="00655E4E" w:rsidRPr="00254232" w:rsidRDefault="00D27EFC">
      <w:pPr>
        <w:jc w:val="both"/>
        <w:rPr>
          <w:rFonts w:ascii="Times New Roman" w:hAnsi="Times New Roman" w:cs="Times New Roman"/>
          <w:sz w:val="24"/>
          <w:szCs w:val="24"/>
          <w:lang w:val="en-US"/>
          <w:rPrChange w:id="3492" w:author="Chen Liao" w:date="2020-06-22T07:02:00Z">
            <w:rPr>
              <w:sz w:val="24"/>
              <w:szCs w:val="24"/>
              <w:lang w:val="en-US"/>
            </w:rPr>
          </w:rPrChange>
        </w:rPr>
      </w:pPr>
      <w:r w:rsidRPr="00254232">
        <w:rPr>
          <w:rFonts w:ascii="Times New Roman" w:hAnsi="Times New Roman" w:cs="Times New Roman"/>
          <w:sz w:val="24"/>
          <w:szCs w:val="24"/>
          <w:lang w:val="en-US"/>
          <w:rPrChange w:id="3493" w:author="Chen Liao" w:date="2020-06-22T07:02:00Z">
            <w:rPr>
              <w:sz w:val="24"/>
              <w:szCs w:val="24"/>
              <w:lang w:val="en-US"/>
            </w:rPr>
          </w:rPrChange>
        </w:rPr>
        <w:t xml:space="preserve">Previous studies showed that rhamnolipids production is strictly regulated by quorum sensing signal (N-butanoyl-L-homoserine lactone [C4-HSL] binding to RhlR). Here in our clinical isolates, we found that a few rhamnolipids non-producers indeed lose quorum sensing regulators and quorum sensing synthesis enzyme. However, the losing of quorum sensing genes could not explain all the non-producing phenotype: other non-producers lose genes involving central carbon catabolism or energy producing pathways </w:t>
      </w:r>
      <w:r w:rsidRPr="00254232">
        <w:rPr>
          <w:rFonts w:ascii="Times New Roman" w:hAnsi="Times New Roman" w:cs="Times New Roman"/>
          <w:i/>
          <w:sz w:val="24"/>
          <w:szCs w:val="24"/>
          <w:lang w:val="en-US"/>
          <w:rPrChange w:id="3494" w:author="Chen Liao" w:date="2020-06-22T07:02:00Z">
            <w:rPr>
              <w:i/>
              <w:sz w:val="24"/>
              <w:szCs w:val="24"/>
              <w:lang w:val="en-US"/>
            </w:rPr>
          </w:rPrChange>
        </w:rPr>
        <w:t>etc.,</w:t>
      </w:r>
      <w:r w:rsidRPr="00254232">
        <w:rPr>
          <w:rFonts w:ascii="Times New Roman" w:hAnsi="Times New Roman" w:cs="Times New Roman"/>
          <w:sz w:val="24"/>
          <w:szCs w:val="24"/>
          <w:lang w:val="en-US"/>
          <w:rPrChange w:id="3495" w:author="Chen Liao" w:date="2020-06-22T07:02:00Z">
            <w:rPr>
              <w:sz w:val="24"/>
              <w:szCs w:val="24"/>
              <w:lang w:val="en-US"/>
            </w:rPr>
          </w:rPrChange>
        </w:rPr>
        <w:t xml:space="preserve"> indicating a link between rhamnolipids, carbon metabolism and energy processing. The expression of </w:t>
      </w:r>
      <w:r w:rsidRPr="00254232">
        <w:rPr>
          <w:rFonts w:ascii="Times New Roman" w:hAnsi="Times New Roman" w:cs="Times New Roman"/>
          <w:i/>
          <w:sz w:val="24"/>
          <w:szCs w:val="24"/>
          <w:lang w:val="en-US"/>
          <w:rPrChange w:id="3496" w:author="Chen Liao" w:date="2020-06-22T07:02:00Z">
            <w:rPr>
              <w:i/>
              <w:sz w:val="24"/>
              <w:szCs w:val="24"/>
              <w:lang w:val="en-US"/>
            </w:rPr>
          </w:rPrChange>
        </w:rPr>
        <w:t>rhlAB</w:t>
      </w:r>
      <w:r w:rsidRPr="00254232">
        <w:rPr>
          <w:rFonts w:ascii="Times New Roman" w:hAnsi="Times New Roman" w:cs="Times New Roman"/>
          <w:sz w:val="24"/>
          <w:szCs w:val="24"/>
          <w:lang w:val="en-US"/>
          <w:rPrChange w:id="3497" w:author="Chen Liao" w:date="2020-06-22T07:02:00Z">
            <w:rPr>
              <w:sz w:val="24"/>
              <w:szCs w:val="24"/>
              <w:lang w:val="en-US"/>
            </w:rPr>
          </w:rPrChange>
        </w:rPr>
        <w:t xml:space="preserve"> operon is not constitutive but activated when cells switch from a fast growing stage into a slow growing stage in the presence of excessive carbon</w:t>
      </w:r>
      <w:del w:id="3498" w:author="Chen Liao" w:date="2020-06-22T21:05:00Z">
        <w:r w:rsidRPr="00254232" w:rsidDel="00AC4798">
          <w:rPr>
            <w:rFonts w:ascii="Times New Roman" w:hAnsi="Times New Roman" w:cs="Times New Roman"/>
            <w:sz w:val="24"/>
            <w:szCs w:val="24"/>
            <w:lang w:val="en-US"/>
            <w:rPrChange w:id="3499" w:author="Chen Liao" w:date="2020-06-22T07:02:00Z">
              <w:rPr>
                <w:sz w:val="24"/>
                <w:szCs w:val="24"/>
                <w:lang w:val="en-US"/>
              </w:rPr>
            </w:rPrChange>
          </w:rPr>
          <w:delText xml:space="preserve"> </w:delText>
        </w:r>
      </w:del>
      <w:ins w:id="3500" w:author="Chen Liao" w:date="2020-06-22T21:05:00Z">
        <w:r w:rsidR="00AC4798">
          <w:rPr>
            <w:rFonts w:ascii="Times New Roman" w:hAnsi="Times New Roman" w:cs="Times New Roman"/>
            <w:sz w:val="24"/>
            <w:szCs w:val="24"/>
            <w:lang w:val="en-US"/>
          </w:rPr>
          <w:t xml:space="preserve"> </w:t>
        </w:r>
      </w:ins>
      <w:r w:rsidR="00AC4798">
        <w:rPr>
          <w:rFonts w:ascii="Times New Roman" w:hAnsi="Times New Roman" w:cs="Times New Roman"/>
          <w:sz w:val="24"/>
          <w:szCs w:val="24"/>
          <w:lang w:val="en-US"/>
        </w:rPr>
        <w:fldChar w:fldCharType="begin"/>
      </w:r>
      <w:r w:rsidR="007927E1">
        <w:rPr>
          <w:rFonts w:ascii="Times New Roman" w:hAnsi="Times New Roman" w:cs="Times New Roman"/>
          <w:sz w:val="24"/>
          <w:szCs w:val="24"/>
          <w:lang w:val="en-US"/>
        </w:rPr>
        <w:instrText>ADDIN F1000_CSL_CITATION&lt;~#@#~&gt;[{"DOI":"10.1371/journal.pcbi.1004279","First":false,"Last":false,"PMCID":"PMC4477906","PMID":"26102206","abstract":"Many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w:instrText>
      </w:r>
      <w:r w:rsidR="00AC4798">
        <w:rPr>
          <w:rFonts w:ascii="Times New Roman" w:hAnsi="Times New Roman" w:cs="Times New Roman"/>
          <w:sz w:val="24"/>
          <w:szCs w:val="24"/>
          <w:lang w:val="en-US"/>
        </w:rPr>
        <w:fldChar w:fldCharType="separate"/>
      </w:r>
      <w:r w:rsidR="007927E1" w:rsidRPr="007927E1">
        <w:rPr>
          <w:rFonts w:ascii="Times New Roman" w:hAnsi="Times New Roman" w:cs="Times New Roman"/>
          <w:noProof/>
          <w:sz w:val="24"/>
          <w:szCs w:val="24"/>
          <w:lang w:val="en-US"/>
        </w:rPr>
        <w:t>(Boyle et al. 2015)</w:t>
      </w:r>
      <w:r w:rsidR="00AC4798">
        <w:rPr>
          <w:rFonts w:ascii="Times New Roman" w:hAnsi="Times New Roman" w:cs="Times New Roman"/>
          <w:sz w:val="24"/>
          <w:szCs w:val="24"/>
          <w:lang w:val="en-US"/>
        </w:rPr>
        <w:fldChar w:fldCharType="end"/>
      </w:r>
      <w:del w:id="3501" w:author="Chen Liao" w:date="2020-06-22T21:05:00Z">
        <w:r w:rsidRPr="00254232" w:rsidDel="00AC4798">
          <w:rPr>
            <w:rFonts w:ascii="Times New Roman" w:hAnsi="Times New Roman" w:cs="Times New Roman"/>
            <w:sz w:val="24"/>
            <w:szCs w:val="24"/>
            <w:lang w:val="en-US"/>
            <w:rPrChange w:id="3502" w:author="Chen Liao" w:date="2020-06-22T07:02:00Z">
              <w:rPr>
                <w:sz w:val="24"/>
                <w:szCs w:val="24"/>
                <w:lang w:val="en-US"/>
              </w:rPr>
            </w:rPrChange>
          </w:rPr>
          <w:delText>(</w:delText>
        </w:r>
        <w:r w:rsidRPr="00254232" w:rsidDel="00AC4798">
          <w:rPr>
            <w:rFonts w:ascii="Times New Roman" w:hAnsi="Times New Roman" w:cs="Times New Roman"/>
            <w:color w:val="008000"/>
            <w:sz w:val="24"/>
            <w:szCs w:val="24"/>
            <w:lang w:val="en-US"/>
            <w:rPrChange w:id="3503" w:author="Chen Liao" w:date="2020-06-22T07:02:00Z">
              <w:rPr>
                <w:color w:val="008000"/>
                <w:sz w:val="24"/>
                <w:szCs w:val="24"/>
                <w:lang w:val="en-US"/>
              </w:rPr>
            </w:rPrChange>
          </w:rPr>
          <w:delText>doi.org/10.1371/journal.pcbi.1004279</w:delText>
        </w:r>
        <w:r w:rsidRPr="00254232" w:rsidDel="00AC4798">
          <w:rPr>
            <w:rFonts w:ascii="Times New Roman" w:hAnsi="Times New Roman" w:cs="Times New Roman"/>
            <w:sz w:val="24"/>
            <w:szCs w:val="24"/>
            <w:lang w:val="en-US"/>
            <w:rPrChange w:id="3504" w:author="Chen Liao" w:date="2020-06-22T07:02:00Z">
              <w:rPr>
                <w:sz w:val="24"/>
                <w:szCs w:val="24"/>
                <w:lang w:val="en-US"/>
              </w:rPr>
            </w:rPrChange>
          </w:rPr>
          <w:delText>)</w:delText>
        </w:r>
      </w:del>
      <w:r w:rsidRPr="00254232">
        <w:rPr>
          <w:rFonts w:ascii="Times New Roman" w:hAnsi="Times New Roman" w:cs="Times New Roman"/>
          <w:sz w:val="24"/>
          <w:szCs w:val="24"/>
          <w:lang w:val="en-US"/>
          <w:rPrChange w:id="3505" w:author="Chen Liao" w:date="2020-06-22T07:02:00Z">
            <w:rPr>
              <w:sz w:val="24"/>
              <w:szCs w:val="24"/>
              <w:lang w:val="en-US"/>
            </w:rPr>
          </w:rPrChange>
        </w:rPr>
        <w:t xml:space="preserve">. The tight temporal regulation prevented the invasion of cheaters in a swarm even though they can free ride rhamnolipids to expand </w:t>
      </w:r>
      <w:r w:rsidR="007927E1">
        <w:rPr>
          <w:rFonts w:ascii="Times New Roman" w:hAnsi="Times New Roman" w:cs="Times New Roman"/>
          <w:sz w:val="24"/>
          <w:szCs w:val="24"/>
          <w:lang w:val="en-US"/>
        </w:rPr>
        <w:fldChar w:fldCharType="begin"/>
      </w:r>
      <w:r w:rsidR="007927E1">
        <w:rPr>
          <w:rFonts w:ascii="Times New Roman" w:hAnsi="Times New Roman" w:cs="Times New Roman"/>
          <w:sz w:val="24"/>
          <w:szCs w:val="24"/>
          <w:lang w:val="en-US"/>
        </w:rPr>
        <w: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w:instrText>
      </w:r>
      <w:r w:rsidR="007927E1">
        <w:rPr>
          <w:rFonts w:ascii="Times New Roman" w:hAnsi="Times New Roman" w:cs="Times New Roman"/>
          <w:sz w:val="24"/>
          <w:szCs w:val="24"/>
          <w:lang w:val="en-US"/>
        </w:rPr>
        <w:fldChar w:fldCharType="separate"/>
      </w:r>
      <w:r w:rsidR="007927E1" w:rsidRPr="007927E1">
        <w:rPr>
          <w:rFonts w:ascii="Times New Roman" w:hAnsi="Times New Roman" w:cs="Times New Roman"/>
          <w:noProof/>
          <w:sz w:val="24"/>
          <w:szCs w:val="24"/>
          <w:lang w:val="en-US"/>
        </w:rPr>
        <w:t>(Xavier et al. 2011)</w:t>
      </w:r>
      <w:r w:rsidR="007927E1">
        <w:rPr>
          <w:rFonts w:ascii="Times New Roman" w:hAnsi="Times New Roman" w:cs="Times New Roman"/>
          <w:sz w:val="24"/>
          <w:szCs w:val="24"/>
          <w:lang w:val="en-US"/>
        </w:rPr>
        <w:fldChar w:fldCharType="end"/>
      </w:r>
      <w:del w:id="3506" w:author="Chen Liao" w:date="2020-06-22T21:07:00Z">
        <w:r w:rsidRPr="00254232" w:rsidDel="007927E1">
          <w:rPr>
            <w:rFonts w:ascii="Times New Roman" w:hAnsi="Times New Roman" w:cs="Times New Roman"/>
            <w:sz w:val="24"/>
            <w:szCs w:val="24"/>
            <w:lang w:val="en-US"/>
            <w:rPrChange w:id="3507" w:author="Chen Liao" w:date="2020-06-22T07:02:00Z">
              <w:rPr>
                <w:sz w:val="24"/>
                <w:szCs w:val="24"/>
                <w:lang w:val="en-US"/>
              </w:rPr>
            </w:rPrChange>
          </w:rPr>
          <w:delText>(</w:delText>
        </w:r>
        <w:r w:rsidRPr="00254232" w:rsidDel="007927E1">
          <w:rPr>
            <w:rFonts w:ascii="Times New Roman" w:hAnsi="Times New Roman" w:cs="Times New Roman"/>
            <w:color w:val="008000"/>
            <w:sz w:val="24"/>
            <w:szCs w:val="24"/>
            <w:lang w:val="en-US"/>
            <w:rPrChange w:id="3508" w:author="Chen Liao" w:date="2020-06-22T07:02:00Z">
              <w:rPr>
                <w:color w:val="008000"/>
                <w:sz w:val="24"/>
                <w:szCs w:val="24"/>
                <w:lang w:val="en-US"/>
              </w:rPr>
            </w:rPrChange>
          </w:rPr>
          <w:delText>doi.org/10.11</w:delText>
        </w:r>
      </w:del>
      <w:del w:id="3509" w:author="Chen Liao" w:date="2020-06-22T21:06:00Z">
        <w:r w:rsidRPr="00254232" w:rsidDel="007927E1">
          <w:rPr>
            <w:rFonts w:ascii="Times New Roman" w:hAnsi="Times New Roman" w:cs="Times New Roman"/>
            <w:color w:val="008000"/>
            <w:sz w:val="24"/>
            <w:szCs w:val="24"/>
            <w:lang w:val="en-US"/>
            <w:rPrChange w:id="3510" w:author="Chen Liao" w:date="2020-06-22T07:02:00Z">
              <w:rPr>
                <w:color w:val="008000"/>
                <w:sz w:val="24"/>
                <w:szCs w:val="24"/>
                <w:lang w:val="en-US"/>
              </w:rPr>
            </w:rPrChange>
          </w:rPr>
          <w:delText>11/j.1365-2958.2010.07436.x</w:delText>
        </w:r>
        <w:r w:rsidRPr="00254232" w:rsidDel="007927E1">
          <w:rPr>
            <w:rFonts w:ascii="Times New Roman" w:hAnsi="Times New Roman" w:cs="Times New Roman"/>
            <w:sz w:val="24"/>
            <w:szCs w:val="24"/>
            <w:lang w:val="en-US"/>
            <w:rPrChange w:id="3511" w:author="Chen Liao" w:date="2020-06-22T07:02:00Z">
              <w:rPr>
                <w:sz w:val="24"/>
                <w:szCs w:val="24"/>
                <w:lang w:val="en-US"/>
              </w:rPr>
            </w:rPrChange>
          </w:rPr>
          <w:delText>)</w:delText>
        </w:r>
      </w:del>
      <w:r w:rsidRPr="00254232">
        <w:rPr>
          <w:rFonts w:ascii="Times New Roman" w:hAnsi="Times New Roman" w:cs="Times New Roman"/>
          <w:sz w:val="24"/>
          <w:szCs w:val="24"/>
          <w:lang w:val="en-US"/>
          <w:rPrChange w:id="3512" w:author="Chen Liao" w:date="2020-06-22T07:02:00Z">
            <w:rPr>
              <w:sz w:val="24"/>
              <w:szCs w:val="24"/>
              <w:lang w:val="en-US"/>
            </w:rPr>
          </w:rPrChange>
        </w:rPr>
        <w:t xml:space="preserve">. Deleting </w:t>
      </w:r>
      <w:r w:rsidRPr="00254232">
        <w:rPr>
          <w:rFonts w:ascii="Times New Roman" w:hAnsi="Times New Roman" w:cs="Times New Roman"/>
          <w:i/>
          <w:sz w:val="24"/>
          <w:szCs w:val="24"/>
          <w:lang w:val="en-US"/>
          <w:rPrChange w:id="3513" w:author="Chen Liao" w:date="2020-06-22T07:02:00Z">
            <w:rPr>
              <w:i/>
              <w:sz w:val="24"/>
              <w:szCs w:val="24"/>
              <w:lang w:val="en-US"/>
            </w:rPr>
          </w:rPrChange>
        </w:rPr>
        <w:t>rhlA</w:t>
      </w:r>
      <w:r w:rsidRPr="00254232">
        <w:rPr>
          <w:rFonts w:ascii="Times New Roman" w:hAnsi="Times New Roman" w:cs="Times New Roman"/>
          <w:sz w:val="24"/>
          <w:szCs w:val="24"/>
          <w:lang w:val="en-US"/>
          <w:rPrChange w:id="3514" w:author="Chen Liao" w:date="2020-06-22T07:02:00Z">
            <w:rPr>
              <w:sz w:val="24"/>
              <w:szCs w:val="24"/>
              <w:lang w:val="en-US"/>
            </w:rPr>
          </w:rPrChange>
        </w:rPr>
        <w:t xml:space="preserve"> or C4-HSL did not increase the growth rate of </w:t>
      </w:r>
      <w:r w:rsidRPr="00254232">
        <w:rPr>
          <w:rFonts w:ascii="Times New Roman" w:hAnsi="Times New Roman" w:cs="Times New Roman"/>
          <w:i/>
          <w:sz w:val="24"/>
          <w:szCs w:val="24"/>
          <w:lang w:val="en-US"/>
          <w:rPrChange w:id="3515" w:author="Chen Liao" w:date="2020-06-22T07:02:00Z">
            <w:rPr>
              <w:i/>
              <w:sz w:val="24"/>
              <w:szCs w:val="24"/>
              <w:lang w:val="en-US"/>
            </w:rPr>
          </w:rPrChange>
        </w:rPr>
        <w:t>P. aeruginosa</w:t>
      </w:r>
      <w:r w:rsidRPr="00254232">
        <w:rPr>
          <w:rFonts w:ascii="Times New Roman" w:hAnsi="Times New Roman" w:cs="Times New Roman"/>
          <w:sz w:val="24"/>
          <w:szCs w:val="24"/>
          <w:lang w:val="en-US"/>
          <w:rPrChange w:id="3516" w:author="Chen Liao" w:date="2020-06-22T07:02:00Z">
            <w:rPr>
              <w:sz w:val="24"/>
              <w:szCs w:val="24"/>
              <w:lang w:val="en-US"/>
            </w:rPr>
          </w:rPrChange>
        </w:rPr>
        <w:t xml:space="preserve"> in liquid glycerol media </w:t>
      </w:r>
      <w:r w:rsidR="007927E1">
        <w:rPr>
          <w:rFonts w:ascii="Times New Roman" w:hAnsi="Times New Roman" w:cs="Times New Roman"/>
          <w:sz w:val="24"/>
          <w:szCs w:val="24"/>
          <w:lang w:val="en-US"/>
        </w:rPr>
        <w:fldChar w:fldCharType="begin"/>
      </w:r>
      <w:r w:rsidR="007927E1">
        <w:rPr>
          <w:rFonts w:ascii="Times New Roman" w:hAnsi="Times New Roman" w:cs="Times New Roman"/>
          <w:sz w:val="24"/>
          <w:szCs w:val="24"/>
          <w:lang w:val="en-US"/>
        </w:rPr>
        <w:instrText>ADDIN F1000_CSL_CITATION&lt;~#@#~&gt;[{"DOI":"10.1186/1471-2180-11-140","First":false,"Last":false,"PMCID":"PMC3152908","PMID":"21682889","abstract":"&lt;strong&gt;BACKGROUND:&lt;/strong&gt; Online spectrophotometric measurements allow monitoring dynamic biological processes with high-time resolution. Contrastingly, numerous other methods require laborious treatment of samples and can only be carried out offline. Integrating both types of measurement would allow analyzing biological processes more comprehensively. A typical example of this problem is acquiring quantitative data on rhamnolipid secretion by the opportunistic pathogen Pseudomonas aeruginosa. P. aeruginosa cell growth can be measured by optical density (OD600) and gene expression can be measured using reporter fusions with a fluorescent protein, allowing high time resolution monitoring. However, measuring the secreted rhamnolipid biosurfactants requires laborious sample processing, which makes this an offline measurement.&lt;br&gt;&lt;br&gt;&lt;strong&gt;RESULTS:&lt;/strong&gt; Here, we propose a method to integrate growth curve data with endpoint measurements of secreted metabolites that is inspired by a model of exponential cell growth. If serial diluting an inoculum gives reproducible time series shifted in time, then time series of endpoint measurements can be reconstructed using calculated time shifts between dilutions. We illustrate the method using measured rhamnolipid secretion by P. aeruginosa as endpoint measurements and we integrate these measurements with high-resolution growth curves measured by OD600 and expression of rhamnolipid synthesis genes monitored using a reporter fusion. Two-fold serial dilution allowed integrating rhamnolipid measurements at a ~0.4 h-1 frequency with high-time resolved data measured at a 6 h-1 frequency. We show how this simple method can be used in combination with mutants lacking specific genes in the rhamnolipid synthesis or quorum sensing regulation to acquire rich dynamic data on P. aeruginosa virulence regulation. Additionally, the linear relation between the ratio of inocula and the time-shift between curves produces high-precision measurements of maximum specific growth rates, which were determined with a precision of ~5.4%.&lt;br&gt;&lt;br&gt;&lt;strong&gt;CONCLUSIONS:&lt;/strong&gt; Growth curve synchronization allows integration of rich time-resolved data with endpoint measurements to produce time-resolved quantitative measurements. Such data can be valuable to unveil the dynamic regulation of virulence in P. aeruginosa. More generally, growth curve synchronization can be applied to many biological systems thus helping to overcome a key obstacle in dynamic regulation: the scarceness of quantitative time-resolved data.","author":[{"family":"van Ditmarsch","given":"Dave"},{"family":"Xavier","given":"João B"}],"authorYearDisplayFormat":false,"citation-label":"4015328","container-title":"BMC Microbiology","container-title-short":"BMC Microbiol.","id":"4015328","invisible":false,"issued":{"date-parts":[["2011","6","17"]]},"journalAbbreviation":"BMC Microbiol.","page":"140","suppress-author":false,"title":"High-resolution time series of &lt;i&gt;Pseudomonas aeruginosa&lt;/i&gt; gene expression and rhamnolipid secretion through growth curve synchronization.","type":"article-journal","volume":"11"}]</w:instrText>
      </w:r>
      <w:r w:rsidR="007927E1">
        <w:rPr>
          <w:rFonts w:ascii="Times New Roman" w:hAnsi="Times New Roman" w:cs="Times New Roman"/>
          <w:sz w:val="24"/>
          <w:szCs w:val="24"/>
          <w:lang w:val="en-US"/>
        </w:rPr>
        <w:fldChar w:fldCharType="separate"/>
      </w:r>
      <w:r w:rsidR="007927E1" w:rsidRPr="007927E1">
        <w:rPr>
          <w:rFonts w:ascii="Times New Roman" w:hAnsi="Times New Roman" w:cs="Times New Roman"/>
          <w:noProof/>
          <w:sz w:val="24"/>
          <w:szCs w:val="24"/>
          <w:lang w:val="en-US"/>
        </w:rPr>
        <w:t>(van Ditmarsch and Xavier 2011)</w:t>
      </w:r>
      <w:r w:rsidR="007927E1">
        <w:rPr>
          <w:rFonts w:ascii="Times New Roman" w:hAnsi="Times New Roman" w:cs="Times New Roman"/>
          <w:sz w:val="24"/>
          <w:szCs w:val="24"/>
          <w:lang w:val="en-US"/>
        </w:rPr>
        <w:fldChar w:fldCharType="end"/>
      </w:r>
      <w:del w:id="3517" w:author="Chen Liao" w:date="2020-06-22T21:08:00Z">
        <w:r w:rsidRPr="00254232" w:rsidDel="007927E1">
          <w:rPr>
            <w:rFonts w:ascii="Times New Roman" w:hAnsi="Times New Roman" w:cs="Times New Roman"/>
            <w:color w:val="008000"/>
            <w:sz w:val="24"/>
            <w:szCs w:val="24"/>
            <w:lang w:val="en-US"/>
            <w:rPrChange w:id="3518" w:author="Chen Liao" w:date="2020-06-22T07:02:00Z">
              <w:rPr>
                <w:color w:val="008000"/>
                <w:sz w:val="24"/>
                <w:szCs w:val="24"/>
                <w:lang w:val="en-US"/>
              </w:rPr>
            </w:rPrChange>
          </w:rPr>
          <w:delText>(doi.org/10.118</w:delText>
        </w:r>
      </w:del>
      <w:del w:id="3519" w:author="Chen Liao" w:date="2020-06-22T21:07:00Z">
        <w:r w:rsidRPr="00254232" w:rsidDel="007927E1">
          <w:rPr>
            <w:rFonts w:ascii="Times New Roman" w:hAnsi="Times New Roman" w:cs="Times New Roman"/>
            <w:color w:val="008000"/>
            <w:sz w:val="24"/>
            <w:szCs w:val="24"/>
            <w:lang w:val="en-US"/>
            <w:rPrChange w:id="3520" w:author="Chen Liao" w:date="2020-06-22T07:02:00Z">
              <w:rPr>
                <w:color w:val="008000"/>
                <w:sz w:val="24"/>
                <w:szCs w:val="24"/>
                <w:lang w:val="en-US"/>
              </w:rPr>
            </w:rPrChange>
          </w:rPr>
          <w:delText>6/1471-2180-11-140</w:delText>
        </w:r>
        <w:r w:rsidRPr="00254232" w:rsidDel="007927E1">
          <w:rPr>
            <w:rFonts w:ascii="Times New Roman" w:hAnsi="Times New Roman" w:cs="Times New Roman"/>
            <w:sz w:val="24"/>
            <w:szCs w:val="24"/>
            <w:lang w:val="en-US"/>
            <w:rPrChange w:id="3521" w:author="Chen Liao" w:date="2020-06-22T07:02:00Z">
              <w:rPr>
                <w:sz w:val="24"/>
                <w:szCs w:val="24"/>
                <w:lang w:val="en-US"/>
              </w:rPr>
            </w:rPrChange>
          </w:rPr>
          <w:delText>)</w:delText>
        </w:r>
      </w:del>
      <w:r w:rsidRPr="00254232">
        <w:rPr>
          <w:rFonts w:ascii="Times New Roman" w:hAnsi="Times New Roman" w:cs="Times New Roman"/>
          <w:sz w:val="24"/>
          <w:szCs w:val="24"/>
          <w:lang w:val="en-US"/>
          <w:rPrChange w:id="3522" w:author="Chen Liao" w:date="2020-06-22T07:02:00Z">
            <w:rPr>
              <w:sz w:val="24"/>
              <w:szCs w:val="24"/>
              <w:lang w:val="en-US"/>
            </w:rPr>
          </w:rPrChange>
        </w:rPr>
        <w:t xml:space="preserve">, indicating that the carbon used for rhamnolipids production does not interfere with biomass production.  Would this tight coupling of growth and rhamnolipids production impose any advantage?  In a swarm, when cell reaches certain density and nitrogen becomes scarce but not completely deprived, the extra carbon is used to support cell growth in a lower rate as well as to produce rhamnolipids that can break the surface tension and enable the population to expand to places with more nutrients that enable cell proliferation. We hypothesize that </w:t>
      </w:r>
      <w:r w:rsidRPr="00254232">
        <w:rPr>
          <w:rFonts w:ascii="Times New Roman" w:hAnsi="Times New Roman" w:cs="Times New Roman"/>
          <w:i/>
          <w:sz w:val="24"/>
          <w:szCs w:val="24"/>
          <w:lang w:val="en-US"/>
          <w:rPrChange w:id="3523" w:author="Chen Liao" w:date="2020-06-22T07:02:00Z">
            <w:rPr>
              <w:i/>
              <w:sz w:val="24"/>
              <w:szCs w:val="24"/>
              <w:lang w:val="en-US"/>
            </w:rPr>
          </w:rPrChange>
        </w:rPr>
        <w:t>P. aeruginosa</w:t>
      </w:r>
      <w:r w:rsidRPr="00254232">
        <w:rPr>
          <w:rFonts w:ascii="Times New Roman" w:hAnsi="Times New Roman" w:cs="Times New Roman"/>
          <w:sz w:val="24"/>
          <w:szCs w:val="24"/>
          <w:lang w:val="en-US"/>
          <w:rPrChange w:id="3524" w:author="Chen Liao" w:date="2020-06-22T07:02:00Z">
            <w:rPr>
              <w:sz w:val="24"/>
              <w:szCs w:val="24"/>
              <w:lang w:val="en-US"/>
            </w:rPr>
          </w:rPrChange>
        </w:rPr>
        <w:t xml:space="preserve"> rely on redox homeostasis to achieve this beautiful coordination of cellular growth </w:t>
      </w:r>
      <w:bookmarkStart w:id="3525" w:name="_GoBack"/>
      <w:bookmarkEnd w:id="3525"/>
      <w:r w:rsidRPr="00254232">
        <w:rPr>
          <w:rFonts w:ascii="Times New Roman" w:hAnsi="Times New Roman" w:cs="Times New Roman"/>
          <w:sz w:val="24"/>
          <w:szCs w:val="24"/>
          <w:lang w:val="en-US"/>
          <w:rPrChange w:id="3526" w:author="Chen Liao" w:date="2020-06-22T07:02:00Z">
            <w:rPr>
              <w:sz w:val="24"/>
              <w:szCs w:val="24"/>
              <w:lang w:val="en-US"/>
            </w:rPr>
          </w:rPrChange>
        </w:rPr>
        <w:t>and social translocation.</w:t>
      </w:r>
      <w:r w:rsidRPr="00254232">
        <w:rPr>
          <w:rFonts w:ascii="Times New Roman" w:hAnsi="Times New Roman" w:cs="Times New Roman"/>
          <w:b/>
          <w:sz w:val="24"/>
          <w:szCs w:val="24"/>
          <w:lang w:val="en-US"/>
          <w:rPrChange w:id="3527" w:author="Chen Liao" w:date="2020-06-22T07:02:00Z">
            <w:rPr>
              <w:b/>
              <w:sz w:val="24"/>
              <w:szCs w:val="24"/>
              <w:lang w:val="en-US"/>
            </w:rPr>
          </w:rPrChange>
        </w:rPr>
        <w:t xml:space="preserve"> </w:t>
      </w:r>
      <w:r w:rsidRPr="00254232">
        <w:rPr>
          <w:rFonts w:ascii="Times New Roman" w:hAnsi="Times New Roman" w:cs="Times New Roman"/>
          <w:sz w:val="24"/>
          <w:szCs w:val="24"/>
          <w:lang w:val="en-US"/>
          <w:rPrChange w:id="3528" w:author="Chen Liao" w:date="2020-06-22T07:02:00Z">
            <w:rPr>
              <w:sz w:val="24"/>
              <w:szCs w:val="24"/>
              <w:lang w:val="en-US"/>
            </w:rPr>
          </w:rPrChange>
        </w:rPr>
        <w:t>On the other hand, if cells fail to lower the ratio between NAD(P)H and NAD(P),</w:t>
      </w:r>
      <w:r w:rsidRPr="00254232">
        <w:rPr>
          <w:rFonts w:ascii="Times New Roman" w:hAnsi="Times New Roman" w:cs="Times New Roman"/>
          <w:b/>
          <w:sz w:val="24"/>
          <w:szCs w:val="24"/>
          <w:lang w:val="en-US"/>
          <w:rPrChange w:id="3529" w:author="Chen Liao" w:date="2020-06-22T07:02:00Z">
            <w:rPr>
              <w:b/>
              <w:sz w:val="24"/>
              <w:szCs w:val="24"/>
              <w:lang w:val="en-US"/>
            </w:rPr>
          </w:rPrChange>
        </w:rPr>
        <w:t xml:space="preserve"> </w:t>
      </w:r>
      <w:r w:rsidRPr="00254232">
        <w:rPr>
          <w:rFonts w:ascii="Times New Roman" w:hAnsi="Times New Roman" w:cs="Times New Roman"/>
          <w:sz w:val="24"/>
          <w:szCs w:val="24"/>
          <w:lang w:val="en-US"/>
          <w:rPrChange w:id="3530" w:author="Chen Liao" w:date="2020-06-22T07:02:00Z">
            <w:rPr>
              <w:sz w:val="24"/>
              <w:szCs w:val="24"/>
              <w:lang w:val="en-US"/>
            </w:rPr>
          </w:rPrChange>
        </w:rPr>
        <w:t xml:space="preserve">high concentrations of NAD(P)H can act as a source of ROS: they are toxic to the cell and inhibit cell growth (Murphy 2008 </w:t>
      </w:r>
      <w:r w:rsidRPr="00254232">
        <w:rPr>
          <w:rFonts w:ascii="Times New Roman" w:hAnsi="Times New Roman" w:cs="Times New Roman"/>
          <w:sz w:val="24"/>
          <w:szCs w:val="24"/>
          <w:highlight w:val="white"/>
          <w:lang w:val="en-US"/>
          <w:rPrChange w:id="3531" w:author="Chen Liao" w:date="2020-06-22T07:02:00Z">
            <w:rPr>
              <w:sz w:val="24"/>
              <w:szCs w:val="24"/>
              <w:highlight w:val="white"/>
              <w:lang w:val="en-US"/>
            </w:rPr>
          </w:rPrChange>
        </w:rPr>
        <w:t>doi:</w:t>
      </w:r>
      <w:r w:rsidR="005E2EA7" w:rsidRPr="00254232">
        <w:rPr>
          <w:rFonts w:ascii="Times New Roman" w:hAnsi="Times New Roman" w:cs="Times New Roman"/>
          <w:lang w:val="en-US"/>
          <w:rPrChange w:id="3532" w:author="Chen Liao" w:date="2020-06-22T07:02:00Z">
            <w:rPr>
              <w:lang w:val="en-US"/>
            </w:rPr>
          </w:rPrChange>
        </w:rPr>
        <w:fldChar w:fldCharType="begin"/>
      </w:r>
      <w:r w:rsidR="005E2EA7" w:rsidRPr="00254232">
        <w:rPr>
          <w:rFonts w:ascii="Times New Roman" w:hAnsi="Times New Roman" w:cs="Times New Roman"/>
          <w:lang w:val="en-US"/>
          <w:rPrChange w:id="3533" w:author="Chen Liao" w:date="2020-06-22T07:02:00Z">
            <w:rPr>
              <w:lang w:val="en-US"/>
            </w:rPr>
          </w:rPrChange>
        </w:rPr>
        <w:instrText xml:space="preserve"> HYPERLINK "https://dx.doi.org/10.1042%2FBJ20081386" \h </w:instrText>
      </w:r>
      <w:r w:rsidR="005E2EA7" w:rsidRPr="00254232">
        <w:rPr>
          <w:rFonts w:ascii="Times New Roman" w:hAnsi="Times New Roman" w:cs="Times New Roman"/>
          <w:lang w:val="en-US"/>
          <w:rPrChange w:id="3534" w:author="Chen Liao" w:date="2020-06-22T07:02:00Z">
            <w:rPr>
              <w:sz w:val="24"/>
              <w:szCs w:val="24"/>
              <w:highlight w:val="white"/>
              <w:lang w:val="en-US"/>
            </w:rPr>
          </w:rPrChange>
        </w:rPr>
        <w:fldChar w:fldCharType="separate"/>
      </w:r>
      <w:r w:rsidRPr="00254232">
        <w:rPr>
          <w:rFonts w:ascii="Times New Roman" w:hAnsi="Times New Roman" w:cs="Times New Roman"/>
          <w:sz w:val="24"/>
          <w:szCs w:val="24"/>
          <w:highlight w:val="white"/>
          <w:lang w:val="en-US"/>
          <w:rPrChange w:id="3535" w:author="Chen Liao" w:date="2020-06-22T07:02:00Z">
            <w:rPr>
              <w:sz w:val="24"/>
              <w:szCs w:val="24"/>
              <w:highlight w:val="white"/>
              <w:lang w:val="en-US"/>
            </w:rPr>
          </w:rPrChange>
        </w:rPr>
        <w:t xml:space="preserve"> </w:t>
      </w:r>
      <w:r w:rsidR="005E2EA7" w:rsidRPr="00254232">
        <w:rPr>
          <w:rFonts w:ascii="Times New Roman" w:hAnsi="Times New Roman" w:cs="Times New Roman"/>
          <w:sz w:val="24"/>
          <w:szCs w:val="24"/>
          <w:highlight w:val="white"/>
          <w:lang w:val="en-US"/>
          <w:rPrChange w:id="3536" w:author="Chen Liao" w:date="2020-06-22T07:02:00Z">
            <w:rPr>
              <w:sz w:val="24"/>
              <w:szCs w:val="24"/>
              <w:highlight w:val="white"/>
              <w:lang w:val="en-US"/>
            </w:rPr>
          </w:rPrChange>
        </w:rPr>
        <w:fldChar w:fldCharType="end"/>
      </w:r>
      <w:r w:rsidR="005E2EA7" w:rsidRPr="00254232">
        <w:rPr>
          <w:rFonts w:ascii="Times New Roman" w:hAnsi="Times New Roman" w:cs="Times New Roman"/>
          <w:lang w:val="en-US"/>
          <w:rPrChange w:id="3537" w:author="Chen Liao" w:date="2020-06-22T07:02:00Z">
            <w:rPr>
              <w:lang w:val="en-US"/>
            </w:rPr>
          </w:rPrChange>
        </w:rPr>
        <w:fldChar w:fldCharType="begin"/>
      </w:r>
      <w:r w:rsidR="005E2EA7" w:rsidRPr="00254232">
        <w:rPr>
          <w:rFonts w:ascii="Times New Roman" w:hAnsi="Times New Roman" w:cs="Times New Roman"/>
          <w:lang w:val="en-US"/>
          <w:rPrChange w:id="3538" w:author="Chen Liao" w:date="2020-06-22T07:02:00Z">
            <w:rPr>
              <w:lang w:val="en-US"/>
            </w:rPr>
          </w:rPrChange>
        </w:rPr>
        <w:instrText xml:space="preserve"> HYPERLINK "https://dx.doi.org/10.1042%2FBJ20081386" \h </w:instrText>
      </w:r>
      <w:r w:rsidR="005E2EA7" w:rsidRPr="00254232">
        <w:rPr>
          <w:rFonts w:ascii="Times New Roman" w:hAnsi="Times New Roman" w:cs="Times New Roman"/>
          <w:lang w:val="en-US"/>
          <w:rPrChange w:id="3539" w:author="Chen Liao" w:date="2020-06-22T07:02:00Z">
            <w:rPr>
              <w:color w:val="642A8F"/>
              <w:sz w:val="24"/>
              <w:szCs w:val="24"/>
              <w:highlight w:val="white"/>
              <w:u w:val="single"/>
              <w:lang w:val="en-US"/>
            </w:rPr>
          </w:rPrChange>
        </w:rPr>
        <w:fldChar w:fldCharType="separate"/>
      </w:r>
      <w:r w:rsidRPr="00254232">
        <w:rPr>
          <w:rFonts w:ascii="Times New Roman" w:hAnsi="Times New Roman" w:cs="Times New Roman"/>
          <w:color w:val="642A8F"/>
          <w:sz w:val="24"/>
          <w:szCs w:val="24"/>
          <w:highlight w:val="white"/>
          <w:u w:val="single"/>
          <w:lang w:val="en-US"/>
          <w:rPrChange w:id="3540" w:author="Chen Liao" w:date="2020-06-22T07:02:00Z">
            <w:rPr>
              <w:color w:val="642A8F"/>
              <w:sz w:val="24"/>
              <w:szCs w:val="24"/>
              <w:highlight w:val="white"/>
              <w:u w:val="single"/>
              <w:lang w:val="en-US"/>
            </w:rPr>
          </w:rPrChange>
        </w:rPr>
        <w:t>10.1042/BJ20081386</w:t>
      </w:r>
      <w:r w:rsidR="005E2EA7" w:rsidRPr="00254232">
        <w:rPr>
          <w:rFonts w:ascii="Times New Roman" w:hAnsi="Times New Roman" w:cs="Times New Roman"/>
          <w:color w:val="642A8F"/>
          <w:sz w:val="24"/>
          <w:szCs w:val="24"/>
          <w:highlight w:val="white"/>
          <w:u w:val="single"/>
          <w:lang w:val="en-US"/>
          <w:rPrChange w:id="3541" w:author="Chen Liao" w:date="2020-06-22T07:02:00Z">
            <w:rPr>
              <w:color w:val="642A8F"/>
              <w:sz w:val="24"/>
              <w:szCs w:val="24"/>
              <w:highlight w:val="white"/>
              <w:u w:val="single"/>
              <w:lang w:val="en-US"/>
            </w:rPr>
          </w:rPrChange>
        </w:rPr>
        <w:fldChar w:fldCharType="end"/>
      </w:r>
      <w:r w:rsidRPr="00254232">
        <w:rPr>
          <w:rFonts w:ascii="Times New Roman" w:hAnsi="Times New Roman" w:cs="Times New Roman"/>
          <w:sz w:val="24"/>
          <w:szCs w:val="24"/>
          <w:lang w:val="en-US"/>
          <w:rPrChange w:id="3542" w:author="Chen Liao" w:date="2020-06-22T07:02:00Z">
            <w:rPr>
              <w:sz w:val="24"/>
              <w:szCs w:val="24"/>
              <w:lang w:val="en-US"/>
            </w:rPr>
          </w:rPrChange>
        </w:rPr>
        <w:t xml:space="preserve">, Esterházy </w:t>
      </w:r>
      <w:r w:rsidRPr="00254232">
        <w:rPr>
          <w:rFonts w:ascii="Times New Roman" w:hAnsi="Times New Roman" w:cs="Times New Roman"/>
          <w:i/>
          <w:sz w:val="24"/>
          <w:szCs w:val="24"/>
          <w:lang w:val="en-US"/>
          <w:rPrChange w:id="3543" w:author="Chen Liao" w:date="2020-06-22T07:02:00Z">
            <w:rPr>
              <w:i/>
              <w:sz w:val="24"/>
              <w:szCs w:val="24"/>
              <w:lang w:val="en-US"/>
            </w:rPr>
          </w:rPrChange>
        </w:rPr>
        <w:t>et al</w:t>
      </w:r>
      <w:r w:rsidRPr="00254232">
        <w:rPr>
          <w:rFonts w:ascii="Times New Roman" w:hAnsi="Times New Roman" w:cs="Times New Roman"/>
          <w:sz w:val="24"/>
          <w:szCs w:val="24"/>
          <w:lang w:val="en-US"/>
          <w:rPrChange w:id="3544" w:author="Chen Liao" w:date="2020-06-22T07:02:00Z">
            <w:rPr>
              <w:sz w:val="24"/>
              <w:szCs w:val="24"/>
              <w:lang w:val="en-US"/>
            </w:rPr>
          </w:rPrChange>
        </w:rPr>
        <w:t xml:space="preserve">. 2008 </w:t>
      </w:r>
      <w:r w:rsidRPr="00254232">
        <w:rPr>
          <w:rFonts w:ascii="Times New Roman" w:eastAsia="Cambria" w:hAnsi="Times New Roman" w:cs="Times New Roman"/>
          <w:color w:val="5B616B"/>
          <w:sz w:val="24"/>
          <w:szCs w:val="24"/>
          <w:highlight w:val="white"/>
          <w:lang w:val="en-US"/>
          <w:rPrChange w:id="3545" w:author="Chen Liao" w:date="2020-06-22T07:02:00Z">
            <w:rPr>
              <w:rFonts w:ascii="Cambria" w:eastAsia="Cambria" w:hAnsi="Cambria" w:cs="Cambria"/>
              <w:color w:val="5B616B"/>
              <w:sz w:val="24"/>
              <w:szCs w:val="24"/>
              <w:highlight w:val="white"/>
              <w:lang w:val="en-US"/>
            </w:rPr>
          </w:rPrChange>
        </w:rPr>
        <w:t xml:space="preserve">doi: 10.1021/bi702243b. </w:t>
      </w:r>
      <w:r w:rsidRPr="00254232">
        <w:rPr>
          <w:rFonts w:ascii="Times New Roman" w:hAnsi="Times New Roman" w:cs="Times New Roman"/>
          <w:sz w:val="24"/>
          <w:szCs w:val="24"/>
          <w:lang w:val="en-US"/>
          <w:rPrChange w:id="3546" w:author="Chen Liao" w:date="2020-06-22T07:02:00Z">
            <w:rPr>
              <w:sz w:val="24"/>
              <w:szCs w:val="24"/>
              <w:lang w:val="en-US"/>
            </w:rPr>
          </w:rPrChange>
        </w:rPr>
        <w:t>Vinogradov and Grivennikova 2016</w:t>
      </w:r>
      <w:r w:rsidR="005E2EA7" w:rsidRPr="00254232">
        <w:rPr>
          <w:rFonts w:ascii="Times New Roman" w:hAnsi="Times New Roman" w:cs="Times New Roman"/>
          <w:lang w:val="en-US"/>
          <w:rPrChange w:id="3547" w:author="Chen Liao" w:date="2020-06-22T07:02:00Z">
            <w:rPr>
              <w:lang w:val="en-US"/>
            </w:rPr>
          </w:rPrChange>
        </w:rPr>
        <w:fldChar w:fldCharType="begin"/>
      </w:r>
      <w:r w:rsidR="005E2EA7" w:rsidRPr="00254232">
        <w:rPr>
          <w:rFonts w:ascii="Times New Roman" w:hAnsi="Times New Roman" w:cs="Times New Roman"/>
          <w:lang w:val="en-US"/>
          <w:rPrChange w:id="3548" w:author="Chen Liao" w:date="2020-06-22T07:02:00Z">
            <w:rPr>
              <w:lang w:val="en-US"/>
            </w:rPr>
          </w:rPrChange>
        </w:rPr>
        <w:instrText xml:space="preserve"> HYPERLINK "https://doi.org/10.1016/j.bbabio.2015.11.004" \h </w:instrText>
      </w:r>
      <w:r w:rsidR="005E2EA7" w:rsidRPr="00254232">
        <w:rPr>
          <w:rFonts w:ascii="Times New Roman" w:hAnsi="Times New Roman" w:cs="Times New Roman"/>
          <w:lang w:val="en-US"/>
          <w:rPrChange w:id="3549" w:author="Chen Liao" w:date="2020-06-22T07:02:00Z">
            <w:rPr>
              <w:sz w:val="24"/>
              <w:szCs w:val="24"/>
              <w:lang w:val="en-US"/>
            </w:rPr>
          </w:rPrChange>
        </w:rPr>
        <w:fldChar w:fldCharType="separate"/>
      </w:r>
      <w:r w:rsidRPr="00254232">
        <w:rPr>
          <w:rFonts w:ascii="Times New Roman" w:hAnsi="Times New Roman" w:cs="Times New Roman"/>
          <w:sz w:val="24"/>
          <w:szCs w:val="24"/>
          <w:lang w:val="en-US"/>
          <w:rPrChange w:id="3550" w:author="Chen Liao" w:date="2020-06-22T07:02:00Z">
            <w:rPr>
              <w:sz w:val="24"/>
              <w:szCs w:val="24"/>
              <w:lang w:val="en-US"/>
            </w:rPr>
          </w:rPrChange>
        </w:rPr>
        <w:t xml:space="preserve"> </w:t>
      </w:r>
      <w:r w:rsidR="005E2EA7" w:rsidRPr="00254232">
        <w:rPr>
          <w:rFonts w:ascii="Times New Roman" w:hAnsi="Times New Roman" w:cs="Times New Roman"/>
          <w:sz w:val="24"/>
          <w:szCs w:val="24"/>
          <w:lang w:val="en-US"/>
          <w:rPrChange w:id="3551" w:author="Chen Liao" w:date="2020-06-22T07:02:00Z">
            <w:rPr>
              <w:sz w:val="24"/>
              <w:szCs w:val="24"/>
              <w:lang w:val="en-US"/>
            </w:rPr>
          </w:rPrChange>
        </w:rPr>
        <w:fldChar w:fldCharType="end"/>
      </w:r>
      <w:r w:rsidR="005E2EA7" w:rsidRPr="00254232">
        <w:rPr>
          <w:rFonts w:ascii="Times New Roman" w:hAnsi="Times New Roman" w:cs="Times New Roman"/>
          <w:lang w:val="en-US"/>
          <w:rPrChange w:id="3552" w:author="Chen Liao" w:date="2020-06-22T07:02:00Z">
            <w:rPr>
              <w:lang w:val="en-US"/>
            </w:rPr>
          </w:rPrChange>
        </w:rPr>
        <w:fldChar w:fldCharType="begin"/>
      </w:r>
      <w:r w:rsidR="005E2EA7" w:rsidRPr="00254232">
        <w:rPr>
          <w:rFonts w:ascii="Times New Roman" w:hAnsi="Times New Roman" w:cs="Times New Roman"/>
          <w:lang w:val="en-US"/>
          <w:rPrChange w:id="3553" w:author="Chen Liao" w:date="2020-06-22T07:02:00Z">
            <w:rPr>
              <w:lang w:val="en-US"/>
            </w:rPr>
          </w:rPrChange>
        </w:rPr>
        <w:instrText xml:space="preserve"> HYPERLINK "https://doi.org/10.1016/j.bbabio.2015.11.004" \h </w:instrText>
      </w:r>
      <w:r w:rsidR="005E2EA7" w:rsidRPr="00254232">
        <w:rPr>
          <w:rFonts w:ascii="Times New Roman" w:hAnsi="Times New Roman" w:cs="Times New Roman"/>
          <w:lang w:val="en-US"/>
          <w:rPrChange w:id="3554" w:author="Chen Liao" w:date="2020-06-22T07:02:00Z">
            <w:rPr>
              <w:color w:val="0C7DBB"/>
              <w:sz w:val="24"/>
              <w:szCs w:val="24"/>
              <w:u w:val="single"/>
              <w:lang w:val="en-US"/>
            </w:rPr>
          </w:rPrChange>
        </w:rPr>
        <w:fldChar w:fldCharType="separate"/>
      </w:r>
      <w:r w:rsidRPr="00254232">
        <w:rPr>
          <w:rFonts w:ascii="Times New Roman" w:hAnsi="Times New Roman" w:cs="Times New Roman"/>
          <w:color w:val="0C7DBB"/>
          <w:sz w:val="24"/>
          <w:szCs w:val="24"/>
          <w:u w:val="single"/>
          <w:lang w:val="en-US"/>
          <w:rPrChange w:id="3555" w:author="Chen Liao" w:date="2020-06-22T07:02:00Z">
            <w:rPr>
              <w:color w:val="0C7DBB"/>
              <w:sz w:val="24"/>
              <w:szCs w:val="24"/>
              <w:u w:val="single"/>
              <w:lang w:val="en-US"/>
            </w:rPr>
          </w:rPrChange>
        </w:rPr>
        <w:t>https://doi.org/10.1016/j.bbabio.2015.11.004</w:t>
      </w:r>
      <w:r w:rsidR="005E2EA7" w:rsidRPr="00254232">
        <w:rPr>
          <w:rFonts w:ascii="Times New Roman" w:hAnsi="Times New Roman" w:cs="Times New Roman"/>
          <w:color w:val="0C7DBB"/>
          <w:sz w:val="24"/>
          <w:szCs w:val="24"/>
          <w:u w:val="single"/>
          <w:lang w:val="en-US"/>
          <w:rPrChange w:id="3556" w:author="Chen Liao" w:date="2020-06-22T07:02:00Z">
            <w:rPr>
              <w:color w:val="0C7DBB"/>
              <w:sz w:val="24"/>
              <w:szCs w:val="24"/>
              <w:u w:val="single"/>
              <w:lang w:val="en-US"/>
            </w:rPr>
          </w:rPrChange>
        </w:rPr>
        <w:fldChar w:fldCharType="end"/>
      </w:r>
      <w:r w:rsidRPr="00254232">
        <w:rPr>
          <w:rFonts w:ascii="Times New Roman" w:hAnsi="Times New Roman" w:cs="Times New Roman"/>
          <w:sz w:val="24"/>
          <w:szCs w:val="24"/>
          <w:lang w:val="en-US"/>
          <w:rPrChange w:id="3557" w:author="Chen Liao" w:date="2020-06-22T07:02:00Z">
            <w:rPr>
              <w:sz w:val="24"/>
              <w:szCs w:val="24"/>
              <w:lang w:val="en-US"/>
            </w:rPr>
          </w:rPrChange>
        </w:rPr>
        <w:t xml:space="preserve">, Larosa and Remacle 2018 </w:t>
      </w:r>
      <w:r w:rsidRPr="00254232">
        <w:rPr>
          <w:rFonts w:ascii="Times New Roman" w:hAnsi="Times New Roman" w:cs="Times New Roman"/>
          <w:sz w:val="24"/>
          <w:szCs w:val="24"/>
          <w:highlight w:val="white"/>
          <w:lang w:val="en-US"/>
          <w:rPrChange w:id="3558" w:author="Chen Liao" w:date="2020-06-22T07:02:00Z">
            <w:rPr>
              <w:sz w:val="24"/>
              <w:szCs w:val="24"/>
              <w:highlight w:val="white"/>
              <w:lang w:val="en-US"/>
            </w:rPr>
          </w:rPrChange>
        </w:rPr>
        <w:t>doi:</w:t>
      </w:r>
      <w:r w:rsidR="005E2EA7" w:rsidRPr="00254232">
        <w:rPr>
          <w:rFonts w:ascii="Times New Roman" w:hAnsi="Times New Roman" w:cs="Times New Roman"/>
          <w:lang w:val="en-US"/>
          <w:rPrChange w:id="3559" w:author="Chen Liao" w:date="2020-06-22T07:02:00Z">
            <w:rPr>
              <w:lang w:val="en-US"/>
            </w:rPr>
          </w:rPrChange>
        </w:rPr>
        <w:fldChar w:fldCharType="begin"/>
      </w:r>
      <w:r w:rsidR="005E2EA7" w:rsidRPr="00254232">
        <w:rPr>
          <w:rFonts w:ascii="Times New Roman" w:hAnsi="Times New Roman" w:cs="Times New Roman"/>
          <w:lang w:val="en-US"/>
          <w:rPrChange w:id="3560" w:author="Chen Liao" w:date="2020-06-22T07:02:00Z">
            <w:rPr>
              <w:lang w:val="en-US"/>
            </w:rPr>
          </w:rPrChange>
        </w:rPr>
        <w:instrText xml:space="preserve"> HYPERLINK "https://dx.doi.org/10.1042%2FBSR20171492" \h </w:instrText>
      </w:r>
      <w:r w:rsidR="005E2EA7" w:rsidRPr="00254232">
        <w:rPr>
          <w:rFonts w:ascii="Times New Roman" w:hAnsi="Times New Roman" w:cs="Times New Roman"/>
          <w:lang w:val="en-US"/>
          <w:rPrChange w:id="3561" w:author="Chen Liao" w:date="2020-06-22T07:02:00Z">
            <w:rPr>
              <w:sz w:val="24"/>
              <w:szCs w:val="24"/>
              <w:highlight w:val="white"/>
              <w:lang w:val="en-US"/>
            </w:rPr>
          </w:rPrChange>
        </w:rPr>
        <w:fldChar w:fldCharType="separate"/>
      </w:r>
      <w:r w:rsidRPr="00254232">
        <w:rPr>
          <w:rFonts w:ascii="Times New Roman" w:hAnsi="Times New Roman" w:cs="Times New Roman"/>
          <w:sz w:val="24"/>
          <w:szCs w:val="24"/>
          <w:highlight w:val="white"/>
          <w:lang w:val="en-US"/>
          <w:rPrChange w:id="3562" w:author="Chen Liao" w:date="2020-06-22T07:02:00Z">
            <w:rPr>
              <w:sz w:val="24"/>
              <w:szCs w:val="24"/>
              <w:highlight w:val="white"/>
              <w:lang w:val="en-US"/>
            </w:rPr>
          </w:rPrChange>
        </w:rPr>
        <w:t xml:space="preserve"> </w:t>
      </w:r>
      <w:r w:rsidR="005E2EA7" w:rsidRPr="00254232">
        <w:rPr>
          <w:rFonts w:ascii="Times New Roman" w:hAnsi="Times New Roman" w:cs="Times New Roman"/>
          <w:sz w:val="24"/>
          <w:szCs w:val="24"/>
          <w:highlight w:val="white"/>
          <w:lang w:val="en-US"/>
          <w:rPrChange w:id="3563" w:author="Chen Liao" w:date="2020-06-22T07:02:00Z">
            <w:rPr>
              <w:sz w:val="24"/>
              <w:szCs w:val="24"/>
              <w:highlight w:val="white"/>
              <w:lang w:val="en-US"/>
            </w:rPr>
          </w:rPrChange>
        </w:rPr>
        <w:fldChar w:fldCharType="end"/>
      </w:r>
      <w:r w:rsidR="005E2EA7" w:rsidRPr="00254232">
        <w:rPr>
          <w:rFonts w:ascii="Times New Roman" w:hAnsi="Times New Roman" w:cs="Times New Roman"/>
          <w:lang w:val="en-US"/>
          <w:rPrChange w:id="3564" w:author="Chen Liao" w:date="2020-06-22T07:02:00Z">
            <w:rPr>
              <w:lang w:val="en-US"/>
            </w:rPr>
          </w:rPrChange>
        </w:rPr>
        <w:fldChar w:fldCharType="begin"/>
      </w:r>
      <w:r w:rsidR="005E2EA7" w:rsidRPr="00254232">
        <w:rPr>
          <w:rFonts w:ascii="Times New Roman" w:hAnsi="Times New Roman" w:cs="Times New Roman"/>
          <w:lang w:val="en-US"/>
          <w:rPrChange w:id="3565" w:author="Chen Liao" w:date="2020-06-22T07:02:00Z">
            <w:rPr>
              <w:lang w:val="en-US"/>
            </w:rPr>
          </w:rPrChange>
        </w:rPr>
        <w:instrText xml:space="preserve"> HYPERLINK "https://dx.doi.org/10.1042%2FBSR20171492" \h </w:instrText>
      </w:r>
      <w:r w:rsidR="005E2EA7" w:rsidRPr="00254232">
        <w:rPr>
          <w:rFonts w:ascii="Times New Roman" w:hAnsi="Times New Roman" w:cs="Times New Roman"/>
          <w:lang w:val="en-US"/>
          <w:rPrChange w:id="3566" w:author="Chen Liao" w:date="2020-06-22T07:02:00Z">
            <w:rPr>
              <w:color w:val="642A8F"/>
              <w:sz w:val="24"/>
              <w:szCs w:val="24"/>
              <w:highlight w:val="white"/>
              <w:u w:val="single"/>
              <w:lang w:val="en-US"/>
            </w:rPr>
          </w:rPrChange>
        </w:rPr>
        <w:fldChar w:fldCharType="separate"/>
      </w:r>
      <w:r w:rsidRPr="00254232">
        <w:rPr>
          <w:rFonts w:ascii="Times New Roman" w:hAnsi="Times New Roman" w:cs="Times New Roman"/>
          <w:color w:val="642A8F"/>
          <w:sz w:val="24"/>
          <w:szCs w:val="24"/>
          <w:highlight w:val="white"/>
          <w:u w:val="single"/>
          <w:lang w:val="en-US"/>
          <w:rPrChange w:id="3567" w:author="Chen Liao" w:date="2020-06-22T07:02:00Z">
            <w:rPr>
              <w:color w:val="642A8F"/>
              <w:sz w:val="24"/>
              <w:szCs w:val="24"/>
              <w:highlight w:val="white"/>
              <w:u w:val="single"/>
              <w:lang w:val="en-US"/>
            </w:rPr>
          </w:rPrChange>
        </w:rPr>
        <w:t>10.1042/BSR20171492</w:t>
      </w:r>
      <w:r w:rsidR="005E2EA7" w:rsidRPr="00254232">
        <w:rPr>
          <w:rFonts w:ascii="Times New Roman" w:hAnsi="Times New Roman" w:cs="Times New Roman"/>
          <w:color w:val="642A8F"/>
          <w:sz w:val="24"/>
          <w:szCs w:val="24"/>
          <w:highlight w:val="white"/>
          <w:u w:val="single"/>
          <w:lang w:val="en-US"/>
          <w:rPrChange w:id="3568" w:author="Chen Liao" w:date="2020-06-22T07:02:00Z">
            <w:rPr>
              <w:color w:val="642A8F"/>
              <w:sz w:val="24"/>
              <w:szCs w:val="24"/>
              <w:highlight w:val="white"/>
              <w:u w:val="single"/>
              <w:lang w:val="en-US"/>
            </w:rPr>
          </w:rPrChange>
        </w:rPr>
        <w:fldChar w:fldCharType="end"/>
      </w:r>
      <w:r w:rsidRPr="00254232">
        <w:rPr>
          <w:rFonts w:ascii="Times New Roman" w:hAnsi="Times New Roman" w:cs="Times New Roman"/>
          <w:sz w:val="24"/>
          <w:szCs w:val="24"/>
          <w:lang w:val="en-US"/>
          <w:rPrChange w:id="3569" w:author="Chen Liao" w:date="2020-06-22T07:02:00Z">
            <w:rPr>
              <w:sz w:val="24"/>
              <w:szCs w:val="24"/>
              <w:lang w:val="en-US"/>
            </w:rPr>
          </w:rPrChange>
        </w:rPr>
        <w:t xml:space="preserve">). </w:t>
      </w:r>
    </w:p>
    <w:p w14:paraId="3C150123" w14:textId="77777777" w:rsidR="00655E4E" w:rsidRPr="00254232" w:rsidRDefault="00655E4E">
      <w:pPr>
        <w:jc w:val="both"/>
        <w:rPr>
          <w:rFonts w:ascii="Times New Roman" w:hAnsi="Times New Roman" w:cs="Times New Roman"/>
          <w:b/>
          <w:sz w:val="24"/>
          <w:szCs w:val="24"/>
          <w:lang w:val="en-US"/>
          <w:rPrChange w:id="3570" w:author="Chen Liao" w:date="2020-06-22T07:02:00Z">
            <w:rPr>
              <w:b/>
              <w:sz w:val="24"/>
              <w:szCs w:val="24"/>
              <w:lang w:val="en-US"/>
            </w:rPr>
          </w:rPrChange>
        </w:rPr>
      </w:pPr>
    </w:p>
    <w:p w14:paraId="0CD97841" w14:textId="77777777" w:rsidR="00655E4E" w:rsidRPr="00254232" w:rsidRDefault="00D27EFC">
      <w:pPr>
        <w:jc w:val="both"/>
        <w:rPr>
          <w:rFonts w:ascii="Times New Roman" w:hAnsi="Times New Roman" w:cs="Times New Roman"/>
          <w:sz w:val="24"/>
          <w:szCs w:val="24"/>
          <w:lang w:val="en-US"/>
          <w:rPrChange w:id="3571" w:author="Chen Liao" w:date="2020-06-22T07:02:00Z">
            <w:rPr>
              <w:sz w:val="24"/>
              <w:szCs w:val="24"/>
              <w:lang w:val="en-US"/>
            </w:rPr>
          </w:rPrChange>
        </w:rPr>
      </w:pPr>
      <w:r w:rsidRPr="00254232">
        <w:rPr>
          <w:rFonts w:ascii="Times New Roman" w:hAnsi="Times New Roman" w:cs="Times New Roman"/>
          <w:sz w:val="24"/>
          <w:szCs w:val="24"/>
          <w:lang w:val="en-US"/>
          <w:rPrChange w:id="3572" w:author="Chen Liao" w:date="2020-06-22T07:02:00Z">
            <w:rPr>
              <w:sz w:val="24"/>
              <w:szCs w:val="24"/>
              <w:lang w:val="en-US"/>
            </w:rPr>
          </w:rPrChange>
        </w:rPr>
        <w:t xml:space="preserve">How could this mechanism be implemented? Why don’t we see cells keep growing at a high growth rate? The capacity of TCA cycle turns out to be limited by either cell membrane capacity for electron transport chain complexes needed for NADH oxidation  (Szenk </w:t>
      </w:r>
      <w:r w:rsidRPr="00254232">
        <w:rPr>
          <w:rFonts w:ascii="Times New Roman" w:hAnsi="Times New Roman" w:cs="Times New Roman"/>
          <w:i/>
          <w:sz w:val="24"/>
          <w:szCs w:val="24"/>
          <w:lang w:val="en-US"/>
          <w:rPrChange w:id="3573" w:author="Chen Liao" w:date="2020-06-22T07:02:00Z">
            <w:rPr>
              <w:i/>
              <w:sz w:val="24"/>
              <w:szCs w:val="24"/>
              <w:lang w:val="en-US"/>
            </w:rPr>
          </w:rPrChange>
        </w:rPr>
        <w:t>et al.</w:t>
      </w:r>
      <w:r w:rsidRPr="00254232">
        <w:rPr>
          <w:rFonts w:ascii="Times New Roman" w:hAnsi="Times New Roman" w:cs="Times New Roman"/>
          <w:sz w:val="24"/>
          <w:szCs w:val="24"/>
          <w:lang w:val="en-US"/>
          <w:rPrChange w:id="3574" w:author="Chen Liao" w:date="2020-06-22T07:02:00Z">
            <w:rPr>
              <w:sz w:val="24"/>
              <w:szCs w:val="24"/>
              <w:lang w:val="en-US"/>
            </w:rPr>
          </w:rPrChange>
        </w:rPr>
        <w:t xml:space="preserve"> 2017 </w:t>
      </w:r>
      <w:r w:rsidRPr="00254232">
        <w:rPr>
          <w:rFonts w:ascii="Times New Roman" w:eastAsia="Cambria" w:hAnsi="Times New Roman" w:cs="Times New Roman"/>
          <w:color w:val="5B616B"/>
          <w:sz w:val="24"/>
          <w:szCs w:val="24"/>
          <w:highlight w:val="white"/>
          <w:lang w:val="en-US"/>
          <w:rPrChange w:id="3575" w:author="Chen Liao" w:date="2020-06-22T07:02:00Z">
            <w:rPr>
              <w:rFonts w:ascii="Cambria" w:eastAsia="Cambria" w:hAnsi="Cambria" w:cs="Cambria"/>
              <w:color w:val="5B616B"/>
              <w:sz w:val="24"/>
              <w:szCs w:val="24"/>
              <w:highlight w:val="white"/>
              <w:lang w:val="en-US"/>
            </w:rPr>
          </w:rPrChange>
        </w:rPr>
        <w:t>doi: 10.1016/j.cels.2017.06.005.</w:t>
      </w:r>
      <w:r w:rsidRPr="00254232">
        <w:rPr>
          <w:rFonts w:ascii="Times New Roman" w:hAnsi="Times New Roman" w:cs="Times New Roman"/>
          <w:sz w:val="24"/>
          <w:szCs w:val="24"/>
          <w:lang w:val="en-US"/>
          <w:rPrChange w:id="3576" w:author="Chen Liao" w:date="2020-06-22T07:02:00Z">
            <w:rPr>
              <w:sz w:val="24"/>
              <w:szCs w:val="24"/>
              <w:lang w:val="en-US"/>
            </w:rPr>
          </w:rPrChange>
        </w:rPr>
        <w:t xml:space="preserve">, Andersen and Meyenburg 1980 </w:t>
      </w:r>
      <w:r w:rsidRPr="00254232">
        <w:rPr>
          <w:rFonts w:ascii="Times New Roman" w:eastAsia="Cambria" w:hAnsi="Times New Roman" w:cs="Times New Roman"/>
          <w:color w:val="777777"/>
          <w:sz w:val="21"/>
          <w:szCs w:val="21"/>
          <w:lang w:val="en-US"/>
          <w:rPrChange w:id="3577" w:author="Chen Liao" w:date="2020-06-22T07:02:00Z">
            <w:rPr>
              <w:rFonts w:ascii="Cambria" w:eastAsia="Cambria" w:hAnsi="Cambria" w:cs="Cambria"/>
              <w:color w:val="777777"/>
              <w:sz w:val="21"/>
              <w:szCs w:val="21"/>
              <w:lang w:val="en-US"/>
            </w:rPr>
          </w:rPrChange>
        </w:rPr>
        <w:t>DOI:</w:t>
      </w:r>
      <w:r w:rsidR="005E2EA7" w:rsidRPr="00254232">
        <w:rPr>
          <w:rFonts w:ascii="Times New Roman" w:hAnsi="Times New Roman" w:cs="Times New Roman"/>
          <w:lang w:val="en-US"/>
          <w:rPrChange w:id="3578" w:author="Chen Liao" w:date="2020-06-22T07:02:00Z">
            <w:rPr>
              <w:lang w:val="en-US"/>
            </w:rPr>
          </w:rPrChange>
        </w:rPr>
        <w:fldChar w:fldCharType="begin"/>
      </w:r>
      <w:r w:rsidR="005E2EA7" w:rsidRPr="00254232">
        <w:rPr>
          <w:rFonts w:ascii="Times New Roman" w:hAnsi="Times New Roman" w:cs="Times New Roman"/>
          <w:lang w:val="en-US"/>
          <w:rPrChange w:id="3579" w:author="Chen Liao" w:date="2020-06-22T07:02:00Z">
            <w:rPr>
              <w:lang w:val="en-US"/>
            </w:rPr>
          </w:rPrChange>
        </w:rPr>
        <w:instrText xml:space="preserve"> HYPERLINK "https://www.researchgate.net/deref/http%3A%2F%2Fdx.doi.org%2F10.1128%2FJB.144.1.114-123.1980?_sg%5B0%5D=4a4VfWx217JL1ZWFRFKETzqKft_yGEr0HnJglpQUxqdqy-tCbo_7etRr3MNCbtgVdzj1kya18LwxnoXMiznzl8VdsA.rKKt_pzBl2pXsLGsmCantLZCsJWeKQQaZceq6ymNy5TXVYGQZ-qmR7SrufEVgbwJJlFpAqhhRkgP_Hjs-VKv7g" \h </w:instrText>
      </w:r>
      <w:r w:rsidR="005E2EA7" w:rsidRPr="00254232">
        <w:rPr>
          <w:rFonts w:ascii="Times New Roman" w:hAnsi="Times New Roman" w:cs="Times New Roman"/>
          <w:lang w:val="en-US"/>
          <w:rPrChange w:id="3580" w:author="Chen Liao" w:date="2020-06-22T07:02:00Z">
            <w:rPr>
              <w:rFonts w:ascii="Cambria" w:eastAsia="Cambria" w:hAnsi="Cambria" w:cs="Cambria"/>
              <w:color w:val="777777"/>
              <w:sz w:val="21"/>
              <w:szCs w:val="21"/>
              <w:lang w:val="en-US"/>
            </w:rPr>
          </w:rPrChange>
        </w:rPr>
        <w:fldChar w:fldCharType="separate"/>
      </w:r>
      <w:r w:rsidRPr="00254232">
        <w:rPr>
          <w:rFonts w:ascii="Times New Roman" w:eastAsia="Cambria" w:hAnsi="Times New Roman" w:cs="Times New Roman"/>
          <w:color w:val="777777"/>
          <w:sz w:val="21"/>
          <w:szCs w:val="21"/>
          <w:lang w:val="en-US"/>
          <w:rPrChange w:id="3581" w:author="Chen Liao" w:date="2020-06-22T07:02:00Z">
            <w:rPr>
              <w:rFonts w:ascii="Cambria" w:eastAsia="Cambria" w:hAnsi="Cambria" w:cs="Cambria"/>
              <w:color w:val="777777"/>
              <w:sz w:val="21"/>
              <w:szCs w:val="21"/>
              <w:lang w:val="en-US"/>
            </w:rPr>
          </w:rPrChange>
        </w:rPr>
        <w:t xml:space="preserve"> </w:t>
      </w:r>
      <w:r w:rsidR="005E2EA7" w:rsidRPr="00254232">
        <w:rPr>
          <w:rFonts w:ascii="Times New Roman" w:eastAsia="Cambria" w:hAnsi="Times New Roman" w:cs="Times New Roman"/>
          <w:color w:val="777777"/>
          <w:sz w:val="21"/>
          <w:szCs w:val="21"/>
          <w:lang w:val="en-US"/>
          <w:rPrChange w:id="3582" w:author="Chen Liao" w:date="2020-06-22T07:02:00Z">
            <w:rPr>
              <w:rFonts w:ascii="Cambria" w:eastAsia="Cambria" w:hAnsi="Cambria" w:cs="Cambria"/>
              <w:color w:val="777777"/>
              <w:sz w:val="21"/>
              <w:szCs w:val="21"/>
              <w:lang w:val="en-US"/>
            </w:rPr>
          </w:rPrChange>
        </w:rPr>
        <w:fldChar w:fldCharType="end"/>
      </w:r>
      <w:r w:rsidR="005E2EA7" w:rsidRPr="008E3F4E">
        <w:rPr>
          <w:rFonts w:ascii="Times New Roman" w:hAnsi="Times New Roman" w:cs="Times New Roman"/>
          <w:lang w:val="en-US"/>
          <w:rPrChange w:id="3583" w:author="Chen Liao" w:date="2020-06-22T07:02:00Z">
            <w:rPr>
              <w:lang w:val="en-US"/>
            </w:rPr>
          </w:rPrChange>
        </w:rPr>
        <w:fldChar w:fldCharType="begin"/>
      </w:r>
      <w:r w:rsidR="005E2EA7" w:rsidRPr="00254232">
        <w:rPr>
          <w:rFonts w:ascii="Times New Roman" w:hAnsi="Times New Roman" w:cs="Times New Roman"/>
          <w:lang w:val="en-US"/>
          <w:rPrChange w:id="3584" w:author="Chen Liao" w:date="2020-06-22T07:02:00Z">
            <w:rPr>
              <w:lang w:val="en-US"/>
            </w:rPr>
          </w:rPrChange>
        </w:rPr>
        <w:instrText xml:space="preserve"> HYPERLINK "https://www.researchgate.net/deref/http%3A%2F%2Fdx.doi.org%2F10.1128%2FJB.144.1.114-123.1980?_sg%5B0%5D=4a4VfWx217JL1ZWFRFKETzqKft_yGEr0HnJglpQUxqdqy-tCbo_7etRr3MNCbtgVdzj1kya18LwxnoXMiznzl8VdsA.rKKt_pzBl2pXsLGsmCantLZCsJWeKQQaZceq6ymNy5TXVYGQZ-qmR7SrufEVgbwJJlFpAqhhRkgP_Hjs-VKv7g" \h </w:instrText>
      </w:r>
      <w:r w:rsidR="005E2EA7" w:rsidRPr="008E3F4E">
        <w:rPr>
          <w:rFonts w:ascii="Times New Roman" w:hAnsi="Times New Roman" w:cs="Times New Roman"/>
          <w:lang w:val="en-US"/>
          <w:rPrChange w:id="3585" w:author="Chen Liao" w:date="2020-06-22T07:02:00Z">
            <w:rPr>
              <w:rFonts w:ascii="Times New Roman" w:eastAsia="Times New Roman" w:hAnsi="Times New Roman" w:cs="Times New Roman"/>
              <w:color w:val="1155CC"/>
              <w:sz w:val="21"/>
              <w:szCs w:val="21"/>
              <w:u w:val="single"/>
              <w:lang w:val="en-US"/>
            </w:rPr>
          </w:rPrChange>
        </w:rPr>
        <w:fldChar w:fldCharType="separate"/>
      </w:r>
      <w:r w:rsidRPr="008E3F4E">
        <w:rPr>
          <w:rFonts w:ascii="Times New Roman" w:eastAsia="Times New Roman" w:hAnsi="Times New Roman" w:cs="Times New Roman"/>
          <w:color w:val="1155CC"/>
          <w:sz w:val="21"/>
          <w:szCs w:val="21"/>
          <w:u w:val="single"/>
          <w:lang w:val="en-US"/>
        </w:rPr>
        <w:t>10.1128/JB.144.1.114-</w:t>
      </w:r>
      <w:r w:rsidRPr="008E3F4E">
        <w:rPr>
          <w:rFonts w:ascii="Times New Roman" w:eastAsia="Times New Roman" w:hAnsi="Times New Roman" w:cs="Times New Roman"/>
          <w:color w:val="1155CC"/>
          <w:sz w:val="21"/>
          <w:szCs w:val="21"/>
          <w:u w:val="single"/>
          <w:lang w:val="en-US"/>
        </w:rPr>
        <w:lastRenderedPageBreak/>
        <w:t>123.1980</w:t>
      </w:r>
      <w:r w:rsidR="005E2EA7" w:rsidRPr="008E3F4E">
        <w:rPr>
          <w:rFonts w:ascii="Times New Roman" w:eastAsia="Times New Roman" w:hAnsi="Times New Roman" w:cs="Times New Roman"/>
          <w:color w:val="1155CC"/>
          <w:sz w:val="21"/>
          <w:szCs w:val="21"/>
          <w:u w:val="single"/>
          <w:lang w:val="en-US"/>
        </w:rPr>
        <w:fldChar w:fldCharType="end"/>
      </w:r>
      <w:r w:rsidRPr="00254232">
        <w:rPr>
          <w:rFonts w:ascii="Times New Roman" w:hAnsi="Times New Roman" w:cs="Times New Roman"/>
          <w:sz w:val="24"/>
          <w:szCs w:val="24"/>
          <w:lang w:val="en-US"/>
          <w:rPrChange w:id="3586" w:author="Chen Liao" w:date="2020-06-22T07:02:00Z">
            <w:rPr>
              <w:sz w:val="24"/>
              <w:szCs w:val="24"/>
              <w:lang w:val="en-US"/>
            </w:rPr>
          </w:rPrChange>
        </w:rPr>
        <w:t xml:space="preserve">), or by proteome efficiency during respiration (Basan </w:t>
      </w:r>
      <w:r w:rsidRPr="00254232">
        <w:rPr>
          <w:rFonts w:ascii="Times New Roman" w:hAnsi="Times New Roman" w:cs="Times New Roman"/>
          <w:i/>
          <w:sz w:val="24"/>
          <w:szCs w:val="24"/>
          <w:lang w:val="en-US"/>
          <w:rPrChange w:id="3587" w:author="Chen Liao" w:date="2020-06-22T07:02:00Z">
            <w:rPr>
              <w:i/>
              <w:sz w:val="24"/>
              <w:szCs w:val="24"/>
              <w:lang w:val="en-US"/>
            </w:rPr>
          </w:rPrChange>
        </w:rPr>
        <w:t>et al.</w:t>
      </w:r>
      <w:r w:rsidRPr="00254232">
        <w:rPr>
          <w:rFonts w:ascii="Times New Roman" w:hAnsi="Times New Roman" w:cs="Times New Roman"/>
          <w:sz w:val="24"/>
          <w:szCs w:val="24"/>
          <w:lang w:val="en-US"/>
          <w:rPrChange w:id="3588" w:author="Chen Liao" w:date="2020-06-22T07:02:00Z">
            <w:rPr>
              <w:sz w:val="24"/>
              <w:szCs w:val="24"/>
              <w:lang w:val="en-US"/>
            </w:rPr>
          </w:rPrChange>
        </w:rPr>
        <w:t xml:space="preserve"> 2015 doi:10.1038/nature15765.)</w:t>
      </w:r>
    </w:p>
    <w:p w14:paraId="0DE7159B" w14:textId="77777777" w:rsidR="00655E4E" w:rsidRPr="00254232" w:rsidRDefault="00D27EFC">
      <w:pPr>
        <w:jc w:val="both"/>
        <w:rPr>
          <w:rFonts w:ascii="Times New Roman" w:hAnsi="Times New Roman" w:cs="Times New Roman"/>
          <w:sz w:val="24"/>
          <w:szCs w:val="24"/>
          <w:lang w:val="en-US"/>
          <w:rPrChange w:id="3589" w:author="Chen Liao" w:date="2020-06-22T07:02:00Z">
            <w:rPr>
              <w:sz w:val="24"/>
              <w:szCs w:val="24"/>
              <w:lang w:val="en-US"/>
            </w:rPr>
          </w:rPrChange>
        </w:rPr>
      </w:pPr>
      <w:r w:rsidRPr="00254232">
        <w:rPr>
          <w:rFonts w:ascii="Times New Roman" w:hAnsi="Times New Roman" w:cs="Times New Roman"/>
          <w:sz w:val="24"/>
          <w:szCs w:val="24"/>
          <w:highlight w:val="white"/>
          <w:lang w:val="en-US"/>
          <w:rPrChange w:id="3590" w:author="Chen Liao" w:date="2020-06-22T07:02:00Z">
            <w:rPr>
              <w:sz w:val="24"/>
              <w:szCs w:val="24"/>
              <w:highlight w:val="white"/>
              <w:lang w:val="en-US"/>
            </w:rPr>
          </w:rPrChange>
        </w:rPr>
        <w:t xml:space="preserve"> We use metabolic flux analysis to demonstrate that high NAD(P)H and GSH flux coupling with high C:N ratio can indeed lead to production of HAA, mono-rhamnolipid, acetate and lactate etc. Another association between rhamnolipids production and NADH flux is </w:t>
      </w:r>
      <w:r w:rsidRPr="00254232">
        <w:rPr>
          <w:rFonts w:ascii="Times New Roman" w:hAnsi="Times New Roman" w:cs="Times New Roman"/>
          <w:sz w:val="24"/>
          <w:szCs w:val="24"/>
          <w:lang w:val="en-US"/>
          <w:rPrChange w:id="3591" w:author="Chen Liao" w:date="2020-06-22T07:02:00Z">
            <w:rPr>
              <w:sz w:val="24"/>
              <w:szCs w:val="24"/>
              <w:lang w:val="en-US"/>
            </w:rPr>
          </w:rPrChange>
        </w:rPr>
        <w:t>RhlG, an enzyme upstream of RhlA that catalyzes the synthesis of β-hydroxy acid moiety of rhamnolipids. RhlG functions as an NADPH-dependent β-ketoacyl-acyl carrier protein (ACP) reductase (</w:t>
      </w:r>
      <w:r w:rsidRPr="00254232">
        <w:rPr>
          <w:rFonts w:ascii="Times New Roman" w:hAnsi="Times New Roman" w:cs="Times New Roman"/>
          <w:color w:val="008000"/>
          <w:sz w:val="24"/>
          <w:szCs w:val="24"/>
          <w:lang w:val="en-US"/>
          <w:rPrChange w:id="3592" w:author="Chen Liao" w:date="2020-06-22T07:02:00Z">
            <w:rPr>
              <w:color w:val="008000"/>
              <w:sz w:val="24"/>
              <w:szCs w:val="24"/>
              <w:lang w:val="en-US"/>
            </w:rPr>
          </w:rPrChange>
        </w:rPr>
        <w:t>DOI: 10.1128/JB.180.17.4442-4451.1998</w:t>
      </w:r>
      <w:r w:rsidRPr="00254232">
        <w:rPr>
          <w:rFonts w:ascii="Times New Roman" w:hAnsi="Times New Roman" w:cs="Times New Roman"/>
          <w:sz w:val="24"/>
          <w:szCs w:val="24"/>
          <w:lang w:val="en-US"/>
          <w:rPrChange w:id="3593" w:author="Chen Liao" w:date="2020-06-22T07:02:00Z">
            <w:rPr>
              <w:sz w:val="24"/>
              <w:szCs w:val="24"/>
              <w:lang w:val="en-US"/>
            </w:rPr>
          </w:rPrChange>
        </w:rPr>
        <w:t xml:space="preserve">), indicating the the  restoration of redox homeostasis could happen before </w:t>
      </w:r>
      <w:r w:rsidRPr="00254232">
        <w:rPr>
          <w:rFonts w:ascii="Times New Roman" w:hAnsi="Times New Roman" w:cs="Times New Roman"/>
          <w:i/>
          <w:sz w:val="24"/>
          <w:szCs w:val="24"/>
          <w:lang w:val="en-US"/>
          <w:rPrChange w:id="3594" w:author="Chen Liao" w:date="2020-06-22T07:02:00Z">
            <w:rPr>
              <w:i/>
              <w:sz w:val="24"/>
              <w:szCs w:val="24"/>
              <w:lang w:val="en-US"/>
            </w:rPr>
          </w:rPrChange>
        </w:rPr>
        <w:t>rhlAB</w:t>
      </w:r>
      <w:r w:rsidRPr="00254232">
        <w:rPr>
          <w:rFonts w:ascii="Times New Roman" w:hAnsi="Times New Roman" w:cs="Times New Roman"/>
          <w:sz w:val="24"/>
          <w:szCs w:val="24"/>
          <w:lang w:val="en-US"/>
          <w:rPrChange w:id="3595" w:author="Chen Liao" w:date="2020-06-22T07:02:00Z">
            <w:rPr>
              <w:sz w:val="24"/>
              <w:szCs w:val="24"/>
              <w:lang w:val="en-US"/>
            </w:rPr>
          </w:rPrChange>
        </w:rPr>
        <w:t xml:space="preserve"> is activated</w:t>
      </w:r>
      <w:r w:rsidRPr="00254232">
        <w:rPr>
          <w:rFonts w:ascii="Times New Roman" w:hAnsi="Times New Roman" w:cs="Times New Roman"/>
          <w:sz w:val="24"/>
          <w:szCs w:val="24"/>
          <w:highlight w:val="white"/>
          <w:lang w:val="en-US"/>
          <w:rPrChange w:id="3596" w:author="Chen Liao" w:date="2020-06-22T07:02:00Z">
            <w:rPr>
              <w:sz w:val="24"/>
              <w:szCs w:val="24"/>
              <w:highlight w:val="white"/>
              <w:lang w:val="en-US"/>
            </w:rPr>
          </w:rPrChange>
        </w:rPr>
        <w:t xml:space="preserve"> </w:t>
      </w:r>
    </w:p>
    <w:p w14:paraId="7534936D" w14:textId="77777777" w:rsidR="00655E4E" w:rsidRPr="00254232" w:rsidRDefault="00D27EFC">
      <w:pPr>
        <w:jc w:val="both"/>
        <w:rPr>
          <w:rFonts w:ascii="Times New Roman" w:hAnsi="Times New Roman" w:cs="Times New Roman"/>
          <w:sz w:val="24"/>
          <w:szCs w:val="24"/>
          <w:lang w:val="en-US"/>
          <w:rPrChange w:id="3597" w:author="Chen Liao" w:date="2020-06-22T07:02:00Z">
            <w:rPr>
              <w:sz w:val="24"/>
              <w:szCs w:val="24"/>
              <w:lang w:val="en-US"/>
            </w:rPr>
          </w:rPrChange>
        </w:rPr>
      </w:pPr>
      <w:r w:rsidRPr="00254232">
        <w:rPr>
          <w:rFonts w:ascii="Times New Roman" w:hAnsi="Times New Roman" w:cs="Times New Roman"/>
          <w:sz w:val="24"/>
          <w:szCs w:val="24"/>
          <w:lang w:val="en-US"/>
          <w:rPrChange w:id="3598" w:author="Chen Liao" w:date="2020-06-22T07:02:00Z">
            <w:rPr>
              <w:sz w:val="24"/>
              <w:szCs w:val="24"/>
              <w:lang w:val="en-US"/>
            </w:rPr>
          </w:rPrChange>
        </w:rPr>
        <w:t xml:space="preserve">Why is it important to secrete the extra metabolites outside the cells? There can be reasons such as detoxification, recycling of nutrients for diauxie, or help with selection for social traits. Another well known polymer produced by </w:t>
      </w:r>
      <w:r w:rsidRPr="00254232">
        <w:rPr>
          <w:rFonts w:ascii="Times New Roman" w:hAnsi="Times New Roman" w:cs="Times New Roman"/>
          <w:i/>
          <w:sz w:val="24"/>
          <w:szCs w:val="24"/>
          <w:lang w:val="en-US"/>
          <w:rPrChange w:id="3599" w:author="Chen Liao" w:date="2020-06-22T07:02:00Z">
            <w:rPr>
              <w:i/>
              <w:sz w:val="24"/>
              <w:szCs w:val="24"/>
              <w:lang w:val="en-US"/>
            </w:rPr>
          </w:rPrChange>
        </w:rPr>
        <w:t xml:space="preserve">P. aeruginosa </w:t>
      </w:r>
      <w:r w:rsidRPr="00254232">
        <w:rPr>
          <w:rFonts w:ascii="Times New Roman" w:hAnsi="Times New Roman" w:cs="Times New Roman"/>
          <w:sz w:val="24"/>
          <w:szCs w:val="24"/>
          <w:lang w:val="en-US"/>
          <w:rPrChange w:id="3600" w:author="Chen Liao" w:date="2020-06-22T07:02:00Z">
            <w:rPr>
              <w:sz w:val="24"/>
              <w:szCs w:val="24"/>
              <w:lang w:val="en-US"/>
            </w:rPr>
          </w:rPrChange>
        </w:rPr>
        <w:t xml:space="preserve">is polyhydroxyalkanoate (PHA, mainly polyhydroxybutyrate [PHB]), which shares common precursors with rhamnolipids (ref) and can also be induced by nitrogen starvation. Unlike rhamnolipids that are secreted outside of bacterial cells and shared by the entire population as ‘public goods’, PHA molecules are stored inside cells as granules and kept as ‘private’ resources that can increase stress tolerance of </w:t>
      </w:r>
      <w:r w:rsidRPr="00254232">
        <w:rPr>
          <w:rFonts w:ascii="Times New Roman" w:hAnsi="Times New Roman" w:cs="Times New Roman"/>
          <w:i/>
          <w:sz w:val="24"/>
          <w:szCs w:val="24"/>
          <w:lang w:val="en-US"/>
          <w:rPrChange w:id="3601" w:author="Chen Liao" w:date="2020-06-22T07:02:00Z">
            <w:rPr>
              <w:i/>
              <w:sz w:val="24"/>
              <w:szCs w:val="24"/>
              <w:lang w:val="en-US"/>
            </w:rPr>
          </w:rPrChange>
        </w:rPr>
        <w:t>P. aeruginosa</w:t>
      </w:r>
      <w:r w:rsidRPr="00254232">
        <w:rPr>
          <w:rFonts w:ascii="Times New Roman" w:hAnsi="Times New Roman" w:cs="Times New Roman"/>
          <w:sz w:val="24"/>
          <w:szCs w:val="24"/>
          <w:lang w:val="en-US"/>
          <w:rPrChange w:id="3602" w:author="Chen Liao" w:date="2020-06-22T07:02:00Z">
            <w:rPr>
              <w:sz w:val="24"/>
              <w:szCs w:val="24"/>
              <w:lang w:val="en-US"/>
            </w:rPr>
          </w:rPrChange>
        </w:rPr>
        <w:t xml:space="preserve"> cells (</w:t>
      </w:r>
      <w:r w:rsidRPr="00254232">
        <w:rPr>
          <w:rFonts w:ascii="Times New Roman" w:hAnsi="Times New Roman" w:cs="Times New Roman"/>
          <w:color w:val="008000"/>
          <w:sz w:val="24"/>
          <w:szCs w:val="24"/>
          <w:lang w:val="en-US"/>
          <w:rPrChange w:id="3603" w:author="Chen Liao" w:date="2020-06-22T07:02:00Z">
            <w:rPr>
              <w:color w:val="008000"/>
              <w:sz w:val="24"/>
              <w:szCs w:val="24"/>
              <w:lang w:val="en-US"/>
            </w:rPr>
          </w:rPrChange>
        </w:rPr>
        <w:t>DOI 10.1099/mic.0.27357-0</w:t>
      </w:r>
      <w:r w:rsidRPr="00254232">
        <w:rPr>
          <w:rFonts w:ascii="Times New Roman" w:hAnsi="Times New Roman" w:cs="Times New Roman"/>
          <w:sz w:val="24"/>
          <w:szCs w:val="24"/>
          <w:lang w:val="en-US"/>
          <w:rPrChange w:id="3604" w:author="Chen Liao" w:date="2020-06-22T07:02:00Z">
            <w:rPr>
              <w:sz w:val="24"/>
              <w:szCs w:val="24"/>
              <w:lang w:val="en-US"/>
            </w:rPr>
          </w:rPrChange>
        </w:rPr>
        <w:t xml:space="preserve">). This strategy, although would increase cell resistance to environmental stress, does not contribute to population expansion. The interplay between intracellular and intracellular polymer production would greatly facilitate cell adaptation through evolution. </w:t>
      </w:r>
    </w:p>
    <w:p w14:paraId="7D08BEAB" w14:textId="77777777" w:rsidR="00655E4E" w:rsidRPr="00254232" w:rsidRDefault="00D27EFC">
      <w:pPr>
        <w:jc w:val="both"/>
        <w:rPr>
          <w:rFonts w:ascii="Times New Roman" w:hAnsi="Times New Roman" w:cs="Times New Roman"/>
          <w:sz w:val="24"/>
          <w:szCs w:val="24"/>
          <w:lang w:val="en-US"/>
          <w:rPrChange w:id="3605" w:author="Chen Liao" w:date="2020-06-22T07:02:00Z">
            <w:rPr>
              <w:sz w:val="24"/>
              <w:szCs w:val="24"/>
              <w:lang w:val="en-US"/>
            </w:rPr>
          </w:rPrChange>
        </w:rPr>
      </w:pPr>
      <w:r w:rsidRPr="00254232">
        <w:rPr>
          <w:rFonts w:ascii="Times New Roman" w:hAnsi="Times New Roman" w:cs="Times New Roman"/>
          <w:sz w:val="24"/>
          <w:szCs w:val="24"/>
          <w:lang w:val="en-US"/>
          <w:rPrChange w:id="3606" w:author="Chen Liao" w:date="2020-06-22T07:02:00Z">
            <w:rPr>
              <w:sz w:val="24"/>
              <w:szCs w:val="24"/>
              <w:lang w:val="en-US"/>
            </w:rPr>
          </w:rPrChange>
        </w:rPr>
        <w:t xml:space="preserve">Overall, our analysis, for the first time, reveals that metabolic constraints impose both individual advantage (growth rate) and social advantage (swarming) for </w:t>
      </w:r>
      <w:r w:rsidRPr="00254232">
        <w:rPr>
          <w:rFonts w:ascii="Times New Roman" w:hAnsi="Times New Roman" w:cs="Times New Roman"/>
          <w:i/>
          <w:sz w:val="24"/>
          <w:szCs w:val="24"/>
          <w:lang w:val="en-US"/>
          <w:rPrChange w:id="3607" w:author="Chen Liao" w:date="2020-06-22T07:02:00Z">
            <w:rPr>
              <w:i/>
              <w:sz w:val="24"/>
              <w:szCs w:val="24"/>
              <w:lang w:val="en-US"/>
            </w:rPr>
          </w:rPrChange>
        </w:rPr>
        <w:t>P. aeruginosa</w:t>
      </w:r>
      <w:r w:rsidRPr="00254232">
        <w:rPr>
          <w:rFonts w:ascii="Times New Roman" w:hAnsi="Times New Roman" w:cs="Times New Roman"/>
          <w:sz w:val="24"/>
          <w:szCs w:val="24"/>
          <w:lang w:val="en-US"/>
          <w:rPrChange w:id="3608" w:author="Chen Liao" w:date="2020-06-22T07:02:00Z">
            <w:rPr>
              <w:sz w:val="24"/>
              <w:szCs w:val="24"/>
              <w:lang w:val="en-US"/>
            </w:rPr>
          </w:rPrChange>
        </w:rPr>
        <w:t xml:space="preserve"> and rhamnolipids production greatly facilitate this regulation, which may lead to swarming diversity. </w:t>
      </w:r>
    </w:p>
    <w:p w14:paraId="5387B2E9" w14:textId="77777777" w:rsidR="00655E4E" w:rsidRPr="00254232" w:rsidRDefault="00655E4E">
      <w:pPr>
        <w:spacing w:before="240" w:after="240"/>
        <w:jc w:val="both"/>
        <w:rPr>
          <w:rFonts w:ascii="Times New Roman" w:hAnsi="Times New Roman" w:cs="Times New Roman"/>
          <w:sz w:val="24"/>
          <w:szCs w:val="24"/>
          <w:lang w:val="en-US"/>
          <w:rPrChange w:id="3609" w:author="Chen Liao" w:date="2020-06-22T07:02:00Z">
            <w:rPr>
              <w:sz w:val="24"/>
              <w:szCs w:val="24"/>
              <w:lang w:val="en-US"/>
            </w:rPr>
          </w:rPrChange>
        </w:rPr>
      </w:pPr>
    </w:p>
    <w:p w14:paraId="17E77A2D" w14:textId="77777777" w:rsidR="00655E4E" w:rsidRPr="00254232" w:rsidRDefault="00D27EFC">
      <w:pPr>
        <w:spacing w:before="240" w:after="240"/>
        <w:jc w:val="both"/>
        <w:rPr>
          <w:rFonts w:ascii="Times New Roman" w:hAnsi="Times New Roman" w:cs="Times New Roman"/>
          <w:sz w:val="24"/>
          <w:szCs w:val="24"/>
          <w:lang w:val="en-US"/>
          <w:rPrChange w:id="3610" w:author="Chen Liao" w:date="2020-06-22T07:02:00Z">
            <w:rPr>
              <w:sz w:val="24"/>
              <w:szCs w:val="24"/>
              <w:lang w:val="en-US"/>
            </w:rPr>
          </w:rPrChange>
        </w:rPr>
      </w:pPr>
      <w:r w:rsidRPr="00254232">
        <w:rPr>
          <w:rFonts w:ascii="Times New Roman" w:hAnsi="Times New Roman" w:cs="Times New Roman"/>
          <w:sz w:val="24"/>
          <w:szCs w:val="24"/>
          <w:lang w:val="en-US"/>
          <w:rPrChange w:id="3611" w:author="Chen Liao" w:date="2020-06-22T07:02:00Z">
            <w:rPr>
              <w:sz w:val="24"/>
              <w:szCs w:val="24"/>
              <w:lang w:val="en-US"/>
            </w:rPr>
          </w:rPrChange>
        </w:rPr>
        <w:t xml:space="preserve"> </w:t>
      </w:r>
    </w:p>
    <w:p w14:paraId="2646C88C" w14:textId="77777777" w:rsidR="00655E4E" w:rsidRPr="00254232" w:rsidRDefault="00D27EFC">
      <w:pPr>
        <w:spacing w:before="240" w:after="240"/>
        <w:jc w:val="both"/>
        <w:rPr>
          <w:rFonts w:ascii="Times New Roman" w:hAnsi="Times New Roman" w:cs="Times New Roman"/>
          <w:sz w:val="24"/>
          <w:szCs w:val="24"/>
          <w:lang w:val="en-US"/>
          <w:rPrChange w:id="3612" w:author="Chen Liao" w:date="2020-06-22T07:02:00Z">
            <w:rPr>
              <w:sz w:val="24"/>
              <w:szCs w:val="24"/>
              <w:lang w:val="en-US"/>
            </w:rPr>
          </w:rPrChange>
        </w:rPr>
      </w:pPr>
      <w:r w:rsidRPr="00254232">
        <w:rPr>
          <w:rFonts w:ascii="Times New Roman" w:hAnsi="Times New Roman" w:cs="Times New Roman"/>
          <w:sz w:val="24"/>
          <w:szCs w:val="24"/>
          <w:lang w:val="en-US"/>
          <w:rPrChange w:id="3613" w:author="Chen Liao" w:date="2020-06-22T07:02:00Z">
            <w:rPr>
              <w:sz w:val="24"/>
              <w:szCs w:val="24"/>
              <w:lang w:val="en-US"/>
            </w:rPr>
          </w:rPrChange>
        </w:rPr>
        <w:t xml:space="preserve"> </w:t>
      </w:r>
    </w:p>
    <w:p w14:paraId="04885F2E" w14:textId="77777777" w:rsidR="00655E4E" w:rsidRPr="00254232" w:rsidRDefault="00655E4E">
      <w:pPr>
        <w:spacing w:before="240" w:after="240"/>
        <w:jc w:val="both"/>
        <w:rPr>
          <w:rFonts w:ascii="Times New Roman" w:hAnsi="Times New Roman" w:cs="Times New Roman"/>
          <w:sz w:val="24"/>
          <w:szCs w:val="24"/>
          <w:lang w:val="en-US"/>
          <w:rPrChange w:id="3614" w:author="Chen Liao" w:date="2020-06-22T07:02:00Z">
            <w:rPr>
              <w:sz w:val="24"/>
              <w:szCs w:val="24"/>
              <w:lang w:val="en-US"/>
            </w:rPr>
          </w:rPrChange>
        </w:rPr>
      </w:pPr>
    </w:p>
    <w:p w14:paraId="7EB823A6" w14:textId="77777777" w:rsidR="00655E4E" w:rsidRPr="00254232" w:rsidRDefault="00655E4E">
      <w:pPr>
        <w:spacing w:before="240" w:after="240"/>
        <w:jc w:val="both"/>
        <w:rPr>
          <w:rFonts w:ascii="Times New Roman" w:hAnsi="Times New Roman" w:cs="Times New Roman"/>
          <w:sz w:val="24"/>
          <w:szCs w:val="24"/>
          <w:lang w:val="en-US"/>
          <w:rPrChange w:id="3615" w:author="Chen Liao" w:date="2020-06-22T07:02:00Z">
            <w:rPr>
              <w:sz w:val="24"/>
              <w:szCs w:val="24"/>
              <w:lang w:val="en-US"/>
            </w:rPr>
          </w:rPrChange>
        </w:rPr>
      </w:pPr>
    </w:p>
    <w:p w14:paraId="793CA37E" w14:textId="77777777" w:rsidR="00655E4E" w:rsidRPr="00254232" w:rsidRDefault="00655E4E">
      <w:pPr>
        <w:spacing w:before="240" w:after="240"/>
        <w:jc w:val="both"/>
        <w:rPr>
          <w:rFonts w:ascii="Times New Roman" w:hAnsi="Times New Roman" w:cs="Times New Roman"/>
          <w:sz w:val="24"/>
          <w:szCs w:val="24"/>
          <w:lang w:val="en-US"/>
          <w:rPrChange w:id="3616" w:author="Chen Liao" w:date="2020-06-22T07:02:00Z">
            <w:rPr>
              <w:sz w:val="24"/>
              <w:szCs w:val="24"/>
              <w:lang w:val="en-US"/>
            </w:rPr>
          </w:rPrChange>
        </w:rPr>
      </w:pPr>
    </w:p>
    <w:p w14:paraId="26591348" w14:textId="77777777" w:rsidR="00655E4E" w:rsidRPr="00254232" w:rsidRDefault="00655E4E">
      <w:pPr>
        <w:spacing w:before="240" w:after="240"/>
        <w:jc w:val="both"/>
        <w:rPr>
          <w:rFonts w:ascii="Times New Roman" w:hAnsi="Times New Roman" w:cs="Times New Roman"/>
          <w:sz w:val="24"/>
          <w:szCs w:val="24"/>
          <w:lang w:val="en-US"/>
          <w:rPrChange w:id="3617" w:author="Chen Liao" w:date="2020-06-22T07:02:00Z">
            <w:rPr>
              <w:sz w:val="24"/>
              <w:szCs w:val="24"/>
              <w:lang w:val="en-US"/>
            </w:rPr>
          </w:rPrChange>
        </w:rPr>
      </w:pPr>
    </w:p>
    <w:p w14:paraId="42458A65" w14:textId="77777777" w:rsidR="00655E4E" w:rsidRPr="00254232" w:rsidRDefault="00655E4E">
      <w:pPr>
        <w:spacing w:before="240" w:after="240"/>
        <w:jc w:val="both"/>
        <w:rPr>
          <w:rFonts w:ascii="Times New Roman" w:hAnsi="Times New Roman" w:cs="Times New Roman"/>
          <w:sz w:val="24"/>
          <w:szCs w:val="24"/>
          <w:lang w:val="en-US"/>
          <w:rPrChange w:id="3618" w:author="Chen Liao" w:date="2020-06-22T07:02:00Z">
            <w:rPr>
              <w:sz w:val="24"/>
              <w:szCs w:val="24"/>
              <w:lang w:val="en-US"/>
            </w:rPr>
          </w:rPrChange>
        </w:rPr>
      </w:pPr>
    </w:p>
    <w:p w14:paraId="00DB2B59" w14:textId="77777777" w:rsidR="00655E4E" w:rsidRPr="00254232" w:rsidRDefault="00655E4E">
      <w:pPr>
        <w:spacing w:before="240" w:after="240"/>
        <w:jc w:val="both"/>
        <w:rPr>
          <w:rFonts w:ascii="Times New Roman" w:hAnsi="Times New Roman" w:cs="Times New Roman"/>
          <w:sz w:val="24"/>
          <w:szCs w:val="24"/>
          <w:lang w:val="en-US"/>
          <w:rPrChange w:id="3619" w:author="Chen Liao" w:date="2020-06-22T07:02:00Z">
            <w:rPr>
              <w:sz w:val="24"/>
              <w:szCs w:val="24"/>
              <w:lang w:val="en-US"/>
            </w:rPr>
          </w:rPrChange>
        </w:rPr>
      </w:pPr>
    </w:p>
    <w:p w14:paraId="731AA2F6" w14:textId="77777777" w:rsidR="00655E4E" w:rsidRPr="00254232" w:rsidRDefault="00655E4E">
      <w:pPr>
        <w:spacing w:before="240" w:after="240"/>
        <w:jc w:val="both"/>
        <w:rPr>
          <w:rFonts w:ascii="Times New Roman" w:hAnsi="Times New Roman" w:cs="Times New Roman"/>
          <w:sz w:val="24"/>
          <w:szCs w:val="24"/>
          <w:lang w:val="en-US"/>
          <w:rPrChange w:id="3620" w:author="Chen Liao" w:date="2020-06-22T07:02:00Z">
            <w:rPr>
              <w:sz w:val="24"/>
              <w:szCs w:val="24"/>
              <w:lang w:val="en-US"/>
            </w:rPr>
          </w:rPrChange>
        </w:rPr>
      </w:pPr>
    </w:p>
    <w:p w14:paraId="5FEAA8F5" w14:textId="77777777" w:rsidR="00655E4E" w:rsidRPr="00254232" w:rsidRDefault="00655E4E">
      <w:pPr>
        <w:spacing w:before="240" w:after="240"/>
        <w:jc w:val="both"/>
        <w:rPr>
          <w:rFonts w:ascii="Times New Roman" w:hAnsi="Times New Roman" w:cs="Times New Roman"/>
          <w:sz w:val="24"/>
          <w:szCs w:val="24"/>
          <w:lang w:val="en-US"/>
          <w:rPrChange w:id="3621" w:author="Chen Liao" w:date="2020-06-22T07:02:00Z">
            <w:rPr>
              <w:sz w:val="24"/>
              <w:szCs w:val="24"/>
              <w:lang w:val="en-US"/>
            </w:rPr>
          </w:rPrChange>
        </w:rPr>
      </w:pPr>
    </w:p>
    <w:p w14:paraId="4860B278" w14:textId="26D0D5F1" w:rsidR="00655E4E" w:rsidRPr="00B8367D" w:rsidDel="00B8367D" w:rsidRDefault="00655E4E">
      <w:pPr>
        <w:spacing w:before="240" w:after="240"/>
        <w:jc w:val="both"/>
        <w:rPr>
          <w:del w:id="3622" w:author="Chen Liao" w:date="2020-06-22T20:54:00Z"/>
          <w:rFonts w:ascii="Times New Roman" w:hAnsi="Times New Roman" w:cs="Times New Roman"/>
          <w:sz w:val="28"/>
          <w:szCs w:val="28"/>
          <w:lang w:val="en-US"/>
          <w:rPrChange w:id="3623" w:author="Chen Liao" w:date="2020-06-22T20:54:00Z">
            <w:rPr>
              <w:del w:id="3624" w:author="Chen Liao" w:date="2020-06-22T20:54:00Z"/>
              <w:sz w:val="24"/>
              <w:szCs w:val="24"/>
              <w:lang w:val="en-US"/>
            </w:rPr>
          </w:rPrChange>
        </w:rPr>
      </w:pPr>
    </w:p>
    <w:p w14:paraId="40AB7BE9" w14:textId="34AC3746" w:rsidR="00655E4E" w:rsidRPr="00B8367D" w:rsidDel="00B8367D" w:rsidRDefault="00655E4E">
      <w:pPr>
        <w:spacing w:before="240" w:after="240"/>
        <w:jc w:val="both"/>
        <w:rPr>
          <w:del w:id="3625" w:author="Chen Liao" w:date="2020-06-22T20:54:00Z"/>
          <w:rFonts w:ascii="Times New Roman" w:hAnsi="Times New Roman" w:cs="Times New Roman"/>
          <w:sz w:val="28"/>
          <w:szCs w:val="28"/>
          <w:lang w:val="en-US"/>
          <w:rPrChange w:id="3626" w:author="Chen Liao" w:date="2020-06-22T20:54:00Z">
            <w:rPr>
              <w:del w:id="3627" w:author="Chen Liao" w:date="2020-06-22T20:54:00Z"/>
              <w:sz w:val="24"/>
              <w:szCs w:val="24"/>
              <w:lang w:val="en-US"/>
            </w:rPr>
          </w:rPrChange>
        </w:rPr>
      </w:pPr>
    </w:p>
    <w:p w14:paraId="0DBD7D14" w14:textId="4DD13F29" w:rsidR="00655E4E" w:rsidRPr="00B8367D" w:rsidDel="00B8367D" w:rsidRDefault="00655E4E">
      <w:pPr>
        <w:spacing w:before="240" w:after="240"/>
        <w:jc w:val="both"/>
        <w:rPr>
          <w:del w:id="3628" w:author="Chen Liao" w:date="2020-06-22T20:54:00Z"/>
          <w:rFonts w:ascii="Times New Roman" w:hAnsi="Times New Roman" w:cs="Times New Roman"/>
          <w:sz w:val="28"/>
          <w:szCs w:val="28"/>
          <w:lang w:val="en-US"/>
          <w:rPrChange w:id="3629" w:author="Chen Liao" w:date="2020-06-22T20:54:00Z">
            <w:rPr>
              <w:del w:id="3630" w:author="Chen Liao" w:date="2020-06-22T20:54:00Z"/>
              <w:sz w:val="24"/>
              <w:szCs w:val="24"/>
              <w:lang w:val="en-US"/>
            </w:rPr>
          </w:rPrChange>
        </w:rPr>
      </w:pPr>
    </w:p>
    <w:p w14:paraId="39741D2A" w14:textId="6F70F3B7" w:rsidR="00655E4E" w:rsidRPr="00B8367D" w:rsidDel="00B8367D" w:rsidRDefault="00655E4E">
      <w:pPr>
        <w:spacing w:before="240" w:after="240"/>
        <w:jc w:val="both"/>
        <w:rPr>
          <w:del w:id="3631" w:author="Chen Liao" w:date="2020-06-22T20:54:00Z"/>
          <w:rFonts w:ascii="Times New Roman" w:hAnsi="Times New Roman" w:cs="Times New Roman"/>
          <w:sz w:val="28"/>
          <w:szCs w:val="28"/>
          <w:lang w:val="en-US"/>
          <w:rPrChange w:id="3632" w:author="Chen Liao" w:date="2020-06-22T20:54:00Z">
            <w:rPr>
              <w:del w:id="3633" w:author="Chen Liao" w:date="2020-06-22T20:54:00Z"/>
              <w:sz w:val="24"/>
              <w:szCs w:val="24"/>
              <w:lang w:val="en-US"/>
            </w:rPr>
          </w:rPrChange>
        </w:rPr>
      </w:pPr>
    </w:p>
    <w:p w14:paraId="368FB73D" w14:textId="5B429BEE" w:rsidR="00655E4E" w:rsidRPr="00B8367D" w:rsidDel="00B8367D" w:rsidRDefault="00655E4E">
      <w:pPr>
        <w:spacing w:before="240" w:after="240"/>
        <w:jc w:val="both"/>
        <w:rPr>
          <w:del w:id="3634" w:author="Chen Liao" w:date="2020-06-22T20:54:00Z"/>
          <w:rFonts w:ascii="Times New Roman" w:hAnsi="Times New Roman" w:cs="Times New Roman"/>
          <w:sz w:val="28"/>
          <w:szCs w:val="28"/>
          <w:lang w:val="en-US"/>
          <w:rPrChange w:id="3635" w:author="Chen Liao" w:date="2020-06-22T20:54:00Z">
            <w:rPr>
              <w:del w:id="3636" w:author="Chen Liao" w:date="2020-06-22T20:54:00Z"/>
              <w:sz w:val="24"/>
              <w:szCs w:val="24"/>
              <w:lang w:val="en-US"/>
            </w:rPr>
          </w:rPrChange>
        </w:rPr>
      </w:pPr>
    </w:p>
    <w:p w14:paraId="427576FA" w14:textId="2564DB65" w:rsidR="00655E4E" w:rsidRPr="00B8367D" w:rsidDel="00B8367D" w:rsidRDefault="00655E4E">
      <w:pPr>
        <w:spacing w:before="240" w:after="240"/>
        <w:jc w:val="both"/>
        <w:rPr>
          <w:del w:id="3637" w:author="Chen Liao" w:date="2020-06-22T20:54:00Z"/>
          <w:rFonts w:ascii="Times New Roman" w:hAnsi="Times New Roman" w:cs="Times New Roman"/>
          <w:sz w:val="28"/>
          <w:szCs w:val="28"/>
          <w:lang w:val="en-US"/>
          <w:rPrChange w:id="3638" w:author="Chen Liao" w:date="2020-06-22T20:54:00Z">
            <w:rPr>
              <w:del w:id="3639" w:author="Chen Liao" w:date="2020-06-22T20:54:00Z"/>
              <w:sz w:val="24"/>
              <w:szCs w:val="24"/>
              <w:lang w:val="en-US"/>
            </w:rPr>
          </w:rPrChange>
        </w:rPr>
      </w:pPr>
    </w:p>
    <w:p w14:paraId="2F622A2A" w14:textId="294174AE" w:rsidR="00655E4E" w:rsidRPr="00B8367D" w:rsidDel="00B8367D" w:rsidRDefault="00655E4E">
      <w:pPr>
        <w:spacing w:before="240" w:after="240"/>
        <w:jc w:val="both"/>
        <w:rPr>
          <w:del w:id="3640" w:author="Chen Liao" w:date="2020-06-22T20:54:00Z"/>
          <w:rFonts w:ascii="Times New Roman" w:hAnsi="Times New Roman" w:cs="Times New Roman"/>
          <w:sz w:val="28"/>
          <w:szCs w:val="28"/>
          <w:lang w:val="en-US"/>
          <w:rPrChange w:id="3641" w:author="Chen Liao" w:date="2020-06-22T20:54:00Z">
            <w:rPr>
              <w:del w:id="3642" w:author="Chen Liao" w:date="2020-06-22T20:54:00Z"/>
              <w:sz w:val="24"/>
              <w:szCs w:val="24"/>
              <w:lang w:val="en-US"/>
            </w:rPr>
          </w:rPrChange>
        </w:rPr>
      </w:pPr>
    </w:p>
    <w:p w14:paraId="63F862D3" w14:textId="4F25F986" w:rsidR="00655E4E" w:rsidRPr="00B8367D" w:rsidDel="00B8367D" w:rsidRDefault="00655E4E">
      <w:pPr>
        <w:spacing w:before="240" w:after="240"/>
        <w:jc w:val="both"/>
        <w:rPr>
          <w:del w:id="3643" w:author="Chen Liao" w:date="2020-06-22T20:54:00Z"/>
          <w:rFonts w:ascii="Times New Roman" w:hAnsi="Times New Roman" w:cs="Times New Roman"/>
          <w:sz w:val="28"/>
          <w:szCs w:val="28"/>
          <w:lang w:val="en-US"/>
          <w:rPrChange w:id="3644" w:author="Chen Liao" w:date="2020-06-22T20:54:00Z">
            <w:rPr>
              <w:del w:id="3645" w:author="Chen Liao" w:date="2020-06-22T20:54:00Z"/>
              <w:sz w:val="24"/>
              <w:szCs w:val="24"/>
              <w:lang w:val="en-US"/>
            </w:rPr>
          </w:rPrChange>
        </w:rPr>
      </w:pPr>
    </w:p>
    <w:p w14:paraId="4AF42320" w14:textId="7EE25A00" w:rsidR="00655E4E" w:rsidRPr="00B8367D" w:rsidDel="00B8367D" w:rsidRDefault="00655E4E">
      <w:pPr>
        <w:spacing w:before="240" w:after="240"/>
        <w:jc w:val="both"/>
        <w:rPr>
          <w:del w:id="3646" w:author="Chen Liao" w:date="2020-06-22T20:54:00Z"/>
          <w:rFonts w:ascii="Times New Roman" w:hAnsi="Times New Roman" w:cs="Times New Roman"/>
          <w:sz w:val="28"/>
          <w:szCs w:val="28"/>
          <w:lang w:val="en-US"/>
          <w:rPrChange w:id="3647" w:author="Chen Liao" w:date="2020-06-22T20:54:00Z">
            <w:rPr>
              <w:del w:id="3648" w:author="Chen Liao" w:date="2020-06-22T20:54:00Z"/>
              <w:sz w:val="24"/>
              <w:szCs w:val="24"/>
              <w:lang w:val="en-US"/>
            </w:rPr>
          </w:rPrChange>
        </w:rPr>
      </w:pPr>
    </w:p>
    <w:p w14:paraId="12F460BD" w14:textId="77777777" w:rsidR="00655E4E" w:rsidRPr="00B8367D" w:rsidDel="00B8367D" w:rsidRDefault="00655E4E">
      <w:pPr>
        <w:spacing w:before="240" w:after="240"/>
        <w:jc w:val="both"/>
        <w:rPr>
          <w:del w:id="3649" w:author="Chen Liao" w:date="2020-06-22T20:53:00Z"/>
          <w:rFonts w:ascii="Times New Roman" w:hAnsi="Times New Roman" w:cs="Times New Roman"/>
          <w:sz w:val="28"/>
          <w:szCs w:val="28"/>
          <w:lang w:val="en-US"/>
          <w:rPrChange w:id="3650" w:author="Chen Liao" w:date="2020-06-22T20:54:00Z">
            <w:rPr>
              <w:del w:id="3651" w:author="Chen Liao" w:date="2020-06-22T20:53:00Z"/>
              <w:sz w:val="24"/>
              <w:szCs w:val="24"/>
              <w:lang w:val="en-US"/>
            </w:rPr>
          </w:rPrChange>
        </w:rPr>
      </w:pPr>
    </w:p>
    <w:p w14:paraId="442FEB88" w14:textId="77777777" w:rsidR="00655E4E" w:rsidRPr="00B8367D" w:rsidDel="00B8367D" w:rsidRDefault="00655E4E">
      <w:pPr>
        <w:spacing w:before="240" w:after="240"/>
        <w:jc w:val="both"/>
        <w:rPr>
          <w:del w:id="3652" w:author="Chen Liao" w:date="2020-06-22T20:53:00Z"/>
          <w:rFonts w:ascii="Times New Roman" w:hAnsi="Times New Roman" w:cs="Times New Roman"/>
          <w:sz w:val="28"/>
          <w:szCs w:val="28"/>
          <w:lang w:val="en-US"/>
          <w:rPrChange w:id="3653" w:author="Chen Liao" w:date="2020-06-22T20:54:00Z">
            <w:rPr>
              <w:del w:id="3654" w:author="Chen Liao" w:date="2020-06-22T20:53:00Z"/>
              <w:sz w:val="24"/>
              <w:szCs w:val="24"/>
              <w:lang w:val="en-US"/>
            </w:rPr>
          </w:rPrChange>
        </w:rPr>
      </w:pPr>
    </w:p>
    <w:p w14:paraId="7D6B9512" w14:textId="77777777" w:rsidR="00655E4E" w:rsidRPr="00B8367D" w:rsidDel="00B8367D" w:rsidRDefault="00655E4E">
      <w:pPr>
        <w:spacing w:before="240" w:after="240"/>
        <w:jc w:val="both"/>
        <w:rPr>
          <w:del w:id="3655" w:author="Chen Liao" w:date="2020-06-22T20:53:00Z"/>
          <w:rFonts w:ascii="Times New Roman" w:hAnsi="Times New Roman" w:cs="Times New Roman"/>
          <w:sz w:val="28"/>
          <w:szCs w:val="28"/>
          <w:lang w:val="en-US"/>
          <w:rPrChange w:id="3656" w:author="Chen Liao" w:date="2020-06-22T20:54:00Z">
            <w:rPr>
              <w:del w:id="3657" w:author="Chen Liao" w:date="2020-06-22T20:53:00Z"/>
              <w:sz w:val="24"/>
              <w:szCs w:val="24"/>
              <w:lang w:val="en-US"/>
            </w:rPr>
          </w:rPrChange>
        </w:rPr>
      </w:pPr>
    </w:p>
    <w:p w14:paraId="1EBFE2A0" w14:textId="77777777" w:rsidR="00655E4E" w:rsidRPr="00B8367D" w:rsidRDefault="00D27EFC">
      <w:pPr>
        <w:spacing w:before="240" w:after="240"/>
        <w:jc w:val="both"/>
        <w:rPr>
          <w:rFonts w:ascii="Times New Roman" w:hAnsi="Times New Roman" w:cs="Times New Roman"/>
          <w:b/>
          <w:sz w:val="28"/>
          <w:szCs w:val="28"/>
          <w:lang w:val="en-US"/>
          <w:rPrChange w:id="3658" w:author="Chen Liao" w:date="2020-06-22T20:54:00Z">
            <w:rPr>
              <w:b/>
              <w:sz w:val="24"/>
              <w:szCs w:val="24"/>
              <w:lang w:val="en-US"/>
            </w:rPr>
          </w:rPrChange>
        </w:rPr>
      </w:pPr>
      <w:del w:id="3659" w:author="Chen Liao" w:date="2020-06-22T20:53:00Z">
        <w:r w:rsidRPr="00B8367D" w:rsidDel="00B8367D">
          <w:rPr>
            <w:rFonts w:ascii="Times New Roman" w:hAnsi="Times New Roman" w:cs="Times New Roman"/>
            <w:sz w:val="28"/>
            <w:szCs w:val="28"/>
            <w:lang w:val="en-US"/>
            <w:rPrChange w:id="3660" w:author="Chen Liao" w:date="2020-06-22T20:54:00Z">
              <w:rPr>
                <w:sz w:val="24"/>
                <w:szCs w:val="24"/>
                <w:lang w:val="en-US"/>
              </w:rPr>
            </w:rPrChange>
          </w:rPr>
          <w:delText xml:space="preserve"> </w:delText>
        </w:r>
      </w:del>
      <w:r w:rsidRPr="00B8367D">
        <w:rPr>
          <w:rFonts w:ascii="Times New Roman" w:hAnsi="Times New Roman" w:cs="Times New Roman"/>
          <w:b/>
          <w:sz w:val="28"/>
          <w:szCs w:val="28"/>
          <w:lang w:val="en-US"/>
          <w:rPrChange w:id="3661" w:author="Chen Liao" w:date="2020-06-22T20:54:00Z">
            <w:rPr>
              <w:b/>
              <w:sz w:val="24"/>
              <w:szCs w:val="24"/>
              <w:lang w:val="en-US"/>
            </w:rPr>
          </w:rPrChange>
        </w:rPr>
        <w:t>Materials and Methods</w:t>
      </w:r>
    </w:p>
    <w:p w14:paraId="4265DA42" w14:textId="4CA3A76A" w:rsidR="00655E4E" w:rsidRPr="00254232" w:rsidDel="00B8367D" w:rsidRDefault="00D27EFC">
      <w:pPr>
        <w:spacing w:before="240" w:after="240"/>
        <w:jc w:val="both"/>
        <w:rPr>
          <w:del w:id="3662" w:author="Chen Liao" w:date="2020-06-22T20:54:00Z"/>
          <w:rFonts w:ascii="Times New Roman" w:hAnsi="Times New Roman" w:cs="Times New Roman"/>
          <w:b/>
          <w:sz w:val="24"/>
          <w:szCs w:val="24"/>
          <w:lang w:val="en-US"/>
          <w:rPrChange w:id="3663" w:author="Chen Liao" w:date="2020-06-22T07:02:00Z">
            <w:rPr>
              <w:del w:id="3664" w:author="Chen Liao" w:date="2020-06-22T20:54:00Z"/>
              <w:b/>
              <w:sz w:val="24"/>
              <w:szCs w:val="24"/>
              <w:lang w:val="en-US"/>
            </w:rPr>
          </w:rPrChange>
        </w:rPr>
      </w:pPr>
      <w:del w:id="3665" w:author="Chen Liao" w:date="2020-06-22T20:53:00Z">
        <w:r w:rsidRPr="00254232" w:rsidDel="00B8367D">
          <w:rPr>
            <w:rFonts w:ascii="Times New Roman" w:hAnsi="Times New Roman" w:cs="Times New Roman"/>
            <w:sz w:val="24"/>
            <w:szCs w:val="24"/>
            <w:lang w:val="en-US"/>
            <w:rPrChange w:id="3666" w:author="Chen Liao" w:date="2020-06-22T07:02:00Z">
              <w:rPr>
                <w:sz w:val="24"/>
                <w:szCs w:val="24"/>
                <w:lang w:val="en-US"/>
              </w:rPr>
            </w:rPrChange>
          </w:rPr>
          <w:delText xml:space="preserve"> </w:delText>
        </w:r>
      </w:del>
      <w:r w:rsidRPr="00254232">
        <w:rPr>
          <w:rFonts w:ascii="Times New Roman" w:hAnsi="Times New Roman" w:cs="Times New Roman"/>
          <w:b/>
          <w:sz w:val="24"/>
          <w:szCs w:val="24"/>
          <w:lang w:val="en-US"/>
          <w:rPrChange w:id="3667" w:author="Chen Liao" w:date="2020-06-22T07:02:00Z">
            <w:rPr>
              <w:b/>
              <w:sz w:val="24"/>
              <w:szCs w:val="24"/>
              <w:lang w:val="en-US"/>
            </w:rPr>
          </w:rPrChange>
        </w:rPr>
        <w:t>Rhamnolipid production determination</w:t>
      </w:r>
      <w:del w:id="3668" w:author="Chen Liao" w:date="2020-06-21T21:05:00Z">
        <w:r w:rsidRPr="00254232" w:rsidDel="00F24370">
          <w:rPr>
            <w:rFonts w:ascii="Times New Roman" w:hAnsi="Times New Roman" w:cs="Times New Roman"/>
            <w:b/>
            <w:sz w:val="24"/>
            <w:szCs w:val="24"/>
            <w:lang w:val="en-US"/>
            <w:rPrChange w:id="3669" w:author="Chen Liao" w:date="2020-06-22T07:02:00Z">
              <w:rPr>
                <w:b/>
                <w:sz w:val="24"/>
                <w:szCs w:val="24"/>
                <w:lang w:val="en-US"/>
              </w:rPr>
            </w:rPrChange>
          </w:rPr>
          <w:delText xml:space="preserve"> and swarming assay</w:delText>
        </w:r>
      </w:del>
      <w:ins w:id="3670" w:author="Chen Liao" w:date="2020-06-22T20:54:00Z">
        <w:r w:rsidR="00B8367D">
          <w:rPr>
            <w:rFonts w:ascii="Times New Roman" w:hAnsi="Times New Roman" w:cs="Times New Roman"/>
            <w:sz w:val="24"/>
            <w:szCs w:val="24"/>
            <w:lang w:val="en-US"/>
          </w:rPr>
          <w:t xml:space="preserve"> </w:t>
        </w:r>
      </w:ins>
    </w:p>
    <w:p w14:paraId="7ED845F1" w14:textId="73F2FF5A" w:rsidR="00E47B52" w:rsidRPr="00254232" w:rsidRDefault="00D27EFC">
      <w:pPr>
        <w:spacing w:before="240" w:after="240"/>
        <w:jc w:val="both"/>
        <w:rPr>
          <w:rFonts w:ascii="Times New Roman" w:hAnsi="Times New Roman" w:cs="Times New Roman"/>
          <w:sz w:val="24"/>
          <w:szCs w:val="24"/>
          <w:lang w:val="en-US"/>
          <w:rPrChange w:id="3671" w:author="Chen Liao" w:date="2020-06-22T07:02:00Z">
            <w:rPr>
              <w:sz w:val="24"/>
              <w:szCs w:val="24"/>
              <w:lang w:val="en-US"/>
            </w:rPr>
          </w:rPrChange>
        </w:rPr>
      </w:pPr>
      <w:r w:rsidRPr="00254232">
        <w:rPr>
          <w:rFonts w:ascii="Times New Roman" w:hAnsi="Times New Roman" w:cs="Times New Roman"/>
          <w:sz w:val="24"/>
          <w:szCs w:val="24"/>
          <w:lang w:val="en-US"/>
          <w:rPrChange w:id="3672" w:author="Chen Liao" w:date="2020-06-22T07:02:00Z">
            <w:rPr>
              <w:sz w:val="24"/>
              <w:szCs w:val="24"/>
              <w:lang w:val="en-US"/>
            </w:rPr>
          </w:rPrChange>
        </w:rPr>
        <w:t>The production of rhamnolipids was assessed by drop-collapse assay.  We placed 50 μL of the culture’s supernatant on a polystyrene surface (the lid of a 96 well plate). The presence of rhamnolipids decreases the surface tension of the liquid, making the drop collapse</w:t>
      </w:r>
      <w:ins w:id="3673" w:author="Chen Liao" w:date="2020-06-21T22:01:00Z">
        <w:r w:rsidR="00335603" w:rsidRPr="00254232">
          <w:rPr>
            <w:rFonts w:ascii="Times New Roman" w:hAnsi="Times New Roman" w:cs="Times New Roman"/>
            <w:sz w:val="24"/>
            <w:szCs w:val="24"/>
            <w:lang w:val="en-US"/>
            <w:rPrChange w:id="3674" w:author="Chen Liao" w:date="2020-06-22T07:02:00Z">
              <w:rPr>
                <w:sz w:val="24"/>
                <w:szCs w:val="24"/>
                <w:lang w:val="en-US"/>
              </w:rPr>
            </w:rPrChange>
          </w:rPr>
          <w:t xml:space="preserve"> </w:t>
        </w:r>
      </w:ins>
      <w:moveToRangeStart w:id="3675" w:author="Chen Liao" w:date="2020-06-21T22:01:00Z" w:name="move43669294"/>
      <w:moveTo w:id="3676" w:author="Chen Liao" w:date="2020-06-21T22:01:00Z">
        <w:r w:rsidR="00335603" w:rsidRPr="00254232">
          <w:rPr>
            <w:rFonts w:ascii="Times New Roman" w:hAnsi="Times New Roman" w:cs="Times New Roman"/>
            <w:sz w:val="24"/>
            <w:szCs w:val="24"/>
            <w:lang w:val="en-US"/>
            <w:rPrChange w:id="3677" w:author="Chen Liao" w:date="2020-06-22T07:02:00Z">
              <w:rPr>
                <w:sz w:val="24"/>
                <w:szCs w:val="24"/>
                <w:lang w:val="en-US"/>
              </w:rPr>
            </w:rPrChange>
          </w:rPr>
          <w:fldChar w:fldCharType="begin"/>
        </w:r>
        <w:r w:rsidR="00335603" w:rsidRPr="00254232">
          <w:rPr>
            <w:rFonts w:ascii="Times New Roman" w:hAnsi="Times New Roman" w:cs="Times New Roman"/>
            <w:sz w:val="24"/>
            <w:szCs w:val="24"/>
            <w:lang w:val="en-US"/>
            <w:rPrChange w:id="3678" w:author="Chen Liao" w:date="2020-06-22T07:02:00Z">
              <w:rPr>
                <w:sz w:val="24"/>
                <w:szCs w:val="24"/>
                <w:lang w:val="en-US"/>
              </w:rPr>
            </w:rPrChange>
          </w:rPr>
          <w:instrText>ADDIN F1000_CSL_CITATION&lt;~#@#~&gt;[{"First":false,"Last":false,"abstract":"A sensitive rapid method was devised for screening bacterial colonies that produce surfactants. Drops of cell suspensions of surfactant-producing colonies collapsed on an oil-coated surface. Drops of cell suspensions of colonies that did not produce, or produced very low concentrations of surfactants remained stable. The stability of drops was dependent on biosurfactant concentration and it correlated with surface tension but not with emulsifying activity. Microbial colonies grown in the presence of carbohydrates or hydrocarbons could …","author":[{"family":"Jain","given":"D K"},{"family":"Collins","given":"D L"}],"authorYearDisplayFormat":false,"citation-label":"9126168","container-title":"Thompson","container-title-short":"Thompson","id":"9126168","invisible":false,"issued":{"date-parts":[[]]},"journalAbbreviation":"Thompson","suppress-author":false,"title":"A drop-collapsing test for screening surfactant-producing microorganisms","type":"article-journal"},{"First":false,"Last":false,"abstract":"The presence of biosurfactants in growth media can be evaluated by a variety of methods, none of which are suitable for high throughput studies. The method described here is based on the effect of meniscus shape on the image of a grid viewed through the wells of a 96-well plate. The efficacy of the method was demonstrated by the selection of a bacterium (producing a biosurfactant able to reduce the surface tension of pure water from 72 to 28.75 mN m− 1) from a culture collection isolated from aviation fuel-contaminated land. The assay …","author":[{"family":"Chen","given":"C Y"},{"family":"Baker","given":"S C"},{"family":"Darton","given":"R C"}],"authorYearDisplayFormat":false,"citation-label":"9126333","container-title":"Journal of Microbiological Methods","container-title-short":"Journal of Microbiological Methods","id":"9126333","invisible":false,"issued":{"date-parts":[["2007"]]},"journalAbbreviation":"Journal of Microbiological Methods","suppress-author":false,"title":"The application of a high throughput analysis method for the screening of potential biosurfactants from natural sources","type":"article-journal"}]</w:instrText>
        </w:r>
        <w:r w:rsidR="00335603" w:rsidRPr="00254232">
          <w:rPr>
            <w:rFonts w:ascii="Times New Roman" w:hAnsi="Times New Roman" w:cs="Times New Roman"/>
            <w:sz w:val="24"/>
            <w:szCs w:val="24"/>
            <w:lang w:val="en-US"/>
            <w:rPrChange w:id="3679" w:author="Chen Liao" w:date="2020-06-22T07:02:00Z">
              <w:rPr>
                <w:sz w:val="24"/>
                <w:szCs w:val="24"/>
                <w:lang w:val="en-US"/>
              </w:rPr>
            </w:rPrChange>
          </w:rPr>
          <w:fldChar w:fldCharType="separate"/>
        </w:r>
      </w:moveTo>
      <w:r w:rsidR="007927E1" w:rsidRPr="007927E1">
        <w:rPr>
          <w:rFonts w:ascii="Times New Roman" w:hAnsi="Times New Roman" w:cs="Times New Roman"/>
          <w:noProof/>
          <w:sz w:val="24"/>
          <w:szCs w:val="24"/>
          <w:lang w:val="en-US"/>
        </w:rPr>
        <w:t>(Jain and Collins n.d.; Chen et al. 2007)</w:t>
      </w:r>
      <w:moveTo w:id="3680" w:author="Chen Liao" w:date="2020-06-21T22:01:00Z">
        <w:r w:rsidR="00335603" w:rsidRPr="00254232">
          <w:rPr>
            <w:rFonts w:ascii="Times New Roman" w:hAnsi="Times New Roman" w:cs="Times New Roman"/>
            <w:sz w:val="24"/>
            <w:szCs w:val="24"/>
            <w:lang w:val="en-US"/>
            <w:rPrChange w:id="3681" w:author="Chen Liao" w:date="2020-06-22T07:02:00Z">
              <w:rPr>
                <w:sz w:val="24"/>
                <w:szCs w:val="24"/>
                <w:lang w:val="en-US"/>
              </w:rPr>
            </w:rPrChange>
          </w:rPr>
          <w:fldChar w:fldCharType="end"/>
        </w:r>
        <w:del w:id="3682" w:author="Chen Liao" w:date="2020-06-21T22:01:00Z">
          <w:r w:rsidR="00335603" w:rsidRPr="00254232" w:rsidDel="00335603">
            <w:rPr>
              <w:rFonts w:ascii="Times New Roman" w:hAnsi="Times New Roman" w:cs="Times New Roman"/>
              <w:sz w:val="24"/>
              <w:szCs w:val="24"/>
              <w:shd w:val="clear" w:color="auto" w:fill="B6D7A8"/>
              <w:lang w:val="en-US"/>
              <w:rPrChange w:id="3683" w:author="Chen Liao" w:date="2020-06-22T07:02:00Z">
                <w:rPr>
                  <w:sz w:val="24"/>
                  <w:szCs w:val="24"/>
                  <w:shd w:val="clear" w:color="auto" w:fill="B6D7A8"/>
                  <w:lang w:val="en-US"/>
                </w:rPr>
              </w:rPrChange>
            </w:rPr>
            <w:delText xml:space="preserve"> </w:delText>
          </w:r>
        </w:del>
      </w:moveTo>
      <w:moveToRangeEnd w:id="3675"/>
      <w:del w:id="3684" w:author="Chen Liao" w:date="2020-06-21T22:01:00Z">
        <w:r w:rsidRPr="00254232" w:rsidDel="00335603">
          <w:rPr>
            <w:rFonts w:ascii="Times New Roman" w:hAnsi="Times New Roman" w:cs="Times New Roman"/>
            <w:sz w:val="24"/>
            <w:szCs w:val="24"/>
            <w:lang w:val="en-US"/>
            <w:rPrChange w:id="3685" w:author="Chen Liao" w:date="2020-06-22T07:02:00Z">
              <w:rPr>
                <w:sz w:val="24"/>
                <w:szCs w:val="24"/>
                <w:lang w:val="en-US"/>
              </w:rPr>
            </w:rPrChange>
          </w:rPr>
          <w:delText xml:space="preserve">  [Jain 1991, Chen 2007]</w:delText>
        </w:r>
      </w:del>
      <w:r w:rsidRPr="00254232">
        <w:rPr>
          <w:rFonts w:ascii="Times New Roman" w:hAnsi="Times New Roman" w:cs="Times New Roman"/>
          <w:sz w:val="24"/>
          <w:szCs w:val="24"/>
          <w:lang w:val="en-US"/>
          <w:rPrChange w:id="3686" w:author="Chen Liao" w:date="2020-06-22T07:02:00Z">
            <w:rPr>
              <w:sz w:val="24"/>
              <w:szCs w:val="24"/>
              <w:lang w:val="en-US"/>
            </w:rPr>
          </w:rPrChange>
        </w:rPr>
        <w:t xml:space="preserve">. </w:t>
      </w:r>
    </w:p>
    <w:p w14:paraId="4C7DF590" w14:textId="3D5A5943" w:rsidR="00655E4E" w:rsidRPr="00254232" w:rsidDel="00B8367D" w:rsidRDefault="00D27EFC">
      <w:pPr>
        <w:spacing w:before="240" w:after="240"/>
        <w:jc w:val="both"/>
        <w:rPr>
          <w:del w:id="3687" w:author="Chen Liao" w:date="2020-06-22T20:54:00Z"/>
          <w:rFonts w:ascii="Times New Roman" w:hAnsi="Times New Roman" w:cs="Times New Roman"/>
          <w:b/>
          <w:sz w:val="24"/>
          <w:szCs w:val="24"/>
          <w:lang w:val="en-US"/>
          <w:rPrChange w:id="3688" w:author="Chen Liao" w:date="2020-06-22T07:02:00Z">
            <w:rPr>
              <w:del w:id="3689" w:author="Chen Liao" w:date="2020-06-22T20:54:00Z"/>
              <w:b/>
              <w:sz w:val="24"/>
              <w:szCs w:val="24"/>
              <w:lang w:val="en-US"/>
            </w:rPr>
          </w:rPrChange>
        </w:rPr>
      </w:pPr>
      <w:r w:rsidRPr="00254232">
        <w:rPr>
          <w:rFonts w:ascii="Times New Roman" w:hAnsi="Times New Roman" w:cs="Times New Roman"/>
          <w:b/>
          <w:sz w:val="24"/>
          <w:szCs w:val="24"/>
          <w:lang w:val="en-US"/>
          <w:rPrChange w:id="3690" w:author="Chen Liao" w:date="2020-06-22T07:02:00Z">
            <w:rPr>
              <w:b/>
              <w:sz w:val="24"/>
              <w:szCs w:val="24"/>
              <w:lang w:val="en-US"/>
            </w:rPr>
          </w:rPrChange>
        </w:rPr>
        <w:t>Growth curve assay</w:t>
      </w:r>
      <w:ins w:id="3691" w:author="Chen Liao" w:date="2020-06-22T20:54:00Z">
        <w:r w:rsidR="00B8367D">
          <w:rPr>
            <w:rFonts w:ascii="Times New Roman" w:hAnsi="Times New Roman" w:cs="Times New Roman"/>
            <w:sz w:val="24"/>
            <w:szCs w:val="24"/>
            <w:lang w:val="en-US"/>
          </w:rPr>
          <w:t xml:space="preserve"> </w:t>
        </w:r>
      </w:ins>
    </w:p>
    <w:p w14:paraId="17427419" w14:textId="77777777" w:rsidR="00655E4E" w:rsidRPr="00254232" w:rsidRDefault="00D27EFC">
      <w:pPr>
        <w:spacing w:before="240" w:after="240"/>
        <w:jc w:val="both"/>
        <w:rPr>
          <w:rFonts w:ascii="Times New Roman" w:hAnsi="Times New Roman" w:cs="Times New Roman"/>
          <w:sz w:val="24"/>
          <w:szCs w:val="24"/>
          <w:lang w:val="en-US"/>
          <w:rPrChange w:id="3692" w:author="Chen Liao" w:date="2020-06-22T07:02:00Z">
            <w:rPr>
              <w:sz w:val="24"/>
              <w:szCs w:val="24"/>
              <w:lang w:val="en-US"/>
            </w:rPr>
          </w:rPrChange>
        </w:rPr>
      </w:pPr>
      <w:r w:rsidRPr="00254232">
        <w:rPr>
          <w:rFonts w:ascii="Times New Roman" w:hAnsi="Times New Roman" w:cs="Times New Roman"/>
          <w:sz w:val="24"/>
          <w:szCs w:val="24"/>
          <w:lang w:val="en-US"/>
          <w:rPrChange w:id="3693" w:author="Chen Liao" w:date="2020-06-22T07:02:00Z">
            <w:rPr>
              <w:sz w:val="24"/>
              <w:szCs w:val="24"/>
              <w:lang w:val="en-US"/>
            </w:rPr>
          </w:rPrChange>
        </w:rPr>
        <w:t xml:space="preserve">The clinical isolates were inoculated in 3 mL of LB and incubated 37ºC overnight with shaking. 500 </w:t>
      </w:r>
      <w:r w:rsidRPr="00254232">
        <w:rPr>
          <w:rFonts w:ascii="Times New Roman" w:hAnsi="Times New Roman" w:cs="Times New Roman"/>
          <w:color w:val="202122"/>
          <w:sz w:val="24"/>
          <w:szCs w:val="24"/>
          <w:highlight w:val="white"/>
          <w:lang w:val="en-US"/>
          <w:rPrChange w:id="3694" w:author="Chen Liao" w:date="2020-06-22T07:02:00Z">
            <w:rPr>
              <w:color w:val="202122"/>
              <w:sz w:val="24"/>
              <w:szCs w:val="24"/>
              <w:highlight w:val="white"/>
              <w:lang w:val="en-US"/>
            </w:rPr>
          </w:rPrChange>
        </w:rPr>
        <w:t>μL</w:t>
      </w:r>
      <w:r w:rsidRPr="00254232">
        <w:rPr>
          <w:rFonts w:ascii="Times New Roman" w:hAnsi="Times New Roman" w:cs="Times New Roman"/>
          <w:sz w:val="24"/>
          <w:szCs w:val="24"/>
          <w:lang w:val="en-US"/>
          <w:rPrChange w:id="3695" w:author="Chen Liao" w:date="2020-06-22T07:02:00Z">
            <w:rPr>
              <w:sz w:val="24"/>
              <w:szCs w:val="24"/>
              <w:lang w:val="en-US"/>
            </w:rPr>
          </w:rPrChange>
        </w:rPr>
        <w:t xml:space="preserve"> of cell culture was pelleted and washed 3 times with PBS. 0.0025 OD</w:t>
      </w:r>
      <w:r w:rsidRPr="00254232">
        <w:rPr>
          <w:rFonts w:ascii="Times New Roman" w:hAnsi="Times New Roman" w:cs="Times New Roman"/>
          <w:sz w:val="24"/>
          <w:szCs w:val="24"/>
          <w:vertAlign w:val="subscript"/>
          <w:lang w:val="en-US"/>
          <w:rPrChange w:id="3696" w:author="Chen Liao" w:date="2020-06-22T07:02:00Z">
            <w:rPr>
              <w:sz w:val="24"/>
              <w:szCs w:val="24"/>
              <w:vertAlign w:val="subscript"/>
              <w:lang w:val="en-US"/>
            </w:rPr>
          </w:rPrChange>
        </w:rPr>
        <w:t xml:space="preserve">600 </w:t>
      </w:r>
      <w:r w:rsidRPr="00254232">
        <w:rPr>
          <w:rFonts w:ascii="Times New Roman" w:hAnsi="Times New Roman" w:cs="Times New Roman"/>
          <w:sz w:val="24"/>
          <w:szCs w:val="24"/>
          <w:lang w:val="en-US"/>
          <w:rPrChange w:id="3697" w:author="Chen Liao" w:date="2020-06-22T07:02:00Z">
            <w:rPr>
              <w:sz w:val="24"/>
              <w:szCs w:val="24"/>
              <w:lang w:val="en-US"/>
            </w:rPr>
          </w:rPrChange>
        </w:rPr>
        <w:t xml:space="preserve">units were inoculated into glycerol minimal medium in BD Falcon (BD Biosciences, San Jose, CA) 96 well flat-bottom plates, with 150 </w:t>
      </w:r>
      <w:r w:rsidRPr="00254232">
        <w:rPr>
          <w:rFonts w:ascii="Times New Roman" w:hAnsi="Times New Roman" w:cs="Times New Roman"/>
          <w:color w:val="202122"/>
          <w:sz w:val="24"/>
          <w:szCs w:val="24"/>
          <w:highlight w:val="white"/>
          <w:lang w:val="en-US"/>
          <w:rPrChange w:id="3698" w:author="Chen Liao" w:date="2020-06-22T07:02:00Z">
            <w:rPr>
              <w:color w:val="202122"/>
              <w:sz w:val="24"/>
              <w:szCs w:val="24"/>
              <w:highlight w:val="white"/>
              <w:lang w:val="en-US"/>
            </w:rPr>
          </w:rPrChange>
        </w:rPr>
        <w:t>μL</w:t>
      </w:r>
      <w:r w:rsidRPr="00254232">
        <w:rPr>
          <w:rFonts w:ascii="Times New Roman" w:hAnsi="Times New Roman" w:cs="Times New Roman"/>
          <w:sz w:val="24"/>
          <w:szCs w:val="24"/>
          <w:lang w:val="en-US"/>
          <w:rPrChange w:id="3699" w:author="Chen Liao" w:date="2020-06-22T07:02:00Z">
            <w:rPr>
              <w:sz w:val="24"/>
              <w:szCs w:val="24"/>
              <w:lang w:val="en-US"/>
            </w:rPr>
          </w:rPrChange>
        </w:rPr>
        <w:t xml:space="preserve"> of suspension per well.  The plate was incubated during 48 hours at 37ºC in a Tecan Infinite M1000 or Tecan Infinite M1000 Pro plate reader (Männedorf, Switzerland), with an orbital shaking of 4 mm of amplitude. OD</w:t>
      </w:r>
      <w:r w:rsidRPr="00254232">
        <w:rPr>
          <w:rFonts w:ascii="Times New Roman" w:hAnsi="Times New Roman" w:cs="Times New Roman"/>
          <w:sz w:val="24"/>
          <w:szCs w:val="24"/>
          <w:vertAlign w:val="subscript"/>
          <w:lang w:val="en-US"/>
          <w:rPrChange w:id="3700" w:author="Chen Liao" w:date="2020-06-22T07:02:00Z">
            <w:rPr>
              <w:sz w:val="24"/>
              <w:szCs w:val="24"/>
              <w:vertAlign w:val="subscript"/>
              <w:lang w:val="en-US"/>
            </w:rPr>
          </w:rPrChange>
        </w:rPr>
        <w:t>600</w:t>
      </w:r>
      <w:r w:rsidRPr="00254232">
        <w:rPr>
          <w:rFonts w:ascii="Times New Roman" w:hAnsi="Times New Roman" w:cs="Times New Roman"/>
          <w:sz w:val="24"/>
          <w:szCs w:val="24"/>
          <w:lang w:val="en-US"/>
          <w:rPrChange w:id="3701" w:author="Chen Liao" w:date="2020-06-22T07:02:00Z">
            <w:rPr>
              <w:sz w:val="24"/>
              <w:szCs w:val="24"/>
              <w:lang w:val="en-US"/>
            </w:rPr>
          </w:rPrChange>
        </w:rPr>
        <w:t xml:space="preserve"> was measured in 10 minutes intervals. </w:t>
      </w:r>
    </w:p>
    <w:p w14:paraId="6B6CB44D" w14:textId="4E1F2B51" w:rsidR="00655E4E" w:rsidRPr="00254232" w:rsidDel="00B8367D" w:rsidRDefault="00D27EFC">
      <w:pPr>
        <w:spacing w:before="240" w:after="240"/>
        <w:jc w:val="both"/>
        <w:rPr>
          <w:del w:id="3702" w:author="Chen Liao" w:date="2020-06-22T20:54:00Z"/>
          <w:rFonts w:ascii="Times New Roman" w:hAnsi="Times New Roman" w:cs="Times New Roman"/>
          <w:b/>
          <w:sz w:val="24"/>
          <w:szCs w:val="24"/>
          <w:lang w:val="en-US"/>
          <w:rPrChange w:id="3703" w:author="Chen Liao" w:date="2020-06-22T07:02:00Z">
            <w:rPr>
              <w:del w:id="3704" w:author="Chen Liao" w:date="2020-06-22T20:54:00Z"/>
              <w:b/>
              <w:sz w:val="24"/>
              <w:szCs w:val="24"/>
              <w:lang w:val="en-US"/>
            </w:rPr>
          </w:rPrChange>
        </w:rPr>
      </w:pPr>
      <w:r w:rsidRPr="00254232">
        <w:rPr>
          <w:rFonts w:ascii="Times New Roman" w:hAnsi="Times New Roman" w:cs="Times New Roman"/>
          <w:b/>
          <w:sz w:val="24"/>
          <w:szCs w:val="24"/>
          <w:lang w:val="en-US"/>
          <w:rPrChange w:id="3705" w:author="Chen Liao" w:date="2020-06-22T07:02:00Z">
            <w:rPr>
              <w:b/>
              <w:sz w:val="24"/>
              <w:szCs w:val="24"/>
              <w:lang w:val="en-US"/>
            </w:rPr>
          </w:rPrChange>
        </w:rPr>
        <w:t>Swarming assay</w:t>
      </w:r>
      <w:ins w:id="3706" w:author="Chen Liao" w:date="2020-06-22T20:54:00Z">
        <w:r w:rsidR="00B8367D">
          <w:rPr>
            <w:rFonts w:ascii="Times New Roman" w:hAnsi="Times New Roman" w:cs="Times New Roman"/>
            <w:sz w:val="24"/>
            <w:szCs w:val="24"/>
            <w:lang w:val="en-US"/>
          </w:rPr>
          <w:t xml:space="preserve"> </w:t>
        </w:r>
      </w:ins>
    </w:p>
    <w:p w14:paraId="444DEA47" w14:textId="12FBAF9D" w:rsidR="00655E4E" w:rsidRPr="00254232" w:rsidRDefault="00D27EFC">
      <w:pPr>
        <w:spacing w:before="240" w:after="240"/>
        <w:jc w:val="both"/>
        <w:rPr>
          <w:ins w:id="3707" w:author="Chen Liao" w:date="2020-06-21T21:47:00Z"/>
          <w:rFonts w:ascii="Times New Roman" w:hAnsi="Times New Roman" w:cs="Times New Roman"/>
          <w:color w:val="202122"/>
          <w:sz w:val="24"/>
          <w:szCs w:val="24"/>
          <w:highlight w:val="white"/>
          <w:lang w:val="en-US"/>
          <w:rPrChange w:id="3708" w:author="Chen Liao" w:date="2020-06-22T07:02:00Z">
            <w:rPr>
              <w:ins w:id="3709" w:author="Chen Liao" w:date="2020-06-21T21:47:00Z"/>
              <w:color w:val="202122"/>
              <w:sz w:val="24"/>
              <w:szCs w:val="24"/>
              <w:highlight w:val="white"/>
              <w:lang w:val="en-US"/>
            </w:rPr>
          </w:rPrChange>
        </w:rPr>
      </w:pPr>
      <w:r w:rsidRPr="00254232">
        <w:rPr>
          <w:rFonts w:ascii="Times New Roman" w:hAnsi="Times New Roman" w:cs="Times New Roman"/>
          <w:sz w:val="24"/>
          <w:szCs w:val="24"/>
          <w:lang w:val="en-US"/>
          <w:rPrChange w:id="3710" w:author="Chen Liao" w:date="2020-06-22T07:02:00Z">
            <w:rPr>
              <w:sz w:val="24"/>
              <w:szCs w:val="24"/>
              <w:lang w:val="en-US"/>
            </w:rPr>
          </w:rPrChange>
        </w:rPr>
        <w:t xml:space="preserve">Swarming assays were performed as described previously </w:t>
      </w:r>
      <w:del w:id="3711" w:author="Chen Liao" w:date="2020-06-21T21:06:00Z">
        <w:r w:rsidRPr="00254232" w:rsidDel="00F24370">
          <w:rPr>
            <w:rFonts w:ascii="Times New Roman" w:hAnsi="Times New Roman" w:cs="Times New Roman"/>
            <w:sz w:val="24"/>
            <w:szCs w:val="24"/>
            <w:lang w:val="en-US"/>
            <w:rPrChange w:id="3712" w:author="Chen Liao" w:date="2020-06-22T07:02:00Z">
              <w:rPr>
                <w:sz w:val="24"/>
                <w:szCs w:val="24"/>
                <w:lang w:val="en-US"/>
              </w:rPr>
            </w:rPrChange>
          </w:rPr>
          <w:delText>(</w:delText>
        </w:r>
      </w:del>
      <w:r w:rsidR="00F24370" w:rsidRPr="00254232">
        <w:rPr>
          <w:rFonts w:ascii="Times New Roman" w:hAnsi="Times New Roman" w:cs="Times New Roman"/>
          <w:sz w:val="24"/>
          <w:szCs w:val="24"/>
          <w:lang w:val="en-US"/>
          <w:rPrChange w:id="3713" w:author="Chen Liao" w:date="2020-06-22T07:02:00Z">
            <w:rPr>
              <w:sz w:val="24"/>
              <w:szCs w:val="24"/>
              <w:lang w:val="en-US"/>
            </w:rPr>
          </w:rPrChange>
        </w:rPr>
        <w:fldChar w:fldCharType="begin"/>
      </w:r>
      <w:r w:rsidR="00F24370" w:rsidRPr="00254232">
        <w:rPr>
          <w:rFonts w:ascii="Times New Roman" w:hAnsi="Times New Roman" w:cs="Times New Roman"/>
          <w:sz w:val="24"/>
          <w:szCs w:val="24"/>
          <w:lang w:val="en-US"/>
          <w:rPrChange w:id="3714" w:author="Chen Liao" w:date="2020-06-22T07:02:00Z">
            <w:rPr>
              <w:sz w:val="24"/>
              <w:szCs w:val="24"/>
              <w:lang w:val="en-US"/>
            </w:rPr>
          </w:rPrChange>
        </w:rPr>
        <w: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aeruginosa&lt;/i&gt;","type":"article-journal","volume":"79"},{"DOI":"10.1016/j.celrep.2013.07.026","First":false,"Last":false,"PMCID":"PMC3770465","PMID":"23954787","abstract":"Most bacteria in nature live in surface-associated communities rather than planktonic populations. Nonetheless, how surface-associated environments shape bacterial evolutionary adaptation remains poorly understood. Here, we show that subjecting Pseudomonas aeruginosa to repeated rounds of swarming, a collective form of surface migration, drives remarkable parallel evolution toward a hyperswarmer phenotype. In all independently evolved hyperswarmers, the reproducible hyperswarming phenotype is caused by parallel point mutations in a flagellar synthesis regulator, FleN, which locks the naturally monoflagellated bacteria in a multiflagellated state and confers a growth rate-independent advantage in swarming. Although hyperswarmers outcompete the ancestral strain in swarming competitions, they are strongly outcompeted in biofilm formation, which is an essential trait for P. aeruginosa in environmental and clinical settings. The finding that evolution in swarming colonies reliably produces evolution of poor biofilm formers supports the existence of an evolutionary trade-off between motility and biofilm formation. &lt;br&gt;&lt;br&gt;Copyright © 2013 The Authors. Published by Elsevier Inc. All rights reserved.","author":[{"family":"van Ditmarsch","given":"Dave"},{"family":"Boyle","given":"Kerry E"},{"family":"Sakhtah","given":"Hassan"},{"family":"Oyler","given":"Jennifer E"},{"family":"Nadell","given":"Carey D"},{"family":"Déziel","given":"Éric"},{"family":"Dietrich","given":"Lars E P"},{"family":"Xavier","given":"Joao B"}],"authorYearDisplayFormat":false,"citation-label":"4015320","container-title":"Cell reports","container-title-short":"Cell Rep.","id":"4015320","invisible":false,"issue":"4","issued":{"date-parts":[["2013","8","29"]]},"journalAbbreviation":"Cell Rep.","page":"697-708","suppress-author":false,"title":"Convergent evolution of hyperswarming leads to impaired biofilm formation in pathogenic bacteria.","type":"article-journal","volume":"4"}]</w:instrText>
      </w:r>
      <w:r w:rsidR="00F24370" w:rsidRPr="00254232">
        <w:rPr>
          <w:rFonts w:ascii="Times New Roman" w:hAnsi="Times New Roman" w:cs="Times New Roman"/>
          <w:sz w:val="24"/>
          <w:szCs w:val="24"/>
          <w:lang w:val="en-US"/>
          <w:rPrChange w:id="3715" w:author="Chen Liao" w:date="2020-06-22T07:02:00Z">
            <w:rPr>
              <w:sz w:val="24"/>
              <w:szCs w:val="24"/>
              <w:lang w:val="en-US"/>
            </w:rPr>
          </w:rPrChange>
        </w:rPr>
        <w:fldChar w:fldCharType="separate"/>
      </w:r>
      <w:r w:rsidR="007927E1" w:rsidRPr="007927E1">
        <w:rPr>
          <w:rFonts w:ascii="Times New Roman" w:hAnsi="Times New Roman" w:cs="Times New Roman"/>
          <w:noProof/>
          <w:sz w:val="24"/>
          <w:szCs w:val="24"/>
          <w:lang w:val="en-US"/>
        </w:rPr>
        <w:t>(Xavier et al. 2011; van Ditmarsch et al. 2013)</w:t>
      </w:r>
      <w:r w:rsidR="00F24370" w:rsidRPr="00254232">
        <w:rPr>
          <w:rFonts w:ascii="Times New Roman" w:hAnsi="Times New Roman" w:cs="Times New Roman"/>
          <w:sz w:val="24"/>
          <w:szCs w:val="24"/>
          <w:lang w:val="en-US"/>
          <w:rPrChange w:id="3716" w:author="Chen Liao" w:date="2020-06-22T07:02:00Z">
            <w:rPr>
              <w:sz w:val="24"/>
              <w:szCs w:val="24"/>
              <w:lang w:val="en-US"/>
            </w:rPr>
          </w:rPrChange>
        </w:rPr>
        <w:fldChar w:fldCharType="end"/>
      </w:r>
      <w:del w:id="3717" w:author="Chen Liao" w:date="2020-06-21T21:05:00Z">
        <w:r w:rsidRPr="00254232" w:rsidDel="00F24370">
          <w:rPr>
            <w:rFonts w:ascii="Times New Roman" w:hAnsi="Times New Roman" w:cs="Times New Roman"/>
            <w:sz w:val="24"/>
            <w:szCs w:val="24"/>
            <w:lang w:val="en-US"/>
            <w:rPrChange w:id="3718" w:author="Chen Liao" w:date="2020-06-22T07:02:00Z">
              <w:rPr>
                <w:sz w:val="24"/>
                <w:szCs w:val="24"/>
                <w:lang w:val="en-US"/>
              </w:rPr>
            </w:rPrChange>
          </w:rPr>
          <w:delText xml:space="preserve">Xavier </w:delText>
        </w:r>
        <w:r w:rsidRPr="00254232" w:rsidDel="00F24370">
          <w:rPr>
            <w:rFonts w:ascii="Times New Roman" w:hAnsi="Times New Roman" w:cs="Times New Roman"/>
            <w:i/>
            <w:sz w:val="24"/>
            <w:szCs w:val="24"/>
            <w:lang w:val="en-US"/>
            <w:rPrChange w:id="3719" w:author="Chen Liao" w:date="2020-06-22T07:02:00Z">
              <w:rPr>
                <w:i/>
                <w:sz w:val="24"/>
                <w:szCs w:val="24"/>
                <w:lang w:val="en-US"/>
              </w:rPr>
            </w:rPrChange>
          </w:rPr>
          <w:delText>et al.</w:delText>
        </w:r>
        <w:r w:rsidRPr="00254232" w:rsidDel="00F24370">
          <w:rPr>
            <w:rFonts w:ascii="Times New Roman" w:hAnsi="Times New Roman" w:cs="Times New Roman"/>
            <w:sz w:val="24"/>
            <w:szCs w:val="24"/>
            <w:lang w:val="en-US"/>
            <w:rPrChange w:id="3720" w:author="Chen Liao" w:date="2020-06-22T07:02:00Z">
              <w:rPr>
                <w:sz w:val="24"/>
                <w:szCs w:val="24"/>
                <w:lang w:val="en-US"/>
              </w:rPr>
            </w:rPrChange>
          </w:rPr>
          <w:delText xml:space="preserve"> 2011 </w:delText>
        </w:r>
        <w:r w:rsidRPr="00254232" w:rsidDel="00F24370">
          <w:rPr>
            <w:rFonts w:ascii="Times New Roman" w:hAnsi="Times New Roman" w:cs="Times New Roman"/>
            <w:sz w:val="24"/>
            <w:szCs w:val="24"/>
            <w:highlight w:val="white"/>
            <w:lang w:val="en-US"/>
            <w:rPrChange w:id="3721" w:author="Chen Liao" w:date="2020-06-22T07:02:00Z">
              <w:rPr>
                <w:sz w:val="24"/>
                <w:szCs w:val="24"/>
                <w:highlight w:val="white"/>
                <w:lang w:val="en-US"/>
              </w:rPr>
            </w:rPrChange>
          </w:rPr>
          <w:delText xml:space="preserve">doi: </w:delText>
        </w:r>
        <w:r w:rsidR="005E2EA7" w:rsidRPr="00254232" w:rsidDel="00F24370">
          <w:rPr>
            <w:rFonts w:ascii="Times New Roman" w:hAnsi="Times New Roman" w:cs="Times New Roman"/>
            <w:lang w:val="en-US"/>
            <w:rPrChange w:id="3722" w:author="Chen Liao" w:date="2020-06-22T07:02:00Z">
              <w:rPr>
                <w:lang w:val="en-US"/>
              </w:rPr>
            </w:rPrChange>
          </w:rPr>
          <w:fldChar w:fldCharType="begin"/>
        </w:r>
        <w:r w:rsidR="005E2EA7" w:rsidRPr="00254232" w:rsidDel="00F24370">
          <w:rPr>
            <w:rFonts w:ascii="Times New Roman" w:hAnsi="Times New Roman" w:cs="Times New Roman"/>
            <w:lang w:val="en-US"/>
            <w:rPrChange w:id="3723" w:author="Chen Liao" w:date="2020-06-22T07:02:00Z">
              <w:rPr>
                <w:lang w:val="en-US"/>
              </w:rPr>
            </w:rPrChange>
          </w:rPr>
          <w:delInstrText xml:space="preserve"> HYPERLINK "https://dx.doi.org/10.1111%2Fj.1365-2958.2010.07436.x" \h </w:delInstrText>
        </w:r>
        <w:r w:rsidR="005E2EA7" w:rsidRPr="00254232" w:rsidDel="00F24370">
          <w:rPr>
            <w:rFonts w:ascii="Times New Roman" w:hAnsi="Times New Roman" w:cs="Times New Roman"/>
            <w:lang w:val="en-US"/>
            <w:rPrChange w:id="3724" w:author="Chen Liao" w:date="2020-06-22T07:02:00Z">
              <w:rPr>
                <w:color w:val="642A8F"/>
                <w:sz w:val="24"/>
                <w:szCs w:val="24"/>
                <w:highlight w:val="white"/>
                <w:u w:val="single"/>
                <w:lang w:val="en-US"/>
              </w:rPr>
            </w:rPrChange>
          </w:rPr>
          <w:fldChar w:fldCharType="separate"/>
        </w:r>
        <w:r w:rsidRPr="00254232" w:rsidDel="00F24370">
          <w:rPr>
            <w:rFonts w:ascii="Times New Roman" w:hAnsi="Times New Roman" w:cs="Times New Roman"/>
            <w:color w:val="642A8F"/>
            <w:sz w:val="24"/>
            <w:szCs w:val="24"/>
            <w:highlight w:val="white"/>
            <w:u w:val="single"/>
            <w:lang w:val="en-US"/>
            <w:rPrChange w:id="3725" w:author="Chen Liao" w:date="2020-06-22T07:02:00Z">
              <w:rPr>
                <w:color w:val="642A8F"/>
                <w:sz w:val="24"/>
                <w:szCs w:val="24"/>
                <w:highlight w:val="white"/>
                <w:u w:val="single"/>
                <w:lang w:val="en-US"/>
              </w:rPr>
            </w:rPrChange>
          </w:rPr>
          <w:delText>10.1111/j.1365-2958.2010.07436.x</w:delText>
        </w:r>
        <w:r w:rsidR="005E2EA7" w:rsidRPr="00254232" w:rsidDel="00F24370">
          <w:rPr>
            <w:rFonts w:ascii="Times New Roman" w:hAnsi="Times New Roman" w:cs="Times New Roman"/>
            <w:color w:val="642A8F"/>
            <w:sz w:val="24"/>
            <w:szCs w:val="24"/>
            <w:highlight w:val="white"/>
            <w:u w:val="single"/>
            <w:lang w:val="en-US"/>
            <w:rPrChange w:id="3726" w:author="Chen Liao" w:date="2020-06-22T07:02:00Z">
              <w:rPr>
                <w:color w:val="642A8F"/>
                <w:sz w:val="24"/>
                <w:szCs w:val="24"/>
                <w:highlight w:val="white"/>
                <w:u w:val="single"/>
                <w:lang w:val="en-US"/>
              </w:rPr>
            </w:rPrChange>
          </w:rPr>
          <w:fldChar w:fldCharType="end"/>
        </w:r>
        <w:r w:rsidRPr="00254232" w:rsidDel="00F24370">
          <w:rPr>
            <w:rFonts w:ascii="Times New Roman" w:hAnsi="Times New Roman" w:cs="Times New Roman"/>
            <w:sz w:val="24"/>
            <w:szCs w:val="24"/>
            <w:lang w:val="en-US"/>
            <w:rPrChange w:id="3727" w:author="Chen Liao" w:date="2020-06-22T07:02:00Z">
              <w:rPr>
                <w:sz w:val="24"/>
                <w:szCs w:val="24"/>
                <w:lang w:val="en-US"/>
              </w:rPr>
            </w:rPrChange>
          </w:rPr>
          <w:delText xml:space="preserve">,  </w:delText>
        </w:r>
      </w:del>
      <w:del w:id="3728" w:author="Chen Liao" w:date="2020-06-21T21:07:00Z">
        <w:r w:rsidRPr="00254232" w:rsidDel="00F24370">
          <w:rPr>
            <w:rFonts w:ascii="Times New Roman" w:hAnsi="Times New Roman" w:cs="Times New Roman"/>
            <w:sz w:val="24"/>
            <w:szCs w:val="24"/>
            <w:lang w:val="en-US"/>
            <w:rPrChange w:id="3729" w:author="Chen Liao" w:date="2020-06-22T07:02:00Z">
              <w:rPr>
                <w:sz w:val="24"/>
                <w:szCs w:val="24"/>
                <w:lang w:val="en-US"/>
              </w:rPr>
            </w:rPrChange>
          </w:rPr>
          <w:delText>v</w:delText>
        </w:r>
      </w:del>
      <w:del w:id="3730" w:author="Chen Liao" w:date="2020-06-21T21:06:00Z">
        <w:r w:rsidRPr="00254232" w:rsidDel="00F24370">
          <w:rPr>
            <w:rFonts w:ascii="Times New Roman" w:hAnsi="Times New Roman" w:cs="Times New Roman"/>
            <w:sz w:val="24"/>
            <w:szCs w:val="24"/>
            <w:lang w:val="en-US"/>
            <w:rPrChange w:id="3731" w:author="Chen Liao" w:date="2020-06-22T07:02:00Z">
              <w:rPr>
                <w:sz w:val="24"/>
                <w:szCs w:val="24"/>
                <w:lang w:val="en-US"/>
              </w:rPr>
            </w:rPrChange>
          </w:rPr>
          <w:delText xml:space="preserve">an Ditmarsch </w:delText>
        </w:r>
        <w:r w:rsidRPr="00254232" w:rsidDel="00F24370">
          <w:rPr>
            <w:rFonts w:ascii="Times New Roman" w:hAnsi="Times New Roman" w:cs="Times New Roman"/>
            <w:i/>
            <w:sz w:val="24"/>
            <w:szCs w:val="24"/>
            <w:lang w:val="en-US"/>
            <w:rPrChange w:id="3732" w:author="Chen Liao" w:date="2020-06-22T07:02:00Z">
              <w:rPr>
                <w:i/>
                <w:sz w:val="24"/>
                <w:szCs w:val="24"/>
                <w:lang w:val="en-US"/>
              </w:rPr>
            </w:rPrChange>
          </w:rPr>
          <w:delText>et al.</w:delText>
        </w:r>
        <w:r w:rsidRPr="00254232" w:rsidDel="00F24370">
          <w:rPr>
            <w:rFonts w:ascii="Times New Roman" w:hAnsi="Times New Roman" w:cs="Times New Roman"/>
            <w:sz w:val="24"/>
            <w:szCs w:val="24"/>
            <w:lang w:val="en-US"/>
            <w:rPrChange w:id="3733" w:author="Chen Liao" w:date="2020-06-22T07:02:00Z">
              <w:rPr>
                <w:sz w:val="24"/>
                <w:szCs w:val="24"/>
                <w:lang w:val="en-US"/>
              </w:rPr>
            </w:rPrChange>
          </w:rPr>
          <w:delText xml:space="preserve"> 2013 doi:10.1016/j.celrep.2013.07.026)</w:delText>
        </w:r>
      </w:del>
      <w:r w:rsidRPr="00254232">
        <w:rPr>
          <w:rFonts w:ascii="Times New Roman" w:hAnsi="Times New Roman" w:cs="Times New Roman"/>
          <w:sz w:val="24"/>
          <w:szCs w:val="24"/>
          <w:lang w:val="en-US"/>
          <w:rPrChange w:id="3734" w:author="Chen Liao" w:date="2020-06-22T07:02:00Z">
            <w:rPr>
              <w:sz w:val="24"/>
              <w:szCs w:val="24"/>
              <w:lang w:val="en-US"/>
            </w:rPr>
          </w:rPrChange>
        </w:rPr>
        <w:t xml:space="preserve">. The clinical isolates were inoculated in 3 mL of LB and incubated at 37ºC overnight, with shaking. 500 </w:t>
      </w:r>
      <w:r w:rsidRPr="00254232">
        <w:rPr>
          <w:rFonts w:ascii="Times New Roman" w:hAnsi="Times New Roman" w:cs="Times New Roman"/>
          <w:color w:val="202122"/>
          <w:sz w:val="24"/>
          <w:szCs w:val="24"/>
          <w:highlight w:val="white"/>
          <w:lang w:val="en-US"/>
          <w:rPrChange w:id="3735" w:author="Chen Liao" w:date="2020-06-22T07:02:00Z">
            <w:rPr>
              <w:color w:val="202122"/>
              <w:sz w:val="24"/>
              <w:szCs w:val="24"/>
              <w:highlight w:val="white"/>
              <w:lang w:val="en-US"/>
            </w:rPr>
          </w:rPrChange>
        </w:rPr>
        <w:t>μL of the culture was pelleted and washed twice with PBS. 2 μL of this suspension was spotted on the surface of casamino acids soft agar plates, without penetrating the agar with the pipette tip. The plates were incubated at 37ºC ~24 hours. Two replicates were done per strain. In each batch of swarming assays PA14 was used as control.</w:t>
      </w:r>
    </w:p>
    <w:p w14:paraId="02FC56F2" w14:textId="2E4C3CA8" w:rsidR="00E16436" w:rsidRPr="00A542C3" w:rsidRDefault="00E16436">
      <w:pPr>
        <w:spacing w:before="240" w:after="240"/>
        <w:jc w:val="both"/>
        <w:rPr>
          <w:ins w:id="3736" w:author="Chen Liao" w:date="2020-06-21T21:47:00Z"/>
          <w:rFonts w:ascii="Times New Roman" w:hAnsi="Times New Roman" w:cs="Times New Roman"/>
          <w:b/>
          <w:bCs/>
          <w:color w:val="202122"/>
          <w:sz w:val="24"/>
          <w:szCs w:val="24"/>
          <w:highlight w:val="white"/>
          <w:lang w:val="en-US"/>
          <w:rPrChange w:id="3737" w:author="Chen Liao" w:date="2020-06-22T20:54:00Z">
            <w:rPr>
              <w:ins w:id="3738" w:author="Chen Liao" w:date="2020-06-21T21:47:00Z"/>
              <w:color w:val="202122"/>
              <w:sz w:val="24"/>
              <w:szCs w:val="24"/>
              <w:highlight w:val="white"/>
              <w:lang w:val="en-US"/>
            </w:rPr>
          </w:rPrChange>
        </w:rPr>
      </w:pPr>
      <w:ins w:id="3739" w:author="Chen Liao" w:date="2020-06-21T21:47:00Z">
        <w:r w:rsidRPr="00254232">
          <w:rPr>
            <w:rFonts w:ascii="Times New Roman" w:hAnsi="Times New Roman" w:cs="Times New Roman"/>
            <w:b/>
            <w:bCs/>
            <w:color w:val="202122"/>
            <w:sz w:val="24"/>
            <w:szCs w:val="24"/>
            <w:highlight w:val="white"/>
            <w:lang w:val="en-US"/>
            <w:rPrChange w:id="3740" w:author="Chen Liao" w:date="2020-06-22T07:02:00Z">
              <w:rPr>
                <w:color w:val="202122"/>
                <w:sz w:val="24"/>
                <w:szCs w:val="24"/>
                <w:highlight w:val="white"/>
                <w:lang w:val="en-US"/>
              </w:rPr>
            </w:rPrChange>
          </w:rPr>
          <w:t>Swarming score</w:t>
        </w:r>
      </w:ins>
      <w:ins w:id="3741" w:author="Chen Liao" w:date="2020-06-22T20:54:00Z">
        <w:r w:rsidR="00A542C3">
          <w:rPr>
            <w:rFonts w:ascii="Times New Roman" w:hAnsi="Times New Roman" w:cs="Times New Roman"/>
            <w:b/>
            <w:bCs/>
            <w:color w:val="202122"/>
            <w:sz w:val="24"/>
            <w:szCs w:val="24"/>
            <w:highlight w:val="white"/>
            <w:lang w:val="en-US"/>
          </w:rPr>
          <w:t xml:space="preserve"> </w:t>
        </w:r>
      </w:ins>
      <w:ins w:id="3742" w:author="Chen Liao" w:date="2020-06-21T21:47:00Z">
        <w:r w:rsidRPr="00254232">
          <w:rPr>
            <w:rFonts w:ascii="Times New Roman" w:hAnsi="Times New Roman" w:cs="Times New Roman"/>
            <w:color w:val="202122"/>
            <w:sz w:val="24"/>
            <w:szCs w:val="24"/>
            <w:highlight w:val="white"/>
            <w:lang w:val="en-US"/>
            <w:rPrChange w:id="3743" w:author="Chen Liao" w:date="2020-06-22T07:02:00Z">
              <w:rPr>
                <w:color w:val="202122"/>
                <w:sz w:val="24"/>
                <w:szCs w:val="24"/>
                <w:highlight w:val="white"/>
                <w:lang w:val="en-US"/>
              </w:rPr>
            </w:rPrChange>
          </w:rPr>
          <w:t>Swarming</w:t>
        </w:r>
      </w:ins>
      <w:ins w:id="3744" w:author="Chen Liao" w:date="2020-06-21T21:48:00Z">
        <w:r w:rsidRPr="00254232">
          <w:rPr>
            <w:rFonts w:ascii="Times New Roman" w:hAnsi="Times New Roman" w:cs="Times New Roman"/>
            <w:color w:val="202122"/>
            <w:sz w:val="24"/>
            <w:szCs w:val="24"/>
            <w:highlight w:val="white"/>
            <w:lang w:val="en-US"/>
            <w:rPrChange w:id="3745" w:author="Chen Liao" w:date="2020-06-22T07:02:00Z">
              <w:rPr>
                <w:color w:val="202122"/>
                <w:sz w:val="24"/>
                <w:szCs w:val="24"/>
                <w:highlight w:val="white"/>
                <w:lang w:val="en-US"/>
              </w:rPr>
            </w:rPrChange>
          </w:rPr>
          <w:t xml:space="preserve"> score</w:t>
        </w:r>
      </w:ins>
      <w:ins w:id="3746" w:author="Chen Liao" w:date="2020-06-21T21:49:00Z">
        <w:r w:rsidR="00350B94" w:rsidRPr="00254232">
          <w:rPr>
            <w:rFonts w:ascii="Times New Roman" w:hAnsi="Times New Roman" w:cs="Times New Roman"/>
            <w:color w:val="202122"/>
            <w:sz w:val="24"/>
            <w:szCs w:val="24"/>
            <w:highlight w:val="white"/>
            <w:lang w:val="en-US"/>
            <w:rPrChange w:id="3747" w:author="Chen Liao" w:date="2020-06-22T07:02:00Z">
              <w:rPr>
                <w:color w:val="202122"/>
                <w:sz w:val="24"/>
                <w:szCs w:val="24"/>
                <w:highlight w:val="white"/>
                <w:lang w:val="en-US"/>
              </w:rPr>
            </w:rPrChange>
          </w:rPr>
          <w:t xml:space="preserve"> (</w:t>
        </w:r>
        <m:oMath>
          <m:sSub>
            <m:sSubPr>
              <m:ctrlPr>
                <w:rPr>
                  <w:rFonts w:ascii="Cambria Math" w:hAnsi="Cambria Math" w:cs="Times New Roman"/>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i</m:t>
              </m:r>
            </m:sub>
          </m:sSub>
        </m:oMath>
        <w:r w:rsidR="00350B94" w:rsidRPr="00254232">
          <w:rPr>
            <w:rFonts w:ascii="Times New Roman" w:hAnsi="Times New Roman" w:cs="Times New Roman"/>
            <w:sz w:val="24"/>
            <w:szCs w:val="24"/>
            <w:lang w:val="en-US"/>
            <w:rPrChange w:id="3748" w:author="Chen Liao" w:date="2020-06-22T07:02:00Z">
              <w:rPr>
                <w:sz w:val="24"/>
                <w:szCs w:val="24"/>
                <w:lang w:val="en-US"/>
              </w:rPr>
            </w:rPrChange>
          </w:rPr>
          <w:t>)</w:t>
        </w:r>
      </w:ins>
      <w:ins w:id="3749" w:author="Chen Liao" w:date="2020-06-21T21:48:00Z">
        <w:r w:rsidRPr="00254232">
          <w:rPr>
            <w:rFonts w:ascii="Times New Roman" w:hAnsi="Times New Roman" w:cs="Times New Roman"/>
            <w:color w:val="202122"/>
            <w:sz w:val="24"/>
            <w:szCs w:val="24"/>
            <w:highlight w:val="white"/>
            <w:lang w:val="en-US"/>
            <w:rPrChange w:id="3750" w:author="Chen Liao" w:date="2020-06-22T07:02:00Z">
              <w:rPr>
                <w:color w:val="202122"/>
                <w:sz w:val="24"/>
                <w:szCs w:val="24"/>
                <w:highlight w:val="white"/>
                <w:lang w:val="en-US"/>
              </w:rPr>
            </w:rPrChange>
          </w:rPr>
          <w:t xml:space="preserve"> for each clinical isolate </w:t>
        </w:r>
        <m:oMath>
          <m:r>
            <w:rPr>
              <w:rFonts w:ascii="Cambria Math" w:hAnsi="Cambria Math" w:cs="Times New Roman"/>
              <w:color w:val="202122"/>
              <w:sz w:val="24"/>
              <w:szCs w:val="24"/>
              <w:highlight w:val="white"/>
              <w:lang w:val="en-US"/>
            </w:rPr>
            <m:t>i</m:t>
          </m:r>
        </m:oMath>
        <w:r w:rsidRPr="00254232">
          <w:rPr>
            <w:rFonts w:ascii="Times New Roman" w:hAnsi="Times New Roman" w:cs="Times New Roman"/>
            <w:color w:val="202122"/>
            <w:sz w:val="24"/>
            <w:szCs w:val="24"/>
            <w:highlight w:val="white"/>
            <w:lang w:val="en-US"/>
            <w:rPrChange w:id="3751" w:author="Chen Liao" w:date="2020-06-22T07:02:00Z">
              <w:rPr>
                <w:color w:val="202122"/>
                <w:sz w:val="24"/>
                <w:szCs w:val="24"/>
                <w:highlight w:val="white"/>
                <w:lang w:val="en-US"/>
              </w:rPr>
            </w:rPrChange>
          </w:rPr>
          <w:t xml:space="preserve"> is defined as a linear combination of the </w:t>
        </w:r>
      </w:ins>
      <w:ins w:id="3752" w:author="Chen Liao" w:date="2020-06-21T21:49:00Z">
        <w:r w:rsidRPr="00254232">
          <w:rPr>
            <w:rFonts w:ascii="Times New Roman" w:hAnsi="Times New Roman" w:cs="Times New Roman"/>
            <w:color w:val="202122"/>
            <w:sz w:val="24"/>
            <w:szCs w:val="24"/>
            <w:highlight w:val="white"/>
            <w:lang w:val="en-US"/>
            <w:rPrChange w:id="3753" w:author="Chen Liao" w:date="2020-06-22T07:02:00Z">
              <w:rPr>
                <w:color w:val="202122"/>
                <w:sz w:val="24"/>
                <w:szCs w:val="24"/>
                <w:highlight w:val="white"/>
                <w:lang w:val="en-US"/>
              </w:rPr>
            </w:rPrChange>
          </w:rPr>
          <w:t>maximum length (</w:t>
        </w:r>
      </w:ins>
      <m:oMath>
        <m:sSub>
          <m:sSubPr>
            <m:ctrlPr>
              <w:ins w:id="3754" w:author="Chen Liao" w:date="2020-06-21T21:51:00Z">
                <w:rPr>
                  <w:rFonts w:ascii="Cambria Math" w:hAnsi="Cambria Math" w:cs="Times New Roman"/>
                  <w:sz w:val="24"/>
                  <w:szCs w:val="24"/>
                  <w:lang w:val="en-US"/>
                </w:rPr>
              </w:ins>
            </m:ctrlPr>
          </m:sSubPr>
          <m:e>
            <m:r>
              <w:ins w:id="3755" w:author="Chen Liao" w:date="2020-06-21T21:51:00Z">
                <w:rPr>
                  <w:rFonts w:ascii="Cambria Math" w:hAnsi="Cambria Math" w:cs="Times New Roman"/>
                  <w:sz w:val="24"/>
                  <w:szCs w:val="24"/>
                  <w:lang w:val="en-US"/>
                </w:rPr>
                <m:t>L</m:t>
              </w:ins>
            </m:r>
          </m:e>
          <m:sub>
            <m:r>
              <w:ins w:id="3756" w:author="Chen Liao" w:date="2020-06-21T21:51:00Z">
                <w:rPr>
                  <w:rFonts w:ascii="Cambria Math" w:hAnsi="Cambria Math" w:cs="Times New Roman"/>
                  <w:sz w:val="24"/>
                  <w:szCs w:val="24"/>
                  <w:lang w:val="en-US"/>
                </w:rPr>
                <m:t>i</m:t>
              </w:ins>
            </m:r>
          </m:sub>
        </m:sSub>
      </m:oMath>
      <w:ins w:id="3757" w:author="Chen Liao" w:date="2020-06-21T21:51:00Z">
        <w:r w:rsidR="00350B94" w:rsidRPr="00254232">
          <w:rPr>
            <w:rFonts w:ascii="Times New Roman" w:hAnsi="Times New Roman" w:cs="Times New Roman"/>
            <w:color w:val="202122"/>
            <w:sz w:val="24"/>
            <w:szCs w:val="24"/>
            <w:highlight w:val="white"/>
            <w:lang w:val="en-US"/>
            <w:rPrChange w:id="3758" w:author="Chen Liao" w:date="2020-06-22T07:02:00Z">
              <w:rPr>
                <w:color w:val="202122"/>
                <w:sz w:val="24"/>
                <w:szCs w:val="24"/>
                <w:highlight w:val="white"/>
                <w:lang w:val="en-US"/>
              </w:rPr>
            </w:rPrChange>
          </w:rPr>
          <w:t xml:space="preserve">) </w:t>
        </w:r>
      </w:ins>
      <w:ins w:id="3759" w:author="Chen Liao" w:date="2020-06-21T21:49:00Z">
        <w:r w:rsidRPr="00254232">
          <w:rPr>
            <w:rFonts w:ascii="Times New Roman" w:hAnsi="Times New Roman" w:cs="Times New Roman"/>
            <w:color w:val="202122"/>
            <w:sz w:val="24"/>
            <w:szCs w:val="24"/>
            <w:highlight w:val="white"/>
            <w:lang w:val="en-US"/>
            <w:rPrChange w:id="3760" w:author="Chen Liao" w:date="2020-06-22T07:02:00Z">
              <w:rPr>
                <w:color w:val="202122"/>
                <w:sz w:val="24"/>
                <w:szCs w:val="24"/>
                <w:highlight w:val="white"/>
                <w:lang w:val="en-US"/>
              </w:rPr>
            </w:rPrChange>
          </w:rPr>
          <w:t>and circularity (</w:t>
        </w:r>
      </w:ins>
      <m:oMath>
        <m:sSub>
          <m:sSubPr>
            <m:ctrlPr>
              <w:ins w:id="3761" w:author="Chen Liao" w:date="2020-06-21T21:50:00Z">
                <w:rPr>
                  <w:rFonts w:ascii="Cambria Math" w:hAnsi="Cambria Math" w:cs="Times New Roman"/>
                  <w:sz w:val="24"/>
                  <w:szCs w:val="24"/>
                  <w:lang w:val="en-US"/>
                </w:rPr>
              </w:ins>
            </m:ctrlPr>
          </m:sSubPr>
          <m:e>
            <m:r>
              <w:ins w:id="3762" w:author="Chen Liao" w:date="2020-06-21T21:50:00Z">
                <w:rPr>
                  <w:rFonts w:ascii="Cambria Math" w:hAnsi="Cambria Math" w:cs="Times New Roman"/>
                  <w:sz w:val="24"/>
                  <w:szCs w:val="24"/>
                  <w:lang w:val="en-US"/>
                </w:rPr>
                <m:t>C</m:t>
              </w:ins>
            </m:r>
          </m:e>
          <m:sub>
            <m:r>
              <w:ins w:id="3763" w:author="Chen Liao" w:date="2020-06-21T21:50:00Z">
                <w:rPr>
                  <w:rFonts w:ascii="Cambria Math" w:hAnsi="Cambria Math" w:cs="Times New Roman"/>
                  <w:sz w:val="24"/>
                  <w:szCs w:val="24"/>
                  <w:lang w:val="en-US"/>
                </w:rPr>
                <m:t>i</m:t>
              </w:ins>
            </m:r>
          </m:sub>
        </m:sSub>
      </m:oMath>
      <w:ins w:id="3764" w:author="Chen Liao" w:date="2020-06-21T21:49:00Z">
        <w:r w:rsidRPr="00254232">
          <w:rPr>
            <w:rFonts w:ascii="Times New Roman" w:hAnsi="Times New Roman" w:cs="Times New Roman"/>
            <w:color w:val="202122"/>
            <w:sz w:val="24"/>
            <w:szCs w:val="24"/>
            <w:highlight w:val="white"/>
            <w:lang w:val="en-US"/>
            <w:rPrChange w:id="3765" w:author="Chen Liao" w:date="2020-06-22T07:02:00Z">
              <w:rPr>
                <w:color w:val="202122"/>
                <w:sz w:val="24"/>
                <w:szCs w:val="24"/>
                <w:highlight w:val="white"/>
                <w:lang w:val="en-US"/>
              </w:rPr>
            </w:rPrChange>
          </w:rPr>
          <w:t xml:space="preserve">) of </w:t>
        </w:r>
      </w:ins>
      <w:ins w:id="3766" w:author="Chen Liao" w:date="2020-06-21T21:50:00Z">
        <w:r w:rsidR="00350B94" w:rsidRPr="00254232">
          <w:rPr>
            <w:rFonts w:ascii="Times New Roman" w:hAnsi="Times New Roman" w:cs="Times New Roman"/>
            <w:color w:val="202122"/>
            <w:sz w:val="24"/>
            <w:szCs w:val="24"/>
            <w:highlight w:val="white"/>
            <w:lang w:val="en-US"/>
            <w:rPrChange w:id="3767" w:author="Chen Liao" w:date="2020-06-22T07:02:00Z">
              <w:rPr>
                <w:color w:val="202122"/>
                <w:sz w:val="24"/>
                <w:szCs w:val="24"/>
                <w:highlight w:val="white"/>
                <w:lang w:val="en-US"/>
              </w:rPr>
            </w:rPrChange>
          </w:rPr>
          <w:t>its</w:t>
        </w:r>
      </w:ins>
      <w:ins w:id="3768" w:author="Chen Liao" w:date="2020-06-21T21:49:00Z">
        <w:r w:rsidRPr="00254232">
          <w:rPr>
            <w:rFonts w:ascii="Times New Roman" w:hAnsi="Times New Roman" w:cs="Times New Roman"/>
            <w:color w:val="202122"/>
            <w:sz w:val="24"/>
            <w:szCs w:val="24"/>
            <w:highlight w:val="white"/>
            <w:lang w:val="en-US"/>
            <w:rPrChange w:id="3769" w:author="Chen Liao" w:date="2020-06-22T07:02:00Z">
              <w:rPr>
                <w:color w:val="202122"/>
                <w:sz w:val="24"/>
                <w:szCs w:val="24"/>
                <w:highlight w:val="white"/>
                <w:lang w:val="en-US"/>
              </w:rPr>
            </w:rPrChange>
          </w:rPr>
          <w:t xml:space="preserve"> swarming colon</w:t>
        </w:r>
      </w:ins>
      <w:ins w:id="3770" w:author="Chen Liao" w:date="2020-06-21T21:50:00Z">
        <w:r w:rsidR="00350B94" w:rsidRPr="00254232">
          <w:rPr>
            <w:rFonts w:ascii="Times New Roman" w:hAnsi="Times New Roman" w:cs="Times New Roman"/>
            <w:color w:val="202122"/>
            <w:sz w:val="24"/>
            <w:szCs w:val="24"/>
            <w:highlight w:val="white"/>
            <w:lang w:val="en-US"/>
            <w:rPrChange w:id="3771" w:author="Chen Liao" w:date="2020-06-22T07:02:00Z">
              <w:rPr>
                <w:color w:val="202122"/>
                <w:sz w:val="24"/>
                <w:szCs w:val="24"/>
                <w:highlight w:val="white"/>
                <w:lang w:val="en-US"/>
              </w:rPr>
            </w:rPrChange>
          </w:rPr>
          <w:t>y</w:t>
        </w:r>
      </w:ins>
    </w:p>
    <w:p w14:paraId="7F6A347F" w14:textId="77777777" w:rsidR="00E16436" w:rsidRPr="00254232" w:rsidRDefault="00E16436" w:rsidP="00E16436">
      <w:pPr>
        <w:spacing w:before="240" w:after="240"/>
        <w:jc w:val="center"/>
        <w:rPr>
          <w:moveTo w:id="3772" w:author="Chen Liao" w:date="2020-06-21T21:47:00Z"/>
          <w:rFonts w:ascii="Times New Roman" w:hAnsi="Times New Roman" w:cs="Times New Roman"/>
          <w:sz w:val="24"/>
          <w:szCs w:val="24"/>
          <w:lang w:val="en-US"/>
          <w:rPrChange w:id="3773" w:author="Chen Liao" w:date="2020-06-22T07:02:00Z">
            <w:rPr>
              <w:moveTo w:id="3774" w:author="Chen Liao" w:date="2020-06-21T21:47:00Z"/>
              <w:sz w:val="24"/>
              <w:szCs w:val="24"/>
              <w:lang w:val="en-US"/>
            </w:rPr>
          </w:rPrChange>
        </w:rPr>
      </w:pPr>
      <w:moveToRangeStart w:id="3775" w:author="Chen Liao" w:date="2020-06-21T21:47:00Z" w:name="move43668489"/>
      <w:moveTo w:id="3776" w:author="Chen Liao" w:date="2020-06-21T21:47:00Z">
        <w:del w:id="3777" w:author="Chen Liao" w:date="2020-06-21T21:49:00Z">
          <w:r w:rsidRPr="00254232" w:rsidDel="00350B94">
            <w:rPr>
              <w:rFonts w:ascii="Times New Roman" w:hAnsi="Times New Roman" w:cs="Times New Roman"/>
              <w:sz w:val="24"/>
              <w:szCs w:val="24"/>
              <w:lang w:val="en-US"/>
              <w:rPrChange w:id="3778" w:author="Chen Liao" w:date="2020-06-22T07:02:00Z">
                <w:rPr>
                  <w:sz w:val="24"/>
                  <w:szCs w:val="24"/>
                  <w:lang w:val="en-US"/>
                </w:rPr>
              </w:rPrChange>
            </w:rPr>
            <w:delText>#</w:delText>
          </w:r>
        </w:del>
        <m:oMath>
          <m:sSub>
            <m:sSubPr>
              <m:ctrlPr>
                <w:rPr>
                  <w:rFonts w:ascii="Cambria Math" w:hAnsi="Cambria Math" w:cs="Times New Roman"/>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0.5994494 · (</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L</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m:t>
          </m:r>
          <m:bar>
            <m:barPr>
              <m:ctrlPr>
                <w:rPr>
                  <w:rFonts w:ascii="Cambria Math" w:hAnsi="Cambria Math" w:cs="Times New Roman"/>
                  <w:sz w:val="24"/>
                  <w:szCs w:val="24"/>
                  <w:lang w:val="en-US"/>
                </w:rPr>
              </m:ctrlPr>
            </m:barPr>
            <m:e>
              <m:r>
                <w:rPr>
                  <w:rFonts w:ascii="Cambria Math" w:hAnsi="Cambria Math" w:cs="Times New Roman"/>
                  <w:sz w:val="24"/>
                  <w:szCs w:val="24"/>
                  <w:lang w:val="en-US"/>
                </w:rPr>
                <m:t>L</m:t>
              </m:r>
            </m:e>
          </m:bar>
          <m:r>
            <w:rPr>
              <w:rFonts w:ascii="Cambria Math" w:hAnsi="Cambria Math" w:cs="Times New Roman"/>
              <w:sz w:val="24"/>
              <w:szCs w:val="24"/>
              <w:lang w:val="en-US"/>
            </w:rPr>
            <m:t>) - 0.8004127 · (</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C</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m:t>
          </m:r>
          <m:bar>
            <m:barPr>
              <m:ctrlPr>
                <w:rPr>
                  <w:rFonts w:ascii="Cambria Math" w:hAnsi="Cambria Math" w:cs="Times New Roman"/>
                  <w:sz w:val="24"/>
                  <w:szCs w:val="24"/>
                  <w:lang w:val="en-US"/>
                </w:rPr>
              </m:ctrlPr>
            </m:barPr>
            <m:e>
              <m:r>
                <w:rPr>
                  <w:rFonts w:ascii="Cambria Math" w:hAnsi="Cambria Math" w:cs="Times New Roman"/>
                  <w:sz w:val="24"/>
                  <w:szCs w:val="24"/>
                  <w:lang w:val="en-US"/>
                </w:rPr>
                <m:t>C</m:t>
              </m:r>
            </m:e>
          </m:bar>
          <m:r>
            <w:rPr>
              <w:rFonts w:ascii="Cambria Math" w:hAnsi="Cambria Math" w:cs="Times New Roman"/>
              <w:sz w:val="24"/>
              <w:szCs w:val="24"/>
              <w:lang w:val="en-US"/>
            </w:rPr>
            <m:t>)</m:t>
          </m:r>
        </m:oMath>
        <w:del w:id="3779" w:author="Chen Liao" w:date="2020-06-21T21:49:00Z">
          <w:r w:rsidRPr="00254232" w:rsidDel="00350B94">
            <w:rPr>
              <w:rFonts w:ascii="Times New Roman" w:hAnsi="Times New Roman" w:cs="Times New Roman"/>
              <w:sz w:val="24"/>
              <w:szCs w:val="24"/>
              <w:lang w:val="en-US"/>
              <w:rPrChange w:id="3780" w:author="Chen Liao" w:date="2020-06-22T07:02:00Z">
                <w:rPr>
                  <w:sz w:val="24"/>
                  <w:szCs w:val="24"/>
                  <w:lang w:val="en-US"/>
                </w:rPr>
              </w:rPrChange>
            </w:rPr>
            <w:delText>#</w:delText>
          </w:r>
        </w:del>
      </w:moveTo>
    </w:p>
    <w:moveToRangeEnd w:id="3775"/>
    <w:p w14:paraId="50B5703F" w14:textId="1492B559" w:rsidR="00E16436" w:rsidRPr="00254232" w:rsidRDefault="00350B94">
      <w:pPr>
        <w:spacing w:before="240" w:after="240"/>
        <w:jc w:val="both"/>
        <w:rPr>
          <w:rFonts w:ascii="Times New Roman" w:hAnsi="Times New Roman" w:cs="Times New Roman"/>
          <w:color w:val="202122"/>
          <w:sz w:val="24"/>
          <w:szCs w:val="24"/>
          <w:highlight w:val="white"/>
          <w:lang w:val="en-US"/>
          <w:rPrChange w:id="3781" w:author="Chen Liao" w:date="2020-06-22T07:02:00Z">
            <w:rPr>
              <w:color w:val="202122"/>
              <w:sz w:val="24"/>
              <w:szCs w:val="24"/>
              <w:highlight w:val="white"/>
              <w:lang w:val="en-US"/>
            </w:rPr>
          </w:rPrChange>
        </w:rPr>
      </w:pPr>
      <w:ins w:id="3782" w:author="Chen Liao" w:date="2020-06-21T21:50:00Z">
        <w:r w:rsidRPr="00254232">
          <w:rPr>
            <w:rFonts w:ascii="Times New Roman" w:hAnsi="Times New Roman" w:cs="Times New Roman"/>
            <w:color w:val="202122"/>
            <w:sz w:val="24"/>
            <w:szCs w:val="24"/>
            <w:highlight w:val="white"/>
            <w:lang w:val="en-US"/>
            <w:rPrChange w:id="3783" w:author="Chen Liao" w:date="2020-06-22T07:02:00Z">
              <w:rPr>
                <w:color w:val="202122"/>
                <w:sz w:val="24"/>
                <w:szCs w:val="24"/>
                <w:highlight w:val="white"/>
                <w:lang w:val="en-US"/>
              </w:rPr>
            </w:rPrChange>
          </w:rPr>
          <w:t xml:space="preserve">where </w:t>
        </w:r>
        <w:commentRangeStart w:id="3784"/>
        <m:oMath>
          <m:bar>
            <m:barPr>
              <m:ctrlPr>
                <w:rPr>
                  <w:rFonts w:ascii="Cambria Math" w:hAnsi="Cambria Math" w:cs="Times New Roman"/>
                  <w:sz w:val="24"/>
                  <w:szCs w:val="24"/>
                  <w:lang w:val="en-US"/>
                </w:rPr>
              </m:ctrlPr>
            </m:barPr>
            <m:e>
              <m:r>
                <w:rPr>
                  <w:rFonts w:ascii="Cambria Math" w:hAnsi="Cambria Math" w:cs="Times New Roman"/>
                  <w:sz w:val="24"/>
                  <w:szCs w:val="24"/>
                  <w:lang w:val="en-US"/>
                </w:rPr>
                <m:t>L</m:t>
              </m:r>
            </m:e>
          </m:bar>
        </m:oMath>
        <w:r w:rsidRPr="00254232">
          <w:rPr>
            <w:rFonts w:ascii="Times New Roman" w:hAnsi="Times New Roman" w:cs="Times New Roman"/>
            <w:sz w:val="24"/>
            <w:szCs w:val="24"/>
            <w:lang w:val="en-US"/>
            <w:rPrChange w:id="3785" w:author="Chen Liao" w:date="2020-06-22T07:02:00Z">
              <w:rPr>
                <w:sz w:val="24"/>
                <w:szCs w:val="24"/>
                <w:lang w:val="en-US"/>
              </w:rPr>
            </w:rPrChange>
          </w:rPr>
          <w:t xml:space="preserve"> and </w:t>
        </w:r>
        <m:oMath>
          <m:bar>
            <m:barPr>
              <m:ctrlPr>
                <w:rPr>
                  <w:rFonts w:ascii="Cambria Math" w:hAnsi="Cambria Math" w:cs="Times New Roman"/>
                  <w:sz w:val="24"/>
                  <w:szCs w:val="24"/>
                  <w:lang w:val="en-US"/>
                </w:rPr>
              </m:ctrlPr>
            </m:barPr>
            <m:e>
              <m:r>
                <w:rPr>
                  <w:rFonts w:ascii="Cambria Math" w:hAnsi="Cambria Math" w:cs="Times New Roman"/>
                  <w:sz w:val="24"/>
                  <w:szCs w:val="24"/>
                  <w:lang w:val="en-US"/>
                </w:rPr>
                <m:t>C</m:t>
              </m:r>
            </m:e>
          </m:bar>
        </m:oMath>
      </w:ins>
      <w:ins w:id="3786" w:author="Chen Liao" w:date="2020-06-21T21:51:00Z">
        <w:r w:rsidRPr="00254232">
          <w:rPr>
            <w:rFonts w:ascii="Times New Roman" w:hAnsi="Times New Roman" w:cs="Times New Roman"/>
            <w:sz w:val="24"/>
            <w:szCs w:val="24"/>
            <w:lang w:val="en-US"/>
            <w:rPrChange w:id="3787" w:author="Chen Liao" w:date="2020-06-22T07:02:00Z">
              <w:rPr>
                <w:sz w:val="24"/>
                <w:szCs w:val="24"/>
                <w:lang w:val="en-US"/>
              </w:rPr>
            </w:rPrChange>
          </w:rPr>
          <w:t xml:space="preserve"> are the mean values of </w:t>
        </w:r>
        <m:oMath>
          <m:sSub>
            <m:sSubPr>
              <m:ctrlPr>
                <w:rPr>
                  <w:rFonts w:ascii="Cambria Math" w:hAnsi="Cambria Math" w:cs="Times New Roman"/>
                  <w:sz w:val="24"/>
                  <w:szCs w:val="24"/>
                  <w:lang w:val="en-US"/>
                </w:rPr>
              </m:ctrlPr>
            </m:sSubPr>
            <m:e>
              <m:r>
                <w:rPr>
                  <w:rFonts w:ascii="Cambria Math" w:hAnsi="Cambria Math" w:cs="Times New Roman"/>
                  <w:sz w:val="24"/>
                  <w:szCs w:val="24"/>
                  <w:lang w:val="en-US"/>
                </w:rPr>
                <m:t>L</m:t>
              </m:r>
            </m:e>
            <m:sub>
              <m:r>
                <w:rPr>
                  <w:rFonts w:ascii="Cambria Math" w:hAnsi="Cambria Math" w:cs="Times New Roman"/>
                  <w:sz w:val="24"/>
                  <w:szCs w:val="24"/>
                  <w:lang w:val="en-US"/>
                </w:rPr>
                <m:t>i</m:t>
              </m:r>
            </m:sub>
          </m:sSub>
        </m:oMath>
        <w:r w:rsidRPr="00254232">
          <w:rPr>
            <w:rFonts w:ascii="Times New Roman" w:hAnsi="Times New Roman" w:cs="Times New Roman"/>
            <w:color w:val="202122"/>
            <w:sz w:val="24"/>
            <w:szCs w:val="24"/>
            <w:highlight w:val="white"/>
            <w:lang w:val="en-US"/>
            <w:rPrChange w:id="3788" w:author="Chen Liao" w:date="2020-06-22T07:02:00Z">
              <w:rPr>
                <w:color w:val="202122"/>
                <w:sz w:val="24"/>
                <w:szCs w:val="24"/>
                <w:highlight w:val="white"/>
                <w:lang w:val="en-US"/>
              </w:rPr>
            </w:rPrChange>
          </w:rPr>
          <w:t xml:space="preserve"> and </w:t>
        </w:r>
        <m:oMath>
          <m:sSub>
            <m:sSubPr>
              <m:ctrlPr>
                <w:rPr>
                  <w:rFonts w:ascii="Cambria Math" w:hAnsi="Cambria Math" w:cs="Times New Roman"/>
                  <w:sz w:val="24"/>
                  <w:szCs w:val="24"/>
                  <w:lang w:val="en-US"/>
                </w:rPr>
              </m:ctrlPr>
            </m:sSubPr>
            <m:e>
              <m:r>
                <w:rPr>
                  <w:rFonts w:ascii="Cambria Math" w:hAnsi="Cambria Math" w:cs="Times New Roman"/>
                  <w:sz w:val="24"/>
                  <w:szCs w:val="24"/>
                  <w:lang w:val="en-US"/>
                </w:rPr>
                <m:t>C</m:t>
              </m:r>
            </m:e>
            <m:sub>
              <m:r>
                <w:rPr>
                  <w:rFonts w:ascii="Cambria Math" w:hAnsi="Cambria Math" w:cs="Times New Roman"/>
                  <w:sz w:val="24"/>
                  <w:szCs w:val="24"/>
                  <w:lang w:val="en-US"/>
                </w:rPr>
                <m:t>i</m:t>
              </m:r>
            </m:sub>
          </m:sSub>
        </m:oMath>
        <w:r w:rsidRPr="00254232">
          <w:rPr>
            <w:rFonts w:ascii="Times New Roman" w:hAnsi="Times New Roman" w:cs="Times New Roman"/>
            <w:sz w:val="24"/>
            <w:szCs w:val="24"/>
            <w:lang w:val="en-US"/>
            <w:rPrChange w:id="3789" w:author="Chen Liao" w:date="2020-06-22T07:02:00Z">
              <w:rPr>
                <w:sz w:val="24"/>
                <w:szCs w:val="24"/>
                <w:lang w:val="en-US"/>
              </w:rPr>
            </w:rPrChange>
          </w:rPr>
          <w:t xml:space="preserve"> across all clinical isolates respectively.</w:t>
        </w:r>
        <w:commentRangeEnd w:id="3784"/>
        <w:r w:rsidRPr="00254232">
          <w:rPr>
            <w:rStyle w:val="CommentReference"/>
            <w:rFonts w:ascii="Times New Roman" w:hAnsi="Times New Roman" w:cs="Times New Roman"/>
            <w:rPrChange w:id="3790" w:author="Chen Liao" w:date="2020-06-22T07:02:00Z">
              <w:rPr>
                <w:rStyle w:val="CommentReference"/>
              </w:rPr>
            </w:rPrChange>
          </w:rPr>
          <w:commentReference w:id="3784"/>
        </w:r>
      </w:ins>
    </w:p>
    <w:p w14:paraId="7C218CD1" w14:textId="3DBFCDC7" w:rsidR="00655E4E" w:rsidRPr="00254232" w:rsidDel="00A542C3" w:rsidRDefault="00D27EFC">
      <w:pPr>
        <w:spacing w:before="240" w:after="240"/>
        <w:jc w:val="both"/>
        <w:rPr>
          <w:del w:id="3791" w:author="Chen Liao" w:date="2020-06-22T20:54:00Z"/>
          <w:rFonts w:ascii="Times New Roman" w:hAnsi="Times New Roman" w:cs="Times New Roman"/>
          <w:b/>
          <w:color w:val="202122"/>
          <w:sz w:val="24"/>
          <w:szCs w:val="24"/>
          <w:highlight w:val="white"/>
          <w:lang w:val="en-US"/>
          <w:rPrChange w:id="3792" w:author="Chen Liao" w:date="2020-06-22T07:02:00Z">
            <w:rPr>
              <w:del w:id="3793" w:author="Chen Liao" w:date="2020-06-22T20:54:00Z"/>
              <w:b/>
              <w:color w:val="202122"/>
              <w:sz w:val="24"/>
              <w:szCs w:val="24"/>
              <w:highlight w:val="white"/>
              <w:lang w:val="en-US"/>
            </w:rPr>
          </w:rPrChange>
        </w:rPr>
      </w:pPr>
      <w:r w:rsidRPr="00254232">
        <w:rPr>
          <w:rFonts w:ascii="Times New Roman" w:hAnsi="Times New Roman" w:cs="Times New Roman"/>
          <w:b/>
          <w:color w:val="202122"/>
          <w:sz w:val="24"/>
          <w:szCs w:val="24"/>
          <w:highlight w:val="white"/>
          <w:lang w:val="en-US"/>
          <w:rPrChange w:id="3794" w:author="Chen Liao" w:date="2020-06-22T07:02:00Z">
            <w:rPr>
              <w:b/>
              <w:color w:val="202122"/>
              <w:sz w:val="24"/>
              <w:szCs w:val="24"/>
              <w:highlight w:val="white"/>
              <w:lang w:val="en-US"/>
            </w:rPr>
          </w:rPrChange>
        </w:rPr>
        <w:t>Imaging</w:t>
      </w:r>
      <w:ins w:id="3795" w:author="Chen Liao" w:date="2020-06-22T20:54:00Z">
        <w:r w:rsidR="00A542C3">
          <w:rPr>
            <w:rFonts w:ascii="Times New Roman" w:hAnsi="Times New Roman" w:cs="Times New Roman"/>
            <w:color w:val="202122"/>
            <w:sz w:val="24"/>
            <w:szCs w:val="24"/>
            <w:highlight w:val="white"/>
            <w:lang w:val="en-US"/>
          </w:rPr>
          <w:t xml:space="preserve"> </w:t>
        </w:r>
      </w:ins>
    </w:p>
    <w:p w14:paraId="2E2424C3" w14:textId="77777777" w:rsidR="00655E4E" w:rsidRPr="00254232" w:rsidRDefault="00D27EFC">
      <w:pPr>
        <w:spacing w:before="240" w:after="240"/>
        <w:jc w:val="both"/>
        <w:rPr>
          <w:rFonts w:ascii="Times New Roman" w:hAnsi="Times New Roman" w:cs="Times New Roman"/>
          <w:color w:val="202122"/>
          <w:sz w:val="24"/>
          <w:szCs w:val="24"/>
          <w:highlight w:val="white"/>
          <w:lang w:val="en-US"/>
          <w:rPrChange w:id="3796" w:author="Chen Liao" w:date="2020-06-22T07:02:00Z">
            <w:rPr>
              <w:color w:val="202122"/>
              <w:sz w:val="24"/>
              <w:szCs w:val="24"/>
              <w:highlight w:val="white"/>
              <w:lang w:val="en-US"/>
            </w:rPr>
          </w:rPrChange>
        </w:rPr>
      </w:pPr>
      <w:r w:rsidRPr="00254232">
        <w:rPr>
          <w:rFonts w:ascii="Times New Roman" w:hAnsi="Times New Roman" w:cs="Times New Roman"/>
          <w:color w:val="202122"/>
          <w:sz w:val="24"/>
          <w:szCs w:val="24"/>
          <w:highlight w:val="white"/>
          <w:lang w:val="en-US"/>
          <w:rPrChange w:id="3797" w:author="Chen Liao" w:date="2020-06-22T07:02:00Z">
            <w:rPr>
              <w:color w:val="202122"/>
              <w:sz w:val="24"/>
              <w:szCs w:val="24"/>
              <w:highlight w:val="white"/>
              <w:lang w:val="en-US"/>
            </w:rPr>
          </w:rPrChange>
        </w:rPr>
        <w:t>Images of the swarming plates were obtained with a Chemidoc gel doc imager (Bio Rad).</w:t>
      </w:r>
    </w:p>
    <w:p w14:paraId="3BA329FA" w14:textId="02460F7B" w:rsidR="00655E4E" w:rsidRPr="00254232" w:rsidDel="00A542C3" w:rsidRDefault="00D27EFC">
      <w:pPr>
        <w:spacing w:before="240" w:after="240"/>
        <w:jc w:val="both"/>
        <w:rPr>
          <w:del w:id="3798" w:author="Chen Liao" w:date="2020-06-22T20:54:00Z"/>
          <w:rFonts w:ascii="Times New Roman" w:hAnsi="Times New Roman" w:cs="Times New Roman"/>
          <w:b/>
          <w:color w:val="202122"/>
          <w:sz w:val="24"/>
          <w:szCs w:val="24"/>
          <w:highlight w:val="white"/>
          <w:lang w:val="en-US"/>
          <w:rPrChange w:id="3799" w:author="Chen Liao" w:date="2020-06-22T07:02:00Z">
            <w:rPr>
              <w:del w:id="3800" w:author="Chen Liao" w:date="2020-06-22T20:54:00Z"/>
              <w:b/>
              <w:color w:val="202122"/>
              <w:sz w:val="24"/>
              <w:szCs w:val="24"/>
              <w:highlight w:val="white"/>
              <w:lang w:val="en-US"/>
            </w:rPr>
          </w:rPrChange>
        </w:rPr>
      </w:pPr>
      <w:r w:rsidRPr="00254232">
        <w:rPr>
          <w:rFonts w:ascii="Times New Roman" w:hAnsi="Times New Roman" w:cs="Times New Roman"/>
          <w:b/>
          <w:color w:val="202122"/>
          <w:sz w:val="24"/>
          <w:szCs w:val="24"/>
          <w:highlight w:val="white"/>
          <w:lang w:val="en-US"/>
          <w:rPrChange w:id="3801" w:author="Chen Liao" w:date="2020-06-22T07:02:00Z">
            <w:rPr>
              <w:b/>
              <w:color w:val="202122"/>
              <w:sz w:val="24"/>
              <w:szCs w:val="24"/>
              <w:highlight w:val="white"/>
              <w:lang w:val="en-US"/>
            </w:rPr>
          </w:rPrChange>
        </w:rPr>
        <w:t>Image analysis and determination of swarming score</w:t>
      </w:r>
      <w:ins w:id="3802" w:author="Chen Liao" w:date="2020-06-22T20:54:00Z">
        <w:r w:rsidR="00A542C3">
          <w:rPr>
            <w:rFonts w:ascii="Times New Roman" w:hAnsi="Times New Roman" w:cs="Times New Roman"/>
            <w:color w:val="202122"/>
            <w:sz w:val="24"/>
            <w:szCs w:val="24"/>
            <w:highlight w:val="white"/>
            <w:lang w:val="en-US"/>
          </w:rPr>
          <w:t xml:space="preserve"> </w:t>
        </w:r>
      </w:ins>
    </w:p>
    <w:p w14:paraId="7D8E2D30" w14:textId="77777777" w:rsidR="00655E4E" w:rsidRPr="00254232" w:rsidRDefault="00D27EFC">
      <w:pPr>
        <w:spacing w:before="240" w:after="240"/>
        <w:jc w:val="both"/>
        <w:rPr>
          <w:rFonts w:ascii="Times New Roman" w:hAnsi="Times New Roman" w:cs="Times New Roman"/>
          <w:color w:val="1D1C1D"/>
          <w:sz w:val="24"/>
          <w:szCs w:val="24"/>
          <w:highlight w:val="white"/>
          <w:lang w:val="en-US"/>
          <w:rPrChange w:id="3803" w:author="Chen Liao" w:date="2020-06-22T07:02:00Z">
            <w:rPr>
              <w:color w:val="1D1C1D"/>
              <w:sz w:val="24"/>
              <w:szCs w:val="24"/>
              <w:highlight w:val="white"/>
              <w:lang w:val="en-US"/>
            </w:rPr>
          </w:rPrChange>
        </w:rPr>
      </w:pPr>
      <w:r w:rsidRPr="00254232">
        <w:rPr>
          <w:rFonts w:ascii="Times New Roman" w:hAnsi="Times New Roman" w:cs="Times New Roman"/>
          <w:color w:val="202122"/>
          <w:sz w:val="24"/>
          <w:szCs w:val="24"/>
          <w:highlight w:val="white"/>
          <w:lang w:val="en-US"/>
          <w:rPrChange w:id="3804" w:author="Chen Liao" w:date="2020-06-22T07:02:00Z">
            <w:rPr>
              <w:color w:val="202122"/>
              <w:sz w:val="24"/>
              <w:szCs w:val="24"/>
              <w:highlight w:val="white"/>
              <w:lang w:val="en-US"/>
            </w:rPr>
          </w:rPrChange>
        </w:rPr>
        <w:t xml:space="preserve">The extraction of the morphological features from the images of the swarming plates were analyzed using Matlab bwmorph function. The features extracted from the images were perimeter of the colony, maximum length (the longitude of the rectangle that fits the colony), area percentage of the plate occupied by the colony, circularity, measured as </w:t>
      </w:r>
      <w:r w:rsidRPr="00254232">
        <w:rPr>
          <w:rFonts w:ascii="Times New Roman" w:hAnsi="Times New Roman" w:cs="Times New Roman"/>
          <w:color w:val="1D1C1D"/>
          <w:sz w:val="24"/>
          <w:szCs w:val="24"/>
          <w:highlight w:val="white"/>
          <w:lang w:val="en-US"/>
          <w:rPrChange w:id="3805" w:author="Chen Liao" w:date="2020-06-22T07:02:00Z">
            <w:rPr>
              <w:color w:val="1D1C1D"/>
              <w:sz w:val="24"/>
              <w:szCs w:val="24"/>
              <w:highlight w:val="white"/>
              <w:lang w:val="en-US"/>
            </w:rPr>
          </w:rPrChange>
        </w:rPr>
        <w:t>4*π/P</w:t>
      </w:r>
      <w:r w:rsidRPr="00254232">
        <w:rPr>
          <w:rFonts w:ascii="Times New Roman" w:hAnsi="Times New Roman" w:cs="Times New Roman"/>
          <w:color w:val="1D1C1D"/>
          <w:sz w:val="24"/>
          <w:szCs w:val="24"/>
          <w:highlight w:val="white"/>
          <w:vertAlign w:val="superscript"/>
          <w:lang w:val="en-US"/>
          <w:rPrChange w:id="3806" w:author="Chen Liao" w:date="2020-06-22T07:02:00Z">
            <w:rPr>
              <w:color w:val="1D1C1D"/>
              <w:sz w:val="24"/>
              <w:szCs w:val="24"/>
              <w:highlight w:val="white"/>
              <w:vertAlign w:val="superscript"/>
              <w:lang w:val="en-US"/>
            </w:rPr>
          </w:rPrChange>
        </w:rPr>
        <w:t>2</w:t>
      </w:r>
      <w:r w:rsidRPr="00254232">
        <w:rPr>
          <w:rFonts w:ascii="Times New Roman" w:hAnsi="Times New Roman" w:cs="Times New Roman"/>
          <w:color w:val="1D1C1D"/>
          <w:sz w:val="24"/>
          <w:szCs w:val="24"/>
          <w:highlight w:val="white"/>
          <w:lang w:val="en-US"/>
          <w:rPrChange w:id="3807" w:author="Chen Liao" w:date="2020-06-22T07:02:00Z">
            <w:rPr>
              <w:color w:val="1D1C1D"/>
              <w:sz w:val="24"/>
              <w:szCs w:val="24"/>
              <w:highlight w:val="white"/>
              <w:lang w:val="en-US"/>
            </w:rPr>
          </w:rPrChange>
        </w:rPr>
        <w:t xml:space="preserve">, skeleton and eccentricity (the eccentricity of the fitted ellipse). </w:t>
      </w:r>
    </w:p>
    <w:p w14:paraId="526894AE" w14:textId="77777777" w:rsidR="00655E4E" w:rsidRPr="00254232" w:rsidRDefault="00D27EFC">
      <w:pPr>
        <w:spacing w:before="240" w:after="240"/>
        <w:jc w:val="both"/>
        <w:rPr>
          <w:rFonts w:ascii="Times New Roman" w:hAnsi="Times New Roman" w:cs="Times New Roman"/>
          <w:color w:val="202122"/>
          <w:sz w:val="24"/>
          <w:szCs w:val="24"/>
          <w:highlight w:val="white"/>
          <w:lang w:val="en-US"/>
          <w:rPrChange w:id="3808" w:author="Chen Liao" w:date="2020-06-22T07:02:00Z">
            <w:rPr>
              <w:color w:val="202122"/>
              <w:sz w:val="24"/>
              <w:szCs w:val="24"/>
              <w:highlight w:val="white"/>
              <w:lang w:val="en-US"/>
            </w:rPr>
          </w:rPrChange>
        </w:rPr>
      </w:pPr>
      <w:r w:rsidRPr="00254232">
        <w:rPr>
          <w:rFonts w:ascii="Times New Roman" w:hAnsi="Times New Roman" w:cs="Times New Roman"/>
          <w:color w:val="1D1C1D"/>
          <w:sz w:val="24"/>
          <w:szCs w:val="24"/>
          <w:highlight w:val="white"/>
          <w:lang w:val="en-US"/>
          <w:rPrChange w:id="3809" w:author="Chen Liao" w:date="2020-06-22T07:02:00Z">
            <w:rPr>
              <w:color w:val="1D1C1D"/>
              <w:sz w:val="24"/>
              <w:szCs w:val="24"/>
              <w:highlight w:val="white"/>
              <w:lang w:val="en-US"/>
            </w:rPr>
          </w:rPrChange>
        </w:rPr>
        <w:t xml:space="preserve">The analysis of the morphological features was performed in R. The average of the replicates for each feature was obtained. The values of each feature in each experiment were normalized to the value of PA14 control in that experiment. A PCA biplot was generated and maximum length and circularity were found to be the features that most spreaded swarmers and non swarmers. These two features were the one used for obtaining the swarming score (Equation </w:t>
      </w:r>
      <w:r w:rsidRPr="00254232">
        <w:rPr>
          <w:rFonts w:ascii="Times New Roman" w:hAnsi="Times New Roman" w:cs="Times New Roman"/>
          <w:color w:val="1D1C1D"/>
          <w:sz w:val="24"/>
          <w:szCs w:val="24"/>
          <w:highlight w:val="white"/>
          <w:lang w:val="en-US"/>
          <w:rPrChange w:id="3810" w:author="Chen Liao" w:date="2020-06-22T07:02:00Z">
            <w:rPr>
              <w:color w:val="1D1C1D"/>
              <w:sz w:val="24"/>
              <w:szCs w:val="24"/>
              <w:highlight w:val="white"/>
              <w:lang w:val="en-US"/>
            </w:rPr>
          </w:rPrChange>
        </w:rPr>
        <w:lastRenderedPageBreak/>
        <w:t xml:space="preserve">1). The coefficients in the equation correspond to the rotation of the two features that maximizes the variance of swarming score. </w:t>
      </w:r>
    </w:p>
    <w:p w14:paraId="111CB600" w14:textId="77777777" w:rsidR="00655E4E" w:rsidRPr="00254232" w:rsidRDefault="00D27EFC">
      <w:pPr>
        <w:spacing w:before="240" w:after="240"/>
        <w:jc w:val="both"/>
        <w:rPr>
          <w:rFonts w:ascii="Times New Roman" w:hAnsi="Times New Roman" w:cs="Times New Roman"/>
          <w:b/>
          <w:sz w:val="24"/>
          <w:szCs w:val="24"/>
          <w:lang w:val="en-US"/>
          <w:rPrChange w:id="3811" w:author="Chen Liao" w:date="2020-06-22T07:02:00Z">
            <w:rPr>
              <w:b/>
              <w:sz w:val="24"/>
              <w:szCs w:val="24"/>
              <w:lang w:val="en-US"/>
            </w:rPr>
          </w:rPrChange>
        </w:rPr>
      </w:pPr>
      <w:r w:rsidRPr="00254232">
        <w:rPr>
          <w:rFonts w:ascii="Times New Roman" w:hAnsi="Times New Roman" w:cs="Times New Roman"/>
          <w:b/>
          <w:sz w:val="24"/>
          <w:szCs w:val="24"/>
          <w:lang w:val="en-US"/>
          <w:rPrChange w:id="3812" w:author="Chen Liao" w:date="2020-06-22T07:02:00Z">
            <w:rPr>
              <w:b/>
              <w:sz w:val="24"/>
              <w:szCs w:val="24"/>
              <w:lang w:val="en-US"/>
            </w:rPr>
          </w:rPrChange>
        </w:rPr>
        <w:t>Intracellular Metabolites extraction</w:t>
      </w:r>
    </w:p>
    <w:p w14:paraId="157EC8DD" w14:textId="77777777" w:rsidR="00655E4E" w:rsidRPr="00254232" w:rsidRDefault="00655E4E">
      <w:pPr>
        <w:spacing w:before="240" w:after="240"/>
        <w:jc w:val="both"/>
        <w:rPr>
          <w:rFonts w:ascii="Times New Roman" w:hAnsi="Times New Roman" w:cs="Times New Roman"/>
          <w:sz w:val="24"/>
          <w:szCs w:val="24"/>
          <w:lang w:val="en-US"/>
          <w:rPrChange w:id="3813" w:author="Chen Liao" w:date="2020-06-22T07:02:00Z">
            <w:rPr>
              <w:sz w:val="24"/>
              <w:szCs w:val="24"/>
              <w:lang w:val="en-US"/>
            </w:rPr>
          </w:rPrChange>
        </w:rPr>
      </w:pPr>
    </w:p>
    <w:p w14:paraId="3BEC75DD" w14:textId="77777777" w:rsidR="00655E4E" w:rsidRPr="00254232" w:rsidRDefault="00655E4E">
      <w:pPr>
        <w:spacing w:before="240" w:after="240"/>
        <w:jc w:val="both"/>
        <w:rPr>
          <w:rFonts w:ascii="Times New Roman" w:hAnsi="Times New Roman" w:cs="Times New Roman"/>
          <w:sz w:val="24"/>
          <w:szCs w:val="24"/>
          <w:lang w:val="en-US"/>
          <w:rPrChange w:id="3814" w:author="Chen Liao" w:date="2020-06-22T07:02:00Z">
            <w:rPr>
              <w:sz w:val="24"/>
              <w:szCs w:val="24"/>
              <w:lang w:val="en-US"/>
            </w:rPr>
          </w:rPrChange>
        </w:rPr>
      </w:pPr>
    </w:p>
    <w:p w14:paraId="7972863C" w14:textId="371B7C4C" w:rsidR="00655E4E" w:rsidRDefault="00D27EFC">
      <w:pPr>
        <w:spacing w:before="240" w:after="240"/>
        <w:jc w:val="both"/>
        <w:rPr>
          <w:ins w:id="3815" w:author="Chen Liao" w:date="2020-06-22T17:36:00Z"/>
          <w:rFonts w:ascii="Times New Roman" w:hAnsi="Times New Roman" w:cs="Times New Roman"/>
          <w:b/>
          <w:sz w:val="24"/>
          <w:szCs w:val="24"/>
          <w:lang w:val="en-US"/>
        </w:rPr>
      </w:pPr>
      <w:r w:rsidRPr="00254232">
        <w:rPr>
          <w:rFonts w:ascii="Times New Roman" w:hAnsi="Times New Roman" w:cs="Times New Roman"/>
          <w:b/>
          <w:sz w:val="24"/>
          <w:szCs w:val="24"/>
          <w:lang w:val="en-US"/>
          <w:rPrChange w:id="3816" w:author="Chen Liao" w:date="2020-06-22T07:02:00Z">
            <w:rPr>
              <w:b/>
              <w:sz w:val="24"/>
              <w:szCs w:val="24"/>
              <w:lang w:val="en-US"/>
            </w:rPr>
          </w:rPrChange>
        </w:rPr>
        <w:t>Metabolomic data preprocessing</w:t>
      </w:r>
    </w:p>
    <w:p w14:paraId="347C3E5C" w14:textId="1D712598" w:rsidR="00EE58B1" w:rsidRPr="00254232" w:rsidRDefault="00EE58B1">
      <w:pPr>
        <w:spacing w:before="240" w:after="240"/>
        <w:jc w:val="both"/>
        <w:rPr>
          <w:rFonts w:ascii="Times New Roman" w:hAnsi="Times New Roman" w:cs="Times New Roman"/>
          <w:b/>
          <w:sz w:val="24"/>
          <w:szCs w:val="24"/>
          <w:lang w:val="en-US"/>
          <w:rPrChange w:id="3817" w:author="Chen Liao" w:date="2020-06-22T07:02:00Z">
            <w:rPr>
              <w:b/>
              <w:sz w:val="24"/>
              <w:szCs w:val="24"/>
              <w:lang w:val="en-US"/>
            </w:rPr>
          </w:rPrChange>
        </w:rPr>
      </w:pPr>
      <w:ins w:id="3818" w:author="Chen Liao" w:date="2020-06-22T17:36:00Z">
        <w:r w:rsidRPr="00F079B1">
          <w:rPr>
            <w:rFonts w:ascii="Times New Roman" w:hAnsi="Times New Roman" w:cs="Times New Roman"/>
            <w:sz w:val="24"/>
            <w:szCs w:val="24"/>
            <w:lang w:val="en-US"/>
          </w:rPr>
          <w:t>After extraction and profiling using liquid-chromatography coupled to mass spectrometry (LC-MS), we identified a total of 99 compounds (</w:t>
        </w:r>
        <w:r w:rsidRPr="00F079B1">
          <w:rPr>
            <w:rFonts w:ascii="Times New Roman" w:hAnsi="Times New Roman" w:cs="Times New Roman"/>
            <w:b/>
            <w:sz w:val="24"/>
            <w:szCs w:val="24"/>
            <w:lang w:val="en-US"/>
          </w:rPr>
          <w:t>Fig. 3A</w:t>
        </w:r>
        <w:r w:rsidRPr="00F079B1">
          <w:rPr>
            <w:rFonts w:ascii="Times New Roman" w:hAnsi="Times New Roman" w:cs="Times New Roman"/>
            <w:sz w:val="24"/>
            <w:szCs w:val="24"/>
            <w:lang w:val="en-US"/>
          </w:rPr>
          <w:t>), and from these we chose 70 compounds that passed several criteria for further analysis (</w:t>
        </w:r>
        <w:r w:rsidRPr="00F079B1">
          <w:rPr>
            <w:rFonts w:ascii="Times New Roman" w:hAnsi="Times New Roman" w:cs="Times New Roman"/>
            <w:sz w:val="24"/>
            <w:szCs w:val="24"/>
            <w:highlight w:val="yellow"/>
            <w:lang w:val="en-US"/>
          </w:rPr>
          <w:t>see Methods</w:t>
        </w:r>
        <w:r w:rsidRPr="00F079B1">
          <w:rPr>
            <w:rFonts w:ascii="Times New Roman" w:hAnsi="Times New Roman" w:cs="Times New Roman"/>
            <w:sz w:val="24"/>
            <w:szCs w:val="24"/>
            <w:lang w:val="en-US"/>
          </w:rPr>
          <w:t>).</w:t>
        </w:r>
      </w:ins>
    </w:p>
    <w:p w14:paraId="39949BAA" w14:textId="7B6361D3" w:rsidR="00655E4E" w:rsidRPr="00254232" w:rsidDel="00180698" w:rsidRDefault="00D27EFC">
      <w:pPr>
        <w:spacing w:before="240" w:after="240"/>
        <w:jc w:val="both"/>
        <w:rPr>
          <w:moveFrom w:id="3819" w:author="Chen Liao" w:date="2020-06-22T20:31:00Z"/>
          <w:rFonts w:ascii="Times New Roman" w:hAnsi="Times New Roman" w:cs="Times New Roman"/>
          <w:sz w:val="24"/>
          <w:szCs w:val="24"/>
          <w:lang w:val="en-US"/>
          <w:rPrChange w:id="3820" w:author="Chen Liao" w:date="2020-06-22T07:02:00Z">
            <w:rPr>
              <w:moveFrom w:id="3821" w:author="Chen Liao" w:date="2020-06-22T20:31:00Z"/>
              <w:sz w:val="24"/>
              <w:szCs w:val="24"/>
              <w:lang w:val="en-US"/>
            </w:rPr>
          </w:rPrChange>
        </w:rPr>
      </w:pPr>
      <w:r w:rsidRPr="00254232">
        <w:rPr>
          <w:rFonts w:ascii="Times New Roman" w:hAnsi="Times New Roman" w:cs="Times New Roman"/>
          <w:sz w:val="24"/>
          <w:szCs w:val="24"/>
          <w:lang w:val="en-US"/>
          <w:rPrChange w:id="3822" w:author="Chen Liao" w:date="2020-06-22T07:02:00Z">
            <w:rPr>
              <w:sz w:val="24"/>
              <w:szCs w:val="24"/>
              <w:lang w:val="en-US"/>
            </w:rPr>
          </w:rPrChange>
        </w:rPr>
        <w:t xml:space="preserve">Missing values, if any of the replicates had a non-missing value for the particular compound, were imputed to the average of the non missing values. After that imputation all compounds with missing values were removed (Fig. S4). </w:t>
      </w:r>
      <w:moveFromRangeStart w:id="3823" w:author="Chen Liao" w:date="2020-06-22T20:31:00Z" w:name="move43750305"/>
      <w:moveFrom w:id="3824" w:author="Chen Liao" w:date="2020-06-22T20:31:00Z">
        <w:r w:rsidRPr="00254232" w:rsidDel="00180698">
          <w:rPr>
            <w:rFonts w:ascii="Times New Roman" w:hAnsi="Times New Roman" w:cs="Times New Roman"/>
            <w:noProof/>
            <w:sz w:val="24"/>
            <w:szCs w:val="24"/>
            <w:lang w:val="en-US"/>
            <w:rPrChange w:id="3825" w:author="Chen Liao" w:date="2020-06-22T07:02:00Z">
              <w:rPr>
                <w:noProof/>
                <w:sz w:val="24"/>
                <w:szCs w:val="24"/>
                <w:lang w:val="en-US"/>
              </w:rPr>
            </w:rPrChange>
          </w:rPr>
          <w:drawing>
            <wp:inline distT="114300" distB="114300" distL="114300" distR="114300" wp14:anchorId="0FD97DFF" wp14:editId="25C36AB7">
              <wp:extent cx="5734050" cy="29591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734050" cy="2959100"/>
                      </a:xfrm>
                      <a:prstGeom prst="rect">
                        <a:avLst/>
                      </a:prstGeom>
                      <a:ln/>
                    </pic:spPr>
                  </pic:pic>
                </a:graphicData>
              </a:graphic>
            </wp:inline>
          </w:drawing>
        </w:r>
      </w:moveFrom>
    </w:p>
    <w:p w14:paraId="1524A9F1" w14:textId="3DE09CAC" w:rsidR="00655E4E" w:rsidRPr="00254232" w:rsidRDefault="00D27EFC">
      <w:pPr>
        <w:spacing w:before="240" w:after="240"/>
        <w:jc w:val="both"/>
        <w:rPr>
          <w:rFonts w:ascii="Times New Roman" w:hAnsi="Times New Roman" w:cs="Times New Roman"/>
          <w:sz w:val="24"/>
          <w:szCs w:val="24"/>
          <w:lang w:val="en-US"/>
          <w:rPrChange w:id="3826" w:author="Chen Liao" w:date="2020-06-22T07:02:00Z">
            <w:rPr>
              <w:sz w:val="24"/>
              <w:szCs w:val="24"/>
              <w:lang w:val="en-US"/>
            </w:rPr>
          </w:rPrChange>
        </w:rPr>
      </w:pPr>
      <w:moveFrom w:id="3827" w:author="Chen Liao" w:date="2020-06-22T20:31:00Z">
        <w:r w:rsidRPr="00254232" w:rsidDel="00180698">
          <w:rPr>
            <w:rFonts w:ascii="Times New Roman" w:hAnsi="Times New Roman" w:cs="Times New Roman"/>
            <w:b/>
            <w:sz w:val="20"/>
            <w:szCs w:val="20"/>
            <w:lang w:val="en-US"/>
            <w:rPrChange w:id="3828" w:author="Chen Liao" w:date="2020-06-22T07:02:00Z">
              <w:rPr>
                <w:b/>
                <w:sz w:val="20"/>
                <w:szCs w:val="20"/>
                <w:lang w:val="en-US"/>
              </w:rPr>
            </w:rPrChange>
          </w:rPr>
          <w:t xml:space="preserve">Figure S4: </w:t>
        </w:r>
        <w:r w:rsidRPr="00254232" w:rsidDel="00180698">
          <w:rPr>
            <w:rFonts w:ascii="Times New Roman" w:hAnsi="Times New Roman" w:cs="Times New Roman"/>
            <w:sz w:val="20"/>
            <w:szCs w:val="20"/>
            <w:lang w:val="en-US"/>
            <w:rPrChange w:id="3829" w:author="Chen Liao" w:date="2020-06-22T07:02:00Z">
              <w:rPr>
                <w:sz w:val="20"/>
                <w:szCs w:val="20"/>
                <w:lang w:val="en-US"/>
              </w:rPr>
            </w:rPrChange>
          </w:rPr>
          <w:t>Quality of LC-MS measures of each one of the compounds, pre and post imputation. The peak range refers to the maximum peak area minus the minimum peak area. The imputation consisted in, for the compounds that had missing values only in some of the replicates of a same clinical isolate for a given compound, impute the missing values by the average of the replicates with an actual value. After the imputation the compounds with a missing value proportion above 0 were dropped out.</w:t>
        </w:r>
        <w:r w:rsidRPr="00254232" w:rsidDel="00180698">
          <w:rPr>
            <w:rFonts w:ascii="Times New Roman" w:hAnsi="Times New Roman" w:cs="Times New Roman"/>
            <w:sz w:val="24"/>
            <w:szCs w:val="24"/>
            <w:lang w:val="en-US"/>
            <w:rPrChange w:id="3830" w:author="Chen Liao" w:date="2020-06-22T07:02:00Z">
              <w:rPr>
                <w:sz w:val="24"/>
                <w:szCs w:val="24"/>
                <w:lang w:val="en-US"/>
              </w:rPr>
            </w:rPrChange>
          </w:rPr>
          <w:t xml:space="preserve"> </w:t>
        </w:r>
      </w:moveFrom>
      <w:moveFromRangeEnd w:id="3823"/>
    </w:p>
    <w:p w14:paraId="3A984C95" w14:textId="6B1E8B02" w:rsidR="00655E4E" w:rsidRPr="00254232" w:rsidRDefault="00D27EFC">
      <w:pPr>
        <w:spacing w:before="240" w:after="240"/>
        <w:jc w:val="both"/>
        <w:rPr>
          <w:rFonts w:ascii="Times New Roman" w:hAnsi="Times New Roman" w:cs="Times New Roman"/>
          <w:sz w:val="24"/>
          <w:szCs w:val="24"/>
          <w:lang w:val="en-US"/>
          <w:rPrChange w:id="3831" w:author="Chen Liao" w:date="2020-06-22T07:02:00Z">
            <w:rPr>
              <w:sz w:val="24"/>
              <w:szCs w:val="24"/>
              <w:lang w:val="en-US"/>
            </w:rPr>
          </w:rPrChange>
        </w:rPr>
      </w:pPr>
      <w:commentRangeStart w:id="3832"/>
      <w:r w:rsidRPr="00254232">
        <w:rPr>
          <w:rFonts w:ascii="Times New Roman" w:hAnsi="Times New Roman" w:cs="Times New Roman"/>
          <w:sz w:val="24"/>
          <w:szCs w:val="24"/>
          <w:lang w:val="en-US"/>
          <w:rPrChange w:id="3833" w:author="Chen Liao" w:date="2020-06-22T07:02:00Z">
            <w:rPr>
              <w:sz w:val="24"/>
              <w:szCs w:val="24"/>
              <w:lang w:val="en-US"/>
            </w:rPr>
          </w:rPrChange>
        </w:rPr>
        <w:t>The peak areas were normalized using Cross-Contribution Compensating Multiple Standard Normalization (CCMN)</w:t>
      </w:r>
      <w:ins w:id="3834" w:author="Chen Liao" w:date="2020-06-22T20:55:00Z">
        <w:r w:rsidR="00AC4798">
          <w:rPr>
            <w:rFonts w:ascii="Times New Roman" w:hAnsi="Times New Roman" w:cs="Times New Roman"/>
            <w:sz w:val="24"/>
            <w:szCs w:val="24"/>
            <w:lang w:val="en-US"/>
          </w:rPr>
          <w:t xml:space="preserve"> </w:t>
        </w:r>
      </w:ins>
      <w:r w:rsidR="00AC4798">
        <w:rPr>
          <w:rFonts w:ascii="Times New Roman" w:hAnsi="Times New Roman" w:cs="Times New Roman"/>
          <w:sz w:val="24"/>
          <w:szCs w:val="24"/>
          <w:lang w:val="en-US"/>
        </w:rPr>
        <w:fldChar w:fldCharType="begin"/>
      </w:r>
      <w:r w:rsidR="00AC4798">
        <w:rPr>
          <w:rFonts w:ascii="Times New Roman" w:hAnsi="Times New Roman" w:cs="Times New Roman"/>
          <w:sz w:val="24"/>
          <w:szCs w:val="24"/>
          <w:lang w:val="en-US"/>
        </w:rPr>
        <w:instrText>ADDIN F1000_CSL_CITATION&lt;~#@#~&gt;[{"DOI":"10.1021/ac901143w","First":false,"Last":false,"PMID":"19743813","abstract":"Most mass spectrometry based metabolomics studies are semiquantitative and depend on efficient normalization techniques to suppress systematic error. A common approach is to include isotope-labeled internal standards (ISs) and then express the estimated metabolite abundances relative to the IS. Because of problems such as insufficient chromatographic resolution, however, the analytes may directly influence estimates of the IS, a phenomenon known as cross-contribution (CC). Normalization using ISs that suffer from CC effects will cause significant loss of information if the interfering analytes are associated with the studied factors. We present a novel normalization algorithm, which compensates for systematic CC effects that can be traced back to a linear association with the experimental design. The proposed method was found to be superior at purifying the signal of interest compared to current normalization methods when applied to two biological data sets and a multicomponent dilution mixture. Our method is applicable to data from randomized and designed experiments that use ISs to monitor the systematic error.","author":[{"family":"Redestig","given":"Henning"},{"family":"Fukushima","given":"Atsushi"},{"family":"Stenlund","given":"Hans"},{"family":"Moritz","given":"Thomas"},{"family":"Arita","given":"Masanori"},{"family":"Saito","given":"Kazuki"},{"family":"Kusano","given":"Miyako"}],"authorYearDisplayFormat":false,"citation-label":"802024","container-title":"Analytical Chemistry","container-title-short":"Anal. Chem.","id":"802024","invisible":false,"issue":"19","issued":{"date-parts":[["2009","10","1"]]},"journalAbbreviation":"Anal. Chem.","page":"7974-7980","suppress-author":false,"title":"Compensation for systematic cross-contribution improves normalization of mass spectrometry based metabolomics data.","type":"article-journal","volume":"81"}]</w:instrText>
      </w:r>
      <w:r w:rsidR="00AC4798">
        <w:rPr>
          <w:rFonts w:ascii="Times New Roman" w:hAnsi="Times New Roman" w:cs="Times New Roman"/>
          <w:sz w:val="24"/>
          <w:szCs w:val="24"/>
          <w:lang w:val="en-US"/>
        </w:rPr>
        <w:fldChar w:fldCharType="separate"/>
      </w:r>
      <w:r w:rsidR="007927E1" w:rsidRPr="007927E1">
        <w:rPr>
          <w:rFonts w:ascii="Times New Roman" w:hAnsi="Times New Roman" w:cs="Times New Roman"/>
          <w:noProof/>
          <w:sz w:val="24"/>
          <w:szCs w:val="24"/>
          <w:lang w:val="en-US"/>
        </w:rPr>
        <w:t>(Redestig et al. 2009)</w:t>
      </w:r>
      <w:r w:rsidR="00AC4798">
        <w:rPr>
          <w:rFonts w:ascii="Times New Roman" w:hAnsi="Times New Roman" w:cs="Times New Roman"/>
          <w:sz w:val="24"/>
          <w:szCs w:val="24"/>
          <w:lang w:val="en-US"/>
        </w:rPr>
        <w:fldChar w:fldCharType="end"/>
      </w:r>
      <w:del w:id="3835" w:author="Chen Liao" w:date="2020-06-22T20:55:00Z">
        <w:r w:rsidRPr="00254232" w:rsidDel="00AC4798">
          <w:rPr>
            <w:rFonts w:ascii="Times New Roman" w:hAnsi="Times New Roman" w:cs="Times New Roman"/>
            <w:sz w:val="24"/>
            <w:szCs w:val="24"/>
            <w:lang w:val="en-US"/>
            <w:rPrChange w:id="3836" w:author="Chen Liao" w:date="2020-06-22T07:02:00Z">
              <w:rPr>
                <w:sz w:val="24"/>
                <w:szCs w:val="24"/>
                <w:lang w:val="en-US"/>
              </w:rPr>
            </w:rPrChange>
          </w:rPr>
          <w:delText xml:space="preserve"> (</w:delText>
        </w:r>
        <w:r w:rsidRPr="00254232" w:rsidDel="00AC4798">
          <w:rPr>
            <w:rFonts w:ascii="Times New Roman" w:hAnsi="Times New Roman" w:cs="Times New Roman"/>
            <w:sz w:val="24"/>
            <w:szCs w:val="24"/>
            <w:u w:val="single"/>
            <w:lang w:val="en-US"/>
            <w:rPrChange w:id="3837" w:author="Chen Liao" w:date="2020-06-22T07:02:00Z">
              <w:rPr>
                <w:sz w:val="24"/>
                <w:szCs w:val="24"/>
                <w:u w:val="single"/>
                <w:lang w:val="en-US"/>
              </w:rPr>
            </w:rPrChange>
          </w:rPr>
          <w:delText xml:space="preserve">Redestig et al. 2009 </w:delText>
        </w:r>
        <w:r w:rsidRPr="00254232" w:rsidDel="00AC4798">
          <w:rPr>
            <w:rFonts w:ascii="Times New Roman" w:eastAsia="Roboto" w:hAnsi="Times New Roman" w:cs="Times New Roman"/>
            <w:color w:val="5B616B"/>
            <w:sz w:val="24"/>
            <w:szCs w:val="24"/>
            <w:highlight w:val="white"/>
            <w:u w:val="single"/>
            <w:lang w:val="en-US"/>
            <w:rPrChange w:id="3838" w:author="Chen Liao" w:date="2020-06-22T07:02:00Z">
              <w:rPr>
                <w:rFonts w:ascii="Roboto" w:eastAsia="Roboto" w:hAnsi="Roboto" w:cs="Roboto"/>
                <w:color w:val="5B616B"/>
                <w:sz w:val="24"/>
                <w:szCs w:val="24"/>
                <w:highlight w:val="white"/>
                <w:u w:val="single"/>
                <w:lang w:val="en-US"/>
              </w:rPr>
            </w:rPrChange>
          </w:rPr>
          <w:delText>doi: 10.1021/ac901143w</w:delText>
        </w:r>
        <w:r w:rsidRPr="00254232" w:rsidDel="00AC4798">
          <w:rPr>
            <w:rFonts w:ascii="Times New Roman" w:hAnsi="Times New Roman" w:cs="Times New Roman"/>
            <w:sz w:val="24"/>
            <w:szCs w:val="24"/>
            <w:lang w:val="en-US"/>
            <w:rPrChange w:id="3839" w:author="Chen Liao" w:date="2020-06-22T07:02:00Z">
              <w:rPr>
                <w:sz w:val="24"/>
                <w:szCs w:val="24"/>
                <w:lang w:val="en-US"/>
              </w:rPr>
            </w:rPrChange>
          </w:rPr>
          <w:delText>)</w:delText>
        </w:r>
      </w:del>
      <w:r w:rsidRPr="00254232">
        <w:rPr>
          <w:rFonts w:ascii="Times New Roman" w:hAnsi="Times New Roman" w:cs="Times New Roman"/>
          <w:sz w:val="24"/>
          <w:szCs w:val="24"/>
          <w:lang w:val="en-US"/>
          <w:rPrChange w:id="3840" w:author="Chen Liao" w:date="2020-06-22T07:02:00Z">
            <w:rPr>
              <w:sz w:val="24"/>
              <w:szCs w:val="24"/>
              <w:lang w:val="en-US"/>
            </w:rPr>
          </w:rPrChange>
        </w:rPr>
        <w:t xml:space="preserve"> with NormalizeMets R package </w:t>
      </w:r>
      <w:r w:rsidR="00AC4798">
        <w:rPr>
          <w:rFonts w:ascii="Times New Roman" w:hAnsi="Times New Roman" w:cs="Times New Roman"/>
          <w:sz w:val="24"/>
          <w:szCs w:val="24"/>
          <w:lang w:val="en-US"/>
        </w:rPr>
        <w:fldChar w:fldCharType="begin"/>
      </w:r>
      <w:r w:rsidR="00AC4798">
        <w:rPr>
          <w:rFonts w:ascii="Times New Roman" w:hAnsi="Times New Roman" w:cs="Times New Roman"/>
          <w:sz w:val="24"/>
          <w:szCs w:val="24"/>
          <w:lang w:val="en-US"/>
        </w:rPr>
        <w:instrText>ADDIN F1000_CSL_CITATION&lt;~#@#~&gt;[{"DOI":"10.1007/s11306-018-1347-7","First":false,"Last":false,"PMID":"30830328","abstract":"&lt;strong&gt;INTRODUCTION:&lt;/strong&gt; In metabolomics studies, unwanted variation inevitably arises from various sources. Normalization, that is the removal of unwanted variation, is an essential step in the statistical analysis of metabolomics data. However, metabolomics normalization is often considered an imprecise science due to the diverse sources of variation and the availability of a number of alternative strategies that may be implemented.&lt;br&gt;&lt;br&gt;&lt;strong&gt;OBJECTIVES:&lt;/strong&gt; We highlight the need for comparative evaluation of different normalization methods and present software strategies to help ease this task for both data-oriented and biological researchers.&lt;br&gt;&lt;br&gt;&lt;strong&gt;METHODS:&lt;/strong&gt; We present NormalizeMets-a joint graphical user interface within the familiar Microsoft Excel and freely-available R software for comparative evaluation of different normalization methods. The NormalizeMets R package along with the vignette describing the workflow can be downloaded from https://cran.r-project.org/web/packages/NormalizeMets/ . The Excel Interface and the Excel user guide are available on https://metabolomicstats.github.io/ExNormalizeMets .&lt;br&gt;&lt;br&gt;&lt;strong&gt;RESULTS:&lt;/strong&gt; NormalizeMets allows for comparative evaluation of normalization methods using criteria that depend on the given dataset and the ultimate research question. Hence it guides researchers to assess, select and implement a suitable normalization method using either the familiar Microsoft Excel and/or freely-available R software. In addition, the package can be used for visualisation of metabolomics data using interactive graphical displays and to obtain end statistical results for clustering, classification, biomarker identification adjusting for confounding variables, and correlation analysis.&lt;br&gt;&lt;br&gt;&lt;strong&gt;CONCLUSION:&lt;/strong&gt; NormalizeMets is designed for comparative evaluation of normalization methods, and can also be used to obtain end statistical results. The use of freely-available R software offers an attractive proposition for programming-oriented researchers, and the Excel interface offers a familiar alternative to most biological researchers. The package handles the data locally in the user's own computer allowing for reproducible code to be stored locally.","author":[{"family":"De Livera","given":"Alysha M"},{"family":"Olshansky","given":"Gavriel"},{"family":"Simpson","given":"Julie A"},{"family":"Creek","given":"Darren J"}],"authorYearDisplayFormat":false,"citation-label":"7396768","container-title":"Metabolomics : Official journal of the Metabolomic Society","container-title-short":"Metabolomics","id":"7396768","invisible":false,"issue":"5","issued":{"date-parts":[["2018","3","20"]]},"journalAbbreviation":"Metabolomics","page":"54","suppress-author":false,"title":"NormalizeMets: assessing, selecting and implementing statistical methods for normalizing metabolomics data.","type":"article-journal","volume":"14"}]</w:instrText>
      </w:r>
      <w:r w:rsidR="00AC4798">
        <w:rPr>
          <w:rFonts w:ascii="Times New Roman" w:hAnsi="Times New Roman" w:cs="Times New Roman"/>
          <w:sz w:val="24"/>
          <w:szCs w:val="24"/>
          <w:lang w:val="en-US"/>
        </w:rPr>
        <w:fldChar w:fldCharType="separate"/>
      </w:r>
      <w:r w:rsidR="007927E1" w:rsidRPr="007927E1">
        <w:rPr>
          <w:rFonts w:ascii="Times New Roman" w:hAnsi="Times New Roman" w:cs="Times New Roman"/>
          <w:noProof/>
          <w:sz w:val="24"/>
          <w:szCs w:val="24"/>
          <w:lang w:val="en-US"/>
        </w:rPr>
        <w:t>(De Livera et al. 2018)</w:t>
      </w:r>
      <w:r w:rsidR="00AC4798">
        <w:rPr>
          <w:rFonts w:ascii="Times New Roman" w:hAnsi="Times New Roman" w:cs="Times New Roman"/>
          <w:sz w:val="24"/>
          <w:szCs w:val="24"/>
          <w:lang w:val="en-US"/>
        </w:rPr>
        <w:fldChar w:fldCharType="end"/>
      </w:r>
      <w:ins w:id="3841" w:author="Chen Liao" w:date="2020-06-22T20:58:00Z">
        <w:r w:rsidR="00AC4798">
          <w:rPr>
            <w:rFonts w:ascii="Times New Roman" w:hAnsi="Times New Roman" w:cs="Times New Roman"/>
            <w:sz w:val="24"/>
            <w:szCs w:val="24"/>
            <w:lang w:val="en-US"/>
          </w:rPr>
          <w:t>.</w:t>
        </w:r>
      </w:ins>
      <w:del w:id="3842" w:author="Chen Liao" w:date="2020-06-22T20:58:00Z">
        <w:r w:rsidRPr="00254232" w:rsidDel="00AC4798">
          <w:rPr>
            <w:rFonts w:ascii="Times New Roman" w:hAnsi="Times New Roman" w:cs="Times New Roman"/>
            <w:sz w:val="24"/>
            <w:szCs w:val="24"/>
            <w:lang w:val="en-US"/>
            <w:rPrChange w:id="3843" w:author="Chen Liao" w:date="2020-06-22T07:02:00Z">
              <w:rPr>
                <w:sz w:val="24"/>
                <w:szCs w:val="24"/>
                <w:lang w:val="en-US"/>
              </w:rPr>
            </w:rPrChange>
          </w:rPr>
          <w:delText>(De Livera</w:delText>
        </w:r>
      </w:del>
      <w:del w:id="3844" w:author="Chen Liao" w:date="2020-06-22T20:57:00Z">
        <w:r w:rsidRPr="00254232" w:rsidDel="00AC4798">
          <w:rPr>
            <w:rFonts w:ascii="Times New Roman" w:hAnsi="Times New Roman" w:cs="Times New Roman"/>
            <w:sz w:val="24"/>
            <w:szCs w:val="24"/>
            <w:lang w:val="en-US"/>
            <w:rPrChange w:id="3845" w:author="Chen Liao" w:date="2020-06-22T07:02:00Z">
              <w:rPr>
                <w:sz w:val="24"/>
                <w:szCs w:val="24"/>
                <w:lang w:val="en-US"/>
              </w:rPr>
            </w:rPrChange>
          </w:rPr>
          <w:delText xml:space="preserve"> </w:delText>
        </w:r>
        <w:r w:rsidRPr="00254232" w:rsidDel="00AC4798">
          <w:rPr>
            <w:rFonts w:ascii="Times New Roman" w:hAnsi="Times New Roman" w:cs="Times New Roman"/>
            <w:i/>
            <w:sz w:val="24"/>
            <w:szCs w:val="24"/>
            <w:lang w:val="en-US"/>
            <w:rPrChange w:id="3846" w:author="Chen Liao" w:date="2020-06-22T07:02:00Z">
              <w:rPr>
                <w:i/>
                <w:sz w:val="24"/>
                <w:szCs w:val="24"/>
                <w:lang w:val="en-US"/>
              </w:rPr>
            </w:rPrChange>
          </w:rPr>
          <w:delText>et al</w:delText>
        </w:r>
        <w:r w:rsidRPr="00254232" w:rsidDel="00AC4798">
          <w:rPr>
            <w:rFonts w:ascii="Times New Roman" w:hAnsi="Times New Roman" w:cs="Times New Roman"/>
            <w:sz w:val="24"/>
            <w:szCs w:val="24"/>
            <w:lang w:val="en-US"/>
            <w:rPrChange w:id="3847" w:author="Chen Liao" w:date="2020-06-22T07:02:00Z">
              <w:rPr>
                <w:sz w:val="24"/>
                <w:szCs w:val="24"/>
                <w:lang w:val="en-US"/>
              </w:rPr>
            </w:rPrChange>
          </w:rPr>
          <w:delText xml:space="preserve">. 2018 </w:delText>
        </w:r>
        <w:r w:rsidRPr="00254232" w:rsidDel="00AC4798">
          <w:rPr>
            <w:rFonts w:ascii="Times New Roman" w:eastAsia="Roboto" w:hAnsi="Times New Roman" w:cs="Times New Roman"/>
            <w:color w:val="333333"/>
            <w:sz w:val="24"/>
            <w:szCs w:val="24"/>
            <w:shd w:val="clear" w:color="auto" w:fill="FCFCFC"/>
            <w:lang w:val="en-US"/>
            <w:rPrChange w:id="3848" w:author="Chen Liao" w:date="2020-06-22T07:02:00Z">
              <w:rPr>
                <w:rFonts w:ascii="Roboto" w:eastAsia="Roboto" w:hAnsi="Roboto" w:cs="Roboto"/>
                <w:color w:val="333333"/>
                <w:sz w:val="24"/>
                <w:szCs w:val="24"/>
                <w:shd w:val="clear" w:color="auto" w:fill="FCFCFC"/>
                <w:lang w:val="en-US"/>
              </w:rPr>
            </w:rPrChange>
          </w:rPr>
          <w:delText>https://doi.org/10.1007/s11306-018-1347-7</w:delText>
        </w:r>
      </w:del>
      <w:del w:id="3849" w:author="Chen Liao" w:date="2020-06-22T20:58:00Z">
        <w:r w:rsidRPr="00254232" w:rsidDel="00AC4798">
          <w:rPr>
            <w:rFonts w:ascii="Times New Roman" w:hAnsi="Times New Roman" w:cs="Times New Roman"/>
            <w:sz w:val="24"/>
            <w:szCs w:val="24"/>
            <w:lang w:val="en-US"/>
            <w:rPrChange w:id="3850" w:author="Chen Liao" w:date="2020-06-22T07:02:00Z">
              <w:rPr>
                <w:sz w:val="24"/>
                <w:szCs w:val="24"/>
                <w:lang w:val="en-US"/>
              </w:rPr>
            </w:rPrChange>
          </w:rPr>
          <w:delText>).</w:delText>
        </w:r>
      </w:del>
      <w:r w:rsidRPr="00254232">
        <w:rPr>
          <w:rFonts w:ascii="Times New Roman" w:hAnsi="Times New Roman" w:cs="Times New Roman"/>
          <w:sz w:val="24"/>
          <w:szCs w:val="24"/>
          <w:lang w:val="en-US"/>
          <w:rPrChange w:id="3851" w:author="Chen Liao" w:date="2020-06-22T07:02:00Z">
            <w:rPr>
              <w:sz w:val="24"/>
              <w:szCs w:val="24"/>
              <w:lang w:val="en-US"/>
            </w:rPr>
          </w:rPrChange>
        </w:rPr>
        <w:t xml:space="preserve"> This method relies on the use of multiple internal standards, but as the LC-MS was done without using them we used instead a set of metabolites assumed to be constant across all the strains. They were selected with a Kuskal-Wallis test, adjusting the </w:t>
      </w:r>
      <w:r w:rsidRPr="00254232">
        <w:rPr>
          <w:rFonts w:ascii="Times New Roman" w:hAnsi="Times New Roman" w:cs="Times New Roman"/>
          <w:i/>
          <w:sz w:val="24"/>
          <w:szCs w:val="24"/>
          <w:lang w:val="en-US"/>
          <w:rPrChange w:id="3852" w:author="Chen Liao" w:date="2020-06-22T07:02:00Z">
            <w:rPr>
              <w:i/>
              <w:sz w:val="24"/>
              <w:szCs w:val="24"/>
              <w:lang w:val="en-US"/>
            </w:rPr>
          </w:rPrChange>
        </w:rPr>
        <w:t>p-</w:t>
      </w:r>
      <w:r w:rsidRPr="00254232">
        <w:rPr>
          <w:rFonts w:ascii="Times New Roman" w:hAnsi="Times New Roman" w:cs="Times New Roman"/>
          <w:sz w:val="24"/>
          <w:szCs w:val="24"/>
          <w:lang w:val="en-US"/>
          <w:rPrChange w:id="3853" w:author="Chen Liao" w:date="2020-06-22T07:02:00Z">
            <w:rPr>
              <w:sz w:val="24"/>
              <w:szCs w:val="24"/>
              <w:lang w:val="en-US"/>
            </w:rPr>
          </w:rPrChange>
        </w:rPr>
        <w:t xml:space="preserve">value with Benjamini-Hochberg method. The ones with a </w:t>
      </w:r>
      <w:r w:rsidRPr="00254232">
        <w:rPr>
          <w:rFonts w:ascii="Times New Roman" w:hAnsi="Times New Roman" w:cs="Times New Roman"/>
          <w:i/>
          <w:sz w:val="24"/>
          <w:szCs w:val="24"/>
          <w:lang w:val="en-US"/>
          <w:rPrChange w:id="3854" w:author="Chen Liao" w:date="2020-06-22T07:02:00Z">
            <w:rPr>
              <w:i/>
              <w:sz w:val="24"/>
              <w:szCs w:val="24"/>
              <w:lang w:val="en-US"/>
            </w:rPr>
          </w:rPrChange>
        </w:rPr>
        <w:t>p-</w:t>
      </w:r>
      <w:r w:rsidRPr="00254232">
        <w:rPr>
          <w:rFonts w:ascii="Times New Roman" w:hAnsi="Times New Roman" w:cs="Times New Roman"/>
          <w:sz w:val="24"/>
          <w:szCs w:val="24"/>
          <w:lang w:val="en-US"/>
          <w:rPrChange w:id="3855" w:author="Chen Liao" w:date="2020-06-22T07:02:00Z">
            <w:rPr>
              <w:sz w:val="24"/>
              <w:szCs w:val="24"/>
              <w:lang w:val="en-US"/>
            </w:rPr>
          </w:rPrChange>
        </w:rPr>
        <w:t xml:space="preserve">value above 0.05 were considered constant, therefore after the normalization step they were removed (in black in Fig. 2A). </w:t>
      </w:r>
      <w:commentRangeEnd w:id="3832"/>
      <w:r w:rsidRPr="00254232">
        <w:rPr>
          <w:rFonts w:ascii="Times New Roman" w:hAnsi="Times New Roman" w:cs="Times New Roman"/>
          <w:lang w:val="en-US"/>
          <w:rPrChange w:id="3856" w:author="Chen Liao" w:date="2020-06-22T07:02:00Z">
            <w:rPr>
              <w:lang w:val="en-US"/>
            </w:rPr>
          </w:rPrChange>
        </w:rPr>
        <w:commentReference w:id="3832"/>
      </w:r>
    </w:p>
    <w:p w14:paraId="7FBEB549" w14:textId="77777777" w:rsidR="00655E4E" w:rsidRPr="00254232" w:rsidRDefault="00D27EFC">
      <w:pPr>
        <w:spacing w:before="240" w:after="240"/>
        <w:jc w:val="both"/>
        <w:rPr>
          <w:rFonts w:ascii="Times New Roman" w:hAnsi="Times New Roman" w:cs="Times New Roman"/>
          <w:b/>
          <w:sz w:val="24"/>
          <w:szCs w:val="24"/>
          <w:lang w:val="en-US"/>
          <w:rPrChange w:id="3857" w:author="Chen Liao" w:date="2020-06-22T07:02:00Z">
            <w:rPr>
              <w:b/>
              <w:sz w:val="24"/>
              <w:szCs w:val="24"/>
              <w:lang w:val="en-US"/>
            </w:rPr>
          </w:rPrChange>
        </w:rPr>
      </w:pPr>
      <w:r w:rsidRPr="00254232">
        <w:rPr>
          <w:rFonts w:ascii="Times New Roman" w:hAnsi="Times New Roman" w:cs="Times New Roman"/>
          <w:b/>
          <w:sz w:val="24"/>
          <w:szCs w:val="24"/>
          <w:lang w:val="en-US"/>
          <w:rPrChange w:id="3858" w:author="Chen Liao" w:date="2020-06-22T07:02:00Z">
            <w:rPr>
              <w:b/>
              <w:sz w:val="24"/>
              <w:szCs w:val="24"/>
              <w:lang w:val="en-US"/>
            </w:rPr>
          </w:rPrChange>
        </w:rPr>
        <w:t>Hierarchical Clustering Analysis of metabolomic data</w:t>
      </w:r>
    </w:p>
    <w:p w14:paraId="523DA475" w14:textId="77777777" w:rsidR="00655E4E" w:rsidRPr="00254232" w:rsidRDefault="00D27EFC">
      <w:pPr>
        <w:spacing w:before="240" w:after="240"/>
        <w:jc w:val="both"/>
        <w:rPr>
          <w:rFonts w:ascii="Times New Roman" w:hAnsi="Times New Roman" w:cs="Times New Roman"/>
          <w:sz w:val="24"/>
          <w:szCs w:val="24"/>
          <w:lang w:val="en-US"/>
          <w:rPrChange w:id="3859" w:author="Chen Liao" w:date="2020-06-22T07:02:00Z">
            <w:rPr>
              <w:sz w:val="24"/>
              <w:szCs w:val="24"/>
              <w:lang w:val="en-US"/>
            </w:rPr>
          </w:rPrChange>
        </w:rPr>
      </w:pPr>
      <w:r w:rsidRPr="00254232">
        <w:rPr>
          <w:rFonts w:ascii="Times New Roman" w:hAnsi="Times New Roman" w:cs="Times New Roman"/>
          <w:sz w:val="24"/>
          <w:szCs w:val="24"/>
          <w:lang w:val="en-US"/>
          <w:rPrChange w:id="3860" w:author="Chen Liao" w:date="2020-06-22T07:02:00Z">
            <w:rPr>
              <w:sz w:val="24"/>
              <w:szCs w:val="24"/>
              <w:lang w:val="en-US"/>
            </w:rPr>
          </w:rPrChange>
        </w:rPr>
        <w:t xml:space="preserve">The Hierarchical Clustering Analysis of the normalized metabolomic data was performed using gplots R package (Warnes </w:t>
      </w:r>
      <w:r w:rsidRPr="00254232">
        <w:rPr>
          <w:rFonts w:ascii="Times New Roman" w:hAnsi="Times New Roman" w:cs="Times New Roman"/>
          <w:i/>
          <w:sz w:val="24"/>
          <w:szCs w:val="24"/>
          <w:lang w:val="en-US"/>
          <w:rPrChange w:id="3861" w:author="Chen Liao" w:date="2020-06-22T07:02:00Z">
            <w:rPr>
              <w:i/>
              <w:sz w:val="24"/>
              <w:szCs w:val="24"/>
              <w:lang w:val="en-US"/>
            </w:rPr>
          </w:rPrChange>
        </w:rPr>
        <w:t>et al.</w:t>
      </w:r>
      <w:r w:rsidRPr="00254232">
        <w:rPr>
          <w:rFonts w:ascii="Times New Roman" w:hAnsi="Times New Roman" w:cs="Times New Roman"/>
          <w:sz w:val="24"/>
          <w:szCs w:val="24"/>
          <w:lang w:val="en-US"/>
          <w:rPrChange w:id="3862" w:author="Chen Liao" w:date="2020-06-22T07:02:00Z">
            <w:rPr>
              <w:sz w:val="24"/>
              <w:szCs w:val="24"/>
              <w:lang w:val="en-US"/>
            </w:rPr>
          </w:rPrChange>
        </w:rPr>
        <w:t xml:space="preserve"> 2015), with Euclidean distance and Ward’s aggregation method (Ward 1963). The clustering was done with all the metabolites from preprocessed metabolomic table, despite the experimentalists were not confident about the identity of 16 compounds (indicated in red in Figure 2A): we assumed that if the peaks appeared in all the strains they could not be artifacts </w:t>
      </w:r>
      <w:commentRangeStart w:id="3863"/>
      <w:r w:rsidRPr="00254232">
        <w:rPr>
          <w:rFonts w:ascii="Times New Roman" w:hAnsi="Times New Roman" w:cs="Times New Roman"/>
          <w:sz w:val="24"/>
          <w:szCs w:val="24"/>
          <w:lang w:val="en-US"/>
          <w:rPrChange w:id="3864" w:author="Chen Liao" w:date="2020-06-22T07:02:00Z">
            <w:rPr>
              <w:sz w:val="24"/>
              <w:szCs w:val="24"/>
              <w:lang w:val="en-US"/>
            </w:rPr>
          </w:rPrChange>
        </w:rPr>
        <w:t>of the LC-MS</w:t>
      </w:r>
      <w:commentRangeEnd w:id="3863"/>
      <w:r w:rsidRPr="00254232">
        <w:rPr>
          <w:rFonts w:ascii="Times New Roman" w:hAnsi="Times New Roman" w:cs="Times New Roman"/>
          <w:lang w:val="en-US"/>
          <w:rPrChange w:id="3865" w:author="Chen Liao" w:date="2020-06-22T07:02:00Z">
            <w:rPr>
              <w:lang w:val="en-US"/>
            </w:rPr>
          </w:rPrChange>
        </w:rPr>
        <w:commentReference w:id="3863"/>
      </w:r>
      <w:r w:rsidRPr="00254232">
        <w:rPr>
          <w:rFonts w:ascii="Times New Roman" w:hAnsi="Times New Roman" w:cs="Times New Roman"/>
          <w:sz w:val="24"/>
          <w:szCs w:val="24"/>
          <w:lang w:val="en-US"/>
          <w:rPrChange w:id="3866" w:author="Chen Liao" w:date="2020-06-22T07:02:00Z">
            <w:rPr>
              <w:sz w:val="24"/>
              <w:szCs w:val="24"/>
              <w:lang w:val="en-US"/>
            </w:rPr>
          </w:rPrChange>
        </w:rPr>
        <w:t>. These</w:t>
      </w:r>
      <w:commentRangeStart w:id="3867"/>
      <w:r w:rsidRPr="00254232">
        <w:rPr>
          <w:rFonts w:ascii="Times New Roman" w:hAnsi="Times New Roman" w:cs="Times New Roman"/>
          <w:sz w:val="24"/>
          <w:szCs w:val="24"/>
          <w:lang w:val="en-US"/>
          <w:rPrChange w:id="3868" w:author="Chen Liao" w:date="2020-06-22T07:02:00Z">
            <w:rPr>
              <w:sz w:val="24"/>
              <w:szCs w:val="24"/>
              <w:lang w:val="en-US"/>
            </w:rPr>
          </w:rPrChange>
        </w:rPr>
        <w:t xml:space="preserve"> compounds are not shown in the heatmap of Figure 2B, and were not used in downstream analyses. Fumarate and Guanosine were initially categorized as ambiguous by the experimentalists, but we rescued them as our clinical isolates only had enzymatic genes related to them among all the possible compounds with the same molecular weight</w:t>
      </w:r>
      <w:commentRangeEnd w:id="3867"/>
      <w:r w:rsidRPr="00254232">
        <w:rPr>
          <w:rFonts w:ascii="Times New Roman" w:hAnsi="Times New Roman" w:cs="Times New Roman"/>
          <w:lang w:val="en-US"/>
          <w:rPrChange w:id="3869" w:author="Chen Liao" w:date="2020-06-22T07:02:00Z">
            <w:rPr>
              <w:lang w:val="en-US"/>
            </w:rPr>
          </w:rPrChange>
        </w:rPr>
        <w:commentReference w:id="3867"/>
      </w:r>
      <w:r w:rsidRPr="00254232">
        <w:rPr>
          <w:rFonts w:ascii="Times New Roman" w:hAnsi="Times New Roman" w:cs="Times New Roman"/>
          <w:sz w:val="24"/>
          <w:szCs w:val="24"/>
          <w:lang w:val="en-US"/>
          <w:rPrChange w:id="3870" w:author="Chen Liao" w:date="2020-06-22T07:02:00Z">
            <w:rPr>
              <w:sz w:val="24"/>
              <w:szCs w:val="24"/>
              <w:lang w:val="en-US"/>
            </w:rPr>
          </w:rPrChange>
        </w:rPr>
        <w:t>, according to KEGG database</w:t>
      </w:r>
      <w:commentRangeStart w:id="3871"/>
      <w:r w:rsidRPr="00254232">
        <w:rPr>
          <w:rFonts w:ascii="Times New Roman" w:hAnsi="Times New Roman" w:cs="Times New Roman"/>
          <w:sz w:val="24"/>
          <w:szCs w:val="24"/>
          <w:lang w:val="en-US"/>
          <w:rPrChange w:id="3872" w:author="Chen Liao" w:date="2020-06-22T07:02:00Z">
            <w:rPr>
              <w:sz w:val="24"/>
              <w:szCs w:val="24"/>
              <w:lang w:val="en-US"/>
            </w:rPr>
          </w:rPrChange>
        </w:rPr>
        <w:t xml:space="preserve">. </w:t>
      </w:r>
      <w:commentRangeEnd w:id="3871"/>
      <w:r w:rsidRPr="00254232">
        <w:rPr>
          <w:rFonts w:ascii="Times New Roman" w:hAnsi="Times New Roman" w:cs="Times New Roman"/>
          <w:lang w:val="en-US"/>
          <w:rPrChange w:id="3873" w:author="Chen Liao" w:date="2020-06-22T07:02:00Z">
            <w:rPr>
              <w:lang w:val="en-US"/>
            </w:rPr>
          </w:rPrChange>
        </w:rPr>
        <w:commentReference w:id="3871"/>
      </w:r>
    </w:p>
    <w:p w14:paraId="21DB0EEC" w14:textId="77777777" w:rsidR="00655E4E" w:rsidRPr="00254232" w:rsidRDefault="00D27EFC">
      <w:pPr>
        <w:spacing w:before="240" w:after="240"/>
        <w:jc w:val="both"/>
        <w:rPr>
          <w:rFonts w:ascii="Times New Roman" w:hAnsi="Times New Roman" w:cs="Times New Roman"/>
          <w:b/>
          <w:sz w:val="24"/>
          <w:szCs w:val="24"/>
          <w:lang w:val="en-US"/>
          <w:rPrChange w:id="3874" w:author="Chen Liao" w:date="2020-06-22T07:02:00Z">
            <w:rPr>
              <w:b/>
              <w:sz w:val="24"/>
              <w:szCs w:val="24"/>
              <w:lang w:val="en-US"/>
            </w:rPr>
          </w:rPrChange>
        </w:rPr>
      </w:pPr>
      <w:r w:rsidRPr="00254232">
        <w:rPr>
          <w:rFonts w:ascii="Times New Roman" w:hAnsi="Times New Roman" w:cs="Times New Roman"/>
          <w:b/>
          <w:sz w:val="24"/>
          <w:szCs w:val="24"/>
          <w:lang w:val="en-US"/>
          <w:rPrChange w:id="3875" w:author="Chen Liao" w:date="2020-06-22T07:02:00Z">
            <w:rPr>
              <w:b/>
              <w:sz w:val="24"/>
              <w:szCs w:val="24"/>
              <w:lang w:val="en-US"/>
            </w:rPr>
          </w:rPrChange>
        </w:rPr>
        <w:t>Metabolic pathway enrichment</w:t>
      </w:r>
    </w:p>
    <w:p w14:paraId="6BD83538" w14:textId="77777777" w:rsidR="00655E4E" w:rsidRPr="00254232" w:rsidRDefault="00D27EFC">
      <w:pPr>
        <w:spacing w:before="240" w:after="240"/>
        <w:jc w:val="both"/>
        <w:rPr>
          <w:rFonts w:ascii="Times New Roman" w:hAnsi="Times New Roman" w:cs="Times New Roman"/>
          <w:sz w:val="24"/>
          <w:szCs w:val="24"/>
          <w:lang w:val="en-US"/>
          <w:rPrChange w:id="3876" w:author="Chen Liao" w:date="2020-06-22T07:02:00Z">
            <w:rPr>
              <w:sz w:val="24"/>
              <w:szCs w:val="24"/>
              <w:lang w:val="en-US"/>
            </w:rPr>
          </w:rPrChange>
        </w:rPr>
      </w:pPr>
      <w:r w:rsidRPr="00254232">
        <w:rPr>
          <w:rFonts w:ascii="Times New Roman" w:hAnsi="Times New Roman" w:cs="Times New Roman"/>
          <w:sz w:val="24"/>
          <w:szCs w:val="24"/>
          <w:lang w:val="en-US"/>
          <w:rPrChange w:id="3877" w:author="Chen Liao" w:date="2020-06-22T07:02:00Z">
            <w:rPr>
              <w:sz w:val="24"/>
              <w:szCs w:val="24"/>
              <w:lang w:val="en-US"/>
            </w:rPr>
          </w:rPrChange>
        </w:rPr>
        <w:t xml:space="preserve">The differential metabolites between rhamnolipid producers and non producers was determined by a Mann-Whitney test, with </w:t>
      </w:r>
      <w:r w:rsidRPr="00254232">
        <w:rPr>
          <w:rFonts w:ascii="Times New Roman" w:hAnsi="Times New Roman" w:cs="Times New Roman"/>
          <w:i/>
          <w:sz w:val="24"/>
          <w:szCs w:val="24"/>
          <w:lang w:val="en-US"/>
          <w:rPrChange w:id="3878" w:author="Chen Liao" w:date="2020-06-22T07:02:00Z">
            <w:rPr>
              <w:i/>
              <w:sz w:val="24"/>
              <w:szCs w:val="24"/>
              <w:lang w:val="en-US"/>
            </w:rPr>
          </w:rPrChange>
        </w:rPr>
        <w:t>p</w:t>
      </w:r>
      <w:r w:rsidRPr="00254232">
        <w:rPr>
          <w:rFonts w:ascii="Times New Roman" w:hAnsi="Times New Roman" w:cs="Times New Roman"/>
          <w:sz w:val="24"/>
          <w:szCs w:val="24"/>
          <w:lang w:val="en-US"/>
          <w:rPrChange w:id="3879" w:author="Chen Liao" w:date="2020-06-22T07:02:00Z">
            <w:rPr>
              <w:sz w:val="24"/>
              <w:szCs w:val="24"/>
              <w:lang w:val="en-US"/>
            </w:rPr>
          </w:rPrChange>
        </w:rPr>
        <w:t xml:space="preserve">-values adjusted with Benjamini-Hochberg method, with a significance level of 0.05. These compounds were fed to FELLA algorithm [Picart-Armada 2018 </w:t>
      </w:r>
      <w:r w:rsidRPr="00254232">
        <w:rPr>
          <w:rFonts w:ascii="Times New Roman" w:eastAsia="Roboto" w:hAnsi="Times New Roman" w:cs="Times New Roman"/>
          <w:color w:val="5B616B"/>
          <w:sz w:val="24"/>
          <w:szCs w:val="24"/>
          <w:highlight w:val="white"/>
          <w:lang w:val="en-US"/>
          <w:rPrChange w:id="3880" w:author="Chen Liao" w:date="2020-06-22T07:02:00Z">
            <w:rPr>
              <w:rFonts w:ascii="Roboto" w:eastAsia="Roboto" w:hAnsi="Roboto" w:cs="Roboto"/>
              <w:color w:val="5B616B"/>
              <w:sz w:val="24"/>
              <w:szCs w:val="24"/>
              <w:highlight w:val="white"/>
              <w:lang w:val="en-US"/>
            </w:rPr>
          </w:rPrChange>
        </w:rPr>
        <w:t>doi: 10.1186/s12859-018-2487-5</w:t>
      </w:r>
      <w:r w:rsidRPr="00254232">
        <w:rPr>
          <w:rFonts w:ascii="Times New Roman" w:hAnsi="Times New Roman" w:cs="Times New Roman"/>
          <w:sz w:val="24"/>
          <w:szCs w:val="24"/>
          <w:lang w:val="en-US"/>
          <w:rPrChange w:id="3881" w:author="Chen Liao" w:date="2020-06-22T07:02:00Z">
            <w:rPr>
              <w:sz w:val="24"/>
              <w:szCs w:val="24"/>
              <w:lang w:val="en-US"/>
            </w:rPr>
          </w:rPrChange>
        </w:rPr>
        <w:t xml:space="preserve">]. The graph over which FELLA was performed </w:t>
      </w:r>
      <w:r w:rsidRPr="00254232">
        <w:rPr>
          <w:rFonts w:ascii="Times New Roman" w:hAnsi="Times New Roman" w:cs="Times New Roman"/>
          <w:sz w:val="24"/>
          <w:szCs w:val="24"/>
          <w:lang w:val="en-US"/>
          <w:rPrChange w:id="3882" w:author="Chen Liao" w:date="2020-06-22T07:02:00Z">
            <w:rPr>
              <w:sz w:val="24"/>
              <w:szCs w:val="24"/>
              <w:lang w:val="en-US"/>
            </w:rPr>
          </w:rPrChange>
        </w:rPr>
        <w:lastRenderedPageBreak/>
        <w:t xml:space="preserve">consisted of all entries in the KEGG database for </w:t>
      </w:r>
      <w:r w:rsidRPr="00254232">
        <w:rPr>
          <w:rFonts w:ascii="Times New Roman" w:hAnsi="Times New Roman" w:cs="Times New Roman"/>
          <w:i/>
          <w:sz w:val="24"/>
          <w:szCs w:val="24"/>
          <w:lang w:val="en-US"/>
          <w:rPrChange w:id="3883" w:author="Chen Liao" w:date="2020-06-22T07:02:00Z">
            <w:rPr>
              <w:i/>
              <w:sz w:val="24"/>
              <w:szCs w:val="24"/>
              <w:lang w:val="en-US"/>
            </w:rPr>
          </w:rPrChange>
        </w:rPr>
        <w:t xml:space="preserve">Pseudomonas aeruginosa </w:t>
      </w:r>
      <w:r w:rsidRPr="00254232">
        <w:rPr>
          <w:rFonts w:ascii="Times New Roman" w:hAnsi="Times New Roman" w:cs="Times New Roman"/>
          <w:sz w:val="24"/>
          <w:szCs w:val="24"/>
          <w:lang w:val="en-US"/>
          <w:rPrChange w:id="3884" w:author="Chen Liao" w:date="2020-06-22T07:02:00Z">
            <w:rPr>
              <w:sz w:val="24"/>
              <w:szCs w:val="24"/>
              <w:lang w:val="en-US"/>
            </w:rPr>
          </w:rPrChange>
        </w:rPr>
        <w:t xml:space="preserve">strain UCBPP-PA14. We filtered the results table to keep only the metabolic pathways. </w:t>
      </w:r>
    </w:p>
    <w:p w14:paraId="607E9C1A" w14:textId="54CCA066" w:rsidR="00655E4E" w:rsidRPr="00254232" w:rsidDel="00A542C3" w:rsidRDefault="00D27EFC">
      <w:pPr>
        <w:spacing w:before="240" w:after="240"/>
        <w:jc w:val="both"/>
        <w:rPr>
          <w:del w:id="3885" w:author="Chen Liao" w:date="2020-06-22T20:54:00Z"/>
          <w:rFonts w:ascii="Times New Roman" w:hAnsi="Times New Roman" w:cs="Times New Roman"/>
          <w:b/>
          <w:sz w:val="24"/>
          <w:szCs w:val="24"/>
          <w:lang w:val="en-US"/>
          <w:rPrChange w:id="3886" w:author="Chen Liao" w:date="2020-06-22T07:02:00Z">
            <w:rPr>
              <w:del w:id="3887" w:author="Chen Liao" w:date="2020-06-22T20:54:00Z"/>
              <w:b/>
              <w:sz w:val="24"/>
              <w:szCs w:val="24"/>
              <w:lang w:val="en-US"/>
            </w:rPr>
          </w:rPrChange>
        </w:rPr>
      </w:pPr>
      <w:r w:rsidRPr="00254232">
        <w:rPr>
          <w:rFonts w:ascii="Times New Roman" w:hAnsi="Times New Roman" w:cs="Times New Roman"/>
          <w:b/>
          <w:sz w:val="24"/>
          <w:szCs w:val="24"/>
          <w:lang w:val="en-US"/>
          <w:rPrChange w:id="3888" w:author="Chen Liao" w:date="2020-06-22T07:02:00Z">
            <w:rPr>
              <w:b/>
              <w:sz w:val="24"/>
              <w:szCs w:val="24"/>
              <w:lang w:val="en-US"/>
            </w:rPr>
          </w:rPrChange>
        </w:rPr>
        <w:t>OPLS-DA model</w:t>
      </w:r>
      <w:ins w:id="3889" w:author="Chen Liao" w:date="2020-06-22T20:54:00Z">
        <w:r w:rsidR="00A542C3">
          <w:rPr>
            <w:rFonts w:ascii="Times New Roman" w:hAnsi="Times New Roman" w:cs="Times New Roman"/>
            <w:sz w:val="24"/>
            <w:szCs w:val="24"/>
            <w:lang w:val="en-US"/>
          </w:rPr>
          <w:t xml:space="preserve"> </w:t>
        </w:r>
      </w:ins>
    </w:p>
    <w:p w14:paraId="74378DE6" w14:textId="444362A7" w:rsidR="00655E4E" w:rsidRPr="00254232" w:rsidDel="00240553" w:rsidRDefault="00D27EFC">
      <w:pPr>
        <w:spacing w:before="240" w:after="240"/>
        <w:jc w:val="both"/>
        <w:rPr>
          <w:del w:id="3890" w:author="Chen Liao" w:date="2020-06-22T17:35:00Z"/>
          <w:rFonts w:ascii="Times New Roman" w:hAnsi="Times New Roman" w:cs="Times New Roman"/>
          <w:sz w:val="24"/>
          <w:szCs w:val="24"/>
          <w:lang w:val="en-US"/>
          <w:rPrChange w:id="3891" w:author="Chen Liao" w:date="2020-06-22T07:02:00Z">
            <w:rPr>
              <w:del w:id="3892" w:author="Chen Liao" w:date="2020-06-22T17:35:00Z"/>
              <w:sz w:val="24"/>
              <w:szCs w:val="24"/>
              <w:lang w:val="en-US"/>
            </w:rPr>
          </w:rPrChange>
        </w:rPr>
      </w:pPr>
      <w:r w:rsidRPr="00254232">
        <w:rPr>
          <w:rFonts w:ascii="Times New Roman" w:hAnsi="Times New Roman" w:cs="Times New Roman"/>
          <w:sz w:val="24"/>
          <w:szCs w:val="24"/>
          <w:lang w:val="en-US"/>
          <w:rPrChange w:id="3893" w:author="Chen Liao" w:date="2020-06-22T07:02:00Z">
            <w:rPr>
              <w:sz w:val="24"/>
              <w:szCs w:val="24"/>
              <w:lang w:val="en-US"/>
            </w:rPr>
          </w:rPrChange>
        </w:rPr>
        <w:t>OPLS-DA model of metabolomics data was built using ropls R package</w:t>
      </w:r>
      <w:ins w:id="3894" w:author="Chen Liao" w:date="2020-06-21T21:15:00Z">
        <w:r w:rsidR="00AF7701" w:rsidRPr="00254232">
          <w:rPr>
            <w:rFonts w:ascii="Times New Roman" w:hAnsi="Times New Roman" w:cs="Times New Roman"/>
            <w:sz w:val="24"/>
            <w:szCs w:val="24"/>
            <w:lang w:val="en-US"/>
            <w:rPrChange w:id="3895" w:author="Chen Liao" w:date="2020-06-22T07:02:00Z">
              <w:rPr>
                <w:sz w:val="24"/>
                <w:szCs w:val="24"/>
                <w:lang w:val="en-US"/>
              </w:rPr>
            </w:rPrChange>
          </w:rPr>
          <w:t xml:space="preserve"> </w:t>
        </w:r>
      </w:ins>
      <w:del w:id="3896" w:author="Chen Liao" w:date="2020-06-21T21:15:00Z">
        <w:r w:rsidR="00AF7701" w:rsidRPr="00254232" w:rsidDel="00AF7701">
          <w:rPr>
            <w:rFonts w:ascii="Times New Roman" w:hAnsi="Times New Roman" w:cs="Times New Roman"/>
            <w:sz w:val="24"/>
            <w:szCs w:val="24"/>
            <w:lang w:val="en-US"/>
            <w:rPrChange w:id="3897" w:author="Chen Liao" w:date="2020-06-22T07:02:00Z">
              <w:rPr>
                <w:sz w:val="24"/>
                <w:szCs w:val="24"/>
                <w:lang w:val="en-US"/>
              </w:rPr>
            </w:rPrChange>
          </w:rPr>
          <w:fldChar w:fldCharType="begin"/>
        </w:r>
        <w:r w:rsidR="00AF7701" w:rsidRPr="00254232" w:rsidDel="00AF7701">
          <w:rPr>
            <w:rFonts w:ascii="Times New Roman" w:hAnsi="Times New Roman" w:cs="Times New Roman"/>
            <w:sz w:val="24"/>
            <w:szCs w:val="24"/>
            <w:lang w:val="en-US"/>
            <w:rPrChange w:id="3898" w:author="Chen Liao" w:date="2020-06-22T07:02:00Z">
              <w:rPr>
                <w:sz w:val="24"/>
                <w:szCs w:val="24"/>
                <w:lang w:val="en-US"/>
              </w:rPr>
            </w:rPrChange>
          </w:rPr>
          <w:delInstrText>ADDIN F1000_CSL_CITATION</w:delInstrText>
        </w:r>
        <w:r w:rsidR="00AF7701" w:rsidRPr="00254232" w:rsidDel="00AF7701">
          <w:rPr>
            <w:rFonts w:ascii="Times New Roman" w:hAnsi="Times New Roman" w:cs="Times New Roman"/>
            <w:sz w:val="24"/>
            <w:szCs w:val="24"/>
            <w:lang w:val="en-US"/>
            <w:rPrChange w:id="3899" w:author="Chen Liao" w:date="2020-06-22T07:02:00Z">
              <w:rPr>
                <w:sz w:val="24"/>
                <w:szCs w:val="24"/>
                <w:lang w:val="en-US"/>
              </w:rPr>
            </w:rPrChange>
          </w:rPr>
          <w:fldChar w:fldCharType="separate"/>
        </w:r>
        <w:r w:rsidR="00AF7701" w:rsidRPr="00254232" w:rsidDel="00AF7701">
          <w:rPr>
            <w:rFonts w:ascii="Times New Roman" w:hAnsi="Times New Roman" w:cs="Times New Roman"/>
            <w:noProof/>
            <w:sz w:val="24"/>
            <w:szCs w:val="24"/>
            <w:lang w:val="en-US"/>
            <w:rPrChange w:id="3900" w:author="Chen Liao" w:date="2020-06-22T07:02:00Z">
              <w:rPr>
                <w:noProof/>
                <w:sz w:val="24"/>
                <w:szCs w:val="24"/>
                <w:lang w:val="en-US"/>
              </w:rPr>
            </w:rPrChange>
          </w:rPr>
          <w:delText>{...}</w:delText>
        </w:r>
        <w:r w:rsidR="00AF7701" w:rsidRPr="00254232" w:rsidDel="00AF7701">
          <w:rPr>
            <w:rFonts w:ascii="Times New Roman" w:hAnsi="Times New Roman" w:cs="Times New Roman"/>
            <w:sz w:val="24"/>
            <w:szCs w:val="24"/>
            <w:lang w:val="en-US"/>
            <w:rPrChange w:id="3901" w:author="Chen Liao" w:date="2020-06-22T07:02:00Z">
              <w:rPr>
                <w:sz w:val="24"/>
                <w:szCs w:val="24"/>
                <w:lang w:val="en-US"/>
              </w:rPr>
            </w:rPrChange>
          </w:rPr>
          <w:fldChar w:fldCharType="end"/>
        </w:r>
      </w:del>
      <w:r w:rsidR="00AF7701" w:rsidRPr="00254232">
        <w:rPr>
          <w:rFonts w:ascii="Times New Roman" w:hAnsi="Times New Roman" w:cs="Times New Roman"/>
          <w:sz w:val="24"/>
          <w:szCs w:val="24"/>
          <w:lang w:val="en-US"/>
          <w:rPrChange w:id="3902" w:author="Chen Liao" w:date="2020-06-22T07:02:00Z">
            <w:rPr>
              <w:sz w:val="24"/>
              <w:szCs w:val="24"/>
              <w:lang w:val="en-US"/>
            </w:rPr>
          </w:rPrChange>
        </w:rPr>
        <w:fldChar w:fldCharType="begin"/>
      </w:r>
      <w:r w:rsidR="00AF7701" w:rsidRPr="00254232">
        <w:rPr>
          <w:rFonts w:ascii="Times New Roman" w:hAnsi="Times New Roman" w:cs="Times New Roman"/>
          <w:sz w:val="24"/>
          <w:szCs w:val="24"/>
          <w:lang w:val="en-US"/>
          <w:rPrChange w:id="3903" w:author="Chen Liao" w:date="2020-06-22T07:02:00Z">
            <w:rPr>
              <w:sz w:val="24"/>
              <w:szCs w:val="24"/>
              <w:lang w:val="en-US"/>
            </w:rPr>
          </w:rPrChange>
        </w:rPr>
        <w:instrText>ADDIN F1000_CSL_CITATION&lt;~#@#~&gt;[{"DOI":"10.1021/acs.jproteome.5b00354","First":false,"Last":false,"PMID":"26088811","abstract":"Urine metabolomics is widely used for biomarker research in the fields of medicine and toxicology. As a consequence, characterization of the variations of the urine metabolome under basal conditions becomes critical in order to avoid confounding effects in cohort studies. Such physiological information is however very scarce in the literature and in metabolomics databases so far. Here we studied the influence of age, body mass index (BMI), and gender on metabolite concentrations in a large cohort of 183 adults by using liquid chromatography coupled with high-resolution mass spectrometry (LC-HRMS). We implemented a comprehensive statistical workflow for univariate hypothesis testing and modeling by orthogonal partial least-squares (OPLS), which we made available to the metabolomics community within the online Workflow4Metabolomics.org resource. We found 108 urine metabolites displaying concentration variations with either age, BMI, or gender, by integrating the results from univariate p-values and multivariate variable importance in projection (VIP). Several metabolite clusters were further evidenced by correlation analysis, and they allowed stratification of the cohort. In conclusion, our study highlights the impact of gender and age on the urinary metabolome, and thus it indicates that these factors should be taken into account for the design of metabolomics studies. ","author":[{"family":"Thévenot","given":"Etienne A"},{"family":"Roux","given":"Aurélie"},{"family":"Xu","given":"Ying"},{"family":"Ezan","given":"Eric"},{"family":"Junot","given":"Christophe"}],"authorYearDisplayFormat":false,"citation-label":"4424399","container-title":"Journal of Proteome Research","container-title-short":"J. Proteome Res.","id":"4424399","invisible":false,"issue":"8","issued":{"date-parts":[["2015","8","7"]]},"journalAbbreviation":"J. Proteome Res.","page":"3322-3335","suppress-author":false,"title":"Analysis of the Human Adult Urinary Metabolome Variations with Age, Body Mass Index, and Gender by Implementing a Comprehensive Workflow for Univariate and OPLS Statistical Analyses.","type":"article-journal","volume":"14"}]</w:instrText>
      </w:r>
      <w:r w:rsidR="00AF7701" w:rsidRPr="00254232">
        <w:rPr>
          <w:rFonts w:ascii="Times New Roman" w:hAnsi="Times New Roman" w:cs="Times New Roman"/>
          <w:sz w:val="24"/>
          <w:szCs w:val="24"/>
          <w:lang w:val="en-US"/>
          <w:rPrChange w:id="3904" w:author="Chen Liao" w:date="2020-06-22T07:02:00Z">
            <w:rPr>
              <w:sz w:val="24"/>
              <w:szCs w:val="24"/>
              <w:lang w:val="en-US"/>
            </w:rPr>
          </w:rPrChange>
        </w:rPr>
        <w:fldChar w:fldCharType="separate"/>
      </w:r>
      <w:r w:rsidR="007927E1" w:rsidRPr="007927E1">
        <w:rPr>
          <w:rFonts w:ascii="Times New Roman" w:hAnsi="Times New Roman" w:cs="Times New Roman"/>
          <w:noProof/>
          <w:sz w:val="24"/>
          <w:szCs w:val="24"/>
          <w:lang w:val="en-US"/>
        </w:rPr>
        <w:t>(Thévenot et al. 2015)</w:t>
      </w:r>
      <w:r w:rsidR="00AF7701" w:rsidRPr="00254232">
        <w:rPr>
          <w:rFonts w:ascii="Times New Roman" w:hAnsi="Times New Roman" w:cs="Times New Roman"/>
          <w:sz w:val="24"/>
          <w:szCs w:val="24"/>
          <w:lang w:val="en-US"/>
          <w:rPrChange w:id="3905" w:author="Chen Liao" w:date="2020-06-22T07:02:00Z">
            <w:rPr>
              <w:sz w:val="24"/>
              <w:szCs w:val="24"/>
              <w:lang w:val="en-US"/>
            </w:rPr>
          </w:rPrChange>
        </w:rPr>
        <w:fldChar w:fldCharType="end"/>
      </w:r>
      <w:ins w:id="3906" w:author="Chen Liao" w:date="2020-06-21T21:15:00Z">
        <w:r w:rsidR="00AF7701" w:rsidRPr="00254232">
          <w:rPr>
            <w:rFonts w:ascii="Times New Roman" w:hAnsi="Times New Roman" w:cs="Times New Roman"/>
            <w:sz w:val="24"/>
            <w:szCs w:val="24"/>
            <w:lang w:val="en-US"/>
            <w:rPrChange w:id="3907" w:author="Chen Liao" w:date="2020-06-22T07:02:00Z">
              <w:rPr>
                <w:sz w:val="24"/>
                <w:szCs w:val="24"/>
                <w:lang w:val="en-US"/>
              </w:rPr>
            </w:rPrChange>
          </w:rPr>
          <w:t>,</w:t>
        </w:r>
      </w:ins>
      <w:del w:id="3908" w:author="Chen Liao" w:date="2020-06-21T21:15:00Z">
        <w:r w:rsidRPr="00254232" w:rsidDel="00AF7701">
          <w:rPr>
            <w:rFonts w:ascii="Times New Roman" w:hAnsi="Times New Roman" w:cs="Times New Roman"/>
            <w:sz w:val="24"/>
            <w:szCs w:val="24"/>
            <w:lang w:val="en-US"/>
            <w:rPrChange w:id="3909" w:author="Chen Liao" w:date="2020-06-22T07:02:00Z">
              <w:rPr>
                <w:sz w:val="24"/>
                <w:szCs w:val="24"/>
                <w:lang w:val="en-US"/>
              </w:rPr>
            </w:rPrChange>
          </w:rPr>
          <w:delText xml:space="preserve"> (Thévenot </w:delText>
        </w:r>
        <w:r w:rsidRPr="00254232" w:rsidDel="00AF7701">
          <w:rPr>
            <w:rFonts w:ascii="Times New Roman" w:hAnsi="Times New Roman" w:cs="Times New Roman"/>
            <w:i/>
            <w:sz w:val="24"/>
            <w:szCs w:val="24"/>
            <w:lang w:val="en-US"/>
            <w:rPrChange w:id="3910" w:author="Chen Liao" w:date="2020-06-22T07:02:00Z">
              <w:rPr>
                <w:i/>
                <w:sz w:val="24"/>
                <w:szCs w:val="24"/>
                <w:lang w:val="en-US"/>
              </w:rPr>
            </w:rPrChange>
          </w:rPr>
          <w:delText>et al.</w:delText>
        </w:r>
        <w:r w:rsidRPr="00254232" w:rsidDel="00AF7701">
          <w:rPr>
            <w:rFonts w:ascii="Times New Roman" w:hAnsi="Times New Roman" w:cs="Times New Roman"/>
            <w:sz w:val="24"/>
            <w:szCs w:val="24"/>
            <w:lang w:val="en-US"/>
            <w:rPrChange w:id="3911" w:author="Chen Liao" w:date="2020-06-22T07:02:00Z">
              <w:rPr>
                <w:sz w:val="24"/>
                <w:szCs w:val="24"/>
                <w:lang w:val="en-US"/>
              </w:rPr>
            </w:rPrChange>
          </w:rPr>
          <w:delText xml:space="preserve"> 2015 </w:delText>
        </w:r>
        <w:r w:rsidRPr="00254232" w:rsidDel="00AF7701">
          <w:rPr>
            <w:rFonts w:ascii="Times New Roman" w:eastAsia="Roboto" w:hAnsi="Times New Roman" w:cs="Times New Roman"/>
            <w:color w:val="212121"/>
            <w:sz w:val="24"/>
            <w:szCs w:val="24"/>
            <w:lang w:val="en-US"/>
            <w:rPrChange w:id="3912" w:author="Chen Liao" w:date="2020-06-22T07:02:00Z">
              <w:rPr>
                <w:rFonts w:ascii="Roboto" w:eastAsia="Roboto" w:hAnsi="Roboto" w:cs="Roboto"/>
                <w:color w:val="212121"/>
                <w:sz w:val="24"/>
                <w:szCs w:val="24"/>
                <w:lang w:val="en-US"/>
              </w:rPr>
            </w:rPrChange>
          </w:rPr>
          <w:delText xml:space="preserve">DOI: </w:delText>
        </w:r>
        <w:r w:rsidR="005E2EA7" w:rsidRPr="00254232" w:rsidDel="00AF7701">
          <w:rPr>
            <w:rFonts w:ascii="Times New Roman" w:hAnsi="Times New Roman" w:cs="Times New Roman"/>
            <w:lang w:val="en-US"/>
            <w:rPrChange w:id="3913" w:author="Chen Liao" w:date="2020-06-22T07:02:00Z">
              <w:rPr>
                <w:lang w:val="en-US"/>
              </w:rPr>
            </w:rPrChange>
          </w:rPr>
          <w:fldChar w:fldCharType="begin"/>
        </w:r>
        <w:r w:rsidR="005E2EA7" w:rsidRPr="00254232" w:rsidDel="00AF7701">
          <w:rPr>
            <w:rFonts w:ascii="Times New Roman" w:hAnsi="Times New Roman" w:cs="Times New Roman"/>
            <w:lang w:val="en-US"/>
            <w:rPrChange w:id="3914" w:author="Chen Liao" w:date="2020-06-22T07:02:00Z">
              <w:rPr>
                <w:lang w:val="en-US"/>
              </w:rPr>
            </w:rPrChange>
          </w:rPr>
          <w:delInstrText xml:space="preserve"> HYPERLINK "https://doi.org/10.1021/acs.jproteome.5b00354" \h </w:delInstrText>
        </w:r>
        <w:r w:rsidR="005E2EA7" w:rsidRPr="00254232" w:rsidDel="00AF7701">
          <w:rPr>
            <w:rFonts w:ascii="Times New Roman" w:hAnsi="Times New Roman" w:cs="Times New Roman"/>
            <w:lang w:val="en-US"/>
            <w:rPrChange w:id="3915" w:author="Chen Liao" w:date="2020-06-22T07:02:00Z">
              <w:rPr>
                <w:rFonts w:ascii="Roboto" w:eastAsia="Roboto" w:hAnsi="Roboto" w:cs="Roboto"/>
                <w:color w:val="0071BC"/>
                <w:sz w:val="24"/>
                <w:szCs w:val="24"/>
                <w:lang w:val="en-US"/>
              </w:rPr>
            </w:rPrChange>
          </w:rPr>
          <w:fldChar w:fldCharType="separate"/>
        </w:r>
        <w:r w:rsidRPr="00254232" w:rsidDel="00AF7701">
          <w:rPr>
            <w:rFonts w:ascii="Times New Roman" w:eastAsia="Roboto" w:hAnsi="Times New Roman" w:cs="Times New Roman"/>
            <w:color w:val="0071BC"/>
            <w:sz w:val="24"/>
            <w:szCs w:val="24"/>
            <w:lang w:val="en-US"/>
            <w:rPrChange w:id="3916" w:author="Chen Liao" w:date="2020-06-22T07:02:00Z">
              <w:rPr>
                <w:rFonts w:ascii="Roboto" w:eastAsia="Roboto" w:hAnsi="Roboto" w:cs="Roboto"/>
                <w:color w:val="0071BC"/>
                <w:sz w:val="24"/>
                <w:szCs w:val="24"/>
                <w:lang w:val="en-US"/>
              </w:rPr>
            </w:rPrChange>
          </w:rPr>
          <w:delText>10.1021/acs.jproteome.5b00354</w:delText>
        </w:r>
        <w:r w:rsidR="005E2EA7" w:rsidRPr="00254232" w:rsidDel="00AF7701">
          <w:rPr>
            <w:rFonts w:ascii="Times New Roman" w:eastAsia="Roboto" w:hAnsi="Times New Roman" w:cs="Times New Roman"/>
            <w:color w:val="0071BC"/>
            <w:sz w:val="24"/>
            <w:szCs w:val="24"/>
            <w:lang w:val="en-US"/>
            <w:rPrChange w:id="3917" w:author="Chen Liao" w:date="2020-06-22T07:02:00Z">
              <w:rPr>
                <w:rFonts w:ascii="Roboto" w:eastAsia="Roboto" w:hAnsi="Roboto" w:cs="Roboto"/>
                <w:color w:val="0071BC"/>
                <w:sz w:val="24"/>
                <w:szCs w:val="24"/>
                <w:lang w:val="en-US"/>
              </w:rPr>
            </w:rPrChange>
          </w:rPr>
          <w:fldChar w:fldCharType="end"/>
        </w:r>
        <w:r w:rsidRPr="00254232" w:rsidDel="00AF7701">
          <w:rPr>
            <w:rFonts w:ascii="Times New Roman" w:hAnsi="Times New Roman" w:cs="Times New Roman"/>
            <w:sz w:val="24"/>
            <w:szCs w:val="24"/>
            <w:lang w:val="en-US"/>
            <w:rPrChange w:id="3918" w:author="Chen Liao" w:date="2020-06-22T07:02:00Z">
              <w:rPr>
                <w:sz w:val="24"/>
                <w:szCs w:val="24"/>
                <w:lang w:val="en-US"/>
              </w:rPr>
            </w:rPrChange>
          </w:rPr>
          <w:delText>),</w:delText>
        </w:r>
      </w:del>
      <w:r w:rsidRPr="00254232">
        <w:rPr>
          <w:rFonts w:ascii="Times New Roman" w:hAnsi="Times New Roman" w:cs="Times New Roman"/>
          <w:sz w:val="24"/>
          <w:szCs w:val="24"/>
          <w:lang w:val="en-US"/>
          <w:rPrChange w:id="3919" w:author="Chen Liao" w:date="2020-06-22T07:02:00Z">
            <w:rPr>
              <w:sz w:val="24"/>
              <w:szCs w:val="24"/>
              <w:lang w:val="en-US"/>
            </w:rPr>
          </w:rPrChange>
        </w:rPr>
        <w:t xml:space="preserve"> fixing the number of orthogonal components to 3. R</w:t>
      </w:r>
      <w:r w:rsidRPr="00254232">
        <w:rPr>
          <w:rFonts w:ascii="Times New Roman" w:hAnsi="Times New Roman" w:cs="Times New Roman"/>
          <w:sz w:val="24"/>
          <w:szCs w:val="24"/>
          <w:vertAlign w:val="superscript"/>
          <w:lang w:val="en-US"/>
          <w:rPrChange w:id="3920"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3921" w:author="Chen Liao" w:date="2020-06-22T07:02:00Z">
            <w:rPr>
              <w:sz w:val="24"/>
              <w:szCs w:val="24"/>
              <w:lang w:val="en-US"/>
            </w:rPr>
          </w:rPrChange>
        </w:rPr>
        <w:t xml:space="preserve"> and Q</w:t>
      </w:r>
      <w:r w:rsidRPr="00254232">
        <w:rPr>
          <w:rFonts w:ascii="Times New Roman" w:hAnsi="Times New Roman" w:cs="Times New Roman"/>
          <w:sz w:val="24"/>
          <w:szCs w:val="24"/>
          <w:vertAlign w:val="superscript"/>
          <w:lang w:val="en-US"/>
          <w:rPrChange w:id="3922"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3923" w:author="Chen Liao" w:date="2020-06-22T07:02:00Z">
            <w:rPr>
              <w:sz w:val="24"/>
              <w:szCs w:val="24"/>
              <w:lang w:val="en-US"/>
            </w:rPr>
          </w:rPrChange>
        </w:rPr>
        <w:t xml:space="preserve">, key parameters for assessing the validity of the model, were assessed with 7-fold cross validation. The significance of the model was determined by permutation test (n = 2000). The </w:t>
      </w:r>
      <w:r w:rsidRPr="00254232">
        <w:rPr>
          <w:rFonts w:ascii="Times New Roman" w:hAnsi="Times New Roman" w:cs="Times New Roman"/>
          <w:i/>
          <w:sz w:val="24"/>
          <w:szCs w:val="24"/>
          <w:lang w:val="en-US"/>
          <w:rPrChange w:id="3924" w:author="Chen Liao" w:date="2020-06-22T07:02:00Z">
            <w:rPr>
              <w:i/>
              <w:sz w:val="24"/>
              <w:szCs w:val="24"/>
              <w:lang w:val="en-US"/>
            </w:rPr>
          </w:rPrChange>
        </w:rPr>
        <w:t>p</w:t>
      </w:r>
      <w:r w:rsidRPr="00254232">
        <w:rPr>
          <w:rFonts w:ascii="Times New Roman" w:hAnsi="Times New Roman" w:cs="Times New Roman"/>
          <w:sz w:val="24"/>
          <w:szCs w:val="24"/>
          <w:lang w:val="en-US"/>
          <w:rPrChange w:id="3925" w:author="Chen Liao" w:date="2020-06-22T07:02:00Z">
            <w:rPr>
              <w:sz w:val="24"/>
              <w:szCs w:val="24"/>
              <w:lang w:val="en-US"/>
            </w:rPr>
          </w:rPrChange>
        </w:rPr>
        <w:t>-value corresponds to the proportion of Q</w:t>
      </w:r>
      <w:r w:rsidRPr="00254232">
        <w:rPr>
          <w:rFonts w:ascii="Times New Roman" w:hAnsi="Times New Roman" w:cs="Times New Roman"/>
          <w:sz w:val="24"/>
          <w:szCs w:val="24"/>
          <w:vertAlign w:val="superscript"/>
          <w:lang w:val="en-US"/>
          <w:rPrChange w:id="3926" w:author="Chen Liao" w:date="2020-06-22T07:02:00Z">
            <w:rPr>
              <w:sz w:val="24"/>
              <w:szCs w:val="24"/>
              <w:vertAlign w:val="superscript"/>
              <w:lang w:val="en-US"/>
            </w:rPr>
          </w:rPrChange>
        </w:rPr>
        <w:t>2</w:t>
      </w:r>
      <w:r w:rsidRPr="00254232">
        <w:rPr>
          <w:rFonts w:ascii="Times New Roman" w:hAnsi="Times New Roman" w:cs="Times New Roman"/>
          <w:sz w:val="24"/>
          <w:szCs w:val="24"/>
          <w:vertAlign w:val="subscript"/>
          <w:lang w:val="en-US"/>
          <w:rPrChange w:id="3927" w:author="Chen Liao" w:date="2020-06-22T07:02:00Z">
            <w:rPr>
              <w:sz w:val="24"/>
              <w:szCs w:val="24"/>
              <w:vertAlign w:val="subscript"/>
              <w:lang w:val="en-US"/>
            </w:rPr>
          </w:rPrChange>
        </w:rPr>
        <w:t>perm</w:t>
      </w:r>
      <w:r w:rsidRPr="00254232">
        <w:rPr>
          <w:rFonts w:ascii="Times New Roman" w:hAnsi="Times New Roman" w:cs="Times New Roman"/>
          <w:sz w:val="24"/>
          <w:szCs w:val="24"/>
          <w:lang w:val="en-US"/>
          <w:rPrChange w:id="3928" w:author="Chen Liao" w:date="2020-06-22T07:02:00Z">
            <w:rPr>
              <w:sz w:val="24"/>
              <w:szCs w:val="24"/>
              <w:lang w:val="en-US"/>
            </w:rPr>
          </w:rPrChange>
        </w:rPr>
        <w:t xml:space="preserve"> above Q</w:t>
      </w:r>
      <w:r w:rsidRPr="00254232">
        <w:rPr>
          <w:rFonts w:ascii="Times New Roman" w:hAnsi="Times New Roman" w:cs="Times New Roman"/>
          <w:sz w:val="24"/>
          <w:szCs w:val="24"/>
          <w:vertAlign w:val="superscript"/>
          <w:lang w:val="en-US"/>
          <w:rPrChange w:id="3929" w:author="Chen Liao" w:date="2020-06-22T07:02:00Z">
            <w:rPr>
              <w:sz w:val="24"/>
              <w:szCs w:val="24"/>
              <w:vertAlign w:val="superscript"/>
              <w:lang w:val="en-US"/>
            </w:rPr>
          </w:rPrChange>
        </w:rPr>
        <w:t>2</w:t>
      </w:r>
      <w:r w:rsidRPr="00254232">
        <w:rPr>
          <w:rFonts w:ascii="Times New Roman" w:hAnsi="Times New Roman" w:cs="Times New Roman"/>
          <w:sz w:val="24"/>
          <w:szCs w:val="24"/>
          <w:lang w:val="en-US"/>
          <w:rPrChange w:id="3930" w:author="Chen Liao" w:date="2020-06-22T07:02:00Z">
            <w:rPr>
              <w:sz w:val="24"/>
              <w:szCs w:val="24"/>
              <w:lang w:val="en-US"/>
            </w:rPr>
          </w:rPrChange>
        </w:rPr>
        <w:t xml:space="preserve">. With a </w:t>
      </w:r>
      <w:r w:rsidRPr="00254232">
        <w:rPr>
          <w:rFonts w:ascii="Times New Roman" w:hAnsi="Times New Roman" w:cs="Times New Roman"/>
          <w:i/>
          <w:sz w:val="24"/>
          <w:szCs w:val="24"/>
          <w:lang w:val="en-US"/>
          <w:rPrChange w:id="3931" w:author="Chen Liao" w:date="2020-06-22T07:02:00Z">
            <w:rPr>
              <w:i/>
              <w:sz w:val="24"/>
              <w:szCs w:val="24"/>
              <w:lang w:val="en-US"/>
            </w:rPr>
          </w:rPrChange>
        </w:rPr>
        <w:t>p-</w:t>
      </w:r>
      <w:r w:rsidRPr="00254232">
        <w:rPr>
          <w:rFonts w:ascii="Times New Roman" w:hAnsi="Times New Roman" w:cs="Times New Roman"/>
          <w:sz w:val="24"/>
          <w:szCs w:val="24"/>
          <w:lang w:val="en-US"/>
          <w:rPrChange w:id="3932" w:author="Chen Liao" w:date="2020-06-22T07:02:00Z">
            <w:rPr>
              <w:sz w:val="24"/>
              <w:szCs w:val="24"/>
              <w:lang w:val="en-US"/>
            </w:rPr>
          </w:rPrChange>
        </w:rPr>
        <w:t xml:space="preserve">value below 0.05 we considered the model significant. The loadings of the predictive component of the model were extracted to determine how each metabolite contributes to the separation according to the phenotype. </w:t>
      </w:r>
    </w:p>
    <w:p w14:paraId="124BA572" w14:textId="77777777" w:rsidR="00655E4E" w:rsidRPr="00254232" w:rsidDel="00240553" w:rsidRDefault="00655E4E">
      <w:pPr>
        <w:spacing w:before="240" w:after="240"/>
        <w:jc w:val="both"/>
        <w:rPr>
          <w:del w:id="3933" w:author="Chen Liao" w:date="2020-06-22T17:35:00Z"/>
          <w:rFonts w:ascii="Times New Roman" w:hAnsi="Times New Roman" w:cs="Times New Roman"/>
          <w:b/>
          <w:sz w:val="24"/>
          <w:szCs w:val="24"/>
          <w:lang w:val="en-US"/>
          <w:rPrChange w:id="3934" w:author="Chen Liao" w:date="2020-06-22T07:02:00Z">
            <w:rPr>
              <w:del w:id="3935" w:author="Chen Liao" w:date="2020-06-22T17:35:00Z"/>
              <w:b/>
              <w:sz w:val="24"/>
              <w:szCs w:val="24"/>
              <w:lang w:val="en-US"/>
            </w:rPr>
          </w:rPrChange>
        </w:rPr>
      </w:pPr>
    </w:p>
    <w:p w14:paraId="7B16C7AC" w14:textId="4986BD63" w:rsidR="00655E4E" w:rsidRPr="00254232" w:rsidDel="00240553" w:rsidRDefault="00D27EFC">
      <w:pPr>
        <w:spacing w:before="240" w:after="240"/>
        <w:jc w:val="both"/>
        <w:rPr>
          <w:del w:id="3936" w:author="Chen Liao" w:date="2020-06-22T17:35:00Z"/>
          <w:rFonts w:ascii="Times New Roman" w:hAnsi="Times New Roman" w:cs="Times New Roman"/>
          <w:sz w:val="24"/>
          <w:szCs w:val="24"/>
          <w:lang w:val="en-US"/>
          <w:rPrChange w:id="3937" w:author="Chen Liao" w:date="2020-06-22T07:02:00Z">
            <w:rPr>
              <w:del w:id="3938" w:author="Chen Liao" w:date="2020-06-22T17:35:00Z"/>
              <w:sz w:val="24"/>
              <w:szCs w:val="24"/>
              <w:lang w:val="en-US"/>
            </w:rPr>
          </w:rPrChange>
        </w:rPr>
      </w:pPr>
      <w:del w:id="3939" w:author="Chen Liao" w:date="2020-06-22T17:35:00Z">
        <w:r w:rsidRPr="00254232" w:rsidDel="00240553">
          <w:rPr>
            <w:rFonts w:ascii="Times New Roman" w:hAnsi="Times New Roman" w:cs="Times New Roman"/>
            <w:sz w:val="24"/>
            <w:szCs w:val="24"/>
            <w:lang w:val="en-US"/>
            <w:rPrChange w:id="3940" w:author="Chen Liao" w:date="2020-06-22T07:02:00Z">
              <w:rPr>
                <w:sz w:val="24"/>
                <w:szCs w:val="24"/>
                <w:lang w:val="en-US"/>
              </w:rPr>
            </w:rPrChange>
          </w:rPr>
          <w:delText xml:space="preserve"> </w:delText>
        </w:r>
      </w:del>
    </w:p>
    <w:p w14:paraId="33F719B5" w14:textId="47CCA567" w:rsidR="00655E4E" w:rsidRPr="00254232" w:rsidDel="00240553" w:rsidRDefault="00D27EFC">
      <w:pPr>
        <w:spacing w:before="240" w:after="240"/>
        <w:jc w:val="both"/>
        <w:rPr>
          <w:del w:id="3941" w:author="Chen Liao" w:date="2020-06-22T17:35:00Z"/>
          <w:rFonts w:ascii="Times New Roman" w:hAnsi="Times New Roman" w:cs="Times New Roman"/>
          <w:sz w:val="24"/>
          <w:szCs w:val="24"/>
          <w:lang w:val="en-US"/>
          <w:rPrChange w:id="3942" w:author="Chen Liao" w:date="2020-06-22T07:02:00Z">
            <w:rPr>
              <w:del w:id="3943" w:author="Chen Liao" w:date="2020-06-22T17:35:00Z"/>
              <w:sz w:val="24"/>
              <w:szCs w:val="24"/>
              <w:lang w:val="en-US"/>
            </w:rPr>
          </w:rPrChange>
        </w:rPr>
      </w:pPr>
      <w:del w:id="3944" w:author="Chen Liao" w:date="2020-06-22T17:35:00Z">
        <w:r w:rsidRPr="00254232" w:rsidDel="00240553">
          <w:rPr>
            <w:rFonts w:ascii="Times New Roman" w:hAnsi="Times New Roman" w:cs="Times New Roman"/>
            <w:sz w:val="24"/>
            <w:szCs w:val="24"/>
            <w:lang w:val="en-US"/>
            <w:rPrChange w:id="3945" w:author="Chen Liao" w:date="2020-06-22T07:02:00Z">
              <w:rPr>
                <w:sz w:val="24"/>
                <w:szCs w:val="24"/>
                <w:lang w:val="en-US"/>
              </w:rPr>
            </w:rPrChange>
          </w:rPr>
          <w:delText xml:space="preserve"> </w:delText>
        </w:r>
      </w:del>
    </w:p>
    <w:p w14:paraId="29A1F0EC" w14:textId="3A0D6C7E" w:rsidR="00655E4E" w:rsidRPr="00254232" w:rsidDel="00240553" w:rsidRDefault="00D27EFC">
      <w:pPr>
        <w:spacing w:before="240" w:after="240"/>
        <w:jc w:val="both"/>
        <w:rPr>
          <w:del w:id="3946" w:author="Chen Liao" w:date="2020-06-22T17:35:00Z"/>
          <w:rFonts w:ascii="Times New Roman" w:hAnsi="Times New Roman" w:cs="Times New Roman"/>
          <w:sz w:val="24"/>
          <w:szCs w:val="24"/>
          <w:lang w:val="en-US"/>
          <w:rPrChange w:id="3947" w:author="Chen Liao" w:date="2020-06-22T07:02:00Z">
            <w:rPr>
              <w:del w:id="3948" w:author="Chen Liao" w:date="2020-06-22T17:35:00Z"/>
              <w:sz w:val="24"/>
              <w:szCs w:val="24"/>
              <w:lang w:val="en-US"/>
            </w:rPr>
          </w:rPrChange>
        </w:rPr>
      </w:pPr>
      <w:del w:id="3949" w:author="Chen Liao" w:date="2020-06-22T17:35:00Z">
        <w:r w:rsidRPr="00254232" w:rsidDel="00240553">
          <w:rPr>
            <w:rFonts w:ascii="Times New Roman" w:hAnsi="Times New Roman" w:cs="Times New Roman"/>
            <w:sz w:val="24"/>
            <w:szCs w:val="24"/>
            <w:lang w:val="en-US"/>
            <w:rPrChange w:id="3950" w:author="Chen Liao" w:date="2020-06-22T07:02:00Z">
              <w:rPr>
                <w:sz w:val="24"/>
                <w:szCs w:val="24"/>
                <w:lang w:val="en-US"/>
              </w:rPr>
            </w:rPrChange>
          </w:rPr>
          <w:delText xml:space="preserve"> </w:delText>
        </w:r>
      </w:del>
    </w:p>
    <w:p w14:paraId="44A4621B" w14:textId="396BB979" w:rsidR="00655E4E" w:rsidRPr="00254232" w:rsidDel="00240553" w:rsidRDefault="00D27EFC">
      <w:pPr>
        <w:spacing w:before="240" w:after="240"/>
        <w:jc w:val="both"/>
        <w:rPr>
          <w:del w:id="3951" w:author="Chen Liao" w:date="2020-06-22T17:35:00Z"/>
          <w:rFonts w:ascii="Times New Roman" w:hAnsi="Times New Roman" w:cs="Times New Roman"/>
          <w:sz w:val="24"/>
          <w:szCs w:val="24"/>
          <w:lang w:val="en-US"/>
          <w:rPrChange w:id="3952" w:author="Chen Liao" w:date="2020-06-22T07:02:00Z">
            <w:rPr>
              <w:del w:id="3953" w:author="Chen Liao" w:date="2020-06-22T17:35:00Z"/>
              <w:sz w:val="24"/>
              <w:szCs w:val="24"/>
              <w:lang w:val="en-US"/>
            </w:rPr>
          </w:rPrChange>
        </w:rPr>
      </w:pPr>
      <w:del w:id="3954" w:author="Chen Liao" w:date="2020-06-22T17:35:00Z">
        <w:r w:rsidRPr="00254232" w:rsidDel="00240553">
          <w:rPr>
            <w:rFonts w:ascii="Times New Roman" w:hAnsi="Times New Roman" w:cs="Times New Roman"/>
            <w:sz w:val="24"/>
            <w:szCs w:val="24"/>
            <w:lang w:val="en-US"/>
            <w:rPrChange w:id="3955" w:author="Chen Liao" w:date="2020-06-22T07:02:00Z">
              <w:rPr>
                <w:sz w:val="24"/>
                <w:szCs w:val="24"/>
                <w:lang w:val="en-US"/>
              </w:rPr>
            </w:rPrChange>
          </w:rPr>
          <w:delText xml:space="preserve"> </w:delText>
        </w:r>
      </w:del>
    </w:p>
    <w:p w14:paraId="71546D83" w14:textId="2F233E76" w:rsidR="00655E4E" w:rsidRPr="00254232" w:rsidDel="00240553" w:rsidRDefault="00D27EFC">
      <w:pPr>
        <w:spacing w:before="240" w:after="240"/>
        <w:jc w:val="both"/>
        <w:rPr>
          <w:del w:id="3956" w:author="Chen Liao" w:date="2020-06-22T17:35:00Z"/>
          <w:rFonts w:ascii="Times New Roman" w:hAnsi="Times New Roman" w:cs="Times New Roman"/>
          <w:sz w:val="24"/>
          <w:szCs w:val="24"/>
          <w:lang w:val="en-US"/>
          <w:rPrChange w:id="3957" w:author="Chen Liao" w:date="2020-06-22T07:02:00Z">
            <w:rPr>
              <w:del w:id="3958" w:author="Chen Liao" w:date="2020-06-22T17:35:00Z"/>
              <w:sz w:val="24"/>
              <w:szCs w:val="24"/>
              <w:lang w:val="en-US"/>
            </w:rPr>
          </w:rPrChange>
        </w:rPr>
      </w:pPr>
      <w:del w:id="3959" w:author="Chen Liao" w:date="2020-06-22T17:35:00Z">
        <w:r w:rsidRPr="00254232" w:rsidDel="00240553">
          <w:rPr>
            <w:rFonts w:ascii="Times New Roman" w:hAnsi="Times New Roman" w:cs="Times New Roman"/>
            <w:sz w:val="24"/>
            <w:szCs w:val="24"/>
            <w:lang w:val="en-US"/>
            <w:rPrChange w:id="3960" w:author="Chen Liao" w:date="2020-06-22T07:02:00Z">
              <w:rPr>
                <w:sz w:val="24"/>
                <w:szCs w:val="24"/>
                <w:lang w:val="en-US"/>
              </w:rPr>
            </w:rPrChange>
          </w:rPr>
          <w:delText xml:space="preserve"> </w:delText>
        </w:r>
      </w:del>
    </w:p>
    <w:p w14:paraId="4EFA3446" w14:textId="43A52CAC" w:rsidR="00655E4E" w:rsidRPr="00254232" w:rsidDel="00240553" w:rsidRDefault="00D27EFC">
      <w:pPr>
        <w:spacing w:before="240" w:after="240"/>
        <w:jc w:val="both"/>
        <w:rPr>
          <w:del w:id="3961" w:author="Chen Liao" w:date="2020-06-22T17:35:00Z"/>
          <w:rFonts w:ascii="Times New Roman" w:hAnsi="Times New Roman" w:cs="Times New Roman"/>
          <w:sz w:val="24"/>
          <w:szCs w:val="24"/>
          <w:lang w:val="en-US"/>
          <w:rPrChange w:id="3962" w:author="Chen Liao" w:date="2020-06-22T07:02:00Z">
            <w:rPr>
              <w:del w:id="3963" w:author="Chen Liao" w:date="2020-06-22T17:35:00Z"/>
              <w:sz w:val="24"/>
              <w:szCs w:val="24"/>
              <w:lang w:val="en-US"/>
            </w:rPr>
          </w:rPrChange>
        </w:rPr>
      </w:pPr>
      <w:del w:id="3964" w:author="Chen Liao" w:date="2020-06-22T17:35:00Z">
        <w:r w:rsidRPr="00254232" w:rsidDel="00240553">
          <w:rPr>
            <w:rFonts w:ascii="Times New Roman" w:hAnsi="Times New Roman" w:cs="Times New Roman"/>
            <w:sz w:val="24"/>
            <w:szCs w:val="24"/>
            <w:lang w:val="en-US"/>
            <w:rPrChange w:id="3965" w:author="Chen Liao" w:date="2020-06-22T07:02:00Z">
              <w:rPr>
                <w:sz w:val="24"/>
                <w:szCs w:val="24"/>
                <w:lang w:val="en-US"/>
              </w:rPr>
            </w:rPrChange>
          </w:rPr>
          <w:delText xml:space="preserve"> </w:delText>
        </w:r>
      </w:del>
    </w:p>
    <w:p w14:paraId="6FB43AAB" w14:textId="15A5727C" w:rsidR="00655E4E" w:rsidRPr="00254232" w:rsidDel="00240553" w:rsidRDefault="00D27EFC">
      <w:pPr>
        <w:spacing w:before="240" w:after="240"/>
        <w:jc w:val="both"/>
        <w:rPr>
          <w:del w:id="3966" w:author="Chen Liao" w:date="2020-06-22T17:35:00Z"/>
          <w:rFonts w:ascii="Times New Roman" w:hAnsi="Times New Roman" w:cs="Times New Roman"/>
          <w:sz w:val="24"/>
          <w:szCs w:val="24"/>
          <w:lang w:val="en-US"/>
          <w:rPrChange w:id="3967" w:author="Chen Liao" w:date="2020-06-22T07:02:00Z">
            <w:rPr>
              <w:del w:id="3968" w:author="Chen Liao" w:date="2020-06-22T17:35:00Z"/>
              <w:sz w:val="24"/>
              <w:szCs w:val="24"/>
              <w:lang w:val="en-US"/>
            </w:rPr>
          </w:rPrChange>
        </w:rPr>
      </w:pPr>
      <w:del w:id="3969" w:author="Chen Liao" w:date="2020-06-22T17:35:00Z">
        <w:r w:rsidRPr="00254232" w:rsidDel="00240553">
          <w:rPr>
            <w:rFonts w:ascii="Times New Roman" w:hAnsi="Times New Roman" w:cs="Times New Roman"/>
            <w:sz w:val="24"/>
            <w:szCs w:val="24"/>
            <w:lang w:val="en-US"/>
            <w:rPrChange w:id="3970" w:author="Chen Liao" w:date="2020-06-22T07:02:00Z">
              <w:rPr>
                <w:sz w:val="24"/>
                <w:szCs w:val="24"/>
                <w:lang w:val="en-US"/>
              </w:rPr>
            </w:rPrChange>
          </w:rPr>
          <w:delText xml:space="preserve"> </w:delText>
        </w:r>
      </w:del>
    </w:p>
    <w:p w14:paraId="703B98C5" w14:textId="4B69D9EC" w:rsidR="00655E4E" w:rsidRPr="00254232" w:rsidDel="00240553" w:rsidRDefault="00D27EFC">
      <w:pPr>
        <w:spacing w:before="240" w:after="240"/>
        <w:jc w:val="both"/>
        <w:rPr>
          <w:del w:id="3971" w:author="Chen Liao" w:date="2020-06-22T17:35:00Z"/>
          <w:rFonts w:ascii="Times New Roman" w:hAnsi="Times New Roman" w:cs="Times New Roman"/>
          <w:sz w:val="24"/>
          <w:szCs w:val="24"/>
          <w:lang w:val="en-US"/>
          <w:rPrChange w:id="3972" w:author="Chen Liao" w:date="2020-06-22T07:02:00Z">
            <w:rPr>
              <w:del w:id="3973" w:author="Chen Liao" w:date="2020-06-22T17:35:00Z"/>
              <w:sz w:val="24"/>
              <w:szCs w:val="24"/>
              <w:lang w:val="en-US"/>
            </w:rPr>
          </w:rPrChange>
        </w:rPr>
      </w:pPr>
      <w:del w:id="3974" w:author="Chen Liao" w:date="2020-06-22T17:35:00Z">
        <w:r w:rsidRPr="00254232" w:rsidDel="00240553">
          <w:rPr>
            <w:rFonts w:ascii="Times New Roman" w:hAnsi="Times New Roman" w:cs="Times New Roman"/>
            <w:sz w:val="24"/>
            <w:szCs w:val="24"/>
            <w:lang w:val="en-US"/>
            <w:rPrChange w:id="3975" w:author="Chen Liao" w:date="2020-06-22T07:02:00Z">
              <w:rPr>
                <w:sz w:val="24"/>
                <w:szCs w:val="24"/>
                <w:lang w:val="en-US"/>
              </w:rPr>
            </w:rPrChange>
          </w:rPr>
          <w:delText xml:space="preserve"> </w:delText>
        </w:r>
      </w:del>
    </w:p>
    <w:p w14:paraId="3960B813" w14:textId="65C53936" w:rsidR="00655E4E" w:rsidRPr="00254232" w:rsidDel="00240553" w:rsidRDefault="00D27EFC">
      <w:pPr>
        <w:spacing w:before="240" w:after="240"/>
        <w:jc w:val="both"/>
        <w:rPr>
          <w:del w:id="3976" w:author="Chen Liao" w:date="2020-06-22T17:35:00Z"/>
          <w:rFonts w:ascii="Times New Roman" w:hAnsi="Times New Roman" w:cs="Times New Roman"/>
          <w:sz w:val="24"/>
          <w:szCs w:val="24"/>
          <w:lang w:val="en-US"/>
          <w:rPrChange w:id="3977" w:author="Chen Liao" w:date="2020-06-22T07:02:00Z">
            <w:rPr>
              <w:del w:id="3978" w:author="Chen Liao" w:date="2020-06-22T17:35:00Z"/>
              <w:sz w:val="24"/>
              <w:szCs w:val="24"/>
              <w:lang w:val="en-US"/>
            </w:rPr>
          </w:rPrChange>
        </w:rPr>
      </w:pPr>
      <w:del w:id="3979" w:author="Chen Liao" w:date="2020-06-22T17:35:00Z">
        <w:r w:rsidRPr="00254232" w:rsidDel="00240553">
          <w:rPr>
            <w:rFonts w:ascii="Times New Roman" w:hAnsi="Times New Roman" w:cs="Times New Roman"/>
            <w:sz w:val="24"/>
            <w:szCs w:val="24"/>
            <w:lang w:val="en-US"/>
            <w:rPrChange w:id="3980" w:author="Chen Liao" w:date="2020-06-22T07:02:00Z">
              <w:rPr>
                <w:sz w:val="24"/>
                <w:szCs w:val="24"/>
                <w:lang w:val="en-US"/>
              </w:rPr>
            </w:rPrChange>
          </w:rPr>
          <w:delText xml:space="preserve"> </w:delText>
        </w:r>
      </w:del>
    </w:p>
    <w:p w14:paraId="4E828A24" w14:textId="19E14BFC" w:rsidR="00655E4E" w:rsidRPr="00254232" w:rsidDel="00240553" w:rsidRDefault="00D27EFC">
      <w:pPr>
        <w:spacing w:before="240" w:after="240"/>
        <w:jc w:val="both"/>
        <w:rPr>
          <w:del w:id="3981" w:author="Chen Liao" w:date="2020-06-22T17:35:00Z"/>
          <w:rFonts w:ascii="Times New Roman" w:hAnsi="Times New Roman" w:cs="Times New Roman"/>
          <w:sz w:val="24"/>
          <w:szCs w:val="24"/>
          <w:lang w:val="en-US"/>
          <w:rPrChange w:id="3982" w:author="Chen Liao" w:date="2020-06-22T07:02:00Z">
            <w:rPr>
              <w:del w:id="3983" w:author="Chen Liao" w:date="2020-06-22T17:35:00Z"/>
              <w:sz w:val="24"/>
              <w:szCs w:val="24"/>
              <w:lang w:val="en-US"/>
            </w:rPr>
          </w:rPrChange>
        </w:rPr>
      </w:pPr>
      <w:del w:id="3984" w:author="Chen Liao" w:date="2020-06-22T17:35:00Z">
        <w:r w:rsidRPr="00254232" w:rsidDel="00240553">
          <w:rPr>
            <w:rFonts w:ascii="Times New Roman" w:hAnsi="Times New Roman" w:cs="Times New Roman"/>
            <w:sz w:val="24"/>
            <w:szCs w:val="24"/>
            <w:lang w:val="en-US"/>
            <w:rPrChange w:id="3985" w:author="Chen Liao" w:date="2020-06-22T07:02:00Z">
              <w:rPr>
                <w:sz w:val="24"/>
                <w:szCs w:val="24"/>
                <w:lang w:val="en-US"/>
              </w:rPr>
            </w:rPrChange>
          </w:rPr>
          <w:delText xml:space="preserve"> </w:delText>
        </w:r>
      </w:del>
    </w:p>
    <w:p w14:paraId="00FA6DBC" w14:textId="18973017" w:rsidR="00655E4E" w:rsidRPr="00254232" w:rsidDel="00240553" w:rsidRDefault="00D27EFC">
      <w:pPr>
        <w:spacing w:before="240" w:after="240"/>
        <w:jc w:val="both"/>
        <w:rPr>
          <w:del w:id="3986" w:author="Chen Liao" w:date="2020-06-22T17:35:00Z"/>
          <w:rFonts w:ascii="Times New Roman" w:hAnsi="Times New Roman" w:cs="Times New Roman"/>
          <w:sz w:val="24"/>
          <w:szCs w:val="24"/>
          <w:lang w:val="en-US"/>
          <w:rPrChange w:id="3987" w:author="Chen Liao" w:date="2020-06-22T07:02:00Z">
            <w:rPr>
              <w:del w:id="3988" w:author="Chen Liao" w:date="2020-06-22T17:35:00Z"/>
              <w:sz w:val="24"/>
              <w:szCs w:val="24"/>
              <w:lang w:val="en-US"/>
            </w:rPr>
          </w:rPrChange>
        </w:rPr>
      </w:pPr>
      <w:del w:id="3989" w:author="Chen Liao" w:date="2020-06-22T17:35:00Z">
        <w:r w:rsidRPr="00254232" w:rsidDel="00240553">
          <w:rPr>
            <w:rFonts w:ascii="Times New Roman" w:hAnsi="Times New Roman" w:cs="Times New Roman"/>
            <w:sz w:val="24"/>
            <w:szCs w:val="24"/>
            <w:lang w:val="en-US"/>
            <w:rPrChange w:id="3990" w:author="Chen Liao" w:date="2020-06-22T07:02:00Z">
              <w:rPr>
                <w:sz w:val="24"/>
                <w:szCs w:val="24"/>
                <w:lang w:val="en-US"/>
              </w:rPr>
            </w:rPrChange>
          </w:rPr>
          <w:delText xml:space="preserve"> </w:delText>
        </w:r>
      </w:del>
    </w:p>
    <w:p w14:paraId="225072EE" w14:textId="1644B4AB" w:rsidR="00655E4E" w:rsidRPr="00254232" w:rsidDel="00240553" w:rsidRDefault="00D27EFC">
      <w:pPr>
        <w:spacing w:before="240" w:after="240"/>
        <w:jc w:val="both"/>
        <w:rPr>
          <w:del w:id="3991" w:author="Chen Liao" w:date="2020-06-22T17:35:00Z"/>
          <w:rFonts w:ascii="Times New Roman" w:hAnsi="Times New Roman" w:cs="Times New Roman"/>
          <w:sz w:val="24"/>
          <w:szCs w:val="24"/>
          <w:lang w:val="en-US"/>
          <w:rPrChange w:id="3992" w:author="Chen Liao" w:date="2020-06-22T07:02:00Z">
            <w:rPr>
              <w:del w:id="3993" w:author="Chen Liao" w:date="2020-06-22T17:35:00Z"/>
              <w:sz w:val="24"/>
              <w:szCs w:val="24"/>
              <w:lang w:val="en-US"/>
            </w:rPr>
          </w:rPrChange>
        </w:rPr>
      </w:pPr>
      <w:del w:id="3994" w:author="Chen Liao" w:date="2020-06-22T17:35:00Z">
        <w:r w:rsidRPr="00254232" w:rsidDel="00240553">
          <w:rPr>
            <w:rFonts w:ascii="Times New Roman" w:hAnsi="Times New Roman" w:cs="Times New Roman"/>
            <w:sz w:val="24"/>
            <w:szCs w:val="24"/>
            <w:lang w:val="en-US"/>
            <w:rPrChange w:id="3995" w:author="Chen Liao" w:date="2020-06-22T07:02:00Z">
              <w:rPr>
                <w:sz w:val="24"/>
                <w:szCs w:val="24"/>
                <w:lang w:val="en-US"/>
              </w:rPr>
            </w:rPrChange>
          </w:rPr>
          <w:delText xml:space="preserve"> </w:delText>
        </w:r>
      </w:del>
    </w:p>
    <w:p w14:paraId="0355DFB2" w14:textId="3169E016" w:rsidR="00655E4E" w:rsidRPr="00254232" w:rsidDel="00240553" w:rsidRDefault="00D27EFC">
      <w:pPr>
        <w:spacing w:before="240" w:after="240"/>
        <w:jc w:val="both"/>
        <w:rPr>
          <w:del w:id="3996" w:author="Chen Liao" w:date="2020-06-22T17:35:00Z"/>
          <w:rFonts w:ascii="Times New Roman" w:hAnsi="Times New Roman" w:cs="Times New Roman"/>
          <w:sz w:val="18"/>
          <w:szCs w:val="18"/>
          <w:lang w:val="en-US"/>
          <w:rPrChange w:id="3997" w:author="Chen Liao" w:date="2020-06-22T07:02:00Z">
            <w:rPr>
              <w:del w:id="3998" w:author="Chen Liao" w:date="2020-06-22T17:35:00Z"/>
              <w:sz w:val="18"/>
              <w:szCs w:val="18"/>
              <w:lang w:val="en-US"/>
            </w:rPr>
          </w:rPrChange>
        </w:rPr>
      </w:pPr>
      <w:del w:id="3999" w:author="Chen Liao" w:date="2020-06-22T17:35:00Z">
        <w:r w:rsidRPr="00254232" w:rsidDel="00240553">
          <w:rPr>
            <w:rFonts w:ascii="Times New Roman" w:hAnsi="Times New Roman" w:cs="Times New Roman"/>
            <w:sz w:val="18"/>
            <w:szCs w:val="18"/>
            <w:lang w:val="en-US"/>
            <w:rPrChange w:id="4000" w:author="Chen Liao" w:date="2020-06-22T07:02:00Z">
              <w:rPr>
                <w:sz w:val="18"/>
                <w:szCs w:val="18"/>
                <w:lang w:val="en-US"/>
              </w:rPr>
            </w:rPrChange>
          </w:rPr>
          <w:delText xml:space="preserve">J. Overhage, M. Bains, M. D. Brazas, and R. E. W. Hancock, “Swarming of Pseudomonas aeruginosa is a complex adaptation leading to increased production of virulence factors and antibiotic resistance,” </w:delText>
        </w:r>
        <w:r w:rsidRPr="00254232" w:rsidDel="00240553">
          <w:rPr>
            <w:rFonts w:ascii="Times New Roman" w:hAnsi="Times New Roman" w:cs="Times New Roman"/>
            <w:i/>
            <w:sz w:val="18"/>
            <w:szCs w:val="18"/>
            <w:lang w:val="en-US"/>
            <w:rPrChange w:id="4001" w:author="Chen Liao" w:date="2020-06-22T07:02:00Z">
              <w:rPr>
                <w:i/>
                <w:sz w:val="18"/>
                <w:szCs w:val="18"/>
                <w:lang w:val="en-US"/>
              </w:rPr>
            </w:rPrChange>
          </w:rPr>
          <w:delText>J. Bacteriol.</w:delText>
        </w:r>
        <w:r w:rsidRPr="00254232" w:rsidDel="00240553">
          <w:rPr>
            <w:rFonts w:ascii="Times New Roman" w:hAnsi="Times New Roman" w:cs="Times New Roman"/>
            <w:sz w:val="18"/>
            <w:szCs w:val="18"/>
            <w:lang w:val="en-US"/>
            <w:rPrChange w:id="4002" w:author="Chen Liao" w:date="2020-06-22T07:02:00Z">
              <w:rPr>
                <w:sz w:val="18"/>
                <w:szCs w:val="18"/>
                <w:lang w:val="en-US"/>
              </w:rPr>
            </w:rPrChange>
          </w:rPr>
          <w:delText>, vol. 190, no. 8, pp. 2671–2679, 2008.</w:delText>
        </w:r>
      </w:del>
    </w:p>
    <w:p w14:paraId="1073565E" w14:textId="67F6FBC2" w:rsidR="00655E4E" w:rsidRPr="00254232" w:rsidDel="00240553" w:rsidRDefault="00D27EFC">
      <w:pPr>
        <w:spacing w:before="240" w:after="240"/>
        <w:jc w:val="both"/>
        <w:rPr>
          <w:del w:id="4003" w:author="Chen Liao" w:date="2020-06-22T17:35:00Z"/>
          <w:rFonts w:ascii="Times New Roman" w:hAnsi="Times New Roman" w:cs="Times New Roman"/>
          <w:color w:val="303030"/>
          <w:sz w:val="20"/>
          <w:szCs w:val="20"/>
          <w:highlight w:val="white"/>
          <w:lang w:val="en-US"/>
          <w:rPrChange w:id="4004" w:author="Chen Liao" w:date="2020-06-22T07:02:00Z">
            <w:rPr>
              <w:del w:id="4005" w:author="Chen Liao" w:date="2020-06-22T17:35:00Z"/>
              <w:color w:val="303030"/>
              <w:sz w:val="20"/>
              <w:szCs w:val="20"/>
              <w:highlight w:val="white"/>
              <w:lang w:val="en-US"/>
            </w:rPr>
          </w:rPrChange>
        </w:rPr>
      </w:pPr>
      <w:del w:id="4006" w:author="Chen Liao" w:date="2020-06-22T17:35:00Z">
        <w:r w:rsidRPr="00254232" w:rsidDel="00240553">
          <w:rPr>
            <w:rFonts w:ascii="Times New Roman" w:hAnsi="Times New Roman" w:cs="Times New Roman"/>
            <w:color w:val="303030"/>
            <w:sz w:val="20"/>
            <w:szCs w:val="20"/>
            <w:highlight w:val="white"/>
            <w:lang w:val="en-US"/>
            <w:rPrChange w:id="4007" w:author="Chen Liao" w:date="2020-06-22T07:02:00Z">
              <w:rPr>
                <w:color w:val="303030"/>
                <w:sz w:val="20"/>
                <w:szCs w:val="20"/>
                <w:highlight w:val="white"/>
                <w:lang w:val="en-US"/>
              </w:rPr>
            </w:rPrChange>
          </w:rPr>
          <w:delText>Kearns DB. A field guide to bacterial swarming motility. Nat Rev Microbiol. 2010 Sep;8(9):634-44. doi: 10.1038/nrmicro2405. Epub 2010 Aug 9. PMID: 20694026; PMCID: PMC3135019.</w:delText>
        </w:r>
      </w:del>
    </w:p>
    <w:p w14:paraId="33C513CD" w14:textId="01794565" w:rsidR="00655E4E" w:rsidRPr="00254232" w:rsidDel="00240553" w:rsidRDefault="005E2EA7">
      <w:pPr>
        <w:shd w:val="clear" w:color="auto" w:fill="FFFFFF"/>
        <w:spacing w:before="240" w:line="379" w:lineRule="auto"/>
        <w:jc w:val="both"/>
        <w:rPr>
          <w:del w:id="4008" w:author="Chen Liao" w:date="2020-06-22T17:35:00Z"/>
          <w:rFonts w:ascii="Times New Roman" w:hAnsi="Times New Roman" w:cs="Times New Roman"/>
          <w:sz w:val="20"/>
          <w:szCs w:val="20"/>
          <w:lang w:val="en-US"/>
          <w:rPrChange w:id="4009" w:author="Chen Liao" w:date="2020-06-22T07:02:00Z">
            <w:rPr>
              <w:del w:id="4010" w:author="Chen Liao" w:date="2020-06-22T17:35:00Z"/>
              <w:sz w:val="20"/>
              <w:szCs w:val="20"/>
              <w:lang w:val="en-US"/>
            </w:rPr>
          </w:rPrChange>
        </w:rPr>
      </w:pPr>
      <w:del w:id="4011" w:author="Chen Liao" w:date="2020-06-22T17:35:00Z">
        <w:r w:rsidRPr="00254232" w:rsidDel="00240553">
          <w:rPr>
            <w:rFonts w:ascii="Times New Roman" w:hAnsi="Times New Roman" w:cs="Times New Roman"/>
            <w:lang w:val="en-US"/>
            <w:rPrChange w:id="4012" w:author="Chen Liao" w:date="2020-06-22T07:02:00Z">
              <w:rPr>
                <w:lang w:val="en-US"/>
              </w:rPr>
            </w:rPrChange>
          </w:rPr>
          <w:fldChar w:fldCharType="begin"/>
        </w:r>
        <w:r w:rsidRPr="00254232" w:rsidDel="00240553">
          <w:rPr>
            <w:rFonts w:ascii="Times New Roman" w:hAnsi="Times New Roman" w:cs="Times New Roman"/>
            <w:lang w:val="en-US"/>
            <w:rPrChange w:id="4013" w:author="Chen Liao" w:date="2020-06-22T07:02:00Z">
              <w:rPr>
                <w:lang w:val="en-US"/>
              </w:rPr>
            </w:rPrChange>
          </w:rPr>
          <w:delInstrText xml:space="preserve"> HYPERLINK "https://www.ncbi.nlm.nih.gov/pubmed/18775660" \h </w:delInstrText>
        </w:r>
        <w:r w:rsidRPr="00254232" w:rsidDel="00240553">
          <w:rPr>
            <w:rFonts w:ascii="Times New Roman" w:hAnsi="Times New Roman" w:cs="Times New Roman"/>
            <w:lang w:val="en-US"/>
            <w:rPrChange w:id="4014"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4015" w:author="Chen Liao" w:date="2020-06-22T07:02:00Z">
              <w:rPr>
                <w:color w:val="660066"/>
                <w:sz w:val="20"/>
                <w:szCs w:val="20"/>
                <w:u w:val="single"/>
                <w:lang w:val="en-US"/>
              </w:rPr>
            </w:rPrChange>
          </w:rPr>
          <w:delText>Trends Microbiol.</w:delText>
        </w:r>
        <w:r w:rsidRPr="00254232" w:rsidDel="00240553">
          <w:rPr>
            <w:rFonts w:ascii="Times New Roman" w:hAnsi="Times New Roman" w:cs="Times New Roman"/>
            <w:color w:val="660066"/>
            <w:sz w:val="20"/>
            <w:szCs w:val="20"/>
            <w:u w:val="single"/>
            <w:lang w:val="en-US"/>
            <w:rPrChange w:id="4016"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20"/>
            <w:szCs w:val="20"/>
            <w:lang w:val="en-US"/>
            <w:rPrChange w:id="4017" w:author="Chen Liao" w:date="2020-06-22T07:02:00Z">
              <w:rPr>
                <w:sz w:val="20"/>
                <w:szCs w:val="20"/>
                <w:lang w:val="en-US"/>
              </w:rPr>
            </w:rPrChange>
          </w:rPr>
          <w:delText xml:space="preserve"> 2008 Oct;16(10):496-506. doi: 10.1016/j.tim.2008.07.004. Epub 2008 Sep 3.</w:delText>
        </w:r>
      </w:del>
    </w:p>
    <w:p w14:paraId="2A9571C8" w14:textId="4294BD5A" w:rsidR="00655E4E" w:rsidRPr="00254232" w:rsidDel="00240553" w:rsidRDefault="00D27EFC">
      <w:pPr>
        <w:shd w:val="clear" w:color="auto" w:fill="FFFFFF"/>
        <w:spacing w:before="120" w:after="120"/>
        <w:jc w:val="both"/>
        <w:rPr>
          <w:del w:id="4018" w:author="Chen Liao" w:date="2020-06-22T17:35:00Z"/>
          <w:rFonts w:ascii="Times New Roman" w:hAnsi="Times New Roman" w:cs="Times New Roman"/>
          <w:b/>
          <w:sz w:val="34"/>
          <w:szCs w:val="34"/>
          <w:lang w:val="en-US"/>
          <w:rPrChange w:id="4019" w:author="Chen Liao" w:date="2020-06-22T07:02:00Z">
            <w:rPr>
              <w:del w:id="4020" w:author="Chen Liao" w:date="2020-06-22T17:35:00Z"/>
              <w:b/>
              <w:sz w:val="34"/>
              <w:szCs w:val="34"/>
              <w:lang w:val="en-US"/>
            </w:rPr>
          </w:rPrChange>
        </w:rPr>
      </w:pPr>
      <w:del w:id="4021" w:author="Chen Liao" w:date="2020-06-22T17:35:00Z">
        <w:r w:rsidRPr="00254232" w:rsidDel="00240553">
          <w:rPr>
            <w:rFonts w:ascii="Times New Roman" w:hAnsi="Times New Roman" w:cs="Times New Roman"/>
            <w:b/>
            <w:sz w:val="34"/>
            <w:szCs w:val="34"/>
            <w:lang w:val="en-US"/>
            <w:rPrChange w:id="4022" w:author="Chen Liao" w:date="2020-06-22T07:02:00Z">
              <w:rPr>
                <w:b/>
                <w:sz w:val="34"/>
                <w:szCs w:val="34"/>
                <w:lang w:val="en-US"/>
              </w:rPr>
            </w:rPrChange>
          </w:rPr>
          <w:delText>Living on a surface: swarming and biofilm formation.</w:delText>
        </w:r>
      </w:del>
    </w:p>
    <w:p w14:paraId="423AE0BB" w14:textId="0D940A13" w:rsidR="00655E4E" w:rsidRPr="00254232" w:rsidDel="00240553" w:rsidRDefault="005E2EA7">
      <w:pPr>
        <w:shd w:val="clear" w:color="auto" w:fill="FFFFFF"/>
        <w:spacing w:before="240"/>
        <w:jc w:val="both"/>
        <w:rPr>
          <w:del w:id="4023" w:author="Chen Liao" w:date="2020-06-22T17:35:00Z"/>
          <w:rFonts w:ascii="Times New Roman" w:hAnsi="Times New Roman" w:cs="Times New Roman"/>
          <w:sz w:val="24"/>
          <w:szCs w:val="24"/>
          <w:lang w:val="en-US"/>
          <w:rPrChange w:id="4024" w:author="Chen Liao" w:date="2020-06-22T07:02:00Z">
            <w:rPr>
              <w:del w:id="4025" w:author="Chen Liao" w:date="2020-06-22T17:35:00Z"/>
              <w:sz w:val="24"/>
              <w:szCs w:val="24"/>
              <w:lang w:val="en-US"/>
            </w:rPr>
          </w:rPrChange>
        </w:rPr>
      </w:pPr>
      <w:del w:id="4026" w:author="Chen Liao" w:date="2020-06-22T17:35:00Z">
        <w:r w:rsidRPr="00254232" w:rsidDel="00240553">
          <w:rPr>
            <w:rFonts w:ascii="Times New Roman" w:hAnsi="Times New Roman" w:cs="Times New Roman"/>
            <w:lang w:val="en-US"/>
            <w:rPrChange w:id="4027" w:author="Chen Liao" w:date="2020-06-22T07:02:00Z">
              <w:rPr>
                <w:lang w:val="en-US"/>
              </w:rPr>
            </w:rPrChange>
          </w:rPr>
          <w:fldChar w:fldCharType="begin"/>
        </w:r>
        <w:r w:rsidRPr="00254232" w:rsidDel="00240553">
          <w:rPr>
            <w:rFonts w:ascii="Times New Roman" w:hAnsi="Times New Roman" w:cs="Times New Roman"/>
            <w:lang w:val="en-US"/>
            <w:rPrChange w:id="4028" w:author="Chen Liao" w:date="2020-06-22T07:02:00Z">
              <w:rPr>
                <w:lang w:val="en-US"/>
              </w:rPr>
            </w:rPrChange>
          </w:rPr>
          <w:delInstrText xml:space="preserve"> HYPERLINK "https://www.ncbi.nlm.nih.gov/pubmed/?term=Verstraeten%20N%5BAuthor%5D&amp;cauthor=true&amp;cauthor_uid=18775660" \h </w:delInstrText>
        </w:r>
        <w:r w:rsidRPr="00254232" w:rsidDel="00240553">
          <w:rPr>
            <w:rFonts w:ascii="Times New Roman" w:hAnsi="Times New Roman" w:cs="Times New Roman"/>
            <w:lang w:val="en-US"/>
            <w:rPrChange w:id="4029"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030" w:author="Chen Liao" w:date="2020-06-22T07:02:00Z">
              <w:rPr>
                <w:color w:val="660066"/>
                <w:sz w:val="24"/>
                <w:szCs w:val="24"/>
                <w:u w:val="single"/>
                <w:lang w:val="en-US"/>
              </w:rPr>
            </w:rPrChange>
          </w:rPr>
          <w:delText>Verstraeten N</w:delText>
        </w:r>
        <w:r w:rsidRPr="00254232" w:rsidDel="00240553">
          <w:rPr>
            <w:rFonts w:ascii="Times New Roman" w:hAnsi="Times New Roman" w:cs="Times New Roman"/>
            <w:color w:val="660066"/>
            <w:sz w:val="24"/>
            <w:szCs w:val="24"/>
            <w:u w:val="single"/>
            <w:lang w:val="en-US"/>
            <w:rPrChange w:id="4031"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4032" w:author="Chen Liao" w:date="2020-06-22T07:02:00Z">
              <w:rPr>
                <w:sz w:val="32"/>
                <w:szCs w:val="32"/>
                <w:vertAlign w:val="superscript"/>
                <w:lang w:val="en-US"/>
              </w:rPr>
            </w:rPrChange>
          </w:rPr>
          <w:delText>1</w:delText>
        </w:r>
        <w:r w:rsidR="00D27EFC" w:rsidRPr="00254232" w:rsidDel="00240553">
          <w:rPr>
            <w:rFonts w:ascii="Times New Roman" w:hAnsi="Times New Roman" w:cs="Times New Roman"/>
            <w:sz w:val="24"/>
            <w:szCs w:val="24"/>
            <w:lang w:val="en-US"/>
            <w:rPrChange w:id="4033"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034" w:author="Chen Liao" w:date="2020-06-22T07:02:00Z">
              <w:rPr>
                <w:lang w:val="en-US"/>
              </w:rPr>
            </w:rPrChange>
          </w:rPr>
          <w:fldChar w:fldCharType="begin"/>
        </w:r>
        <w:r w:rsidRPr="00254232" w:rsidDel="00240553">
          <w:rPr>
            <w:rFonts w:ascii="Times New Roman" w:hAnsi="Times New Roman" w:cs="Times New Roman"/>
            <w:lang w:val="en-US"/>
            <w:rPrChange w:id="4035" w:author="Chen Liao" w:date="2020-06-22T07:02:00Z">
              <w:rPr>
                <w:lang w:val="en-US"/>
              </w:rPr>
            </w:rPrChange>
          </w:rPr>
          <w:delInstrText xml:space="preserve"> HYPERLINK "https://www.ncbi.nlm.nih.gov/pubmed/?term=Braeken%20K%5BAuthor%5D&amp;cauthor=true&amp;cauthor_uid=18775660" \h </w:delInstrText>
        </w:r>
        <w:r w:rsidRPr="00254232" w:rsidDel="00240553">
          <w:rPr>
            <w:rFonts w:ascii="Times New Roman" w:hAnsi="Times New Roman" w:cs="Times New Roman"/>
            <w:lang w:val="en-US"/>
            <w:rPrChange w:id="4036"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037" w:author="Chen Liao" w:date="2020-06-22T07:02:00Z">
              <w:rPr>
                <w:color w:val="660066"/>
                <w:sz w:val="24"/>
                <w:szCs w:val="24"/>
                <w:u w:val="single"/>
                <w:lang w:val="en-US"/>
              </w:rPr>
            </w:rPrChange>
          </w:rPr>
          <w:delText>Braeken K</w:delText>
        </w:r>
        <w:r w:rsidRPr="00254232" w:rsidDel="00240553">
          <w:rPr>
            <w:rFonts w:ascii="Times New Roman" w:hAnsi="Times New Roman" w:cs="Times New Roman"/>
            <w:color w:val="660066"/>
            <w:sz w:val="24"/>
            <w:szCs w:val="24"/>
            <w:u w:val="single"/>
            <w:lang w:val="en-US"/>
            <w:rPrChange w:id="4038"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039"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040" w:author="Chen Liao" w:date="2020-06-22T07:02:00Z">
              <w:rPr>
                <w:lang w:val="en-US"/>
              </w:rPr>
            </w:rPrChange>
          </w:rPr>
          <w:fldChar w:fldCharType="begin"/>
        </w:r>
        <w:r w:rsidRPr="00254232" w:rsidDel="00240553">
          <w:rPr>
            <w:rFonts w:ascii="Times New Roman" w:hAnsi="Times New Roman" w:cs="Times New Roman"/>
            <w:lang w:val="en-US"/>
            <w:rPrChange w:id="4041" w:author="Chen Liao" w:date="2020-06-22T07:02:00Z">
              <w:rPr>
                <w:lang w:val="en-US"/>
              </w:rPr>
            </w:rPrChange>
          </w:rPr>
          <w:delInstrText xml:space="preserve"> HYPERLINK "https://www.ncbi.nlm.nih.gov/pubmed/?term=Debkumari%20B%5BAuthor%5D&amp;cauthor=true&amp;cauthor_uid=18775660" \h </w:delInstrText>
        </w:r>
        <w:r w:rsidRPr="00254232" w:rsidDel="00240553">
          <w:rPr>
            <w:rFonts w:ascii="Times New Roman" w:hAnsi="Times New Roman" w:cs="Times New Roman"/>
            <w:lang w:val="en-US"/>
            <w:rPrChange w:id="4042"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043" w:author="Chen Liao" w:date="2020-06-22T07:02:00Z">
              <w:rPr>
                <w:color w:val="660066"/>
                <w:sz w:val="24"/>
                <w:szCs w:val="24"/>
                <w:u w:val="single"/>
                <w:lang w:val="en-US"/>
              </w:rPr>
            </w:rPrChange>
          </w:rPr>
          <w:delText>Debkumari B</w:delText>
        </w:r>
        <w:r w:rsidRPr="00254232" w:rsidDel="00240553">
          <w:rPr>
            <w:rFonts w:ascii="Times New Roman" w:hAnsi="Times New Roman" w:cs="Times New Roman"/>
            <w:color w:val="660066"/>
            <w:sz w:val="24"/>
            <w:szCs w:val="24"/>
            <w:u w:val="single"/>
            <w:lang w:val="en-US"/>
            <w:rPrChange w:id="4044"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045"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046" w:author="Chen Liao" w:date="2020-06-22T07:02:00Z">
              <w:rPr>
                <w:lang w:val="en-US"/>
              </w:rPr>
            </w:rPrChange>
          </w:rPr>
          <w:fldChar w:fldCharType="begin"/>
        </w:r>
        <w:r w:rsidRPr="00254232" w:rsidDel="00240553">
          <w:rPr>
            <w:rFonts w:ascii="Times New Roman" w:hAnsi="Times New Roman" w:cs="Times New Roman"/>
            <w:lang w:val="en-US"/>
            <w:rPrChange w:id="4047" w:author="Chen Liao" w:date="2020-06-22T07:02:00Z">
              <w:rPr>
                <w:lang w:val="en-US"/>
              </w:rPr>
            </w:rPrChange>
          </w:rPr>
          <w:delInstrText xml:space="preserve"> HYPERLINK "https://www.ncbi.nlm.nih.gov/pubmed/?term=Fauvart%20M%5BAuthor%5D&amp;cauthor=true&amp;cauthor_uid=18775660" \h </w:delInstrText>
        </w:r>
        <w:r w:rsidRPr="00254232" w:rsidDel="00240553">
          <w:rPr>
            <w:rFonts w:ascii="Times New Roman" w:hAnsi="Times New Roman" w:cs="Times New Roman"/>
            <w:lang w:val="en-US"/>
            <w:rPrChange w:id="4048"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049" w:author="Chen Liao" w:date="2020-06-22T07:02:00Z">
              <w:rPr>
                <w:color w:val="660066"/>
                <w:sz w:val="24"/>
                <w:szCs w:val="24"/>
                <w:u w:val="single"/>
                <w:lang w:val="en-US"/>
              </w:rPr>
            </w:rPrChange>
          </w:rPr>
          <w:delText>Fauvart M</w:delText>
        </w:r>
        <w:r w:rsidRPr="00254232" w:rsidDel="00240553">
          <w:rPr>
            <w:rFonts w:ascii="Times New Roman" w:hAnsi="Times New Roman" w:cs="Times New Roman"/>
            <w:color w:val="660066"/>
            <w:sz w:val="24"/>
            <w:szCs w:val="24"/>
            <w:u w:val="single"/>
            <w:lang w:val="en-US"/>
            <w:rPrChange w:id="4050"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051"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052" w:author="Chen Liao" w:date="2020-06-22T07:02:00Z">
              <w:rPr>
                <w:lang w:val="en-US"/>
              </w:rPr>
            </w:rPrChange>
          </w:rPr>
          <w:fldChar w:fldCharType="begin"/>
        </w:r>
        <w:r w:rsidRPr="00254232" w:rsidDel="00240553">
          <w:rPr>
            <w:rFonts w:ascii="Times New Roman" w:hAnsi="Times New Roman" w:cs="Times New Roman"/>
            <w:lang w:val="en-US"/>
            <w:rPrChange w:id="4053" w:author="Chen Liao" w:date="2020-06-22T07:02:00Z">
              <w:rPr>
                <w:lang w:val="en-US"/>
              </w:rPr>
            </w:rPrChange>
          </w:rPr>
          <w:delInstrText xml:space="preserve"> HYPERLINK "https://www.ncbi.nlm.nih.gov/pubmed/?term=Fransaer%20J%5BAuthor%5D&amp;cauthor=true&amp;cauthor_uid=18775660" \h </w:delInstrText>
        </w:r>
        <w:r w:rsidRPr="00254232" w:rsidDel="00240553">
          <w:rPr>
            <w:rFonts w:ascii="Times New Roman" w:hAnsi="Times New Roman" w:cs="Times New Roman"/>
            <w:lang w:val="en-US"/>
            <w:rPrChange w:id="4054"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055" w:author="Chen Liao" w:date="2020-06-22T07:02:00Z">
              <w:rPr>
                <w:color w:val="660066"/>
                <w:sz w:val="24"/>
                <w:szCs w:val="24"/>
                <w:u w:val="single"/>
                <w:lang w:val="en-US"/>
              </w:rPr>
            </w:rPrChange>
          </w:rPr>
          <w:delText>Fransaer J</w:delText>
        </w:r>
        <w:r w:rsidRPr="00254232" w:rsidDel="00240553">
          <w:rPr>
            <w:rFonts w:ascii="Times New Roman" w:hAnsi="Times New Roman" w:cs="Times New Roman"/>
            <w:color w:val="660066"/>
            <w:sz w:val="24"/>
            <w:szCs w:val="24"/>
            <w:u w:val="single"/>
            <w:lang w:val="en-US"/>
            <w:rPrChange w:id="4056"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057"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058" w:author="Chen Liao" w:date="2020-06-22T07:02:00Z">
              <w:rPr>
                <w:lang w:val="en-US"/>
              </w:rPr>
            </w:rPrChange>
          </w:rPr>
          <w:fldChar w:fldCharType="begin"/>
        </w:r>
        <w:r w:rsidRPr="00254232" w:rsidDel="00240553">
          <w:rPr>
            <w:rFonts w:ascii="Times New Roman" w:hAnsi="Times New Roman" w:cs="Times New Roman"/>
            <w:lang w:val="en-US"/>
            <w:rPrChange w:id="4059" w:author="Chen Liao" w:date="2020-06-22T07:02:00Z">
              <w:rPr>
                <w:lang w:val="en-US"/>
              </w:rPr>
            </w:rPrChange>
          </w:rPr>
          <w:delInstrText xml:space="preserve"> HYPERLINK "https://www.ncbi.nlm.nih.gov/pubmed/?term=Vermant%20J%5BAuthor%5D&amp;cauthor=true&amp;cauthor_uid=18775660" \h </w:delInstrText>
        </w:r>
        <w:r w:rsidRPr="00254232" w:rsidDel="00240553">
          <w:rPr>
            <w:rFonts w:ascii="Times New Roman" w:hAnsi="Times New Roman" w:cs="Times New Roman"/>
            <w:lang w:val="en-US"/>
            <w:rPrChange w:id="4060"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061" w:author="Chen Liao" w:date="2020-06-22T07:02:00Z">
              <w:rPr>
                <w:color w:val="660066"/>
                <w:sz w:val="24"/>
                <w:szCs w:val="24"/>
                <w:u w:val="single"/>
                <w:lang w:val="en-US"/>
              </w:rPr>
            </w:rPrChange>
          </w:rPr>
          <w:delText>Vermant J</w:delText>
        </w:r>
        <w:r w:rsidRPr="00254232" w:rsidDel="00240553">
          <w:rPr>
            <w:rFonts w:ascii="Times New Roman" w:hAnsi="Times New Roman" w:cs="Times New Roman"/>
            <w:color w:val="660066"/>
            <w:sz w:val="24"/>
            <w:szCs w:val="24"/>
            <w:u w:val="single"/>
            <w:lang w:val="en-US"/>
            <w:rPrChange w:id="4062"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063"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064" w:author="Chen Liao" w:date="2020-06-22T07:02:00Z">
              <w:rPr>
                <w:lang w:val="en-US"/>
              </w:rPr>
            </w:rPrChange>
          </w:rPr>
          <w:fldChar w:fldCharType="begin"/>
        </w:r>
        <w:r w:rsidRPr="00254232" w:rsidDel="00240553">
          <w:rPr>
            <w:rFonts w:ascii="Times New Roman" w:hAnsi="Times New Roman" w:cs="Times New Roman"/>
            <w:lang w:val="en-US"/>
            <w:rPrChange w:id="4065" w:author="Chen Liao" w:date="2020-06-22T07:02:00Z">
              <w:rPr>
                <w:lang w:val="en-US"/>
              </w:rPr>
            </w:rPrChange>
          </w:rPr>
          <w:delInstrText xml:space="preserve"> HYPERLINK "https://www.ncbi.nlm.nih.gov/pubmed/?term=Michiels%20J%5BAuthor%5D&amp;cauthor=true&amp;cauthor_uid=18775660" \h </w:delInstrText>
        </w:r>
        <w:r w:rsidRPr="00254232" w:rsidDel="00240553">
          <w:rPr>
            <w:rFonts w:ascii="Times New Roman" w:hAnsi="Times New Roman" w:cs="Times New Roman"/>
            <w:lang w:val="en-US"/>
            <w:rPrChange w:id="4066"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067" w:author="Chen Liao" w:date="2020-06-22T07:02:00Z">
              <w:rPr>
                <w:color w:val="660066"/>
                <w:sz w:val="24"/>
                <w:szCs w:val="24"/>
                <w:u w:val="single"/>
                <w:lang w:val="en-US"/>
              </w:rPr>
            </w:rPrChange>
          </w:rPr>
          <w:delText>Michiels J</w:delText>
        </w:r>
        <w:r w:rsidRPr="00254232" w:rsidDel="00240553">
          <w:rPr>
            <w:rFonts w:ascii="Times New Roman" w:hAnsi="Times New Roman" w:cs="Times New Roman"/>
            <w:color w:val="660066"/>
            <w:sz w:val="24"/>
            <w:szCs w:val="24"/>
            <w:u w:val="single"/>
            <w:lang w:val="en-US"/>
            <w:rPrChange w:id="4068"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069" w:author="Chen Liao" w:date="2020-06-22T07:02:00Z">
              <w:rPr>
                <w:sz w:val="24"/>
                <w:szCs w:val="24"/>
                <w:lang w:val="en-US"/>
              </w:rPr>
            </w:rPrChange>
          </w:rPr>
          <w:delText>.</w:delText>
        </w:r>
      </w:del>
    </w:p>
    <w:p w14:paraId="67CC4AAC" w14:textId="2BEFF0D7" w:rsidR="00655E4E" w:rsidRPr="00254232" w:rsidDel="00240553" w:rsidRDefault="00D27EFC">
      <w:pPr>
        <w:spacing w:before="240" w:after="240"/>
        <w:jc w:val="both"/>
        <w:rPr>
          <w:del w:id="4070" w:author="Chen Liao" w:date="2020-06-22T17:35:00Z"/>
          <w:rFonts w:ascii="Times New Roman" w:hAnsi="Times New Roman" w:cs="Times New Roman"/>
          <w:sz w:val="18"/>
          <w:szCs w:val="18"/>
          <w:lang w:val="en-US"/>
          <w:rPrChange w:id="4071" w:author="Chen Liao" w:date="2020-06-22T07:02:00Z">
            <w:rPr>
              <w:del w:id="4072" w:author="Chen Liao" w:date="2020-06-22T17:35:00Z"/>
              <w:sz w:val="18"/>
              <w:szCs w:val="18"/>
              <w:lang w:val="en-US"/>
            </w:rPr>
          </w:rPrChange>
        </w:rPr>
      </w:pPr>
      <w:del w:id="4073" w:author="Chen Liao" w:date="2020-06-22T17:35:00Z">
        <w:r w:rsidRPr="00254232" w:rsidDel="00240553">
          <w:rPr>
            <w:rFonts w:ascii="Times New Roman" w:hAnsi="Times New Roman" w:cs="Times New Roman"/>
            <w:sz w:val="18"/>
            <w:szCs w:val="18"/>
            <w:lang w:val="en-US"/>
            <w:rPrChange w:id="4074" w:author="Chen Liao" w:date="2020-06-22T07:02:00Z">
              <w:rPr>
                <w:sz w:val="18"/>
                <w:szCs w:val="18"/>
                <w:lang w:val="en-US"/>
              </w:rPr>
            </w:rPrChange>
          </w:rPr>
          <w:delText xml:space="preserve"> </w:delText>
        </w:r>
      </w:del>
    </w:p>
    <w:p w14:paraId="23599DD3" w14:textId="7FD6A190" w:rsidR="00655E4E" w:rsidRPr="00254232" w:rsidDel="00240553" w:rsidRDefault="005E2EA7">
      <w:pPr>
        <w:shd w:val="clear" w:color="auto" w:fill="FFFFFF"/>
        <w:spacing w:before="240" w:line="379" w:lineRule="auto"/>
        <w:jc w:val="both"/>
        <w:rPr>
          <w:del w:id="4075" w:author="Chen Liao" w:date="2020-06-22T17:35:00Z"/>
          <w:rFonts w:ascii="Times New Roman" w:hAnsi="Times New Roman" w:cs="Times New Roman"/>
          <w:sz w:val="20"/>
          <w:szCs w:val="20"/>
          <w:lang w:val="en-US"/>
          <w:rPrChange w:id="4076" w:author="Chen Liao" w:date="2020-06-22T07:02:00Z">
            <w:rPr>
              <w:del w:id="4077" w:author="Chen Liao" w:date="2020-06-22T17:35:00Z"/>
              <w:sz w:val="20"/>
              <w:szCs w:val="20"/>
              <w:lang w:val="en-US"/>
            </w:rPr>
          </w:rPrChange>
        </w:rPr>
      </w:pPr>
      <w:del w:id="4078" w:author="Chen Liao" w:date="2020-06-22T17:35:00Z">
        <w:r w:rsidRPr="00254232" w:rsidDel="00240553">
          <w:rPr>
            <w:rFonts w:ascii="Times New Roman" w:hAnsi="Times New Roman" w:cs="Times New Roman"/>
            <w:lang w:val="en-US"/>
            <w:rPrChange w:id="4079" w:author="Chen Liao" w:date="2020-06-22T07:02:00Z">
              <w:rPr>
                <w:lang w:val="en-US"/>
              </w:rPr>
            </w:rPrChange>
          </w:rPr>
          <w:fldChar w:fldCharType="begin"/>
        </w:r>
        <w:r w:rsidRPr="00254232" w:rsidDel="00240553">
          <w:rPr>
            <w:rFonts w:ascii="Times New Roman" w:hAnsi="Times New Roman" w:cs="Times New Roman"/>
            <w:lang w:val="en-US"/>
            <w:rPrChange w:id="4080" w:author="Chen Liao" w:date="2020-06-22T07:02:00Z">
              <w:rPr>
                <w:lang w:val="en-US"/>
              </w:rPr>
            </w:rPrChange>
          </w:rPr>
          <w:delInstrText xml:space="preserve"> HYPERLINK "https://www.ncbi.nlm.nih.gov/pubmed/24051005" \h </w:delInstrText>
        </w:r>
        <w:r w:rsidRPr="00254232" w:rsidDel="00240553">
          <w:rPr>
            <w:rFonts w:ascii="Times New Roman" w:hAnsi="Times New Roman" w:cs="Times New Roman"/>
            <w:lang w:val="en-US"/>
            <w:rPrChange w:id="4081"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4082" w:author="Chen Liao" w:date="2020-06-22T07:02:00Z">
              <w:rPr>
                <w:color w:val="660066"/>
                <w:sz w:val="20"/>
                <w:szCs w:val="20"/>
                <w:u w:val="single"/>
                <w:lang w:val="en-US"/>
              </w:rPr>
            </w:rPrChange>
          </w:rPr>
          <w:delText>Trends Microbiol.</w:delText>
        </w:r>
        <w:r w:rsidRPr="00254232" w:rsidDel="00240553">
          <w:rPr>
            <w:rFonts w:ascii="Times New Roman" w:hAnsi="Times New Roman" w:cs="Times New Roman"/>
            <w:color w:val="660066"/>
            <w:sz w:val="20"/>
            <w:szCs w:val="20"/>
            <w:u w:val="single"/>
            <w:lang w:val="en-US"/>
            <w:rPrChange w:id="4083"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20"/>
            <w:szCs w:val="20"/>
            <w:lang w:val="en-US"/>
            <w:rPrChange w:id="4084" w:author="Chen Liao" w:date="2020-06-22T07:02:00Z">
              <w:rPr>
                <w:sz w:val="20"/>
                <w:szCs w:val="20"/>
                <w:lang w:val="en-US"/>
              </w:rPr>
            </w:rPrChange>
          </w:rPr>
          <w:delText xml:space="preserve"> 2013 Oct;21(10):508-9. doi: 10.1016/j.tim.2013.08.003. Epub 2013 Sep 16.</w:delText>
        </w:r>
      </w:del>
    </w:p>
    <w:p w14:paraId="40086C5D" w14:textId="078CE4DC" w:rsidR="00655E4E" w:rsidRPr="00254232" w:rsidDel="00240553" w:rsidRDefault="00D27EFC">
      <w:pPr>
        <w:shd w:val="clear" w:color="auto" w:fill="FFFFFF"/>
        <w:spacing w:before="120" w:after="120"/>
        <w:jc w:val="both"/>
        <w:rPr>
          <w:del w:id="4085" w:author="Chen Liao" w:date="2020-06-22T17:35:00Z"/>
          <w:rFonts w:ascii="Times New Roman" w:hAnsi="Times New Roman" w:cs="Times New Roman"/>
          <w:b/>
          <w:sz w:val="34"/>
          <w:szCs w:val="34"/>
          <w:lang w:val="en-US"/>
          <w:rPrChange w:id="4086" w:author="Chen Liao" w:date="2020-06-22T07:02:00Z">
            <w:rPr>
              <w:del w:id="4087" w:author="Chen Liao" w:date="2020-06-22T17:35:00Z"/>
              <w:b/>
              <w:sz w:val="34"/>
              <w:szCs w:val="34"/>
              <w:lang w:val="en-US"/>
            </w:rPr>
          </w:rPrChange>
        </w:rPr>
      </w:pPr>
      <w:del w:id="4088" w:author="Chen Liao" w:date="2020-06-22T17:35:00Z">
        <w:r w:rsidRPr="00254232" w:rsidDel="00240553">
          <w:rPr>
            <w:rFonts w:ascii="Times New Roman" w:hAnsi="Times New Roman" w:cs="Times New Roman"/>
            <w:b/>
            <w:sz w:val="34"/>
            <w:szCs w:val="34"/>
            <w:lang w:val="en-US"/>
            <w:rPrChange w:id="4089" w:author="Chen Liao" w:date="2020-06-22T07:02:00Z">
              <w:rPr>
                <w:b/>
                <w:sz w:val="34"/>
                <w:szCs w:val="34"/>
                <w:lang w:val="en-US"/>
              </w:rPr>
            </w:rPrChange>
          </w:rPr>
          <w:delText>You get what you select for: better swarming through more flagella.</w:delText>
        </w:r>
      </w:del>
    </w:p>
    <w:p w14:paraId="1E31F4EB" w14:textId="1FE15AF7" w:rsidR="00655E4E" w:rsidRPr="00254232" w:rsidDel="00240553" w:rsidRDefault="005E2EA7">
      <w:pPr>
        <w:shd w:val="clear" w:color="auto" w:fill="FFFFFF"/>
        <w:spacing w:before="240"/>
        <w:jc w:val="both"/>
        <w:rPr>
          <w:del w:id="4090" w:author="Chen Liao" w:date="2020-06-22T17:35:00Z"/>
          <w:rFonts w:ascii="Times New Roman" w:hAnsi="Times New Roman" w:cs="Times New Roman"/>
          <w:sz w:val="24"/>
          <w:szCs w:val="24"/>
          <w:lang w:val="en-US"/>
          <w:rPrChange w:id="4091" w:author="Chen Liao" w:date="2020-06-22T07:02:00Z">
            <w:rPr>
              <w:del w:id="4092" w:author="Chen Liao" w:date="2020-06-22T17:35:00Z"/>
              <w:sz w:val="24"/>
              <w:szCs w:val="24"/>
              <w:lang w:val="en-US"/>
            </w:rPr>
          </w:rPrChange>
        </w:rPr>
      </w:pPr>
      <w:del w:id="4093" w:author="Chen Liao" w:date="2020-06-22T17:35:00Z">
        <w:r w:rsidRPr="00254232" w:rsidDel="00240553">
          <w:rPr>
            <w:rFonts w:ascii="Times New Roman" w:hAnsi="Times New Roman" w:cs="Times New Roman"/>
            <w:lang w:val="en-US"/>
            <w:rPrChange w:id="4094" w:author="Chen Liao" w:date="2020-06-22T07:02:00Z">
              <w:rPr>
                <w:lang w:val="en-US"/>
              </w:rPr>
            </w:rPrChange>
          </w:rPr>
          <w:fldChar w:fldCharType="begin"/>
        </w:r>
        <w:r w:rsidRPr="00254232" w:rsidDel="00240553">
          <w:rPr>
            <w:rFonts w:ascii="Times New Roman" w:hAnsi="Times New Roman" w:cs="Times New Roman"/>
            <w:lang w:val="en-US"/>
            <w:rPrChange w:id="4095" w:author="Chen Liao" w:date="2020-06-22T07:02:00Z">
              <w:rPr>
                <w:lang w:val="en-US"/>
              </w:rPr>
            </w:rPrChange>
          </w:rPr>
          <w:delInstrText xml:space="preserve"> HYPERLINK "https://www.ncbi.nlm.nih.gov/pubmed/?term=Kearns%20DB%5BAuthor%5D&amp;cauthor=true&amp;cauthor_uid=24051005" \h </w:delInstrText>
        </w:r>
        <w:r w:rsidRPr="00254232" w:rsidDel="00240553">
          <w:rPr>
            <w:rFonts w:ascii="Times New Roman" w:hAnsi="Times New Roman" w:cs="Times New Roman"/>
            <w:lang w:val="en-US"/>
            <w:rPrChange w:id="4096"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097" w:author="Chen Liao" w:date="2020-06-22T07:02:00Z">
              <w:rPr>
                <w:color w:val="660066"/>
                <w:sz w:val="24"/>
                <w:szCs w:val="24"/>
                <w:u w:val="single"/>
                <w:lang w:val="en-US"/>
              </w:rPr>
            </w:rPrChange>
          </w:rPr>
          <w:delText>Kearns DB</w:delText>
        </w:r>
        <w:r w:rsidRPr="00254232" w:rsidDel="00240553">
          <w:rPr>
            <w:rFonts w:ascii="Times New Roman" w:hAnsi="Times New Roman" w:cs="Times New Roman"/>
            <w:color w:val="660066"/>
            <w:sz w:val="24"/>
            <w:szCs w:val="24"/>
            <w:u w:val="single"/>
            <w:lang w:val="en-US"/>
            <w:rPrChange w:id="4098"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4099" w:author="Chen Liao" w:date="2020-06-22T07:02:00Z">
              <w:rPr>
                <w:sz w:val="32"/>
                <w:szCs w:val="32"/>
                <w:vertAlign w:val="superscript"/>
                <w:lang w:val="en-US"/>
              </w:rPr>
            </w:rPrChange>
          </w:rPr>
          <w:delText>1</w:delText>
        </w:r>
        <w:r w:rsidR="00D27EFC" w:rsidRPr="00254232" w:rsidDel="00240553">
          <w:rPr>
            <w:rFonts w:ascii="Times New Roman" w:hAnsi="Times New Roman" w:cs="Times New Roman"/>
            <w:sz w:val="24"/>
            <w:szCs w:val="24"/>
            <w:lang w:val="en-US"/>
            <w:rPrChange w:id="4100" w:author="Chen Liao" w:date="2020-06-22T07:02:00Z">
              <w:rPr>
                <w:sz w:val="24"/>
                <w:szCs w:val="24"/>
                <w:lang w:val="en-US"/>
              </w:rPr>
            </w:rPrChange>
          </w:rPr>
          <w:delText>.</w:delText>
        </w:r>
      </w:del>
    </w:p>
    <w:p w14:paraId="7D8D99A2" w14:textId="6E05A183" w:rsidR="00655E4E" w:rsidRPr="00254232" w:rsidDel="00240553" w:rsidRDefault="00D27EFC">
      <w:pPr>
        <w:spacing w:before="240" w:after="240"/>
        <w:jc w:val="both"/>
        <w:rPr>
          <w:del w:id="4101" w:author="Chen Liao" w:date="2020-06-22T17:35:00Z"/>
          <w:rFonts w:ascii="Times New Roman" w:hAnsi="Times New Roman" w:cs="Times New Roman"/>
          <w:sz w:val="18"/>
          <w:szCs w:val="18"/>
          <w:lang w:val="en-US"/>
          <w:rPrChange w:id="4102" w:author="Chen Liao" w:date="2020-06-22T07:02:00Z">
            <w:rPr>
              <w:del w:id="4103" w:author="Chen Liao" w:date="2020-06-22T17:35:00Z"/>
              <w:sz w:val="18"/>
              <w:szCs w:val="18"/>
              <w:lang w:val="en-US"/>
            </w:rPr>
          </w:rPrChange>
        </w:rPr>
      </w:pPr>
      <w:del w:id="4104" w:author="Chen Liao" w:date="2020-06-22T17:35:00Z">
        <w:r w:rsidRPr="00254232" w:rsidDel="00240553">
          <w:rPr>
            <w:rFonts w:ascii="Times New Roman" w:hAnsi="Times New Roman" w:cs="Times New Roman"/>
            <w:sz w:val="18"/>
            <w:szCs w:val="18"/>
            <w:lang w:val="en-US"/>
            <w:rPrChange w:id="4105" w:author="Chen Liao" w:date="2020-06-22T07:02:00Z">
              <w:rPr>
                <w:sz w:val="18"/>
                <w:szCs w:val="18"/>
                <w:lang w:val="en-US"/>
              </w:rPr>
            </w:rPrChange>
          </w:rPr>
          <w:delText xml:space="preserve"> </w:delText>
        </w:r>
      </w:del>
    </w:p>
    <w:p w14:paraId="3C4BD9E2" w14:textId="177A93CD" w:rsidR="00655E4E" w:rsidRPr="00254232" w:rsidDel="00240553" w:rsidRDefault="005E2EA7">
      <w:pPr>
        <w:shd w:val="clear" w:color="auto" w:fill="FFFFFF"/>
        <w:spacing w:before="240" w:line="379" w:lineRule="auto"/>
        <w:jc w:val="both"/>
        <w:rPr>
          <w:del w:id="4106" w:author="Chen Liao" w:date="2020-06-22T17:35:00Z"/>
          <w:rFonts w:ascii="Times New Roman" w:hAnsi="Times New Roman" w:cs="Times New Roman"/>
          <w:sz w:val="20"/>
          <w:szCs w:val="20"/>
          <w:lang w:val="en-US"/>
          <w:rPrChange w:id="4107" w:author="Chen Liao" w:date="2020-06-22T07:02:00Z">
            <w:rPr>
              <w:del w:id="4108" w:author="Chen Liao" w:date="2020-06-22T17:35:00Z"/>
              <w:sz w:val="20"/>
              <w:szCs w:val="20"/>
              <w:lang w:val="en-US"/>
            </w:rPr>
          </w:rPrChange>
        </w:rPr>
      </w:pPr>
      <w:del w:id="4109" w:author="Chen Liao" w:date="2020-06-22T17:35:00Z">
        <w:r w:rsidRPr="00254232" w:rsidDel="00240553">
          <w:rPr>
            <w:rFonts w:ascii="Times New Roman" w:hAnsi="Times New Roman" w:cs="Times New Roman"/>
            <w:lang w:val="en-US"/>
            <w:rPrChange w:id="4110" w:author="Chen Liao" w:date="2020-06-22T07:02:00Z">
              <w:rPr>
                <w:lang w:val="en-US"/>
              </w:rPr>
            </w:rPrChange>
          </w:rPr>
          <w:fldChar w:fldCharType="begin"/>
        </w:r>
        <w:r w:rsidRPr="00254232" w:rsidDel="00240553">
          <w:rPr>
            <w:rFonts w:ascii="Times New Roman" w:hAnsi="Times New Roman" w:cs="Times New Roman"/>
            <w:lang w:val="en-US"/>
            <w:rPrChange w:id="4111" w:author="Chen Liao" w:date="2020-06-22T07:02:00Z">
              <w:rPr>
                <w:lang w:val="en-US"/>
              </w:rPr>
            </w:rPrChange>
          </w:rPr>
          <w:delInstrText xml:space="preserve"> HYPERLINK "https://www.ncbi.nlm.nih.gov/pubmed/24527289" \h </w:delInstrText>
        </w:r>
        <w:r w:rsidRPr="00254232" w:rsidDel="00240553">
          <w:rPr>
            <w:rFonts w:ascii="Times New Roman" w:hAnsi="Times New Roman" w:cs="Times New Roman"/>
            <w:lang w:val="en-US"/>
            <w:rPrChange w:id="4112"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4113" w:author="Chen Liao" w:date="2020-06-22T07:02:00Z">
              <w:rPr>
                <w:color w:val="660066"/>
                <w:sz w:val="20"/>
                <w:szCs w:val="20"/>
                <w:u w:val="single"/>
                <w:lang w:val="en-US"/>
              </w:rPr>
            </w:rPrChange>
          </w:rPr>
          <w:delText>Adv Wound Care (New Rochelle).</w:delText>
        </w:r>
        <w:r w:rsidRPr="00254232" w:rsidDel="00240553">
          <w:rPr>
            <w:rFonts w:ascii="Times New Roman" w:hAnsi="Times New Roman" w:cs="Times New Roman"/>
            <w:color w:val="660066"/>
            <w:sz w:val="20"/>
            <w:szCs w:val="20"/>
            <w:u w:val="single"/>
            <w:lang w:val="en-US"/>
            <w:rPrChange w:id="4114"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20"/>
            <w:szCs w:val="20"/>
            <w:lang w:val="en-US"/>
            <w:rPrChange w:id="4115" w:author="Chen Liao" w:date="2020-06-22T07:02:00Z">
              <w:rPr>
                <w:sz w:val="20"/>
                <w:szCs w:val="20"/>
                <w:lang w:val="en-US"/>
              </w:rPr>
            </w:rPrChange>
          </w:rPr>
          <w:delText xml:space="preserve"> 2012 Jun;1(3):109-114.</w:delText>
        </w:r>
      </w:del>
    </w:p>
    <w:p w14:paraId="44F27AA8" w14:textId="014B832A" w:rsidR="00655E4E" w:rsidRPr="00254232" w:rsidDel="00240553" w:rsidRDefault="00D27EFC">
      <w:pPr>
        <w:shd w:val="clear" w:color="auto" w:fill="FFFFFF"/>
        <w:spacing w:before="120" w:after="120"/>
        <w:jc w:val="both"/>
        <w:rPr>
          <w:del w:id="4116" w:author="Chen Liao" w:date="2020-06-22T17:35:00Z"/>
          <w:rFonts w:ascii="Times New Roman" w:hAnsi="Times New Roman" w:cs="Times New Roman"/>
          <w:b/>
          <w:sz w:val="34"/>
          <w:szCs w:val="34"/>
          <w:lang w:val="en-US"/>
          <w:rPrChange w:id="4117" w:author="Chen Liao" w:date="2020-06-22T07:02:00Z">
            <w:rPr>
              <w:del w:id="4118" w:author="Chen Liao" w:date="2020-06-22T17:35:00Z"/>
              <w:b/>
              <w:sz w:val="34"/>
              <w:szCs w:val="34"/>
              <w:lang w:val="en-US"/>
            </w:rPr>
          </w:rPrChange>
        </w:rPr>
      </w:pPr>
      <w:del w:id="4119" w:author="Chen Liao" w:date="2020-06-22T17:35:00Z">
        <w:r w:rsidRPr="00254232" w:rsidDel="00240553">
          <w:rPr>
            <w:rFonts w:ascii="Times New Roman" w:hAnsi="Times New Roman" w:cs="Times New Roman"/>
            <w:b/>
            <w:sz w:val="34"/>
            <w:szCs w:val="34"/>
            <w:lang w:val="en-US"/>
            <w:rPrChange w:id="4120" w:author="Chen Liao" w:date="2020-06-22T07:02:00Z">
              <w:rPr>
                <w:b/>
                <w:sz w:val="34"/>
                <w:szCs w:val="34"/>
                <w:lang w:val="en-US"/>
              </w:rPr>
            </w:rPrChange>
          </w:rPr>
          <w:delText>Molecular Mechanisms of Biofilm Infection: Biofilm Virulence Factors.</w:delText>
        </w:r>
      </w:del>
    </w:p>
    <w:p w14:paraId="25586AC8" w14:textId="03D85018" w:rsidR="00655E4E" w:rsidRPr="00254232" w:rsidDel="00240553" w:rsidRDefault="005E2EA7">
      <w:pPr>
        <w:shd w:val="clear" w:color="auto" w:fill="FFFFFF"/>
        <w:spacing w:before="240"/>
        <w:jc w:val="both"/>
        <w:rPr>
          <w:del w:id="4121" w:author="Chen Liao" w:date="2020-06-22T17:35:00Z"/>
          <w:rFonts w:ascii="Times New Roman" w:hAnsi="Times New Roman" w:cs="Times New Roman"/>
          <w:sz w:val="24"/>
          <w:szCs w:val="24"/>
          <w:lang w:val="en-US"/>
          <w:rPrChange w:id="4122" w:author="Chen Liao" w:date="2020-06-22T07:02:00Z">
            <w:rPr>
              <w:del w:id="4123" w:author="Chen Liao" w:date="2020-06-22T17:35:00Z"/>
              <w:sz w:val="24"/>
              <w:szCs w:val="24"/>
              <w:lang w:val="en-US"/>
            </w:rPr>
          </w:rPrChange>
        </w:rPr>
      </w:pPr>
      <w:del w:id="4124" w:author="Chen Liao" w:date="2020-06-22T17:35:00Z">
        <w:r w:rsidRPr="00254232" w:rsidDel="00240553">
          <w:rPr>
            <w:rFonts w:ascii="Times New Roman" w:hAnsi="Times New Roman" w:cs="Times New Roman"/>
            <w:lang w:val="en-US"/>
            <w:rPrChange w:id="4125" w:author="Chen Liao" w:date="2020-06-22T07:02:00Z">
              <w:rPr>
                <w:lang w:val="en-US"/>
              </w:rPr>
            </w:rPrChange>
          </w:rPr>
          <w:fldChar w:fldCharType="begin"/>
        </w:r>
        <w:r w:rsidRPr="00254232" w:rsidDel="00240553">
          <w:rPr>
            <w:rFonts w:ascii="Times New Roman" w:hAnsi="Times New Roman" w:cs="Times New Roman"/>
            <w:lang w:val="en-US"/>
            <w:rPrChange w:id="4126" w:author="Chen Liao" w:date="2020-06-22T07:02:00Z">
              <w:rPr>
                <w:lang w:val="en-US"/>
              </w:rPr>
            </w:rPrChange>
          </w:rPr>
          <w:delInstrText xml:space="preserve"> HYPERLINK "https://www.ncbi.nlm.nih.gov/pubmed/?term=Phillips%20PL%5BAuthor%5D&amp;cauthor=true&amp;cauthor_uid=24527289" \h </w:delInstrText>
        </w:r>
        <w:r w:rsidRPr="00254232" w:rsidDel="00240553">
          <w:rPr>
            <w:rFonts w:ascii="Times New Roman" w:hAnsi="Times New Roman" w:cs="Times New Roman"/>
            <w:lang w:val="en-US"/>
            <w:rPrChange w:id="4127"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128" w:author="Chen Liao" w:date="2020-06-22T07:02:00Z">
              <w:rPr>
                <w:color w:val="660066"/>
                <w:sz w:val="24"/>
                <w:szCs w:val="24"/>
                <w:u w:val="single"/>
                <w:lang w:val="en-US"/>
              </w:rPr>
            </w:rPrChange>
          </w:rPr>
          <w:delText>Phillips PL</w:delText>
        </w:r>
        <w:r w:rsidRPr="00254232" w:rsidDel="00240553">
          <w:rPr>
            <w:rFonts w:ascii="Times New Roman" w:hAnsi="Times New Roman" w:cs="Times New Roman"/>
            <w:color w:val="660066"/>
            <w:sz w:val="24"/>
            <w:szCs w:val="24"/>
            <w:u w:val="single"/>
            <w:lang w:val="en-US"/>
            <w:rPrChange w:id="4129"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4130" w:author="Chen Liao" w:date="2020-06-22T07:02:00Z">
              <w:rPr>
                <w:sz w:val="32"/>
                <w:szCs w:val="32"/>
                <w:vertAlign w:val="superscript"/>
                <w:lang w:val="en-US"/>
              </w:rPr>
            </w:rPrChange>
          </w:rPr>
          <w:delText>1</w:delText>
        </w:r>
        <w:r w:rsidR="00D27EFC" w:rsidRPr="00254232" w:rsidDel="00240553">
          <w:rPr>
            <w:rFonts w:ascii="Times New Roman" w:hAnsi="Times New Roman" w:cs="Times New Roman"/>
            <w:sz w:val="24"/>
            <w:szCs w:val="24"/>
            <w:lang w:val="en-US"/>
            <w:rPrChange w:id="4131"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132" w:author="Chen Liao" w:date="2020-06-22T07:02:00Z">
              <w:rPr>
                <w:lang w:val="en-US"/>
              </w:rPr>
            </w:rPrChange>
          </w:rPr>
          <w:fldChar w:fldCharType="begin"/>
        </w:r>
        <w:r w:rsidRPr="00254232" w:rsidDel="00240553">
          <w:rPr>
            <w:rFonts w:ascii="Times New Roman" w:hAnsi="Times New Roman" w:cs="Times New Roman"/>
            <w:lang w:val="en-US"/>
            <w:rPrChange w:id="4133" w:author="Chen Liao" w:date="2020-06-22T07:02:00Z">
              <w:rPr>
                <w:lang w:val="en-US"/>
              </w:rPr>
            </w:rPrChange>
          </w:rPr>
          <w:delInstrText xml:space="preserve"> HYPERLINK "https://www.ncbi.nlm.nih.gov/pubmed/?term=Schultz%20GS%5BAuthor%5D&amp;cauthor=true&amp;cauthor_uid=24527289" \h </w:delInstrText>
        </w:r>
        <w:r w:rsidRPr="00254232" w:rsidDel="00240553">
          <w:rPr>
            <w:rFonts w:ascii="Times New Roman" w:hAnsi="Times New Roman" w:cs="Times New Roman"/>
            <w:lang w:val="en-US"/>
            <w:rPrChange w:id="4134"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135" w:author="Chen Liao" w:date="2020-06-22T07:02:00Z">
              <w:rPr>
                <w:color w:val="660066"/>
                <w:sz w:val="24"/>
                <w:szCs w:val="24"/>
                <w:u w:val="single"/>
                <w:lang w:val="en-US"/>
              </w:rPr>
            </w:rPrChange>
          </w:rPr>
          <w:delText>Schultz GS</w:delText>
        </w:r>
        <w:r w:rsidRPr="00254232" w:rsidDel="00240553">
          <w:rPr>
            <w:rFonts w:ascii="Times New Roman" w:hAnsi="Times New Roman" w:cs="Times New Roman"/>
            <w:color w:val="660066"/>
            <w:sz w:val="24"/>
            <w:szCs w:val="24"/>
            <w:u w:val="single"/>
            <w:lang w:val="en-US"/>
            <w:rPrChange w:id="4136"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4137" w:author="Chen Liao" w:date="2020-06-22T07:02:00Z">
              <w:rPr>
                <w:sz w:val="32"/>
                <w:szCs w:val="32"/>
                <w:vertAlign w:val="superscript"/>
                <w:lang w:val="en-US"/>
              </w:rPr>
            </w:rPrChange>
          </w:rPr>
          <w:delText>1</w:delText>
        </w:r>
        <w:r w:rsidR="00D27EFC" w:rsidRPr="00254232" w:rsidDel="00240553">
          <w:rPr>
            <w:rFonts w:ascii="Times New Roman" w:hAnsi="Times New Roman" w:cs="Times New Roman"/>
            <w:sz w:val="24"/>
            <w:szCs w:val="24"/>
            <w:lang w:val="en-US"/>
            <w:rPrChange w:id="4138" w:author="Chen Liao" w:date="2020-06-22T07:02:00Z">
              <w:rPr>
                <w:sz w:val="24"/>
                <w:szCs w:val="24"/>
                <w:lang w:val="en-US"/>
              </w:rPr>
            </w:rPrChange>
          </w:rPr>
          <w:delText>.</w:delText>
        </w:r>
      </w:del>
    </w:p>
    <w:p w14:paraId="4C0535C6" w14:textId="41DB8B19" w:rsidR="00655E4E" w:rsidRPr="00254232" w:rsidDel="00240553" w:rsidRDefault="00D27EFC">
      <w:pPr>
        <w:spacing w:before="240" w:after="240"/>
        <w:jc w:val="both"/>
        <w:rPr>
          <w:del w:id="4139" w:author="Chen Liao" w:date="2020-06-22T17:35:00Z"/>
          <w:rFonts w:ascii="Times New Roman" w:hAnsi="Times New Roman" w:cs="Times New Roman"/>
          <w:sz w:val="18"/>
          <w:szCs w:val="18"/>
          <w:lang w:val="en-US"/>
          <w:rPrChange w:id="4140" w:author="Chen Liao" w:date="2020-06-22T07:02:00Z">
            <w:rPr>
              <w:del w:id="4141" w:author="Chen Liao" w:date="2020-06-22T17:35:00Z"/>
              <w:sz w:val="18"/>
              <w:szCs w:val="18"/>
              <w:lang w:val="en-US"/>
            </w:rPr>
          </w:rPrChange>
        </w:rPr>
      </w:pPr>
      <w:del w:id="4142" w:author="Chen Liao" w:date="2020-06-22T17:35:00Z">
        <w:r w:rsidRPr="00254232" w:rsidDel="00240553">
          <w:rPr>
            <w:rFonts w:ascii="Times New Roman" w:hAnsi="Times New Roman" w:cs="Times New Roman"/>
            <w:sz w:val="18"/>
            <w:szCs w:val="18"/>
            <w:lang w:val="en-US"/>
            <w:rPrChange w:id="4143" w:author="Chen Liao" w:date="2020-06-22T07:02:00Z">
              <w:rPr>
                <w:sz w:val="18"/>
                <w:szCs w:val="18"/>
                <w:lang w:val="en-US"/>
              </w:rPr>
            </w:rPrChange>
          </w:rPr>
          <w:delText xml:space="preserve"> </w:delText>
        </w:r>
      </w:del>
    </w:p>
    <w:p w14:paraId="7EECD2D4" w14:textId="444403BA" w:rsidR="00655E4E" w:rsidRPr="00254232" w:rsidDel="00240553" w:rsidRDefault="005E2EA7">
      <w:pPr>
        <w:shd w:val="clear" w:color="auto" w:fill="FFFFFF"/>
        <w:spacing w:before="240" w:line="379" w:lineRule="auto"/>
        <w:jc w:val="both"/>
        <w:rPr>
          <w:del w:id="4144" w:author="Chen Liao" w:date="2020-06-22T17:35:00Z"/>
          <w:rFonts w:ascii="Times New Roman" w:hAnsi="Times New Roman" w:cs="Times New Roman"/>
          <w:sz w:val="20"/>
          <w:szCs w:val="20"/>
          <w:lang w:val="en-US"/>
          <w:rPrChange w:id="4145" w:author="Chen Liao" w:date="2020-06-22T07:02:00Z">
            <w:rPr>
              <w:del w:id="4146" w:author="Chen Liao" w:date="2020-06-22T17:35:00Z"/>
              <w:sz w:val="20"/>
              <w:szCs w:val="20"/>
              <w:lang w:val="en-US"/>
            </w:rPr>
          </w:rPrChange>
        </w:rPr>
      </w:pPr>
      <w:del w:id="4147" w:author="Chen Liao" w:date="2020-06-22T17:35:00Z">
        <w:r w:rsidRPr="00254232" w:rsidDel="00240553">
          <w:rPr>
            <w:rFonts w:ascii="Times New Roman" w:hAnsi="Times New Roman" w:cs="Times New Roman"/>
            <w:lang w:val="en-US"/>
            <w:rPrChange w:id="4148" w:author="Chen Liao" w:date="2020-06-22T07:02:00Z">
              <w:rPr>
                <w:lang w:val="en-US"/>
              </w:rPr>
            </w:rPrChange>
          </w:rPr>
          <w:fldChar w:fldCharType="begin"/>
        </w:r>
        <w:r w:rsidRPr="00254232" w:rsidDel="00240553">
          <w:rPr>
            <w:rFonts w:ascii="Times New Roman" w:hAnsi="Times New Roman" w:cs="Times New Roman"/>
            <w:lang w:val="en-US"/>
            <w:rPrChange w:id="4149" w:author="Chen Liao" w:date="2020-06-22T07:02:00Z">
              <w:rPr>
                <w:lang w:val="en-US"/>
              </w:rPr>
            </w:rPrChange>
          </w:rPr>
          <w:delInstrText xml:space="preserve"> HYPERLINK "https://www.ncbi.nlm.nih.gov/pubmed/8913456" \h </w:delInstrText>
        </w:r>
        <w:r w:rsidRPr="00254232" w:rsidDel="00240553">
          <w:rPr>
            <w:rFonts w:ascii="Times New Roman" w:hAnsi="Times New Roman" w:cs="Times New Roman"/>
            <w:lang w:val="en-US"/>
            <w:rPrChange w:id="4150"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4151" w:author="Chen Liao" w:date="2020-06-22T07:02:00Z">
              <w:rPr>
                <w:color w:val="660066"/>
                <w:sz w:val="20"/>
                <w:szCs w:val="20"/>
                <w:u w:val="single"/>
                <w:lang w:val="en-US"/>
              </w:rPr>
            </w:rPrChange>
          </w:rPr>
          <w:delText>Antimicrob Agents Chemother.</w:delText>
        </w:r>
        <w:r w:rsidRPr="00254232" w:rsidDel="00240553">
          <w:rPr>
            <w:rFonts w:ascii="Times New Roman" w:hAnsi="Times New Roman" w:cs="Times New Roman"/>
            <w:color w:val="660066"/>
            <w:sz w:val="20"/>
            <w:szCs w:val="20"/>
            <w:u w:val="single"/>
            <w:lang w:val="en-US"/>
            <w:rPrChange w:id="4152"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20"/>
            <w:szCs w:val="20"/>
            <w:lang w:val="en-US"/>
            <w:rPrChange w:id="4153" w:author="Chen Liao" w:date="2020-06-22T07:02:00Z">
              <w:rPr>
                <w:sz w:val="20"/>
                <w:szCs w:val="20"/>
                <w:lang w:val="en-US"/>
              </w:rPr>
            </w:rPrChange>
          </w:rPr>
          <w:delText xml:space="preserve"> 1996 Nov;40(11):2517-22.</w:delText>
        </w:r>
      </w:del>
    </w:p>
    <w:p w14:paraId="5E61106A" w14:textId="6778C124" w:rsidR="00655E4E" w:rsidRPr="00254232" w:rsidDel="00240553" w:rsidRDefault="00D27EFC">
      <w:pPr>
        <w:shd w:val="clear" w:color="auto" w:fill="FFFFFF"/>
        <w:spacing w:before="120" w:after="120"/>
        <w:jc w:val="both"/>
        <w:rPr>
          <w:del w:id="4154" w:author="Chen Liao" w:date="2020-06-22T17:35:00Z"/>
          <w:rFonts w:ascii="Times New Roman" w:hAnsi="Times New Roman" w:cs="Times New Roman"/>
          <w:b/>
          <w:sz w:val="34"/>
          <w:szCs w:val="34"/>
          <w:lang w:val="en-US"/>
          <w:rPrChange w:id="4155" w:author="Chen Liao" w:date="2020-06-22T07:02:00Z">
            <w:rPr>
              <w:del w:id="4156" w:author="Chen Liao" w:date="2020-06-22T17:35:00Z"/>
              <w:b/>
              <w:sz w:val="34"/>
              <w:szCs w:val="34"/>
              <w:lang w:val="en-US"/>
            </w:rPr>
          </w:rPrChange>
        </w:rPr>
      </w:pPr>
      <w:del w:id="4157" w:author="Chen Liao" w:date="2020-06-22T17:35:00Z">
        <w:r w:rsidRPr="00254232" w:rsidDel="00240553">
          <w:rPr>
            <w:rFonts w:ascii="Times New Roman" w:hAnsi="Times New Roman" w:cs="Times New Roman"/>
            <w:b/>
            <w:sz w:val="34"/>
            <w:szCs w:val="34"/>
            <w:lang w:val="en-US"/>
            <w:rPrChange w:id="4158" w:author="Chen Liao" w:date="2020-06-22T07:02:00Z">
              <w:rPr>
                <w:b/>
                <w:sz w:val="34"/>
                <w:szCs w:val="34"/>
                <w:lang w:val="en-US"/>
              </w:rPr>
            </w:rPrChange>
          </w:rPr>
          <w:delText>Theoretical aspects of antibiotic diffusion into microbial biofilms.</w:delText>
        </w:r>
      </w:del>
    </w:p>
    <w:p w14:paraId="4CBFA705" w14:textId="5C72FB56" w:rsidR="00655E4E" w:rsidRPr="00254232" w:rsidDel="00240553" w:rsidRDefault="005E2EA7">
      <w:pPr>
        <w:shd w:val="clear" w:color="auto" w:fill="FFFFFF"/>
        <w:spacing w:before="240"/>
        <w:jc w:val="both"/>
        <w:rPr>
          <w:del w:id="4159" w:author="Chen Liao" w:date="2020-06-22T17:35:00Z"/>
          <w:rFonts w:ascii="Times New Roman" w:hAnsi="Times New Roman" w:cs="Times New Roman"/>
          <w:sz w:val="24"/>
          <w:szCs w:val="24"/>
          <w:lang w:val="en-US"/>
          <w:rPrChange w:id="4160" w:author="Chen Liao" w:date="2020-06-22T07:02:00Z">
            <w:rPr>
              <w:del w:id="4161" w:author="Chen Liao" w:date="2020-06-22T17:35:00Z"/>
              <w:sz w:val="24"/>
              <w:szCs w:val="24"/>
              <w:lang w:val="en-US"/>
            </w:rPr>
          </w:rPrChange>
        </w:rPr>
      </w:pPr>
      <w:del w:id="4162" w:author="Chen Liao" w:date="2020-06-22T17:35:00Z">
        <w:r w:rsidRPr="00254232" w:rsidDel="00240553">
          <w:rPr>
            <w:rFonts w:ascii="Times New Roman" w:hAnsi="Times New Roman" w:cs="Times New Roman"/>
            <w:lang w:val="en-US"/>
            <w:rPrChange w:id="4163" w:author="Chen Liao" w:date="2020-06-22T07:02:00Z">
              <w:rPr>
                <w:lang w:val="en-US"/>
              </w:rPr>
            </w:rPrChange>
          </w:rPr>
          <w:fldChar w:fldCharType="begin"/>
        </w:r>
        <w:r w:rsidRPr="00254232" w:rsidDel="00240553">
          <w:rPr>
            <w:rFonts w:ascii="Times New Roman" w:hAnsi="Times New Roman" w:cs="Times New Roman"/>
            <w:lang w:val="en-US"/>
            <w:rPrChange w:id="4164" w:author="Chen Liao" w:date="2020-06-22T07:02:00Z">
              <w:rPr>
                <w:lang w:val="en-US"/>
              </w:rPr>
            </w:rPrChange>
          </w:rPr>
          <w:delInstrText xml:space="preserve"> HYPERLINK "https://www.ncbi.nlm.nih.gov/pubmed/?term=Stewart%20PS%5BAuthor%5D&amp;cauthor=true&amp;cauthor_uid=8913456" \h </w:delInstrText>
        </w:r>
        <w:r w:rsidRPr="00254232" w:rsidDel="00240553">
          <w:rPr>
            <w:rFonts w:ascii="Times New Roman" w:hAnsi="Times New Roman" w:cs="Times New Roman"/>
            <w:lang w:val="en-US"/>
            <w:rPrChange w:id="4165"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166" w:author="Chen Liao" w:date="2020-06-22T07:02:00Z">
              <w:rPr>
                <w:color w:val="660066"/>
                <w:sz w:val="24"/>
                <w:szCs w:val="24"/>
                <w:u w:val="single"/>
                <w:lang w:val="en-US"/>
              </w:rPr>
            </w:rPrChange>
          </w:rPr>
          <w:delText>Stewart PS</w:delText>
        </w:r>
        <w:r w:rsidRPr="00254232" w:rsidDel="00240553">
          <w:rPr>
            <w:rFonts w:ascii="Times New Roman" w:hAnsi="Times New Roman" w:cs="Times New Roman"/>
            <w:color w:val="660066"/>
            <w:sz w:val="24"/>
            <w:szCs w:val="24"/>
            <w:u w:val="single"/>
            <w:lang w:val="en-US"/>
            <w:rPrChange w:id="4167"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4168" w:author="Chen Liao" w:date="2020-06-22T07:02:00Z">
              <w:rPr>
                <w:sz w:val="32"/>
                <w:szCs w:val="32"/>
                <w:vertAlign w:val="superscript"/>
                <w:lang w:val="en-US"/>
              </w:rPr>
            </w:rPrChange>
          </w:rPr>
          <w:delText>1</w:delText>
        </w:r>
        <w:r w:rsidR="00D27EFC" w:rsidRPr="00254232" w:rsidDel="00240553">
          <w:rPr>
            <w:rFonts w:ascii="Times New Roman" w:hAnsi="Times New Roman" w:cs="Times New Roman"/>
            <w:sz w:val="24"/>
            <w:szCs w:val="24"/>
            <w:lang w:val="en-US"/>
            <w:rPrChange w:id="4169" w:author="Chen Liao" w:date="2020-06-22T07:02:00Z">
              <w:rPr>
                <w:sz w:val="24"/>
                <w:szCs w:val="24"/>
                <w:lang w:val="en-US"/>
              </w:rPr>
            </w:rPrChange>
          </w:rPr>
          <w:delText>.</w:delText>
        </w:r>
      </w:del>
    </w:p>
    <w:p w14:paraId="6F7755F6" w14:textId="07F33D6E" w:rsidR="00655E4E" w:rsidRPr="00254232" w:rsidDel="00240553" w:rsidRDefault="00D27EFC">
      <w:pPr>
        <w:shd w:val="clear" w:color="auto" w:fill="FFFFFF"/>
        <w:spacing w:before="240"/>
        <w:jc w:val="both"/>
        <w:rPr>
          <w:del w:id="4170" w:author="Chen Liao" w:date="2020-06-22T17:35:00Z"/>
          <w:rFonts w:ascii="Times New Roman" w:hAnsi="Times New Roman" w:cs="Times New Roman"/>
          <w:sz w:val="24"/>
          <w:szCs w:val="24"/>
          <w:lang w:val="en-US"/>
          <w:rPrChange w:id="4171" w:author="Chen Liao" w:date="2020-06-22T07:02:00Z">
            <w:rPr>
              <w:del w:id="4172" w:author="Chen Liao" w:date="2020-06-22T17:35:00Z"/>
              <w:sz w:val="24"/>
              <w:szCs w:val="24"/>
              <w:lang w:val="en-US"/>
            </w:rPr>
          </w:rPrChange>
        </w:rPr>
      </w:pPr>
      <w:del w:id="4173" w:author="Chen Liao" w:date="2020-06-22T17:35:00Z">
        <w:r w:rsidRPr="00254232" w:rsidDel="00240553">
          <w:rPr>
            <w:rFonts w:ascii="Times New Roman" w:hAnsi="Times New Roman" w:cs="Times New Roman"/>
            <w:sz w:val="24"/>
            <w:szCs w:val="24"/>
            <w:lang w:val="en-US"/>
            <w:rPrChange w:id="4174" w:author="Chen Liao" w:date="2020-06-22T07:02:00Z">
              <w:rPr>
                <w:sz w:val="24"/>
                <w:szCs w:val="24"/>
                <w:lang w:val="en-US"/>
              </w:rPr>
            </w:rPrChange>
          </w:rPr>
          <w:delText xml:space="preserve"> </w:delText>
        </w:r>
      </w:del>
    </w:p>
    <w:p w14:paraId="5029B4D4" w14:textId="6B70BD76" w:rsidR="00655E4E" w:rsidRPr="00254232" w:rsidDel="00240553" w:rsidRDefault="005E2EA7">
      <w:pPr>
        <w:shd w:val="clear" w:color="auto" w:fill="FFFFFF"/>
        <w:spacing w:before="240" w:line="379" w:lineRule="auto"/>
        <w:jc w:val="both"/>
        <w:rPr>
          <w:del w:id="4175" w:author="Chen Liao" w:date="2020-06-22T17:35:00Z"/>
          <w:rFonts w:ascii="Times New Roman" w:hAnsi="Times New Roman" w:cs="Times New Roman"/>
          <w:sz w:val="20"/>
          <w:szCs w:val="20"/>
          <w:lang w:val="en-US"/>
          <w:rPrChange w:id="4176" w:author="Chen Liao" w:date="2020-06-22T07:02:00Z">
            <w:rPr>
              <w:del w:id="4177" w:author="Chen Liao" w:date="2020-06-22T17:35:00Z"/>
              <w:sz w:val="20"/>
              <w:szCs w:val="20"/>
              <w:lang w:val="en-US"/>
            </w:rPr>
          </w:rPrChange>
        </w:rPr>
      </w:pPr>
      <w:del w:id="4178" w:author="Chen Liao" w:date="2020-06-22T17:35:00Z">
        <w:r w:rsidRPr="00254232" w:rsidDel="00240553">
          <w:rPr>
            <w:rFonts w:ascii="Times New Roman" w:hAnsi="Times New Roman" w:cs="Times New Roman"/>
            <w:lang w:val="en-US"/>
            <w:rPrChange w:id="4179" w:author="Chen Liao" w:date="2020-06-22T07:02:00Z">
              <w:rPr>
                <w:lang w:val="en-US"/>
              </w:rPr>
            </w:rPrChange>
          </w:rPr>
          <w:fldChar w:fldCharType="begin"/>
        </w:r>
        <w:r w:rsidRPr="00254232" w:rsidDel="00240553">
          <w:rPr>
            <w:rFonts w:ascii="Times New Roman" w:hAnsi="Times New Roman" w:cs="Times New Roman"/>
            <w:lang w:val="en-US"/>
            <w:rPrChange w:id="4180" w:author="Chen Liao" w:date="2020-06-22T07:02:00Z">
              <w:rPr>
                <w:lang w:val="en-US"/>
              </w:rPr>
            </w:rPrChange>
          </w:rPr>
          <w:delInstrText xml:space="preserve"> HYPERLINK "https://www.ncbi.nlm.nih.gov/pubmed/20149602" \h </w:delInstrText>
        </w:r>
        <w:r w:rsidRPr="00254232" w:rsidDel="00240553">
          <w:rPr>
            <w:rFonts w:ascii="Times New Roman" w:hAnsi="Times New Roman" w:cs="Times New Roman"/>
            <w:lang w:val="en-US"/>
            <w:rPrChange w:id="4181"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4182" w:author="Chen Liao" w:date="2020-06-22T07:02:00Z">
              <w:rPr>
                <w:color w:val="660066"/>
                <w:sz w:val="20"/>
                <w:szCs w:val="20"/>
                <w:u w:val="single"/>
                <w:lang w:val="en-US"/>
              </w:rPr>
            </w:rPrChange>
          </w:rPr>
          <w:delText>Int J Antimicrob Agents.</w:delText>
        </w:r>
        <w:r w:rsidRPr="00254232" w:rsidDel="00240553">
          <w:rPr>
            <w:rFonts w:ascii="Times New Roman" w:hAnsi="Times New Roman" w:cs="Times New Roman"/>
            <w:color w:val="660066"/>
            <w:sz w:val="20"/>
            <w:szCs w:val="20"/>
            <w:u w:val="single"/>
            <w:lang w:val="en-US"/>
            <w:rPrChange w:id="4183"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20"/>
            <w:szCs w:val="20"/>
            <w:lang w:val="en-US"/>
            <w:rPrChange w:id="4184" w:author="Chen Liao" w:date="2020-06-22T07:02:00Z">
              <w:rPr>
                <w:sz w:val="20"/>
                <w:szCs w:val="20"/>
                <w:lang w:val="en-US"/>
              </w:rPr>
            </w:rPrChange>
          </w:rPr>
          <w:delText xml:space="preserve"> 2010 Apr;35(4):322-32. doi: 10.1016/j.ijantimicag.2009.12.011. Epub 2010 Feb 10.</w:delText>
        </w:r>
      </w:del>
    </w:p>
    <w:p w14:paraId="6B0B0999" w14:textId="1AC138F2" w:rsidR="00655E4E" w:rsidRPr="00254232" w:rsidDel="00240553" w:rsidRDefault="00D27EFC">
      <w:pPr>
        <w:shd w:val="clear" w:color="auto" w:fill="FFFFFF"/>
        <w:spacing w:before="120" w:after="120"/>
        <w:jc w:val="both"/>
        <w:rPr>
          <w:del w:id="4185" w:author="Chen Liao" w:date="2020-06-22T17:35:00Z"/>
          <w:rFonts w:ascii="Times New Roman" w:hAnsi="Times New Roman" w:cs="Times New Roman"/>
          <w:b/>
          <w:sz w:val="34"/>
          <w:szCs w:val="34"/>
          <w:lang w:val="en-US"/>
          <w:rPrChange w:id="4186" w:author="Chen Liao" w:date="2020-06-22T07:02:00Z">
            <w:rPr>
              <w:del w:id="4187" w:author="Chen Liao" w:date="2020-06-22T17:35:00Z"/>
              <w:b/>
              <w:sz w:val="34"/>
              <w:szCs w:val="34"/>
              <w:lang w:val="en-US"/>
            </w:rPr>
          </w:rPrChange>
        </w:rPr>
      </w:pPr>
      <w:del w:id="4188" w:author="Chen Liao" w:date="2020-06-22T17:35:00Z">
        <w:r w:rsidRPr="00254232" w:rsidDel="00240553">
          <w:rPr>
            <w:rFonts w:ascii="Times New Roman" w:hAnsi="Times New Roman" w:cs="Times New Roman"/>
            <w:b/>
            <w:sz w:val="34"/>
            <w:szCs w:val="34"/>
            <w:lang w:val="en-US"/>
            <w:rPrChange w:id="4189" w:author="Chen Liao" w:date="2020-06-22T07:02:00Z">
              <w:rPr>
                <w:b/>
                <w:sz w:val="34"/>
                <w:szCs w:val="34"/>
                <w:lang w:val="en-US"/>
              </w:rPr>
            </w:rPrChange>
          </w:rPr>
          <w:delText>Antibiotic resistance of bacterial biofilms.</w:delText>
        </w:r>
      </w:del>
    </w:p>
    <w:p w14:paraId="217C1198" w14:textId="73E2C14A" w:rsidR="00655E4E" w:rsidRPr="00254232" w:rsidDel="00240553" w:rsidRDefault="005E2EA7">
      <w:pPr>
        <w:shd w:val="clear" w:color="auto" w:fill="FFFFFF"/>
        <w:spacing w:before="240"/>
        <w:jc w:val="both"/>
        <w:rPr>
          <w:del w:id="4190" w:author="Chen Liao" w:date="2020-06-22T17:35:00Z"/>
          <w:rFonts w:ascii="Times New Roman" w:hAnsi="Times New Roman" w:cs="Times New Roman"/>
          <w:sz w:val="24"/>
          <w:szCs w:val="24"/>
          <w:lang w:val="en-US"/>
          <w:rPrChange w:id="4191" w:author="Chen Liao" w:date="2020-06-22T07:02:00Z">
            <w:rPr>
              <w:del w:id="4192" w:author="Chen Liao" w:date="2020-06-22T17:35:00Z"/>
              <w:sz w:val="24"/>
              <w:szCs w:val="24"/>
              <w:lang w:val="en-US"/>
            </w:rPr>
          </w:rPrChange>
        </w:rPr>
      </w:pPr>
      <w:del w:id="4193" w:author="Chen Liao" w:date="2020-06-22T17:35:00Z">
        <w:r w:rsidRPr="00254232" w:rsidDel="00240553">
          <w:rPr>
            <w:rFonts w:ascii="Times New Roman" w:hAnsi="Times New Roman" w:cs="Times New Roman"/>
            <w:lang w:val="en-US"/>
            <w:rPrChange w:id="4194" w:author="Chen Liao" w:date="2020-06-22T07:02:00Z">
              <w:rPr>
                <w:lang w:val="en-US"/>
              </w:rPr>
            </w:rPrChange>
          </w:rPr>
          <w:fldChar w:fldCharType="begin"/>
        </w:r>
        <w:r w:rsidRPr="00254232" w:rsidDel="00240553">
          <w:rPr>
            <w:rFonts w:ascii="Times New Roman" w:hAnsi="Times New Roman" w:cs="Times New Roman"/>
            <w:lang w:val="en-US"/>
            <w:rPrChange w:id="4195" w:author="Chen Liao" w:date="2020-06-22T07:02:00Z">
              <w:rPr>
                <w:lang w:val="en-US"/>
              </w:rPr>
            </w:rPrChange>
          </w:rPr>
          <w:delInstrText xml:space="preserve"> HYPERLINK "https://www.ncbi.nlm.nih.gov/pubmed/?term=H%C3%B8iby%20N%5BAuthor%5D&amp;cauthor=true&amp;cauthor_uid=20149602" \h </w:delInstrText>
        </w:r>
        <w:r w:rsidRPr="00254232" w:rsidDel="00240553">
          <w:rPr>
            <w:rFonts w:ascii="Times New Roman" w:hAnsi="Times New Roman" w:cs="Times New Roman"/>
            <w:lang w:val="en-US"/>
            <w:rPrChange w:id="4196"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197" w:author="Chen Liao" w:date="2020-06-22T07:02:00Z">
              <w:rPr>
                <w:color w:val="660066"/>
                <w:sz w:val="24"/>
                <w:szCs w:val="24"/>
                <w:u w:val="single"/>
                <w:lang w:val="en-US"/>
              </w:rPr>
            </w:rPrChange>
          </w:rPr>
          <w:delText>Høiby N</w:delText>
        </w:r>
        <w:r w:rsidRPr="00254232" w:rsidDel="00240553">
          <w:rPr>
            <w:rFonts w:ascii="Times New Roman" w:hAnsi="Times New Roman" w:cs="Times New Roman"/>
            <w:color w:val="660066"/>
            <w:sz w:val="24"/>
            <w:szCs w:val="24"/>
            <w:u w:val="single"/>
            <w:lang w:val="en-US"/>
            <w:rPrChange w:id="4198"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4199" w:author="Chen Liao" w:date="2020-06-22T07:02:00Z">
              <w:rPr>
                <w:sz w:val="32"/>
                <w:szCs w:val="32"/>
                <w:vertAlign w:val="superscript"/>
                <w:lang w:val="en-US"/>
              </w:rPr>
            </w:rPrChange>
          </w:rPr>
          <w:delText>1</w:delText>
        </w:r>
        <w:r w:rsidR="00D27EFC" w:rsidRPr="00254232" w:rsidDel="00240553">
          <w:rPr>
            <w:rFonts w:ascii="Times New Roman" w:hAnsi="Times New Roman" w:cs="Times New Roman"/>
            <w:sz w:val="24"/>
            <w:szCs w:val="24"/>
            <w:lang w:val="en-US"/>
            <w:rPrChange w:id="4200"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201" w:author="Chen Liao" w:date="2020-06-22T07:02:00Z">
              <w:rPr>
                <w:lang w:val="en-US"/>
              </w:rPr>
            </w:rPrChange>
          </w:rPr>
          <w:fldChar w:fldCharType="begin"/>
        </w:r>
        <w:r w:rsidRPr="00254232" w:rsidDel="00240553">
          <w:rPr>
            <w:rFonts w:ascii="Times New Roman" w:hAnsi="Times New Roman" w:cs="Times New Roman"/>
            <w:lang w:val="en-US"/>
            <w:rPrChange w:id="4202" w:author="Chen Liao" w:date="2020-06-22T07:02:00Z">
              <w:rPr>
                <w:lang w:val="en-US"/>
              </w:rPr>
            </w:rPrChange>
          </w:rPr>
          <w:delInstrText xml:space="preserve"> HYPERLINK "https://www.ncbi.nlm.nih.gov/pubmed/?term=Bjarnsholt%20T%5BAuthor%5D&amp;cauthor=true&amp;cauthor_uid=20149602" \h </w:delInstrText>
        </w:r>
        <w:r w:rsidRPr="00254232" w:rsidDel="00240553">
          <w:rPr>
            <w:rFonts w:ascii="Times New Roman" w:hAnsi="Times New Roman" w:cs="Times New Roman"/>
            <w:lang w:val="en-US"/>
            <w:rPrChange w:id="4203"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204" w:author="Chen Liao" w:date="2020-06-22T07:02:00Z">
              <w:rPr>
                <w:color w:val="660066"/>
                <w:sz w:val="24"/>
                <w:szCs w:val="24"/>
                <w:u w:val="single"/>
                <w:lang w:val="en-US"/>
              </w:rPr>
            </w:rPrChange>
          </w:rPr>
          <w:delText>Bjarnsholt T</w:delText>
        </w:r>
        <w:r w:rsidRPr="00254232" w:rsidDel="00240553">
          <w:rPr>
            <w:rFonts w:ascii="Times New Roman" w:hAnsi="Times New Roman" w:cs="Times New Roman"/>
            <w:color w:val="660066"/>
            <w:sz w:val="24"/>
            <w:szCs w:val="24"/>
            <w:u w:val="single"/>
            <w:lang w:val="en-US"/>
            <w:rPrChange w:id="4205"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206"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207" w:author="Chen Liao" w:date="2020-06-22T07:02:00Z">
              <w:rPr>
                <w:lang w:val="en-US"/>
              </w:rPr>
            </w:rPrChange>
          </w:rPr>
          <w:fldChar w:fldCharType="begin"/>
        </w:r>
        <w:r w:rsidRPr="00254232" w:rsidDel="00240553">
          <w:rPr>
            <w:rFonts w:ascii="Times New Roman" w:hAnsi="Times New Roman" w:cs="Times New Roman"/>
            <w:lang w:val="en-US"/>
            <w:rPrChange w:id="4208" w:author="Chen Liao" w:date="2020-06-22T07:02:00Z">
              <w:rPr>
                <w:lang w:val="en-US"/>
              </w:rPr>
            </w:rPrChange>
          </w:rPr>
          <w:delInstrText xml:space="preserve"> HYPERLINK "https://www.ncbi.nlm.nih.gov/pubmed/?term=Givskov%20M%5BAuthor%5D&amp;cauthor=true&amp;cauthor_uid=20149602" \h </w:delInstrText>
        </w:r>
        <w:r w:rsidRPr="00254232" w:rsidDel="00240553">
          <w:rPr>
            <w:rFonts w:ascii="Times New Roman" w:hAnsi="Times New Roman" w:cs="Times New Roman"/>
            <w:lang w:val="en-US"/>
            <w:rPrChange w:id="4209"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210" w:author="Chen Liao" w:date="2020-06-22T07:02:00Z">
              <w:rPr>
                <w:color w:val="660066"/>
                <w:sz w:val="24"/>
                <w:szCs w:val="24"/>
                <w:u w:val="single"/>
                <w:lang w:val="en-US"/>
              </w:rPr>
            </w:rPrChange>
          </w:rPr>
          <w:delText>Givskov M</w:delText>
        </w:r>
        <w:r w:rsidRPr="00254232" w:rsidDel="00240553">
          <w:rPr>
            <w:rFonts w:ascii="Times New Roman" w:hAnsi="Times New Roman" w:cs="Times New Roman"/>
            <w:color w:val="660066"/>
            <w:sz w:val="24"/>
            <w:szCs w:val="24"/>
            <w:u w:val="single"/>
            <w:lang w:val="en-US"/>
            <w:rPrChange w:id="4211"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212"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213" w:author="Chen Liao" w:date="2020-06-22T07:02:00Z">
              <w:rPr>
                <w:lang w:val="en-US"/>
              </w:rPr>
            </w:rPrChange>
          </w:rPr>
          <w:fldChar w:fldCharType="begin"/>
        </w:r>
        <w:r w:rsidRPr="00254232" w:rsidDel="00240553">
          <w:rPr>
            <w:rFonts w:ascii="Times New Roman" w:hAnsi="Times New Roman" w:cs="Times New Roman"/>
            <w:lang w:val="en-US"/>
            <w:rPrChange w:id="4214" w:author="Chen Liao" w:date="2020-06-22T07:02:00Z">
              <w:rPr>
                <w:lang w:val="en-US"/>
              </w:rPr>
            </w:rPrChange>
          </w:rPr>
          <w:delInstrText xml:space="preserve"> HYPERLINK "https://www.ncbi.nlm.nih.gov/pubmed/?term=Molin%20S%5BAuthor%5D&amp;cauthor=true&amp;cauthor_uid=20149602" \h </w:delInstrText>
        </w:r>
        <w:r w:rsidRPr="00254232" w:rsidDel="00240553">
          <w:rPr>
            <w:rFonts w:ascii="Times New Roman" w:hAnsi="Times New Roman" w:cs="Times New Roman"/>
            <w:lang w:val="en-US"/>
            <w:rPrChange w:id="4215"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216" w:author="Chen Liao" w:date="2020-06-22T07:02:00Z">
              <w:rPr>
                <w:color w:val="660066"/>
                <w:sz w:val="24"/>
                <w:szCs w:val="24"/>
                <w:u w:val="single"/>
                <w:lang w:val="en-US"/>
              </w:rPr>
            </w:rPrChange>
          </w:rPr>
          <w:delText>Molin S</w:delText>
        </w:r>
        <w:r w:rsidRPr="00254232" w:rsidDel="00240553">
          <w:rPr>
            <w:rFonts w:ascii="Times New Roman" w:hAnsi="Times New Roman" w:cs="Times New Roman"/>
            <w:color w:val="660066"/>
            <w:sz w:val="24"/>
            <w:szCs w:val="24"/>
            <w:u w:val="single"/>
            <w:lang w:val="en-US"/>
            <w:rPrChange w:id="4217"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218"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219" w:author="Chen Liao" w:date="2020-06-22T07:02:00Z">
              <w:rPr>
                <w:lang w:val="en-US"/>
              </w:rPr>
            </w:rPrChange>
          </w:rPr>
          <w:fldChar w:fldCharType="begin"/>
        </w:r>
        <w:r w:rsidRPr="00254232" w:rsidDel="00240553">
          <w:rPr>
            <w:rFonts w:ascii="Times New Roman" w:hAnsi="Times New Roman" w:cs="Times New Roman"/>
            <w:lang w:val="en-US"/>
            <w:rPrChange w:id="4220" w:author="Chen Liao" w:date="2020-06-22T07:02:00Z">
              <w:rPr>
                <w:lang w:val="en-US"/>
              </w:rPr>
            </w:rPrChange>
          </w:rPr>
          <w:delInstrText xml:space="preserve"> HYPERLINK "https://www.ncbi.nlm.nih.gov/pubmed/?term=Ciofu%20O%5BAuthor%5D&amp;cauthor=true&amp;cauthor_uid=20149602" \h </w:delInstrText>
        </w:r>
        <w:r w:rsidRPr="00254232" w:rsidDel="00240553">
          <w:rPr>
            <w:rFonts w:ascii="Times New Roman" w:hAnsi="Times New Roman" w:cs="Times New Roman"/>
            <w:lang w:val="en-US"/>
            <w:rPrChange w:id="4221"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222" w:author="Chen Liao" w:date="2020-06-22T07:02:00Z">
              <w:rPr>
                <w:color w:val="660066"/>
                <w:sz w:val="24"/>
                <w:szCs w:val="24"/>
                <w:u w:val="single"/>
                <w:lang w:val="en-US"/>
              </w:rPr>
            </w:rPrChange>
          </w:rPr>
          <w:delText>Ciofu O</w:delText>
        </w:r>
        <w:r w:rsidRPr="00254232" w:rsidDel="00240553">
          <w:rPr>
            <w:rFonts w:ascii="Times New Roman" w:hAnsi="Times New Roman" w:cs="Times New Roman"/>
            <w:color w:val="660066"/>
            <w:sz w:val="24"/>
            <w:szCs w:val="24"/>
            <w:u w:val="single"/>
            <w:lang w:val="en-US"/>
            <w:rPrChange w:id="4223"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224" w:author="Chen Liao" w:date="2020-06-22T07:02:00Z">
              <w:rPr>
                <w:sz w:val="24"/>
                <w:szCs w:val="24"/>
                <w:lang w:val="en-US"/>
              </w:rPr>
            </w:rPrChange>
          </w:rPr>
          <w:delText>.</w:delText>
        </w:r>
      </w:del>
    </w:p>
    <w:p w14:paraId="2FBBB3FC" w14:textId="6A0BE9CF" w:rsidR="00655E4E" w:rsidRPr="00254232" w:rsidDel="00240553" w:rsidRDefault="00D27EFC">
      <w:pPr>
        <w:shd w:val="clear" w:color="auto" w:fill="FFFFFF"/>
        <w:spacing w:before="240"/>
        <w:jc w:val="both"/>
        <w:rPr>
          <w:del w:id="4225" w:author="Chen Liao" w:date="2020-06-22T17:35:00Z"/>
          <w:rFonts w:ascii="Times New Roman" w:hAnsi="Times New Roman" w:cs="Times New Roman"/>
          <w:sz w:val="24"/>
          <w:szCs w:val="24"/>
          <w:lang w:val="en-US"/>
          <w:rPrChange w:id="4226" w:author="Chen Liao" w:date="2020-06-22T07:02:00Z">
            <w:rPr>
              <w:del w:id="4227" w:author="Chen Liao" w:date="2020-06-22T17:35:00Z"/>
              <w:sz w:val="24"/>
              <w:szCs w:val="24"/>
              <w:lang w:val="en-US"/>
            </w:rPr>
          </w:rPrChange>
        </w:rPr>
      </w:pPr>
      <w:del w:id="4228" w:author="Chen Liao" w:date="2020-06-22T17:35:00Z">
        <w:r w:rsidRPr="00254232" w:rsidDel="00240553">
          <w:rPr>
            <w:rFonts w:ascii="Times New Roman" w:hAnsi="Times New Roman" w:cs="Times New Roman"/>
            <w:sz w:val="24"/>
            <w:szCs w:val="24"/>
            <w:lang w:val="en-US"/>
            <w:rPrChange w:id="4229" w:author="Chen Liao" w:date="2020-06-22T07:02:00Z">
              <w:rPr>
                <w:sz w:val="24"/>
                <w:szCs w:val="24"/>
                <w:lang w:val="en-US"/>
              </w:rPr>
            </w:rPrChange>
          </w:rPr>
          <w:delText xml:space="preserve"> </w:delText>
        </w:r>
      </w:del>
    </w:p>
    <w:p w14:paraId="4EF49420" w14:textId="491CAE69" w:rsidR="00655E4E" w:rsidRPr="00254232" w:rsidDel="00240553" w:rsidRDefault="00D27EFC">
      <w:pPr>
        <w:shd w:val="clear" w:color="auto" w:fill="FFFFFF"/>
        <w:spacing w:before="240"/>
        <w:jc w:val="both"/>
        <w:rPr>
          <w:del w:id="4230" w:author="Chen Liao" w:date="2020-06-22T17:35:00Z"/>
          <w:rFonts w:ascii="Times New Roman" w:hAnsi="Times New Roman" w:cs="Times New Roman"/>
          <w:sz w:val="24"/>
          <w:szCs w:val="24"/>
          <w:lang w:val="en-US"/>
          <w:rPrChange w:id="4231" w:author="Chen Liao" w:date="2020-06-22T07:02:00Z">
            <w:rPr>
              <w:del w:id="4232" w:author="Chen Liao" w:date="2020-06-22T17:35:00Z"/>
              <w:sz w:val="24"/>
              <w:szCs w:val="24"/>
              <w:lang w:val="en-US"/>
            </w:rPr>
          </w:rPrChange>
        </w:rPr>
      </w:pPr>
      <w:del w:id="4233" w:author="Chen Liao" w:date="2020-06-22T17:35:00Z">
        <w:r w:rsidRPr="00254232" w:rsidDel="00240553">
          <w:rPr>
            <w:rFonts w:ascii="Times New Roman" w:hAnsi="Times New Roman" w:cs="Times New Roman"/>
            <w:sz w:val="24"/>
            <w:szCs w:val="24"/>
            <w:lang w:val="en-US"/>
            <w:rPrChange w:id="4234" w:author="Chen Liao" w:date="2020-06-22T07:02:00Z">
              <w:rPr>
                <w:sz w:val="24"/>
                <w:szCs w:val="24"/>
                <w:lang w:val="en-US"/>
              </w:rPr>
            </w:rPrChange>
          </w:rPr>
          <w:delText>Driffield K, Miller K, Bostock M, O’Neill AJ, Chopra I. Increased muta- bility of Pseudomonas aeruginosa in biofilms. J Antimicrob Chemother 2008;61:1053–6.</w:delText>
        </w:r>
      </w:del>
    </w:p>
    <w:p w14:paraId="17E377B4" w14:textId="1B6AB4AA" w:rsidR="00655E4E" w:rsidRPr="00254232" w:rsidDel="00240553" w:rsidRDefault="00D27EFC">
      <w:pPr>
        <w:shd w:val="clear" w:color="auto" w:fill="FFFFFF"/>
        <w:spacing w:before="240"/>
        <w:jc w:val="both"/>
        <w:rPr>
          <w:del w:id="4235" w:author="Chen Liao" w:date="2020-06-22T17:35:00Z"/>
          <w:rFonts w:ascii="Times New Roman" w:hAnsi="Times New Roman" w:cs="Times New Roman"/>
          <w:sz w:val="24"/>
          <w:szCs w:val="24"/>
          <w:lang w:val="en-US"/>
          <w:rPrChange w:id="4236" w:author="Chen Liao" w:date="2020-06-22T07:02:00Z">
            <w:rPr>
              <w:del w:id="4237" w:author="Chen Liao" w:date="2020-06-22T17:35:00Z"/>
              <w:sz w:val="24"/>
              <w:szCs w:val="24"/>
              <w:lang w:val="en-US"/>
            </w:rPr>
          </w:rPrChange>
        </w:rPr>
      </w:pPr>
      <w:del w:id="4238" w:author="Chen Liao" w:date="2020-06-22T17:35:00Z">
        <w:r w:rsidRPr="00254232" w:rsidDel="00240553">
          <w:rPr>
            <w:rFonts w:ascii="Times New Roman" w:hAnsi="Times New Roman" w:cs="Times New Roman"/>
            <w:sz w:val="24"/>
            <w:szCs w:val="24"/>
            <w:lang w:val="en-US"/>
            <w:rPrChange w:id="4239" w:author="Chen Liao" w:date="2020-06-22T07:02:00Z">
              <w:rPr>
                <w:sz w:val="24"/>
                <w:szCs w:val="24"/>
                <w:lang w:val="en-US"/>
              </w:rPr>
            </w:rPrChange>
          </w:rPr>
          <w:delText xml:space="preserve"> </w:delText>
        </w:r>
      </w:del>
    </w:p>
    <w:p w14:paraId="0C73F355" w14:textId="51B2553F" w:rsidR="00655E4E" w:rsidRPr="00254232" w:rsidDel="00240553" w:rsidRDefault="00D27EFC">
      <w:pPr>
        <w:shd w:val="clear" w:color="auto" w:fill="FFFFFF"/>
        <w:spacing w:before="240"/>
        <w:jc w:val="both"/>
        <w:rPr>
          <w:del w:id="4240" w:author="Chen Liao" w:date="2020-06-22T17:35:00Z"/>
          <w:rFonts w:ascii="Times New Roman" w:hAnsi="Times New Roman" w:cs="Times New Roman"/>
          <w:sz w:val="24"/>
          <w:szCs w:val="24"/>
          <w:lang w:val="en-US"/>
          <w:rPrChange w:id="4241" w:author="Chen Liao" w:date="2020-06-22T07:02:00Z">
            <w:rPr>
              <w:del w:id="4242" w:author="Chen Liao" w:date="2020-06-22T17:35:00Z"/>
              <w:sz w:val="24"/>
              <w:szCs w:val="24"/>
              <w:lang w:val="en-US"/>
            </w:rPr>
          </w:rPrChange>
        </w:rPr>
      </w:pPr>
      <w:del w:id="4243" w:author="Chen Liao" w:date="2020-06-22T17:35:00Z">
        <w:r w:rsidRPr="00254232" w:rsidDel="00240553">
          <w:rPr>
            <w:rFonts w:ascii="Times New Roman" w:hAnsi="Times New Roman" w:cs="Times New Roman"/>
            <w:sz w:val="24"/>
            <w:szCs w:val="24"/>
            <w:lang w:val="en-US"/>
            <w:rPrChange w:id="4244" w:author="Chen Liao" w:date="2020-06-22T07:02:00Z">
              <w:rPr>
                <w:sz w:val="24"/>
                <w:szCs w:val="24"/>
                <w:lang w:val="en-US"/>
              </w:rPr>
            </w:rPrChange>
          </w:rPr>
          <w:delText>Molin S, Tolker-Nielsen T. Gene transfer occurs with enhanced efficiency in biofilms and induces enhanced stabilisation of the biofilm structure. Curr Opin Biotechnol 2003;14:255–61.</w:delText>
        </w:r>
      </w:del>
    </w:p>
    <w:p w14:paraId="574ACD88" w14:textId="7D7B8847" w:rsidR="00655E4E" w:rsidRPr="00254232" w:rsidDel="00240553" w:rsidRDefault="00D27EFC">
      <w:pPr>
        <w:shd w:val="clear" w:color="auto" w:fill="FFFFFF"/>
        <w:spacing w:before="240"/>
        <w:jc w:val="both"/>
        <w:rPr>
          <w:del w:id="4245" w:author="Chen Liao" w:date="2020-06-22T17:35:00Z"/>
          <w:rFonts w:ascii="Times New Roman" w:hAnsi="Times New Roman" w:cs="Times New Roman"/>
          <w:sz w:val="24"/>
          <w:szCs w:val="24"/>
          <w:lang w:val="en-US"/>
          <w:rPrChange w:id="4246" w:author="Chen Liao" w:date="2020-06-22T07:02:00Z">
            <w:rPr>
              <w:del w:id="4247" w:author="Chen Liao" w:date="2020-06-22T17:35:00Z"/>
              <w:sz w:val="24"/>
              <w:szCs w:val="24"/>
              <w:lang w:val="en-US"/>
            </w:rPr>
          </w:rPrChange>
        </w:rPr>
      </w:pPr>
      <w:del w:id="4248" w:author="Chen Liao" w:date="2020-06-22T17:35:00Z">
        <w:r w:rsidRPr="00254232" w:rsidDel="00240553">
          <w:rPr>
            <w:rFonts w:ascii="Times New Roman" w:hAnsi="Times New Roman" w:cs="Times New Roman"/>
            <w:sz w:val="24"/>
            <w:szCs w:val="24"/>
            <w:lang w:val="en-US"/>
            <w:rPrChange w:id="4249" w:author="Chen Liao" w:date="2020-06-22T07:02:00Z">
              <w:rPr>
                <w:sz w:val="24"/>
                <w:szCs w:val="24"/>
                <w:lang w:val="en-US"/>
              </w:rPr>
            </w:rPrChange>
          </w:rPr>
          <w:delText xml:space="preserve"> </w:delText>
        </w:r>
      </w:del>
    </w:p>
    <w:p w14:paraId="6BBBC973" w14:textId="6D4019BE" w:rsidR="00655E4E" w:rsidRPr="00254232" w:rsidDel="00240553" w:rsidRDefault="005E2EA7">
      <w:pPr>
        <w:shd w:val="clear" w:color="auto" w:fill="FFFFFF"/>
        <w:spacing w:before="240" w:line="379" w:lineRule="auto"/>
        <w:jc w:val="both"/>
        <w:rPr>
          <w:del w:id="4250" w:author="Chen Liao" w:date="2020-06-22T17:35:00Z"/>
          <w:rFonts w:ascii="Times New Roman" w:hAnsi="Times New Roman" w:cs="Times New Roman"/>
          <w:sz w:val="20"/>
          <w:szCs w:val="20"/>
          <w:lang w:val="en-US"/>
          <w:rPrChange w:id="4251" w:author="Chen Liao" w:date="2020-06-22T07:02:00Z">
            <w:rPr>
              <w:del w:id="4252" w:author="Chen Liao" w:date="2020-06-22T17:35:00Z"/>
              <w:sz w:val="20"/>
              <w:szCs w:val="20"/>
              <w:lang w:val="en-US"/>
            </w:rPr>
          </w:rPrChange>
        </w:rPr>
      </w:pPr>
      <w:del w:id="4253" w:author="Chen Liao" w:date="2020-06-22T17:35:00Z">
        <w:r w:rsidRPr="00254232" w:rsidDel="00240553">
          <w:rPr>
            <w:rFonts w:ascii="Times New Roman" w:hAnsi="Times New Roman" w:cs="Times New Roman"/>
            <w:lang w:val="en-US"/>
            <w:rPrChange w:id="4254" w:author="Chen Liao" w:date="2020-06-22T07:02:00Z">
              <w:rPr>
                <w:lang w:val="en-US"/>
              </w:rPr>
            </w:rPrChange>
          </w:rPr>
          <w:fldChar w:fldCharType="begin"/>
        </w:r>
        <w:r w:rsidRPr="00254232" w:rsidDel="00240553">
          <w:rPr>
            <w:rFonts w:ascii="Times New Roman" w:hAnsi="Times New Roman" w:cs="Times New Roman"/>
            <w:lang w:val="en-US"/>
            <w:rPrChange w:id="4255" w:author="Chen Liao" w:date="2020-06-22T07:02:00Z">
              <w:rPr>
                <w:lang w:val="en-US"/>
              </w:rPr>
            </w:rPrChange>
          </w:rPr>
          <w:delInstrText xml:space="preserve"> HYPERLINK "https://www.ncbi.nlm.nih.gov/pubmed/28402888" \h </w:delInstrText>
        </w:r>
        <w:r w:rsidRPr="00254232" w:rsidDel="00240553">
          <w:rPr>
            <w:rFonts w:ascii="Times New Roman" w:hAnsi="Times New Roman" w:cs="Times New Roman"/>
            <w:lang w:val="en-US"/>
            <w:rPrChange w:id="4256"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4257" w:author="Chen Liao" w:date="2020-06-22T07:02:00Z">
              <w:rPr>
                <w:color w:val="660066"/>
                <w:sz w:val="20"/>
                <w:szCs w:val="20"/>
                <w:u w:val="single"/>
                <w:lang w:val="en-US"/>
              </w:rPr>
            </w:rPrChange>
          </w:rPr>
          <w:delText>Biophys J.</w:delText>
        </w:r>
        <w:r w:rsidRPr="00254232" w:rsidDel="00240553">
          <w:rPr>
            <w:rFonts w:ascii="Times New Roman" w:hAnsi="Times New Roman" w:cs="Times New Roman"/>
            <w:color w:val="660066"/>
            <w:sz w:val="20"/>
            <w:szCs w:val="20"/>
            <w:u w:val="single"/>
            <w:lang w:val="en-US"/>
            <w:rPrChange w:id="4258"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20"/>
            <w:szCs w:val="20"/>
            <w:lang w:val="en-US"/>
            <w:rPrChange w:id="4259" w:author="Chen Liao" w:date="2020-06-22T07:02:00Z">
              <w:rPr>
                <w:sz w:val="20"/>
                <w:szCs w:val="20"/>
                <w:lang w:val="en-US"/>
              </w:rPr>
            </w:rPrChange>
          </w:rPr>
          <w:delText xml:space="preserve"> 2017 Apr 11;112(7):1462-1471. doi: 10.1016/j.bpj.2017.02.019.</w:delText>
        </w:r>
      </w:del>
    </w:p>
    <w:p w14:paraId="1E2C21F6" w14:textId="399665BD" w:rsidR="00655E4E" w:rsidRPr="00254232" w:rsidDel="00240553" w:rsidRDefault="00D27EFC">
      <w:pPr>
        <w:shd w:val="clear" w:color="auto" w:fill="FFFFFF"/>
        <w:spacing w:before="120" w:after="120"/>
        <w:jc w:val="both"/>
        <w:rPr>
          <w:del w:id="4260" w:author="Chen Liao" w:date="2020-06-22T17:35:00Z"/>
          <w:rFonts w:ascii="Times New Roman" w:hAnsi="Times New Roman" w:cs="Times New Roman"/>
          <w:b/>
          <w:sz w:val="34"/>
          <w:szCs w:val="34"/>
          <w:lang w:val="en-US"/>
          <w:rPrChange w:id="4261" w:author="Chen Liao" w:date="2020-06-22T07:02:00Z">
            <w:rPr>
              <w:del w:id="4262" w:author="Chen Liao" w:date="2020-06-22T17:35:00Z"/>
              <w:b/>
              <w:sz w:val="34"/>
              <w:szCs w:val="34"/>
              <w:lang w:val="en-US"/>
            </w:rPr>
          </w:rPrChange>
        </w:rPr>
      </w:pPr>
      <w:del w:id="4263" w:author="Chen Liao" w:date="2020-06-22T17:35:00Z">
        <w:r w:rsidRPr="00254232" w:rsidDel="00240553">
          <w:rPr>
            <w:rFonts w:ascii="Times New Roman" w:hAnsi="Times New Roman" w:cs="Times New Roman"/>
            <w:b/>
            <w:sz w:val="34"/>
            <w:szCs w:val="34"/>
            <w:lang w:val="en-US"/>
            <w:rPrChange w:id="4264" w:author="Chen Liao" w:date="2020-06-22T07:02:00Z">
              <w:rPr>
                <w:b/>
                <w:sz w:val="34"/>
                <w:szCs w:val="34"/>
                <w:lang w:val="en-US"/>
              </w:rPr>
            </w:rPrChange>
          </w:rPr>
          <w:delText>Influence of Physical Effects on the Swarming Motility of Pseudomonas aeruginosa.</w:delText>
        </w:r>
      </w:del>
    </w:p>
    <w:p w14:paraId="1E1FA479" w14:textId="0D210B42" w:rsidR="00655E4E" w:rsidRPr="00254232" w:rsidDel="00240553" w:rsidRDefault="005E2EA7">
      <w:pPr>
        <w:shd w:val="clear" w:color="auto" w:fill="FFFFFF"/>
        <w:spacing w:before="240"/>
        <w:jc w:val="both"/>
        <w:rPr>
          <w:del w:id="4265" w:author="Chen Liao" w:date="2020-06-22T17:35:00Z"/>
          <w:rFonts w:ascii="Times New Roman" w:hAnsi="Times New Roman" w:cs="Times New Roman"/>
          <w:sz w:val="24"/>
          <w:szCs w:val="24"/>
          <w:lang w:val="en-US"/>
          <w:rPrChange w:id="4266" w:author="Chen Liao" w:date="2020-06-22T07:02:00Z">
            <w:rPr>
              <w:del w:id="4267" w:author="Chen Liao" w:date="2020-06-22T17:35:00Z"/>
              <w:sz w:val="24"/>
              <w:szCs w:val="24"/>
              <w:lang w:val="en-US"/>
            </w:rPr>
          </w:rPrChange>
        </w:rPr>
      </w:pPr>
      <w:del w:id="4268" w:author="Chen Liao" w:date="2020-06-22T17:35:00Z">
        <w:r w:rsidRPr="00254232" w:rsidDel="00240553">
          <w:rPr>
            <w:rFonts w:ascii="Times New Roman" w:hAnsi="Times New Roman" w:cs="Times New Roman"/>
            <w:lang w:val="en-US"/>
            <w:rPrChange w:id="4269" w:author="Chen Liao" w:date="2020-06-22T07:02:00Z">
              <w:rPr>
                <w:lang w:val="en-US"/>
              </w:rPr>
            </w:rPrChange>
          </w:rPr>
          <w:fldChar w:fldCharType="begin"/>
        </w:r>
        <w:r w:rsidRPr="00254232" w:rsidDel="00240553">
          <w:rPr>
            <w:rFonts w:ascii="Times New Roman" w:hAnsi="Times New Roman" w:cs="Times New Roman"/>
            <w:lang w:val="en-US"/>
            <w:rPrChange w:id="4270" w:author="Chen Liao" w:date="2020-06-22T07:02:00Z">
              <w:rPr>
                <w:lang w:val="en-US"/>
              </w:rPr>
            </w:rPrChange>
          </w:rPr>
          <w:delInstrText xml:space="preserve"> HYPERLINK "https://www.ncbi.nlm.nih.gov/pubmed/?term=Yang%20A%5BAuthor%5D&amp;cauthor=true&amp;cauthor_uid=28402888" \h </w:delInstrText>
        </w:r>
        <w:r w:rsidRPr="00254232" w:rsidDel="00240553">
          <w:rPr>
            <w:rFonts w:ascii="Times New Roman" w:hAnsi="Times New Roman" w:cs="Times New Roman"/>
            <w:lang w:val="en-US"/>
            <w:rPrChange w:id="4271"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272" w:author="Chen Liao" w:date="2020-06-22T07:02:00Z">
              <w:rPr>
                <w:color w:val="660066"/>
                <w:sz w:val="24"/>
                <w:szCs w:val="24"/>
                <w:u w:val="single"/>
                <w:lang w:val="en-US"/>
              </w:rPr>
            </w:rPrChange>
          </w:rPr>
          <w:delText>Yang A</w:delText>
        </w:r>
        <w:r w:rsidRPr="00254232" w:rsidDel="00240553">
          <w:rPr>
            <w:rFonts w:ascii="Times New Roman" w:hAnsi="Times New Roman" w:cs="Times New Roman"/>
            <w:color w:val="660066"/>
            <w:sz w:val="24"/>
            <w:szCs w:val="24"/>
            <w:u w:val="single"/>
            <w:lang w:val="en-US"/>
            <w:rPrChange w:id="4273"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4274" w:author="Chen Liao" w:date="2020-06-22T07:02:00Z">
              <w:rPr>
                <w:sz w:val="32"/>
                <w:szCs w:val="32"/>
                <w:vertAlign w:val="superscript"/>
                <w:lang w:val="en-US"/>
              </w:rPr>
            </w:rPrChange>
          </w:rPr>
          <w:delText>1</w:delText>
        </w:r>
        <w:r w:rsidR="00D27EFC" w:rsidRPr="00254232" w:rsidDel="00240553">
          <w:rPr>
            <w:rFonts w:ascii="Times New Roman" w:hAnsi="Times New Roman" w:cs="Times New Roman"/>
            <w:sz w:val="24"/>
            <w:szCs w:val="24"/>
            <w:lang w:val="en-US"/>
            <w:rPrChange w:id="4275"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276" w:author="Chen Liao" w:date="2020-06-22T07:02:00Z">
              <w:rPr>
                <w:lang w:val="en-US"/>
              </w:rPr>
            </w:rPrChange>
          </w:rPr>
          <w:fldChar w:fldCharType="begin"/>
        </w:r>
        <w:r w:rsidRPr="00254232" w:rsidDel="00240553">
          <w:rPr>
            <w:rFonts w:ascii="Times New Roman" w:hAnsi="Times New Roman" w:cs="Times New Roman"/>
            <w:lang w:val="en-US"/>
            <w:rPrChange w:id="4277" w:author="Chen Liao" w:date="2020-06-22T07:02:00Z">
              <w:rPr>
                <w:lang w:val="en-US"/>
              </w:rPr>
            </w:rPrChange>
          </w:rPr>
          <w:delInstrText xml:space="preserve"> HYPERLINK "https://www.ncbi.nlm.nih.gov/pubmed/?term=Tang%20WS%5BAuthor%5D&amp;cauthor=true&amp;cauthor_uid=28402888" \h </w:delInstrText>
        </w:r>
        <w:r w:rsidRPr="00254232" w:rsidDel="00240553">
          <w:rPr>
            <w:rFonts w:ascii="Times New Roman" w:hAnsi="Times New Roman" w:cs="Times New Roman"/>
            <w:lang w:val="en-US"/>
            <w:rPrChange w:id="4278"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279" w:author="Chen Liao" w:date="2020-06-22T07:02:00Z">
              <w:rPr>
                <w:color w:val="660066"/>
                <w:sz w:val="24"/>
                <w:szCs w:val="24"/>
                <w:u w:val="single"/>
                <w:lang w:val="en-US"/>
              </w:rPr>
            </w:rPrChange>
          </w:rPr>
          <w:delText>Tang WS</w:delText>
        </w:r>
        <w:r w:rsidRPr="00254232" w:rsidDel="00240553">
          <w:rPr>
            <w:rFonts w:ascii="Times New Roman" w:hAnsi="Times New Roman" w:cs="Times New Roman"/>
            <w:color w:val="660066"/>
            <w:sz w:val="24"/>
            <w:szCs w:val="24"/>
            <w:u w:val="single"/>
            <w:lang w:val="en-US"/>
            <w:rPrChange w:id="4280"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4281" w:author="Chen Liao" w:date="2020-06-22T07:02:00Z">
              <w:rPr>
                <w:sz w:val="32"/>
                <w:szCs w:val="32"/>
                <w:vertAlign w:val="superscript"/>
                <w:lang w:val="en-US"/>
              </w:rPr>
            </w:rPrChange>
          </w:rPr>
          <w:delText>2</w:delText>
        </w:r>
        <w:r w:rsidR="00D27EFC" w:rsidRPr="00254232" w:rsidDel="00240553">
          <w:rPr>
            <w:rFonts w:ascii="Times New Roman" w:hAnsi="Times New Roman" w:cs="Times New Roman"/>
            <w:sz w:val="24"/>
            <w:szCs w:val="24"/>
            <w:lang w:val="en-US"/>
            <w:rPrChange w:id="4282"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283" w:author="Chen Liao" w:date="2020-06-22T07:02:00Z">
              <w:rPr>
                <w:lang w:val="en-US"/>
              </w:rPr>
            </w:rPrChange>
          </w:rPr>
          <w:fldChar w:fldCharType="begin"/>
        </w:r>
        <w:r w:rsidRPr="00254232" w:rsidDel="00240553">
          <w:rPr>
            <w:rFonts w:ascii="Times New Roman" w:hAnsi="Times New Roman" w:cs="Times New Roman"/>
            <w:lang w:val="en-US"/>
            <w:rPrChange w:id="4284" w:author="Chen Liao" w:date="2020-06-22T07:02:00Z">
              <w:rPr>
                <w:lang w:val="en-US"/>
              </w:rPr>
            </w:rPrChange>
          </w:rPr>
          <w:delInstrText xml:space="preserve"> HYPERLINK "https://www.ncbi.nlm.nih.gov/pubmed/?term=Si%20T%5BAuthor%5D&amp;cauthor=true&amp;cauthor_uid=28402888" \h </w:delInstrText>
        </w:r>
        <w:r w:rsidRPr="00254232" w:rsidDel="00240553">
          <w:rPr>
            <w:rFonts w:ascii="Times New Roman" w:hAnsi="Times New Roman" w:cs="Times New Roman"/>
            <w:lang w:val="en-US"/>
            <w:rPrChange w:id="4285"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286" w:author="Chen Liao" w:date="2020-06-22T07:02:00Z">
              <w:rPr>
                <w:color w:val="660066"/>
                <w:sz w:val="24"/>
                <w:szCs w:val="24"/>
                <w:u w:val="single"/>
                <w:lang w:val="en-US"/>
              </w:rPr>
            </w:rPrChange>
          </w:rPr>
          <w:delText>Si T</w:delText>
        </w:r>
        <w:r w:rsidRPr="00254232" w:rsidDel="00240553">
          <w:rPr>
            <w:rFonts w:ascii="Times New Roman" w:hAnsi="Times New Roman" w:cs="Times New Roman"/>
            <w:color w:val="660066"/>
            <w:sz w:val="24"/>
            <w:szCs w:val="24"/>
            <w:u w:val="single"/>
            <w:lang w:val="en-US"/>
            <w:rPrChange w:id="4287"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4288" w:author="Chen Liao" w:date="2020-06-22T07:02:00Z">
              <w:rPr>
                <w:sz w:val="32"/>
                <w:szCs w:val="32"/>
                <w:vertAlign w:val="superscript"/>
                <w:lang w:val="en-US"/>
              </w:rPr>
            </w:rPrChange>
          </w:rPr>
          <w:delText>3</w:delText>
        </w:r>
        <w:r w:rsidR="00D27EFC" w:rsidRPr="00254232" w:rsidDel="00240553">
          <w:rPr>
            <w:rFonts w:ascii="Times New Roman" w:hAnsi="Times New Roman" w:cs="Times New Roman"/>
            <w:sz w:val="24"/>
            <w:szCs w:val="24"/>
            <w:lang w:val="en-US"/>
            <w:rPrChange w:id="4289"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290" w:author="Chen Liao" w:date="2020-06-22T07:02:00Z">
              <w:rPr>
                <w:lang w:val="en-US"/>
              </w:rPr>
            </w:rPrChange>
          </w:rPr>
          <w:fldChar w:fldCharType="begin"/>
        </w:r>
        <w:r w:rsidRPr="00254232" w:rsidDel="00240553">
          <w:rPr>
            <w:rFonts w:ascii="Times New Roman" w:hAnsi="Times New Roman" w:cs="Times New Roman"/>
            <w:lang w:val="en-US"/>
            <w:rPrChange w:id="4291" w:author="Chen Liao" w:date="2020-06-22T07:02:00Z">
              <w:rPr>
                <w:lang w:val="en-US"/>
              </w:rPr>
            </w:rPrChange>
          </w:rPr>
          <w:delInstrText xml:space="preserve"> HYPERLINK "https://www.ncbi.nlm.nih.gov/pubmed/?term=Tang%20JX%5BAuthor%5D&amp;cauthor=true&amp;cauthor_uid=28402888" \h </w:delInstrText>
        </w:r>
        <w:r w:rsidRPr="00254232" w:rsidDel="00240553">
          <w:rPr>
            <w:rFonts w:ascii="Times New Roman" w:hAnsi="Times New Roman" w:cs="Times New Roman"/>
            <w:lang w:val="en-US"/>
            <w:rPrChange w:id="4292"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293" w:author="Chen Liao" w:date="2020-06-22T07:02:00Z">
              <w:rPr>
                <w:color w:val="660066"/>
                <w:sz w:val="24"/>
                <w:szCs w:val="24"/>
                <w:u w:val="single"/>
                <w:lang w:val="en-US"/>
              </w:rPr>
            </w:rPrChange>
          </w:rPr>
          <w:delText>Tang JX</w:delText>
        </w:r>
        <w:r w:rsidRPr="00254232" w:rsidDel="00240553">
          <w:rPr>
            <w:rFonts w:ascii="Times New Roman" w:hAnsi="Times New Roman" w:cs="Times New Roman"/>
            <w:color w:val="660066"/>
            <w:sz w:val="24"/>
            <w:szCs w:val="24"/>
            <w:u w:val="single"/>
            <w:lang w:val="en-US"/>
            <w:rPrChange w:id="4294"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4295" w:author="Chen Liao" w:date="2020-06-22T07:02:00Z">
              <w:rPr>
                <w:sz w:val="32"/>
                <w:szCs w:val="32"/>
                <w:vertAlign w:val="superscript"/>
                <w:lang w:val="en-US"/>
              </w:rPr>
            </w:rPrChange>
          </w:rPr>
          <w:delText>4</w:delText>
        </w:r>
        <w:r w:rsidR="00D27EFC" w:rsidRPr="00254232" w:rsidDel="00240553">
          <w:rPr>
            <w:rFonts w:ascii="Times New Roman" w:hAnsi="Times New Roman" w:cs="Times New Roman"/>
            <w:sz w:val="24"/>
            <w:szCs w:val="24"/>
            <w:lang w:val="en-US"/>
            <w:rPrChange w:id="4296" w:author="Chen Liao" w:date="2020-06-22T07:02:00Z">
              <w:rPr>
                <w:sz w:val="24"/>
                <w:szCs w:val="24"/>
                <w:lang w:val="en-US"/>
              </w:rPr>
            </w:rPrChange>
          </w:rPr>
          <w:delText>.</w:delText>
        </w:r>
      </w:del>
    </w:p>
    <w:p w14:paraId="3EF58216" w14:textId="39264B46" w:rsidR="00655E4E" w:rsidRPr="00254232" w:rsidDel="00240553" w:rsidRDefault="00D27EFC">
      <w:pPr>
        <w:shd w:val="clear" w:color="auto" w:fill="FFFFFF"/>
        <w:spacing w:before="240"/>
        <w:jc w:val="both"/>
        <w:rPr>
          <w:del w:id="4297" w:author="Chen Liao" w:date="2020-06-22T17:35:00Z"/>
          <w:rFonts w:ascii="Times New Roman" w:hAnsi="Times New Roman" w:cs="Times New Roman"/>
          <w:sz w:val="24"/>
          <w:szCs w:val="24"/>
          <w:lang w:val="en-US"/>
          <w:rPrChange w:id="4298" w:author="Chen Liao" w:date="2020-06-22T07:02:00Z">
            <w:rPr>
              <w:del w:id="4299" w:author="Chen Liao" w:date="2020-06-22T17:35:00Z"/>
              <w:sz w:val="24"/>
              <w:szCs w:val="24"/>
              <w:lang w:val="en-US"/>
            </w:rPr>
          </w:rPrChange>
        </w:rPr>
      </w:pPr>
      <w:del w:id="4300" w:author="Chen Liao" w:date="2020-06-22T17:35:00Z">
        <w:r w:rsidRPr="00254232" w:rsidDel="00240553">
          <w:rPr>
            <w:rFonts w:ascii="Times New Roman" w:hAnsi="Times New Roman" w:cs="Times New Roman"/>
            <w:sz w:val="24"/>
            <w:szCs w:val="24"/>
            <w:lang w:val="en-US"/>
            <w:rPrChange w:id="4301" w:author="Chen Liao" w:date="2020-06-22T07:02:00Z">
              <w:rPr>
                <w:sz w:val="24"/>
                <w:szCs w:val="24"/>
                <w:lang w:val="en-US"/>
              </w:rPr>
            </w:rPrChange>
          </w:rPr>
          <w:delText xml:space="preserve"> </w:delText>
        </w:r>
      </w:del>
    </w:p>
    <w:p w14:paraId="6B8C4E72" w14:textId="0C8B5085" w:rsidR="00655E4E" w:rsidRPr="00254232" w:rsidDel="00240553" w:rsidRDefault="00D27EFC">
      <w:pPr>
        <w:shd w:val="clear" w:color="auto" w:fill="FFFFFF"/>
        <w:spacing w:before="240"/>
        <w:jc w:val="both"/>
        <w:rPr>
          <w:del w:id="4302" w:author="Chen Liao" w:date="2020-06-22T17:35:00Z"/>
          <w:rFonts w:ascii="Times New Roman" w:hAnsi="Times New Roman" w:cs="Times New Roman"/>
          <w:sz w:val="24"/>
          <w:szCs w:val="24"/>
          <w:lang w:val="en-US"/>
          <w:rPrChange w:id="4303" w:author="Chen Liao" w:date="2020-06-22T07:02:00Z">
            <w:rPr>
              <w:del w:id="4304" w:author="Chen Liao" w:date="2020-06-22T17:35:00Z"/>
              <w:sz w:val="24"/>
              <w:szCs w:val="24"/>
              <w:lang w:val="en-US"/>
            </w:rPr>
          </w:rPrChange>
        </w:rPr>
      </w:pPr>
      <w:del w:id="4305" w:author="Chen Liao" w:date="2020-06-22T17:35:00Z">
        <w:r w:rsidRPr="00254232" w:rsidDel="00240553">
          <w:rPr>
            <w:rFonts w:ascii="Times New Roman" w:hAnsi="Times New Roman" w:cs="Times New Roman"/>
            <w:sz w:val="24"/>
            <w:szCs w:val="24"/>
            <w:lang w:val="en-US"/>
            <w:rPrChange w:id="4306" w:author="Chen Liao" w:date="2020-06-22T07:02:00Z">
              <w:rPr>
                <w:sz w:val="24"/>
                <w:szCs w:val="24"/>
                <w:lang w:val="en-US"/>
              </w:rPr>
            </w:rPrChange>
          </w:rPr>
          <w:delText>Shrout, J. D., D. L. Chopp, C. L. Just, M. Hentzer, M. Givskov, and M. R. Parsek. 2006. The impact of quorum sensing and swarming motility on Pseudomonas aeruginosa biofilm formation is nutritionally conditional. Mol. Microbiol. 62:1264–1277</w:delText>
        </w:r>
      </w:del>
    </w:p>
    <w:p w14:paraId="00AA5E0F" w14:textId="334BF42D" w:rsidR="00655E4E" w:rsidRPr="00254232" w:rsidDel="00240553" w:rsidRDefault="00D27EFC">
      <w:pPr>
        <w:spacing w:before="240" w:after="240"/>
        <w:jc w:val="both"/>
        <w:rPr>
          <w:del w:id="4307" w:author="Chen Liao" w:date="2020-06-22T17:35:00Z"/>
          <w:rFonts w:ascii="Times New Roman" w:hAnsi="Times New Roman" w:cs="Times New Roman"/>
          <w:sz w:val="18"/>
          <w:szCs w:val="18"/>
          <w:lang w:val="en-US"/>
          <w:rPrChange w:id="4308" w:author="Chen Liao" w:date="2020-06-22T07:02:00Z">
            <w:rPr>
              <w:del w:id="4309" w:author="Chen Liao" w:date="2020-06-22T17:35:00Z"/>
              <w:sz w:val="18"/>
              <w:szCs w:val="18"/>
              <w:lang w:val="en-US"/>
            </w:rPr>
          </w:rPrChange>
        </w:rPr>
      </w:pPr>
      <w:del w:id="4310" w:author="Chen Liao" w:date="2020-06-22T17:35:00Z">
        <w:r w:rsidRPr="00254232" w:rsidDel="00240553">
          <w:rPr>
            <w:rFonts w:ascii="Times New Roman" w:hAnsi="Times New Roman" w:cs="Times New Roman"/>
            <w:sz w:val="18"/>
            <w:szCs w:val="18"/>
            <w:lang w:val="en-US"/>
            <w:rPrChange w:id="4311" w:author="Chen Liao" w:date="2020-06-22T07:02:00Z">
              <w:rPr>
                <w:sz w:val="18"/>
                <w:szCs w:val="18"/>
                <w:lang w:val="en-US"/>
              </w:rPr>
            </w:rPrChange>
          </w:rPr>
          <w:delText xml:space="preserve"> </w:delText>
        </w:r>
      </w:del>
    </w:p>
    <w:p w14:paraId="22E715A1" w14:textId="45D80E91" w:rsidR="00655E4E" w:rsidRPr="00254232" w:rsidDel="00240553" w:rsidRDefault="005E2EA7">
      <w:pPr>
        <w:shd w:val="clear" w:color="auto" w:fill="FFFFFF"/>
        <w:spacing w:before="240" w:line="379" w:lineRule="auto"/>
        <w:jc w:val="both"/>
        <w:rPr>
          <w:del w:id="4312" w:author="Chen Liao" w:date="2020-06-22T17:35:00Z"/>
          <w:rFonts w:ascii="Times New Roman" w:hAnsi="Times New Roman" w:cs="Times New Roman"/>
          <w:sz w:val="20"/>
          <w:szCs w:val="20"/>
          <w:lang w:val="en-US"/>
          <w:rPrChange w:id="4313" w:author="Chen Liao" w:date="2020-06-22T07:02:00Z">
            <w:rPr>
              <w:del w:id="4314" w:author="Chen Liao" w:date="2020-06-22T17:35:00Z"/>
              <w:sz w:val="20"/>
              <w:szCs w:val="20"/>
              <w:lang w:val="en-US"/>
            </w:rPr>
          </w:rPrChange>
        </w:rPr>
      </w:pPr>
      <w:del w:id="4315" w:author="Chen Liao" w:date="2020-06-22T17:35:00Z">
        <w:r w:rsidRPr="00254232" w:rsidDel="00240553">
          <w:rPr>
            <w:rFonts w:ascii="Times New Roman" w:hAnsi="Times New Roman" w:cs="Times New Roman"/>
            <w:lang w:val="en-US"/>
            <w:rPrChange w:id="4316" w:author="Chen Liao" w:date="2020-06-22T07:02:00Z">
              <w:rPr>
                <w:lang w:val="en-US"/>
              </w:rPr>
            </w:rPrChange>
          </w:rPr>
          <w:fldChar w:fldCharType="begin"/>
        </w:r>
        <w:r w:rsidRPr="00254232" w:rsidDel="00240553">
          <w:rPr>
            <w:rFonts w:ascii="Times New Roman" w:hAnsi="Times New Roman" w:cs="Times New Roman"/>
            <w:lang w:val="en-US"/>
            <w:rPrChange w:id="4317" w:author="Chen Liao" w:date="2020-06-22T07:02:00Z">
              <w:rPr>
                <w:lang w:val="en-US"/>
              </w:rPr>
            </w:rPrChange>
          </w:rPr>
          <w:delInstrText xml:space="preserve"> HYPERLINK "https://www.ncbi.nlm.nih.gov/pubmed/20133590" \h </w:delInstrText>
        </w:r>
        <w:r w:rsidRPr="00254232" w:rsidDel="00240553">
          <w:rPr>
            <w:rFonts w:ascii="Times New Roman" w:hAnsi="Times New Roman" w:cs="Times New Roman"/>
            <w:lang w:val="en-US"/>
            <w:rPrChange w:id="4318"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4319" w:author="Chen Liao" w:date="2020-06-22T07:02:00Z">
              <w:rPr>
                <w:color w:val="660066"/>
                <w:sz w:val="20"/>
                <w:szCs w:val="20"/>
                <w:u w:val="single"/>
                <w:lang w:val="en-US"/>
              </w:rPr>
            </w:rPrChange>
          </w:rPr>
          <w:delText>Proc Natl Acad Sci U S A.</w:delText>
        </w:r>
        <w:r w:rsidRPr="00254232" w:rsidDel="00240553">
          <w:rPr>
            <w:rFonts w:ascii="Times New Roman" w:hAnsi="Times New Roman" w:cs="Times New Roman"/>
            <w:color w:val="660066"/>
            <w:sz w:val="20"/>
            <w:szCs w:val="20"/>
            <w:u w:val="single"/>
            <w:lang w:val="en-US"/>
            <w:rPrChange w:id="4320"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20"/>
            <w:szCs w:val="20"/>
            <w:lang w:val="en-US"/>
            <w:rPrChange w:id="4321" w:author="Chen Liao" w:date="2020-06-22T07:02:00Z">
              <w:rPr>
                <w:sz w:val="20"/>
                <w:szCs w:val="20"/>
                <w:lang w:val="en-US"/>
              </w:rPr>
            </w:rPrChange>
          </w:rPr>
          <w:delText xml:space="preserve"> 2010 Feb 23;107(8):3776-81. doi: 10.1073/pnas.0910934107. Epub 2010 Feb 2.</w:delText>
        </w:r>
      </w:del>
    </w:p>
    <w:p w14:paraId="16359377" w14:textId="6D0B6B33" w:rsidR="00655E4E" w:rsidRPr="00254232" w:rsidDel="00240553" w:rsidRDefault="00D27EFC">
      <w:pPr>
        <w:shd w:val="clear" w:color="auto" w:fill="FFFFFF"/>
        <w:spacing w:before="120" w:after="120"/>
        <w:jc w:val="both"/>
        <w:rPr>
          <w:del w:id="4322" w:author="Chen Liao" w:date="2020-06-22T17:35:00Z"/>
          <w:rFonts w:ascii="Times New Roman" w:hAnsi="Times New Roman" w:cs="Times New Roman"/>
          <w:b/>
          <w:sz w:val="34"/>
          <w:szCs w:val="34"/>
          <w:lang w:val="en-US"/>
          <w:rPrChange w:id="4323" w:author="Chen Liao" w:date="2020-06-22T07:02:00Z">
            <w:rPr>
              <w:del w:id="4324" w:author="Chen Liao" w:date="2020-06-22T17:35:00Z"/>
              <w:b/>
              <w:sz w:val="34"/>
              <w:szCs w:val="34"/>
              <w:lang w:val="en-US"/>
            </w:rPr>
          </w:rPrChange>
        </w:rPr>
      </w:pPr>
      <w:del w:id="4325" w:author="Chen Liao" w:date="2020-06-22T17:35:00Z">
        <w:r w:rsidRPr="00254232" w:rsidDel="00240553">
          <w:rPr>
            <w:rFonts w:ascii="Times New Roman" w:hAnsi="Times New Roman" w:cs="Times New Roman"/>
            <w:b/>
            <w:sz w:val="34"/>
            <w:szCs w:val="34"/>
            <w:lang w:val="en-US"/>
            <w:rPrChange w:id="4326" w:author="Chen Liao" w:date="2020-06-22T07:02:00Z">
              <w:rPr>
                <w:b/>
                <w:sz w:val="34"/>
                <w:szCs w:val="34"/>
                <w:lang w:val="en-US"/>
              </w:rPr>
            </w:rPrChange>
          </w:rPr>
          <w:delText>Cell density and mobility protect swarming bacteria against antibiotics.</w:delText>
        </w:r>
      </w:del>
    </w:p>
    <w:p w14:paraId="2066F045" w14:textId="79646575" w:rsidR="00655E4E" w:rsidRPr="00254232" w:rsidDel="00240553" w:rsidRDefault="005E2EA7">
      <w:pPr>
        <w:shd w:val="clear" w:color="auto" w:fill="FFFFFF"/>
        <w:spacing w:before="240"/>
        <w:jc w:val="both"/>
        <w:rPr>
          <w:del w:id="4327" w:author="Chen Liao" w:date="2020-06-22T17:35:00Z"/>
          <w:rFonts w:ascii="Times New Roman" w:hAnsi="Times New Roman" w:cs="Times New Roman"/>
          <w:sz w:val="24"/>
          <w:szCs w:val="24"/>
          <w:lang w:val="en-US"/>
          <w:rPrChange w:id="4328" w:author="Chen Liao" w:date="2020-06-22T07:02:00Z">
            <w:rPr>
              <w:del w:id="4329" w:author="Chen Liao" w:date="2020-06-22T17:35:00Z"/>
              <w:sz w:val="24"/>
              <w:szCs w:val="24"/>
              <w:lang w:val="en-US"/>
            </w:rPr>
          </w:rPrChange>
        </w:rPr>
      </w:pPr>
      <w:del w:id="4330" w:author="Chen Liao" w:date="2020-06-22T17:35:00Z">
        <w:r w:rsidRPr="00254232" w:rsidDel="00240553">
          <w:rPr>
            <w:rFonts w:ascii="Times New Roman" w:hAnsi="Times New Roman" w:cs="Times New Roman"/>
            <w:lang w:val="en-US"/>
            <w:rPrChange w:id="4331" w:author="Chen Liao" w:date="2020-06-22T07:02:00Z">
              <w:rPr>
                <w:lang w:val="en-US"/>
              </w:rPr>
            </w:rPrChange>
          </w:rPr>
          <w:fldChar w:fldCharType="begin"/>
        </w:r>
        <w:r w:rsidRPr="00254232" w:rsidDel="00240553">
          <w:rPr>
            <w:rFonts w:ascii="Times New Roman" w:hAnsi="Times New Roman" w:cs="Times New Roman"/>
            <w:lang w:val="en-US"/>
            <w:rPrChange w:id="4332" w:author="Chen Liao" w:date="2020-06-22T07:02:00Z">
              <w:rPr>
                <w:lang w:val="en-US"/>
              </w:rPr>
            </w:rPrChange>
          </w:rPr>
          <w:delInstrText xml:space="preserve"> HYPERLINK "https://www.ncbi.nlm.nih.gov/pubmed/?term=Butler%20MT%5BAuthor%5D&amp;cauthor=true&amp;cauthor_uid=20133590" \h </w:delInstrText>
        </w:r>
        <w:r w:rsidRPr="00254232" w:rsidDel="00240553">
          <w:rPr>
            <w:rFonts w:ascii="Times New Roman" w:hAnsi="Times New Roman" w:cs="Times New Roman"/>
            <w:lang w:val="en-US"/>
            <w:rPrChange w:id="4333"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334" w:author="Chen Liao" w:date="2020-06-22T07:02:00Z">
              <w:rPr>
                <w:color w:val="660066"/>
                <w:sz w:val="24"/>
                <w:szCs w:val="24"/>
                <w:u w:val="single"/>
                <w:lang w:val="en-US"/>
              </w:rPr>
            </w:rPrChange>
          </w:rPr>
          <w:delText>Butler MT</w:delText>
        </w:r>
        <w:r w:rsidRPr="00254232" w:rsidDel="00240553">
          <w:rPr>
            <w:rFonts w:ascii="Times New Roman" w:hAnsi="Times New Roman" w:cs="Times New Roman"/>
            <w:color w:val="660066"/>
            <w:sz w:val="24"/>
            <w:szCs w:val="24"/>
            <w:u w:val="single"/>
            <w:lang w:val="en-US"/>
            <w:rPrChange w:id="4335"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4336" w:author="Chen Liao" w:date="2020-06-22T07:02:00Z">
              <w:rPr>
                <w:sz w:val="32"/>
                <w:szCs w:val="32"/>
                <w:vertAlign w:val="superscript"/>
                <w:lang w:val="en-US"/>
              </w:rPr>
            </w:rPrChange>
          </w:rPr>
          <w:delText>1</w:delText>
        </w:r>
        <w:r w:rsidR="00D27EFC" w:rsidRPr="00254232" w:rsidDel="00240553">
          <w:rPr>
            <w:rFonts w:ascii="Times New Roman" w:hAnsi="Times New Roman" w:cs="Times New Roman"/>
            <w:sz w:val="24"/>
            <w:szCs w:val="24"/>
            <w:lang w:val="en-US"/>
            <w:rPrChange w:id="4337"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338" w:author="Chen Liao" w:date="2020-06-22T07:02:00Z">
              <w:rPr>
                <w:lang w:val="en-US"/>
              </w:rPr>
            </w:rPrChange>
          </w:rPr>
          <w:fldChar w:fldCharType="begin"/>
        </w:r>
        <w:r w:rsidRPr="00254232" w:rsidDel="00240553">
          <w:rPr>
            <w:rFonts w:ascii="Times New Roman" w:hAnsi="Times New Roman" w:cs="Times New Roman"/>
            <w:lang w:val="en-US"/>
            <w:rPrChange w:id="4339" w:author="Chen Liao" w:date="2020-06-22T07:02:00Z">
              <w:rPr>
                <w:lang w:val="en-US"/>
              </w:rPr>
            </w:rPrChange>
          </w:rPr>
          <w:delInstrText xml:space="preserve"> HYPERLINK "https://www.ncbi.nlm.nih.gov/pubmed/?term=Wang%20Q%5BAuthor%5D&amp;cauthor=true&amp;cauthor_uid=20133590" \h </w:delInstrText>
        </w:r>
        <w:r w:rsidRPr="00254232" w:rsidDel="00240553">
          <w:rPr>
            <w:rFonts w:ascii="Times New Roman" w:hAnsi="Times New Roman" w:cs="Times New Roman"/>
            <w:lang w:val="en-US"/>
            <w:rPrChange w:id="4340"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341" w:author="Chen Liao" w:date="2020-06-22T07:02:00Z">
              <w:rPr>
                <w:color w:val="660066"/>
                <w:sz w:val="24"/>
                <w:szCs w:val="24"/>
                <w:u w:val="single"/>
                <w:lang w:val="en-US"/>
              </w:rPr>
            </w:rPrChange>
          </w:rPr>
          <w:delText>Wang Q</w:delText>
        </w:r>
        <w:r w:rsidRPr="00254232" w:rsidDel="00240553">
          <w:rPr>
            <w:rFonts w:ascii="Times New Roman" w:hAnsi="Times New Roman" w:cs="Times New Roman"/>
            <w:color w:val="660066"/>
            <w:sz w:val="24"/>
            <w:szCs w:val="24"/>
            <w:u w:val="single"/>
            <w:lang w:val="en-US"/>
            <w:rPrChange w:id="4342"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343"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344" w:author="Chen Liao" w:date="2020-06-22T07:02:00Z">
              <w:rPr>
                <w:lang w:val="en-US"/>
              </w:rPr>
            </w:rPrChange>
          </w:rPr>
          <w:fldChar w:fldCharType="begin"/>
        </w:r>
        <w:r w:rsidRPr="00254232" w:rsidDel="00240553">
          <w:rPr>
            <w:rFonts w:ascii="Times New Roman" w:hAnsi="Times New Roman" w:cs="Times New Roman"/>
            <w:lang w:val="en-US"/>
            <w:rPrChange w:id="4345" w:author="Chen Liao" w:date="2020-06-22T07:02:00Z">
              <w:rPr>
                <w:lang w:val="en-US"/>
              </w:rPr>
            </w:rPrChange>
          </w:rPr>
          <w:delInstrText xml:space="preserve"> HYPERLINK "https://www.ncbi.nlm.nih.gov/pubmed/?term=Harshey%20RM%5BAuthor%5D&amp;cauthor=true&amp;cauthor_uid=20133590" \h </w:delInstrText>
        </w:r>
        <w:r w:rsidRPr="00254232" w:rsidDel="00240553">
          <w:rPr>
            <w:rFonts w:ascii="Times New Roman" w:hAnsi="Times New Roman" w:cs="Times New Roman"/>
            <w:lang w:val="en-US"/>
            <w:rPrChange w:id="4346"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347" w:author="Chen Liao" w:date="2020-06-22T07:02:00Z">
              <w:rPr>
                <w:color w:val="660066"/>
                <w:sz w:val="24"/>
                <w:szCs w:val="24"/>
                <w:u w:val="single"/>
                <w:lang w:val="en-US"/>
              </w:rPr>
            </w:rPrChange>
          </w:rPr>
          <w:delText>Harshey RM</w:delText>
        </w:r>
        <w:r w:rsidRPr="00254232" w:rsidDel="00240553">
          <w:rPr>
            <w:rFonts w:ascii="Times New Roman" w:hAnsi="Times New Roman" w:cs="Times New Roman"/>
            <w:color w:val="660066"/>
            <w:sz w:val="24"/>
            <w:szCs w:val="24"/>
            <w:u w:val="single"/>
            <w:lang w:val="en-US"/>
            <w:rPrChange w:id="4348"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349" w:author="Chen Liao" w:date="2020-06-22T07:02:00Z">
              <w:rPr>
                <w:sz w:val="24"/>
                <w:szCs w:val="24"/>
                <w:lang w:val="en-US"/>
              </w:rPr>
            </w:rPrChange>
          </w:rPr>
          <w:delText>.</w:delText>
        </w:r>
      </w:del>
    </w:p>
    <w:p w14:paraId="281C5375" w14:textId="455277D5" w:rsidR="00655E4E" w:rsidRPr="00254232" w:rsidDel="00240553" w:rsidRDefault="00D27EFC">
      <w:pPr>
        <w:shd w:val="clear" w:color="auto" w:fill="FFFFFF"/>
        <w:spacing w:before="240"/>
        <w:jc w:val="both"/>
        <w:rPr>
          <w:del w:id="4350" w:author="Chen Liao" w:date="2020-06-22T17:35:00Z"/>
          <w:rFonts w:ascii="Times New Roman" w:hAnsi="Times New Roman" w:cs="Times New Roman"/>
          <w:sz w:val="24"/>
          <w:szCs w:val="24"/>
          <w:lang w:val="en-US"/>
          <w:rPrChange w:id="4351" w:author="Chen Liao" w:date="2020-06-22T07:02:00Z">
            <w:rPr>
              <w:del w:id="4352" w:author="Chen Liao" w:date="2020-06-22T17:35:00Z"/>
              <w:sz w:val="24"/>
              <w:szCs w:val="24"/>
              <w:lang w:val="en-US"/>
            </w:rPr>
          </w:rPrChange>
        </w:rPr>
      </w:pPr>
      <w:del w:id="4353" w:author="Chen Liao" w:date="2020-06-22T17:35:00Z">
        <w:r w:rsidRPr="00254232" w:rsidDel="00240553">
          <w:rPr>
            <w:rFonts w:ascii="Times New Roman" w:hAnsi="Times New Roman" w:cs="Times New Roman"/>
            <w:sz w:val="24"/>
            <w:szCs w:val="24"/>
            <w:lang w:val="en-US"/>
            <w:rPrChange w:id="4354" w:author="Chen Liao" w:date="2020-06-22T07:02:00Z">
              <w:rPr>
                <w:sz w:val="24"/>
                <w:szCs w:val="24"/>
                <w:lang w:val="en-US"/>
              </w:rPr>
            </w:rPrChange>
          </w:rPr>
          <w:delText xml:space="preserve"> </w:delText>
        </w:r>
      </w:del>
    </w:p>
    <w:p w14:paraId="61BA7D2A" w14:textId="34F12B45" w:rsidR="00655E4E" w:rsidRPr="00254232" w:rsidDel="00240553" w:rsidRDefault="00D27EFC">
      <w:pPr>
        <w:shd w:val="clear" w:color="auto" w:fill="FFFFFF"/>
        <w:spacing w:before="240"/>
        <w:jc w:val="both"/>
        <w:rPr>
          <w:del w:id="4355" w:author="Chen Liao" w:date="2020-06-22T17:35:00Z"/>
          <w:rFonts w:ascii="Times New Roman" w:hAnsi="Times New Roman" w:cs="Times New Roman"/>
          <w:sz w:val="18"/>
          <w:szCs w:val="18"/>
          <w:lang w:val="en-US"/>
          <w:rPrChange w:id="4356" w:author="Chen Liao" w:date="2020-06-22T07:02:00Z">
            <w:rPr>
              <w:del w:id="4357" w:author="Chen Liao" w:date="2020-06-22T17:35:00Z"/>
              <w:sz w:val="18"/>
              <w:szCs w:val="18"/>
              <w:lang w:val="en-US"/>
            </w:rPr>
          </w:rPrChange>
        </w:rPr>
      </w:pPr>
      <w:del w:id="4358" w:author="Chen Liao" w:date="2020-06-22T17:35:00Z">
        <w:r w:rsidRPr="00254232" w:rsidDel="00240553">
          <w:rPr>
            <w:rFonts w:ascii="Times New Roman" w:hAnsi="Times New Roman" w:cs="Times New Roman"/>
            <w:sz w:val="18"/>
            <w:szCs w:val="18"/>
            <w:lang w:val="en-US"/>
            <w:rPrChange w:id="4359" w:author="Chen Liao" w:date="2020-06-22T07:02:00Z">
              <w:rPr>
                <w:sz w:val="18"/>
                <w:szCs w:val="18"/>
                <w:lang w:val="en-US"/>
              </w:rPr>
            </w:rPrChange>
          </w:rPr>
          <w:delText xml:space="preserve">J. Yan </w:delText>
        </w:r>
        <w:r w:rsidRPr="00254232" w:rsidDel="00240553">
          <w:rPr>
            <w:rFonts w:ascii="Times New Roman" w:hAnsi="Times New Roman" w:cs="Times New Roman"/>
            <w:i/>
            <w:sz w:val="18"/>
            <w:szCs w:val="18"/>
            <w:lang w:val="en-US"/>
            <w:rPrChange w:id="4360" w:author="Chen Liao" w:date="2020-06-22T07:02:00Z">
              <w:rPr>
                <w:i/>
                <w:sz w:val="18"/>
                <w:szCs w:val="18"/>
                <w:lang w:val="en-US"/>
              </w:rPr>
            </w:rPrChange>
          </w:rPr>
          <w:delText>et al.</w:delText>
        </w:r>
        <w:r w:rsidRPr="00254232" w:rsidDel="00240553">
          <w:rPr>
            <w:rFonts w:ascii="Times New Roman" w:hAnsi="Times New Roman" w:cs="Times New Roman"/>
            <w:sz w:val="18"/>
            <w:szCs w:val="18"/>
            <w:lang w:val="en-US"/>
            <w:rPrChange w:id="4361" w:author="Chen Liao" w:date="2020-06-22T07:02:00Z">
              <w:rPr>
                <w:sz w:val="18"/>
                <w:szCs w:val="18"/>
                <w:lang w:val="en-US"/>
              </w:rPr>
            </w:rPrChange>
          </w:rPr>
          <w:delText xml:space="preserve">, “Bow-tie signaling in c-di-GMP: Machine learning in a simple biochemical network,” </w:delText>
        </w:r>
        <w:r w:rsidRPr="00254232" w:rsidDel="00240553">
          <w:rPr>
            <w:rFonts w:ascii="Times New Roman" w:hAnsi="Times New Roman" w:cs="Times New Roman"/>
            <w:i/>
            <w:sz w:val="18"/>
            <w:szCs w:val="18"/>
            <w:lang w:val="en-US"/>
            <w:rPrChange w:id="4362" w:author="Chen Liao" w:date="2020-06-22T07:02:00Z">
              <w:rPr>
                <w:i/>
                <w:sz w:val="18"/>
                <w:szCs w:val="18"/>
                <w:lang w:val="en-US"/>
              </w:rPr>
            </w:rPrChange>
          </w:rPr>
          <w:delText>PLoS Comput. Biol.</w:delText>
        </w:r>
        <w:r w:rsidRPr="00254232" w:rsidDel="00240553">
          <w:rPr>
            <w:rFonts w:ascii="Times New Roman" w:hAnsi="Times New Roman" w:cs="Times New Roman"/>
            <w:sz w:val="18"/>
            <w:szCs w:val="18"/>
            <w:lang w:val="en-US"/>
            <w:rPrChange w:id="4363" w:author="Chen Liao" w:date="2020-06-22T07:02:00Z">
              <w:rPr>
                <w:sz w:val="18"/>
                <w:szCs w:val="18"/>
                <w:lang w:val="en-US"/>
              </w:rPr>
            </w:rPrChange>
          </w:rPr>
          <w:delText>, vol. 13, no. 8, p. e1005677, 2017.</w:delText>
        </w:r>
      </w:del>
    </w:p>
    <w:p w14:paraId="4A60ABA8" w14:textId="1811FABB" w:rsidR="00655E4E" w:rsidRPr="00254232" w:rsidDel="00240553" w:rsidRDefault="00D27EFC">
      <w:pPr>
        <w:spacing w:before="240" w:after="240"/>
        <w:jc w:val="both"/>
        <w:rPr>
          <w:del w:id="4364" w:author="Chen Liao" w:date="2020-06-22T17:35:00Z"/>
          <w:rFonts w:ascii="Times New Roman" w:hAnsi="Times New Roman" w:cs="Times New Roman"/>
          <w:sz w:val="18"/>
          <w:szCs w:val="18"/>
          <w:lang w:val="en-US"/>
          <w:rPrChange w:id="4365" w:author="Chen Liao" w:date="2020-06-22T07:02:00Z">
            <w:rPr>
              <w:del w:id="4366" w:author="Chen Liao" w:date="2020-06-22T17:35:00Z"/>
              <w:sz w:val="18"/>
              <w:szCs w:val="18"/>
              <w:lang w:val="en-US"/>
            </w:rPr>
          </w:rPrChange>
        </w:rPr>
      </w:pPr>
      <w:del w:id="4367" w:author="Chen Liao" w:date="2020-06-22T17:35:00Z">
        <w:r w:rsidRPr="00254232" w:rsidDel="00240553">
          <w:rPr>
            <w:rFonts w:ascii="Times New Roman" w:hAnsi="Times New Roman" w:cs="Times New Roman"/>
            <w:sz w:val="18"/>
            <w:szCs w:val="18"/>
            <w:lang w:val="en-US"/>
            <w:rPrChange w:id="4368" w:author="Chen Liao" w:date="2020-06-22T07:02:00Z">
              <w:rPr>
                <w:sz w:val="18"/>
                <w:szCs w:val="18"/>
                <w:lang w:val="en-US"/>
              </w:rPr>
            </w:rPrChange>
          </w:rPr>
          <w:delText xml:space="preserve"> </w:delText>
        </w:r>
      </w:del>
    </w:p>
    <w:p w14:paraId="79A623B2" w14:textId="30A07541" w:rsidR="00655E4E" w:rsidRPr="00254232" w:rsidDel="00240553" w:rsidRDefault="005E2EA7">
      <w:pPr>
        <w:shd w:val="clear" w:color="auto" w:fill="FFFFFF"/>
        <w:spacing w:before="240" w:after="240" w:line="379" w:lineRule="auto"/>
        <w:jc w:val="both"/>
        <w:rPr>
          <w:del w:id="4369" w:author="Chen Liao" w:date="2020-06-22T17:35:00Z"/>
          <w:rFonts w:ascii="Times New Roman" w:hAnsi="Times New Roman" w:cs="Times New Roman"/>
          <w:sz w:val="20"/>
          <w:szCs w:val="20"/>
          <w:lang w:val="en-US"/>
          <w:rPrChange w:id="4370" w:author="Chen Liao" w:date="2020-06-22T07:02:00Z">
            <w:rPr>
              <w:del w:id="4371" w:author="Chen Liao" w:date="2020-06-22T17:35:00Z"/>
              <w:sz w:val="20"/>
              <w:szCs w:val="20"/>
              <w:lang w:val="en-US"/>
            </w:rPr>
          </w:rPrChange>
        </w:rPr>
      </w:pPr>
      <w:del w:id="4372" w:author="Chen Liao" w:date="2020-06-22T17:35:00Z">
        <w:r w:rsidRPr="00254232" w:rsidDel="00240553">
          <w:rPr>
            <w:rFonts w:ascii="Times New Roman" w:hAnsi="Times New Roman" w:cs="Times New Roman"/>
            <w:lang w:val="en-US"/>
            <w:rPrChange w:id="4373" w:author="Chen Liao" w:date="2020-06-22T07:02:00Z">
              <w:rPr>
                <w:lang w:val="en-US"/>
              </w:rPr>
            </w:rPrChange>
          </w:rPr>
          <w:fldChar w:fldCharType="begin"/>
        </w:r>
        <w:r w:rsidRPr="00254232" w:rsidDel="00240553">
          <w:rPr>
            <w:rFonts w:ascii="Times New Roman" w:hAnsi="Times New Roman" w:cs="Times New Roman"/>
            <w:lang w:val="en-US"/>
            <w:rPrChange w:id="4374" w:author="Chen Liao" w:date="2020-06-22T07:02:00Z">
              <w:rPr>
                <w:lang w:val="en-US"/>
              </w:rPr>
            </w:rPrChange>
          </w:rPr>
          <w:delInstrText xml:space="preserve"> HYPERLINK "https://www.ncbi.nlm.nih.gov/pubmed/19749255" \h </w:delInstrText>
        </w:r>
        <w:r w:rsidRPr="00254232" w:rsidDel="00240553">
          <w:rPr>
            <w:rFonts w:ascii="Times New Roman" w:hAnsi="Times New Roman" w:cs="Times New Roman"/>
            <w:lang w:val="en-US"/>
            <w:rPrChange w:id="4375"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4376" w:author="Chen Liao" w:date="2020-06-22T07:02:00Z">
              <w:rPr>
                <w:color w:val="660066"/>
                <w:sz w:val="20"/>
                <w:szCs w:val="20"/>
                <w:u w:val="single"/>
                <w:lang w:val="en-US"/>
              </w:rPr>
            </w:rPrChange>
          </w:rPr>
          <w:delText>Nucleic Acids Symp Ser (Oxf).</w:delText>
        </w:r>
        <w:r w:rsidRPr="00254232" w:rsidDel="00240553">
          <w:rPr>
            <w:rFonts w:ascii="Times New Roman" w:hAnsi="Times New Roman" w:cs="Times New Roman"/>
            <w:color w:val="660066"/>
            <w:sz w:val="20"/>
            <w:szCs w:val="20"/>
            <w:u w:val="single"/>
            <w:lang w:val="en-US"/>
            <w:rPrChange w:id="4377"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20"/>
            <w:szCs w:val="20"/>
            <w:lang w:val="en-US"/>
            <w:rPrChange w:id="4378" w:author="Chen Liao" w:date="2020-06-22T07:02:00Z">
              <w:rPr>
                <w:sz w:val="20"/>
                <w:szCs w:val="20"/>
                <w:lang w:val="en-US"/>
              </w:rPr>
            </w:rPrChange>
          </w:rPr>
          <w:delText xml:space="preserve"> 2009;(53):51-2. doi: 10.1093/nass/nrp026.</w:delText>
        </w:r>
      </w:del>
    </w:p>
    <w:p w14:paraId="75B4516E" w14:textId="399608C8" w:rsidR="00655E4E" w:rsidRPr="00254232" w:rsidDel="00240553" w:rsidRDefault="00D27EFC">
      <w:pPr>
        <w:pStyle w:val="Heading1"/>
        <w:keepNext w:val="0"/>
        <w:keepLines w:val="0"/>
        <w:shd w:val="clear" w:color="auto" w:fill="FFFFFF"/>
        <w:spacing w:before="120"/>
        <w:jc w:val="both"/>
        <w:rPr>
          <w:del w:id="4379" w:author="Chen Liao" w:date="2020-06-22T17:35:00Z"/>
          <w:rFonts w:ascii="Times New Roman" w:hAnsi="Times New Roman" w:cs="Times New Roman"/>
          <w:b/>
          <w:sz w:val="34"/>
          <w:szCs w:val="34"/>
          <w:lang w:val="en-US"/>
          <w:rPrChange w:id="4380" w:author="Chen Liao" w:date="2020-06-22T07:02:00Z">
            <w:rPr>
              <w:del w:id="4381" w:author="Chen Liao" w:date="2020-06-22T17:35:00Z"/>
              <w:b/>
              <w:sz w:val="34"/>
              <w:szCs w:val="34"/>
              <w:lang w:val="en-US"/>
            </w:rPr>
          </w:rPrChange>
        </w:rPr>
      </w:pPr>
      <w:bookmarkStart w:id="4382" w:name="_qnublmginyxv" w:colFirst="0" w:colLast="0"/>
      <w:bookmarkEnd w:id="4382"/>
      <w:del w:id="4383" w:author="Chen Liao" w:date="2020-06-22T17:35:00Z">
        <w:r w:rsidRPr="00254232" w:rsidDel="00240553">
          <w:rPr>
            <w:rFonts w:ascii="Times New Roman" w:hAnsi="Times New Roman" w:cs="Times New Roman"/>
            <w:b/>
            <w:sz w:val="34"/>
            <w:szCs w:val="34"/>
            <w:lang w:val="en-US"/>
            <w:rPrChange w:id="4384" w:author="Chen Liao" w:date="2020-06-22T07:02:00Z">
              <w:rPr>
                <w:b/>
                <w:sz w:val="34"/>
                <w:szCs w:val="34"/>
                <w:lang w:val="en-US"/>
              </w:rPr>
            </w:rPrChange>
          </w:rPr>
          <w:delText>Multiple activities of c-di-GMP in Pseudomonas aeruginosa.</w:delText>
        </w:r>
      </w:del>
    </w:p>
    <w:p w14:paraId="21A4ED36" w14:textId="5CB0A951" w:rsidR="00655E4E" w:rsidRPr="00254232" w:rsidDel="00240553" w:rsidRDefault="005E2EA7">
      <w:pPr>
        <w:shd w:val="clear" w:color="auto" w:fill="FFFFFF"/>
        <w:spacing w:before="240" w:after="240"/>
        <w:jc w:val="both"/>
        <w:rPr>
          <w:del w:id="4385" w:author="Chen Liao" w:date="2020-06-22T17:35:00Z"/>
          <w:rFonts w:ascii="Times New Roman" w:hAnsi="Times New Roman" w:cs="Times New Roman"/>
          <w:sz w:val="24"/>
          <w:szCs w:val="24"/>
          <w:lang w:val="en-US"/>
          <w:rPrChange w:id="4386" w:author="Chen Liao" w:date="2020-06-22T07:02:00Z">
            <w:rPr>
              <w:del w:id="4387" w:author="Chen Liao" w:date="2020-06-22T17:35:00Z"/>
              <w:sz w:val="24"/>
              <w:szCs w:val="24"/>
              <w:lang w:val="en-US"/>
            </w:rPr>
          </w:rPrChange>
        </w:rPr>
      </w:pPr>
      <w:del w:id="4388" w:author="Chen Liao" w:date="2020-06-22T17:35:00Z">
        <w:r w:rsidRPr="00254232" w:rsidDel="00240553">
          <w:rPr>
            <w:rFonts w:ascii="Times New Roman" w:hAnsi="Times New Roman" w:cs="Times New Roman"/>
            <w:lang w:val="en-US"/>
            <w:rPrChange w:id="4389" w:author="Chen Liao" w:date="2020-06-22T07:02:00Z">
              <w:rPr>
                <w:lang w:val="en-US"/>
              </w:rPr>
            </w:rPrChange>
          </w:rPr>
          <w:fldChar w:fldCharType="begin"/>
        </w:r>
        <w:r w:rsidRPr="00254232" w:rsidDel="00240553">
          <w:rPr>
            <w:rFonts w:ascii="Times New Roman" w:hAnsi="Times New Roman" w:cs="Times New Roman"/>
            <w:lang w:val="en-US"/>
            <w:rPrChange w:id="4390" w:author="Chen Liao" w:date="2020-06-22T07:02:00Z">
              <w:rPr>
                <w:lang w:val="en-US"/>
              </w:rPr>
            </w:rPrChange>
          </w:rPr>
          <w:delInstrText xml:space="preserve"> HYPERLINK "https://www.ncbi.nlm.nih.gov/pubmed/?term=Lory%20S%5BAuthor%5D&amp;cauthor=true&amp;cauthor_uid=19749255" \h </w:delInstrText>
        </w:r>
        <w:r w:rsidRPr="00254232" w:rsidDel="00240553">
          <w:rPr>
            <w:rFonts w:ascii="Times New Roman" w:hAnsi="Times New Roman" w:cs="Times New Roman"/>
            <w:lang w:val="en-US"/>
            <w:rPrChange w:id="4391"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392" w:author="Chen Liao" w:date="2020-06-22T07:02:00Z">
              <w:rPr>
                <w:color w:val="660066"/>
                <w:sz w:val="24"/>
                <w:szCs w:val="24"/>
                <w:u w:val="single"/>
                <w:lang w:val="en-US"/>
              </w:rPr>
            </w:rPrChange>
          </w:rPr>
          <w:delText>Lory S</w:delText>
        </w:r>
        <w:r w:rsidRPr="00254232" w:rsidDel="00240553">
          <w:rPr>
            <w:rFonts w:ascii="Times New Roman" w:hAnsi="Times New Roman" w:cs="Times New Roman"/>
            <w:color w:val="660066"/>
            <w:sz w:val="24"/>
            <w:szCs w:val="24"/>
            <w:u w:val="single"/>
            <w:lang w:val="en-US"/>
            <w:rPrChange w:id="4393"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4394" w:author="Chen Liao" w:date="2020-06-22T07:02:00Z">
              <w:rPr>
                <w:sz w:val="32"/>
                <w:szCs w:val="32"/>
                <w:vertAlign w:val="superscript"/>
                <w:lang w:val="en-US"/>
              </w:rPr>
            </w:rPrChange>
          </w:rPr>
          <w:delText>1</w:delText>
        </w:r>
        <w:r w:rsidR="00D27EFC" w:rsidRPr="00254232" w:rsidDel="00240553">
          <w:rPr>
            <w:rFonts w:ascii="Times New Roman" w:hAnsi="Times New Roman" w:cs="Times New Roman"/>
            <w:sz w:val="24"/>
            <w:szCs w:val="24"/>
            <w:lang w:val="en-US"/>
            <w:rPrChange w:id="4395"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396" w:author="Chen Liao" w:date="2020-06-22T07:02:00Z">
              <w:rPr>
                <w:lang w:val="en-US"/>
              </w:rPr>
            </w:rPrChange>
          </w:rPr>
          <w:fldChar w:fldCharType="begin"/>
        </w:r>
        <w:r w:rsidRPr="00254232" w:rsidDel="00240553">
          <w:rPr>
            <w:rFonts w:ascii="Times New Roman" w:hAnsi="Times New Roman" w:cs="Times New Roman"/>
            <w:lang w:val="en-US"/>
            <w:rPrChange w:id="4397" w:author="Chen Liao" w:date="2020-06-22T07:02:00Z">
              <w:rPr>
                <w:lang w:val="en-US"/>
              </w:rPr>
            </w:rPrChange>
          </w:rPr>
          <w:delInstrText xml:space="preserve"> HYPERLINK "https://www.ncbi.nlm.nih.gov/pubmed/?term=Merighi%20M%5BAuthor%5D&amp;cauthor=true&amp;cauthor_uid=19749255" \h </w:delInstrText>
        </w:r>
        <w:r w:rsidRPr="00254232" w:rsidDel="00240553">
          <w:rPr>
            <w:rFonts w:ascii="Times New Roman" w:hAnsi="Times New Roman" w:cs="Times New Roman"/>
            <w:lang w:val="en-US"/>
            <w:rPrChange w:id="4398"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399" w:author="Chen Liao" w:date="2020-06-22T07:02:00Z">
              <w:rPr>
                <w:color w:val="660066"/>
                <w:sz w:val="24"/>
                <w:szCs w:val="24"/>
                <w:u w:val="single"/>
                <w:lang w:val="en-US"/>
              </w:rPr>
            </w:rPrChange>
          </w:rPr>
          <w:delText>Merighi M</w:delText>
        </w:r>
        <w:r w:rsidRPr="00254232" w:rsidDel="00240553">
          <w:rPr>
            <w:rFonts w:ascii="Times New Roman" w:hAnsi="Times New Roman" w:cs="Times New Roman"/>
            <w:color w:val="660066"/>
            <w:sz w:val="24"/>
            <w:szCs w:val="24"/>
            <w:u w:val="single"/>
            <w:lang w:val="en-US"/>
            <w:rPrChange w:id="4400"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401"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402" w:author="Chen Liao" w:date="2020-06-22T07:02:00Z">
              <w:rPr>
                <w:lang w:val="en-US"/>
              </w:rPr>
            </w:rPrChange>
          </w:rPr>
          <w:fldChar w:fldCharType="begin"/>
        </w:r>
        <w:r w:rsidRPr="00254232" w:rsidDel="00240553">
          <w:rPr>
            <w:rFonts w:ascii="Times New Roman" w:hAnsi="Times New Roman" w:cs="Times New Roman"/>
            <w:lang w:val="en-US"/>
            <w:rPrChange w:id="4403" w:author="Chen Liao" w:date="2020-06-22T07:02:00Z">
              <w:rPr>
                <w:lang w:val="en-US"/>
              </w:rPr>
            </w:rPrChange>
          </w:rPr>
          <w:delInstrText xml:space="preserve"> HYPERLINK "https://www.ncbi.nlm.nih.gov/pubmed/?term=Hyodo%20M%5BAuthor%5D&amp;cauthor=true&amp;cauthor_uid=19749255" \h </w:delInstrText>
        </w:r>
        <w:r w:rsidRPr="00254232" w:rsidDel="00240553">
          <w:rPr>
            <w:rFonts w:ascii="Times New Roman" w:hAnsi="Times New Roman" w:cs="Times New Roman"/>
            <w:lang w:val="en-US"/>
            <w:rPrChange w:id="4404"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405" w:author="Chen Liao" w:date="2020-06-22T07:02:00Z">
              <w:rPr>
                <w:color w:val="660066"/>
                <w:sz w:val="24"/>
                <w:szCs w:val="24"/>
                <w:u w:val="single"/>
                <w:lang w:val="en-US"/>
              </w:rPr>
            </w:rPrChange>
          </w:rPr>
          <w:delText>Hyodo M</w:delText>
        </w:r>
        <w:r w:rsidRPr="00254232" w:rsidDel="00240553">
          <w:rPr>
            <w:rFonts w:ascii="Times New Roman" w:hAnsi="Times New Roman" w:cs="Times New Roman"/>
            <w:color w:val="660066"/>
            <w:sz w:val="24"/>
            <w:szCs w:val="24"/>
            <w:u w:val="single"/>
            <w:lang w:val="en-US"/>
            <w:rPrChange w:id="4406"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407" w:author="Chen Liao" w:date="2020-06-22T07:02:00Z">
              <w:rPr>
                <w:sz w:val="24"/>
                <w:szCs w:val="24"/>
                <w:lang w:val="en-US"/>
              </w:rPr>
            </w:rPrChange>
          </w:rPr>
          <w:delText>.</w:delText>
        </w:r>
      </w:del>
    </w:p>
    <w:p w14:paraId="4F2CFB05" w14:textId="18F3F636" w:rsidR="00655E4E" w:rsidRPr="00254232" w:rsidDel="00240553" w:rsidRDefault="00D27EFC">
      <w:pPr>
        <w:shd w:val="clear" w:color="auto" w:fill="FFFFFF"/>
        <w:spacing w:before="240" w:after="240"/>
        <w:jc w:val="both"/>
        <w:rPr>
          <w:del w:id="4408" w:author="Chen Liao" w:date="2020-06-22T17:35:00Z"/>
          <w:rFonts w:ascii="Times New Roman" w:hAnsi="Times New Roman" w:cs="Times New Roman"/>
          <w:sz w:val="24"/>
          <w:szCs w:val="24"/>
          <w:lang w:val="en-US"/>
          <w:rPrChange w:id="4409" w:author="Chen Liao" w:date="2020-06-22T07:02:00Z">
            <w:rPr>
              <w:del w:id="4410" w:author="Chen Liao" w:date="2020-06-22T17:35:00Z"/>
              <w:sz w:val="24"/>
              <w:szCs w:val="24"/>
              <w:lang w:val="en-US"/>
            </w:rPr>
          </w:rPrChange>
        </w:rPr>
      </w:pPr>
      <w:del w:id="4411" w:author="Chen Liao" w:date="2020-06-22T17:35:00Z">
        <w:r w:rsidRPr="00254232" w:rsidDel="00240553">
          <w:rPr>
            <w:rFonts w:ascii="Times New Roman" w:hAnsi="Times New Roman" w:cs="Times New Roman"/>
            <w:sz w:val="24"/>
            <w:szCs w:val="24"/>
            <w:lang w:val="en-US"/>
            <w:rPrChange w:id="4412" w:author="Chen Liao" w:date="2020-06-22T07:02:00Z">
              <w:rPr>
                <w:sz w:val="24"/>
                <w:szCs w:val="24"/>
                <w:lang w:val="en-US"/>
              </w:rPr>
            </w:rPrChange>
          </w:rPr>
          <w:delText>Hengge R (2009) Principles of c-di-GMP signalling in bacteria. Nature reviews Microbiology 7: 263– 273. https://doi.org/10.1038/nrmicro2109 PMID: 19287449</w:delText>
        </w:r>
      </w:del>
    </w:p>
    <w:p w14:paraId="0BA6D6D2" w14:textId="55737F73" w:rsidR="00655E4E" w:rsidRPr="00254232" w:rsidDel="00240553" w:rsidRDefault="005E2EA7">
      <w:pPr>
        <w:shd w:val="clear" w:color="auto" w:fill="FFFFFF"/>
        <w:spacing w:before="240" w:after="240" w:line="379" w:lineRule="auto"/>
        <w:jc w:val="both"/>
        <w:rPr>
          <w:del w:id="4413" w:author="Chen Liao" w:date="2020-06-22T17:35:00Z"/>
          <w:rFonts w:ascii="Times New Roman" w:hAnsi="Times New Roman" w:cs="Times New Roman"/>
          <w:sz w:val="20"/>
          <w:szCs w:val="20"/>
          <w:lang w:val="en-US"/>
          <w:rPrChange w:id="4414" w:author="Chen Liao" w:date="2020-06-22T07:02:00Z">
            <w:rPr>
              <w:del w:id="4415" w:author="Chen Liao" w:date="2020-06-22T17:35:00Z"/>
              <w:sz w:val="20"/>
              <w:szCs w:val="20"/>
              <w:lang w:val="en-US"/>
            </w:rPr>
          </w:rPrChange>
        </w:rPr>
      </w:pPr>
      <w:del w:id="4416" w:author="Chen Liao" w:date="2020-06-22T17:35:00Z">
        <w:r w:rsidRPr="00254232" w:rsidDel="00240553">
          <w:rPr>
            <w:rFonts w:ascii="Times New Roman" w:hAnsi="Times New Roman" w:cs="Times New Roman"/>
            <w:lang w:val="en-US"/>
            <w:rPrChange w:id="4417" w:author="Chen Liao" w:date="2020-06-22T07:02:00Z">
              <w:rPr>
                <w:lang w:val="en-US"/>
              </w:rPr>
            </w:rPrChange>
          </w:rPr>
          <w:fldChar w:fldCharType="begin"/>
        </w:r>
        <w:r w:rsidRPr="00254232" w:rsidDel="00240553">
          <w:rPr>
            <w:rFonts w:ascii="Times New Roman" w:hAnsi="Times New Roman" w:cs="Times New Roman"/>
            <w:lang w:val="en-US"/>
            <w:rPrChange w:id="4418" w:author="Chen Liao" w:date="2020-06-22T07:02:00Z">
              <w:rPr>
                <w:lang w:val="en-US"/>
              </w:rPr>
            </w:rPrChange>
          </w:rPr>
          <w:delInstrText xml:space="preserve"> HYPERLINK "https://www.ncbi.nlm.nih.gov/pubmed/20093376" \h </w:delInstrText>
        </w:r>
        <w:r w:rsidRPr="00254232" w:rsidDel="00240553">
          <w:rPr>
            <w:rFonts w:ascii="Times New Roman" w:hAnsi="Times New Roman" w:cs="Times New Roman"/>
            <w:lang w:val="en-US"/>
            <w:rPrChange w:id="4419"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4420" w:author="Chen Liao" w:date="2020-06-22T07:02:00Z">
              <w:rPr>
                <w:color w:val="660066"/>
                <w:sz w:val="20"/>
                <w:szCs w:val="20"/>
                <w:u w:val="single"/>
                <w:lang w:val="en-US"/>
              </w:rPr>
            </w:rPrChange>
          </w:rPr>
          <w:delText>J Med Microbiol.</w:delText>
        </w:r>
        <w:r w:rsidRPr="00254232" w:rsidDel="00240553">
          <w:rPr>
            <w:rFonts w:ascii="Times New Roman" w:hAnsi="Times New Roman" w:cs="Times New Roman"/>
            <w:color w:val="660066"/>
            <w:sz w:val="20"/>
            <w:szCs w:val="20"/>
            <w:u w:val="single"/>
            <w:lang w:val="en-US"/>
            <w:rPrChange w:id="4421"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20"/>
            <w:szCs w:val="20"/>
            <w:lang w:val="en-US"/>
            <w:rPrChange w:id="4422" w:author="Chen Liao" w:date="2020-06-22T07:02:00Z">
              <w:rPr>
                <w:sz w:val="20"/>
                <w:szCs w:val="20"/>
                <w:lang w:val="en-US"/>
              </w:rPr>
            </w:rPrChange>
          </w:rPr>
          <w:delText xml:space="preserve"> 2010 May;59(Pt 5):511-20. doi: 10.1099/jmm.0.017715-0. Epub 2010 Jan 21.</w:delText>
        </w:r>
      </w:del>
    </w:p>
    <w:p w14:paraId="1A8BEE43" w14:textId="2E14E361" w:rsidR="00655E4E" w:rsidRPr="00254232" w:rsidDel="00240553" w:rsidRDefault="00D27EFC">
      <w:pPr>
        <w:pStyle w:val="Heading1"/>
        <w:keepNext w:val="0"/>
        <w:keepLines w:val="0"/>
        <w:shd w:val="clear" w:color="auto" w:fill="FFFFFF"/>
        <w:spacing w:before="120"/>
        <w:jc w:val="both"/>
        <w:rPr>
          <w:del w:id="4423" w:author="Chen Liao" w:date="2020-06-22T17:35:00Z"/>
          <w:rFonts w:ascii="Times New Roman" w:hAnsi="Times New Roman" w:cs="Times New Roman"/>
          <w:b/>
          <w:sz w:val="34"/>
          <w:szCs w:val="34"/>
          <w:lang w:val="en-US"/>
          <w:rPrChange w:id="4424" w:author="Chen Liao" w:date="2020-06-22T07:02:00Z">
            <w:rPr>
              <w:del w:id="4425" w:author="Chen Liao" w:date="2020-06-22T17:35:00Z"/>
              <w:b/>
              <w:sz w:val="34"/>
              <w:szCs w:val="34"/>
              <w:lang w:val="en-US"/>
            </w:rPr>
          </w:rPrChange>
        </w:rPr>
      </w:pPr>
      <w:bookmarkStart w:id="4426" w:name="_ug0g2gr1ieqo" w:colFirst="0" w:colLast="0"/>
      <w:bookmarkEnd w:id="4426"/>
      <w:del w:id="4427" w:author="Chen Liao" w:date="2020-06-22T17:35:00Z">
        <w:r w:rsidRPr="00254232" w:rsidDel="00240553">
          <w:rPr>
            <w:rFonts w:ascii="Times New Roman" w:hAnsi="Times New Roman" w:cs="Times New Roman"/>
            <w:b/>
            <w:sz w:val="34"/>
            <w:szCs w:val="34"/>
            <w:lang w:val="en-US"/>
            <w:rPrChange w:id="4428" w:author="Chen Liao" w:date="2020-06-22T07:02:00Z">
              <w:rPr>
                <w:b/>
                <w:sz w:val="34"/>
                <w:szCs w:val="34"/>
                <w:lang w:val="en-US"/>
              </w:rPr>
            </w:rPrChange>
          </w:rPr>
          <w:delText>Swarming motility, secretion of type 3 effectors and biofilm formation phenotypes exhibited within a large cohort of Pseudomonas aeruginosa clinical isolates.</w:delText>
        </w:r>
      </w:del>
    </w:p>
    <w:p w14:paraId="05404E1F" w14:textId="1D2D3EC4" w:rsidR="00655E4E" w:rsidRPr="00254232" w:rsidDel="00240553" w:rsidRDefault="005E2EA7">
      <w:pPr>
        <w:shd w:val="clear" w:color="auto" w:fill="FFFFFF"/>
        <w:spacing w:before="240" w:after="240"/>
        <w:jc w:val="both"/>
        <w:rPr>
          <w:del w:id="4429" w:author="Chen Liao" w:date="2020-06-22T17:35:00Z"/>
          <w:rFonts w:ascii="Times New Roman" w:hAnsi="Times New Roman" w:cs="Times New Roman"/>
          <w:sz w:val="24"/>
          <w:szCs w:val="24"/>
          <w:lang w:val="en-US"/>
          <w:rPrChange w:id="4430" w:author="Chen Liao" w:date="2020-06-22T07:02:00Z">
            <w:rPr>
              <w:del w:id="4431" w:author="Chen Liao" w:date="2020-06-22T17:35:00Z"/>
              <w:sz w:val="24"/>
              <w:szCs w:val="24"/>
              <w:lang w:val="en-US"/>
            </w:rPr>
          </w:rPrChange>
        </w:rPr>
      </w:pPr>
      <w:del w:id="4432" w:author="Chen Liao" w:date="2020-06-22T17:35:00Z">
        <w:r w:rsidRPr="00254232" w:rsidDel="00240553">
          <w:rPr>
            <w:rFonts w:ascii="Times New Roman" w:hAnsi="Times New Roman" w:cs="Times New Roman"/>
            <w:lang w:val="en-US"/>
            <w:rPrChange w:id="4433" w:author="Chen Liao" w:date="2020-06-22T07:02:00Z">
              <w:rPr>
                <w:lang w:val="en-US"/>
              </w:rPr>
            </w:rPrChange>
          </w:rPr>
          <w:fldChar w:fldCharType="begin"/>
        </w:r>
        <w:r w:rsidRPr="00254232" w:rsidDel="00240553">
          <w:rPr>
            <w:rFonts w:ascii="Times New Roman" w:hAnsi="Times New Roman" w:cs="Times New Roman"/>
            <w:lang w:val="en-US"/>
            <w:rPrChange w:id="4434" w:author="Chen Liao" w:date="2020-06-22T07:02:00Z">
              <w:rPr>
                <w:lang w:val="en-US"/>
              </w:rPr>
            </w:rPrChange>
          </w:rPr>
          <w:delInstrText xml:space="preserve"> HYPERLINK "https://www.ncbi.nlm.nih.gov/pubmed/?term=Murray%20TS%5BAuthor%5D&amp;cauthor=true&amp;cauthor_uid=20093376" \h </w:delInstrText>
        </w:r>
        <w:r w:rsidRPr="00254232" w:rsidDel="00240553">
          <w:rPr>
            <w:rFonts w:ascii="Times New Roman" w:hAnsi="Times New Roman" w:cs="Times New Roman"/>
            <w:lang w:val="en-US"/>
            <w:rPrChange w:id="4435"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436" w:author="Chen Liao" w:date="2020-06-22T07:02:00Z">
              <w:rPr>
                <w:color w:val="660066"/>
                <w:sz w:val="24"/>
                <w:szCs w:val="24"/>
                <w:u w:val="single"/>
                <w:lang w:val="en-US"/>
              </w:rPr>
            </w:rPrChange>
          </w:rPr>
          <w:delText>Murray TS</w:delText>
        </w:r>
        <w:r w:rsidRPr="00254232" w:rsidDel="00240553">
          <w:rPr>
            <w:rFonts w:ascii="Times New Roman" w:hAnsi="Times New Roman" w:cs="Times New Roman"/>
            <w:color w:val="660066"/>
            <w:sz w:val="24"/>
            <w:szCs w:val="24"/>
            <w:u w:val="single"/>
            <w:lang w:val="en-US"/>
            <w:rPrChange w:id="4437"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4438" w:author="Chen Liao" w:date="2020-06-22T07:02:00Z">
              <w:rPr>
                <w:sz w:val="32"/>
                <w:szCs w:val="32"/>
                <w:vertAlign w:val="superscript"/>
                <w:lang w:val="en-US"/>
              </w:rPr>
            </w:rPrChange>
          </w:rPr>
          <w:delText>1</w:delText>
        </w:r>
        <w:r w:rsidR="00D27EFC" w:rsidRPr="00254232" w:rsidDel="00240553">
          <w:rPr>
            <w:rFonts w:ascii="Times New Roman" w:hAnsi="Times New Roman" w:cs="Times New Roman"/>
            <w:sz w:val="24"/>
            <w:szCs w:val="24"/>
            <w:lang w:val="en-US"/>
            <w:rPrChange w:id="4439"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440" w:author="Chen Liao" w:date="2020-06-22T07:02:00Z">
              <w:rPr>
                <w:lang w:val="en-US"/>
              </w:rPr>
            </w:rPrChange>
          </w:rPr>
          <w:fldChar w:fldCharType="begin"/>
        </w:r>
        <w:r w:rsidRPr="00254232" w:rsidDel="00240553">
          <w:rPr>
            <w:rFonts w:ascii="Times New Roman" w:hAnsi="Times New Roman" w:cs="Times New Roman"/>
            <w:lang w:val="en-US"/>
            <w:rPrChange w:id="4441" w:author="Chen Liao" w:date="2020-06-22T07:02:00Z">
              <w:rPr>
                <w:lang w:val="en-US"/>
              </w:rPr>
            </w:rPrChange>
          </w:rPr>
          <w:delInstrText xml:space="preserve"> HYPERLINK "https://www.ncbi.nlm.nih.gov/pubmed/?term=Ledizet%20M%5BAuthor%5D&amp;cauthor=true&amp;cauthor_uid=20093376" \h </w:delInstrText>
        </w:r>
        <w:r w:rsidRPr="00254232" w:rsidDel="00240553">
          <w:rPr>
            <w:rFonts w:ascii="Times New Roman" w:hAnsi="Times New Roman" w:cs="Times New Roman"/>
            <w:lang w:val="en-US"/>
            <w:rPrChange w:id="4442"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443" w:author="Chen Liao" w:date="2020-06-22T07:02:00Z">
              <w:rPr>
                <w:color w:val="660066"/>
                <w:sz w:val="24"/>
                <w:szCs w:val="24"/>
                <w:u w:val="single"/>
                <w:lang w:val="en-US"/>
              </w:rPr>
            </w:rPrChange>
          </w:rPr>
          <w:delText>Ledizet M</w:delText>
        </w:r>
        <w:r w:rsidRPr="00254232" w:rsidDel="00240553">
          <w:rPr>
            <w:rFonts w:ascii="Times New Roman" w:hAnsi="Times New Roman" w:cs="Times New Roman"/>
            <w:color w:val="660066"/>
            <w:sz w:val="24"/>
            <w:szCs w:val="24"/>
            <w:u w:val="single"/>
            <w:lang w:val="en-US"/>
            <w:rPrChange w:id="4444"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445"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446" w:author="Chen Liao" w:date="2020-06-22T07:02:00Z">
              <w:rPr>
                <w:lang w:val="en-US"/>
              </w:rPr>
            </w:rPrChange>
          </w:rPr>
          <w:fldChar w:fldCharType="begin"/>
        </w:r>
        <w:r w:rsidRPr="00254232" w:rsidDel="00240553">
          <w:rPr>
            <w:rFonts w:ascii="Times New Roman" w:hAnsi="Times New Roman" w:cs="Times New Roman"/>
            <w:lang w:val="en-US"/>
            <w:rPrChange w:id="4447" w:author="Chen Liao" w:date="2020-06-22T07:02:00Z">
              <w:rPr>
                <w:lang w:val="en-US"/>
              </w:rPr>
            </w:rPrChange>
          </w:rPr>
          <w:delInstrText xml:space="preserve"> HYPERLINK "https://www.ncbi.nlm.nih.gov/pubmed/?term=Kazmierczak%20BI%5BAuthor%5D&amp;cauthor=true&amp;cauthor_uid=20093376" \h </w:delInstrText>
        </w:r>
        <w:r w:rsidRPr="00254232" w:rsidDel="00240553">
          <w:rPr>
            <w:rFonts w:ascii="Times New Roman" w:hAnsi="Times New Roman" w:cs="Times New Roman"/>
            <w:lang w:val="en-US"/>
            <w:rPrChange w:id="4448"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449" w:author="Chen Liao" w:date="2020-06-22T07:02:00Z">
              <w:rPr>
                <w:color w:val="660066"/>
                <w:sz w:val="24"/>
                <w:szCs w:val="24"/>
                <w:u w:val="single"/>
                <w:lang w:val="en-US"/>
              </w:rPr>
            </w:rPrChange>
          </w:rPr>
          <w:delText>Kazmierczak BI</w:delText>
        </w:r>
        <w:r w:rsidRPr="00254232" w:rsidDel="00240553">
          <w:rPr>
            <w:rFonts w:ascii="Times New Roman" w:hAnsi="Times New Roman" w:cs="Times New Roman"/>
            <w:color w:val="660066"/>
            <w:sz w:val="24"/>
            <w:szCs w:val="24"/>
            <w:u w:val="single"/>
            <w:lang w:val="en-US"/>
            <w:rPrChange w:id="4450"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451" w:author="Chen Liao" w:date="2020-06-22T07:02:00Z">
              <w:rPr>
                <w:sz w:val="24"/>
                <w:szCs w:val="24"/>
                <w:lang w:val="en-US"/>
              </w:rPr>
            </w:rPrChange>
          </w:rPr>
          <w:delText>.</w:delText>
        </w:r>
      </w:del>
    </w:p>
    <w:p w14:paraId="0F019D35" w14:textId="4C5601CD" w:rsidR="00655E4E" w:rsidRPr="00254232" w:rsidDel="00240553" w:rsidRDefault="00D27EFC">
      <w:pPr>
        <w:shd w:val="clear" w:color="auto" w:fill="FFFFFF"/>
        <w:spacing w:before="240" w:after="240"/>
        <w:jc w:val="both"/>
        <w:rPr>
          <w:del w:id="4452" w:author="Chen Liao" w:date="2020-06-22T17:35:00Z"/>
          <w:rFonts w:ascii="Times New Roman" w:hAnsi="Times New Roman" w:cs="Times New Roman"/>
          <w:sz w:val="24"/>
          <w:szCs w:val="24"/>
          <w:lang w:val="en-US"/>
          <w:rPrChange w:id="4453" w:author="Chen Liao" w:date="2020-06-22T07:02:00Z">
            <w:rPr>
              <w:del w:id="4454" w:author="Chen Liao" w:date="2020-06-22T17:35:00Z"/>
              <w:sz w:val="24"/>
              <w:szCs w:val="24"/>
              <w:lang w:val="en-US"/>
            </w:rPr>
          </w:rPrChange>
        </w:rPr>
      </w:pPr>
      <w:del w:id="4455" w:author="Chen Liao" w:date="2020-06-22T17:35:00Z">
        <w:r w:rsidRPr="00254232" w:rsidDel="00240553">
          <w:rPr>
            <w:rFonts w:ascii="Times New Roman" w:hAnsi="Times New Roman" w:cs="Times New Roman"/>
            <w:sz w:val="24"/>
            <w:szCs w:val="24"/>
            <w:lang w:val="en-US"/>
            <w:rPrChange w:id="4456" w:author="Chen Liao" w:date="2020-06-22T07:02:00Z">
              <w:rPr>
                <w:sz w:val="24"/>
                <w:szCs w:val="24"/>
                <w:lang w:val="en-US"/>
              </w:rPr>
            </w:rPrChange>
          </w:rPr>
          <w:delText>van Ditmarsch D, Boyle KE, Sakhtah H, Oyler JE, Nadell CD, et al. (2013) Convergent Evolution of Hyperswarming Leads to Impaired Biofilm Formation in Pathogenic Bacteria. Cell Reports 4: 697–708. https://doi.org/10.1016/j.celrep.2013.07.026 PMID: 23954787</w:delText>
        </w:r>
      </w:del>
    </w:p>
    <w:p w14:paraId="4BF8B898" w14:textId="6745E9C8" w:rsidR="00655E4E" w:rsidRPr="00254232" w:rsidDel="00240553" w:rsidRDefault="00D27EFC">
      <w:pPr>
        <w:shd w:val="clear" w:color="auto" w:fill="FFFFFF"/>
        <w:spacing w:before="240" w:after="240"/>
        <w:jc w:val="both"/>
        <w:rPr>
          <w:del w:id="4457" w:author="Chen Liao" w:date="2020-06-22T17:35:00Z"/>
          <w:rFonts w:ascii="Times New Roman" w:hAnsi="Times New Roman" w:cs="Times New Roman"/>
          <w:sz w:val="24"/>
          <w:szCs w:val="24"/>
          <w:lang w:val="en-US"/>
          <w:rPrChange w:id="4458" w:author="Chen Liao" w:date="2020-06-22T07:02:00Z">
            <w:rPr>
              <w:del w:id="4459" w:author="Chen Liao" w:date="2020-06-22T17:35:00Z"/>
              <w:sz w:val="24"/>
              <w:szCs w:val="24"/>
              <w:lang w:val="en-US"/>
            </w:rPr>
          </w:rPrChange>
        </w:rPr>
      </w:pPr>
      <w:del w:id="4460" w:author="Chen Liao" w:date="2020-06-22T17:35:00Z">
        <w:r w:rsidRPr="00254232" w:rsidDel="00240553">
          <w:rPr>
            <w:rFonts w:ascii="Times New Roman" w:hAnsi="Times New Roman" w:cs="Times New Roman"/>
            <w:sz w:val="24"/>
            <w:szCs w:val="24"/>
            <w:lang w:val="en-US"/>
            <w:rPrChange w:id="4461" w:author="Chen Liao" w:date="2020-06-22T07:02:00Z">
              <w:rPr>
                <w:sz w:val="24"/>
                <w:szCs w:val="24"/>
                <w:lang w:val="en-US"/>
              </w:rPr>
            </w:rPrChange>
          </w:rPr>
          <w:delText>Gillespie JH (2009) Natural selection with varying selection coefficients–a haploid model. Genetical Research 21: 115–120.</w:delText>
        </w:r>
      </w:del>
    </w:p>
    <w:p w14:paraId="1FCE7DDB" w14:textId="5C2C51A1" w:rsidR="00655E4E" w:rsidRPr="00254232" w:rsidDel="00240553" w:rsidRDefault="005E2EA7">
      <w:pPr>
        <w:shd w:val="clear" w:color="auto" w:fill="FFFFFF"/>
        <w:spacing w:before="240" w:after="240" w:line="379" w:lineRule="auto"/>
        <w:jc w:val="both"/>
        <w:rPr>
          <w:del w:id="4462" w:author="Chen Liao" w:date="2020-06-22T17:35:00Z"/>
          <w:rFonts w:ascii="Times New Roman" w:hAnsi="Times New Roman" w:cs="Times New Roman"/>
          <w:sz w:val="20"/>
          <w:szCs w:val="20"/>
          <w:lang w:val="en-US"/>
          <w:rPrChange w:id="4463" w:author="Chen Liao" w:date="2020-06-22T07:02:00Z">
            <w:rPr>
              <w:del w:id="4464" w:author="Chen Liao" w:date="2020-06-22T17:35:00Z"/>
              <w:sz w:val="20"/>
              <w:szCs w:val="20"/>
              <w:lang w:val="en-US"/>
            </w:rPr>
          </w:rPrChange>
        </w:rPr>
      </w:pPr>
      <w:del w:id="4465" w:author="Chen Liao" w:date="2020-06-22T17:35:00Z">
        <w:r w:rsidRPr="00254232" w:rsidDel="00240553">
          <w:rPr>
            <w:rFonts w:ascii="Times New Roman" w:hAnsi="Times New Roman" w:cs="Times New Roman"/>
            <w:lang w:val="en-US"/>
            <w:rPrChange w:id="4466" w:author="Chen Liao" w:date="2020-06-22T07:02:00Z">
              <w:rPr>
                <w:lang w:val="en-US"/>
              </w:rPr>
            </w:rPrChange>
          </w:rPr>
          <w:fldChar w:fldCharType="begin"/>
        </w:r>
        <w:r w:rsidRPr="00254232" w:rsidDel="00240553">
          <w:rPr>
            <w:rFonts w:ascii="Times New Roman" w:hAnsi="Times New Roman" w:cs="Times New Roman"/>
            <w:lang w:val="en-US"/>
            <w:rPrChange w:id="4467" w:author="Chen Liao" w:date="2020-06-22T07:02:00Z">
              <w:rPr>
                <w:lang w:val="en-US"/>
              </w:rPr>
            </w:rPrChange>
          </w:rPr>
          <w:delInstrText xml:space="preserve"> HYPERLINK "https://www.ncbi.nlm.nih.gov/pubmed/16237018/" \h </w:delInstrText>
        </w:r>
        <w:r w:rsidRPr="00254232" w:rsidDel="00240553">
          <w:rPr>
            <w:rFonts w:ascii="Times New Roman" w:hAnsi="Times New Roman" w:cs="Times New Roman"/>
            <w:lang w:val="en-US"/>
            <w:rPrChange w:id="4468"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4469" w:author="Chen Liao" w:date="2020-06-22T07:02:00Z">
              <w:rPr>
                <w:color w:val="660066"/>
                <w:sz w:val="20"/>
                <w:szCs w:val="20"/>
                <w:u w:val="single"/>
                <w:lang w:val="en-US"/>
              </w:rPr>
            </w:rPrChange>
          </w:rPr>
          <w:delText>J Bacteriol.</w:delText>
        </w:r>
        <w:r w:rsidRPr="00254232" w:rsidDel="00240553">
          <w:rPr>
            <w:rFonts w:ascii="Times New Roman" w:hAnsi="Times New Roman" w:cs="Times New Roman"/>
            <w:color w:val="660066"/>
            <w:sz w:val="20"/>
            <w:szCs w:val="20"/>
            <w:u w:val="single"/>
            <w:lang w:val="en-US"/>
            <w:rPrChange w:id="4470"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20"/>
            <w:szCs w:val="20"/>
            <w:lang w:val="en-US"/>
            <w:rPrChange w:id="4471" w:author="Chen Liao" w:date="2020-06-22T07:02:00Z">
              <w:rPr>
                <w:sz w:val="20"/>
                <w:szCs w:val="20"/>
                <w:lang w:val="en-US"/>
              </w:rPr>
            </w:rPrChange>
          </w:rPr>
          <w:delText xml:space="preserve"> 2005 Nov;187(21):7351-61.</w:delText>
        </w:r>
      </w:del>
    </w:p>
    <w:p w14:paraId="4FBEFDD8" w14:textId="5F129E08" w:rsidR="00655E4E" w:rsidRPr="00254232" w:rsidDel="00240553" w:rsidRDefault="00D27EFC">
      <w:pPr>
        <w:pStyle w:val="Heading1"/>
        <w:keepNext w:val="0"/>
        <w:keepLines w:val="0"/>
        <w:shd w:val="clear" w:color="auto" w:fill="FFFFFF"/>
        <w:spacing w:before="120"/>
        <w:jc w:val="both"/>
        <w:rPr>
          <w:del w:id="4472" w:author="Chen Liao" w:date="2020-06-22T17:35:00Z"/>
          <w:rFonts w:ascii="Times New Roman" w:hAnsi="Times New Roman" w:cs="Times New Roman"/>
          <w:b/>
          <w:sz w:val="34"/>
          <w:szCs w:val="34"/>
          <w:lang w:val="en-US"/>
          <w:rPrChange w:id="4473" w:author="Chen Liao" w:date="2020-06-22T07:02:00Z">
            <w:rPr>
              <w:del w:id="4474" w:author="Chen Liao" w:date="2020-06-22T17:35:00Z"/>
              <w:b/>
              <w:sz w:val="34"/>
              <w:szCs w:val="34"/>
              <w:lang w:val="en-US"/>
            </w:rPr>
          </w:rPrChange>
        </w:rPr>
      </w:pPr>
      <w:bookmarkStart w:id="4475" w:name="_y1zn4ov2b2rc" w:colFirst="0" w:colLast="0"/>
      <w:bookmarkEnd w:id="4475"/>
      <w:del w:id="4476" w:author="Chen Liao" w:date="2020-06-22T17:35:00Z">
        <w:r w:rsidRPr="00254232" w:rsidDel="00240553">
          <w:rPr>
            <w:rFonts w:ascii="Times New Roman" w:hAnsi="Times New Roman" w:cs="Times New Roman"/>
            <w:b/>
            <w:sz w:val="34"/>
            <w:szCs w:val="34"/>
            <w:lang w:val="en-US"/>
            <w:rPrChange w:id="4477" w:author="Chen Liao" w:date="2020-06-22T07:02:00Z">
              <w:rPr>
                <w:b/>
                <w:sz w:val="34"/>
                <w:szCs w:val="34"/>
                <w:lang w:val="en-US"/>
              </w:rPr>
            </w:rPrChange>
          </w:rPr>
          <w:delText>Rhamnolipids modulate swarming motility patterns of Pseudomonas aeruginosa.</w:delText>
        </w:r>
      </w:del>
    </w:p>
    <w:p w14:paraId="6D1D25A7" w14:textId="5ECF88E1" w:rsidR="00655E4E" w:rsidRPr="00254232" w:rsidDel="00240553" w:rsidRDefault="005E2EA7">
      <w:pPr>
        <w:shd w:val="clear" w:color="auto" w:fill="FFFFFF"/>
        <w:spacing w:before="240" w:after="240"/>
        <w:jc w:val="both"/>
        <w:rPr>
          <w:del w:id="4478" w:author="Chen Liao" w:date="2020-06-22T17:35:00Z"/>
          <w:rFonts w:ascii="Times New Roman" w:hAnsi="Times New Roman" w:cs="Times New Roman"/>
          <w:sz w:val="24"/>
          <w:szCs w:val="24"/>
          <w:lang w:val="en-US"/>
          <w:rPrChange w:id="4479" w:author="Chen Liao" w:date="2020-06-22T07:02:00Z">
            <w:rPr>
              <w:del w:id="4480" w:author="Chen Liao" w:date="2020-06-22T17:35:00Z"/>
              <w:sz w:val="24"/>
              <w:szCs w:val="24"/>
              <w:lang w:val="en-US"/>
            </w:rPr>
          </w:rPrChange>
        </w:rPr>
      </w:pPr>
      <w:del w:id="4481" w:author="Chen Liao" w:date="2020-06-22T17:35:00Z">
        <w:r w:rsidRPr="00254232" w:rsidDel="00240553">
          <w:rPr>
            <w:rFonts w:ascii="Times New Roman" w:hAnsi="Times New Roman" w:cs="Times New Roman"/>
            <w:lang w:val="en-US"/>
            <w:rPrChange w:id="4482" w:author="Chen Liao" w:date="2020-06-22T07:02:00Z">
              <w:rPr>
                <w:lang w:val="en-US"/>
              </w:rPr>
            </w:rPrChange>
          </w:rPr>
          <w:fldChar w:fldCharType="begin"/>
        </w:r>
        <w:r w:rsidRPr="00254232" w:rsidDel="00240553">
          <w:rPr>
            <w:rFonts w:ascii="Times New Roman" w:hAnsi="Times New Roman" w:cs="Times New Roman"/>
            <w:lang w:val="en-US"/>
            <w:rPrChange w:id="4483" w:author="Chen Liao" w:date="2020-06-22T07:02:00Z">
              <w:rPr>
                <w:lang w:val="en-US"/>
              </w:rPr>
            </w:rPrChange>
          </w:rPr>
          <w:delInstrText xml:space="preserve"> HYPERLINK "https://www.ncbi.nlm.nih.gov/pubmed/?term=Caiazza%20NC%5BAuthor%5D&amp;cauthor=true&amp;cauthor_uid=16237018" \h </w:delInstrText>
        </w:r>
        <w:r w:rsidRPr="00254232" w:rsidDel="00240553">
          <w:rPr>
            <w:rFonts w:ascii="Times New Roman" w:hAnsi="Times New Roman" w:cs="Times New Roman"/>
            <w:lang w:val="en-US"/>
            <w:rPrChange w:id="4484"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485" w:author="Chen Liao" w:date="2020-06-22T07:02:00Z">
              <w:rPr>
                <w:color w:val="660066"/>
                <w:sz w:val="24"/>
                <w:szCs w:val="24"/>
                <w:u w:val="single"/>
                <w:lang w:val="en-US"/>
              </w:rPr>
            </w:rPrChange>
          </w:rPr>
          <w:delText>Caiazza NC</w:delText>
        </w:r>
        <w:r w:rsidRPr="00254232" w:rsidDel="00240553">
          <w:rPr>
            <w:rFonts w:ascii="Times New Roman" w:hAnsi="Times New Roman" w:cs="Times New Roman"/>
            <w:color w:val="660066"/>
            <w:sz w:val="24"/>
            <w:szCs w:val="24"/>
            <w:u w:val="single"/>
            <w:lang w:val="en-US"/>
            <w:rPrChange w:id="4486"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32"/>
            <w:szCs w:val="32"/>
            <w:vertAlign w:val="superscript"/>
            <w:lang w:val="en-US"/>
            <w:rPrChange w:id="4487" w:author="Chen Liao" w:date="2020-06-22T07:02:00Z">
              <w:rPr>
                <w:sz w:val="32"/>
                <w:szCs w:val="32"/>
                <w:vertAlign w:val="superscript"/>
                <w:lang w:val="en-US"/>
              </w:rPr>
            </w:rPrChange>
          </w:rPr>
          <w:delText>1</w:delText>
        </w:r>
        <w:r w:rsidR="00D27EFC" w:rsidRPr="00254232" w:rsidDel="00240553">
          <w:rPr>
            <w:rFonts w:ascii="Times New Roman" w:hAnsi="Times New Roman" w:cs="Times New Roman"/>
            <w:sz w:val="24"/>
            <w:szCs w:val="24"/>
            <w:lang w:val="en-US"/>
            <w:rPrChange w:id="4488"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489" w:author="Chen Liao" w:date="2020-06-22T07:02:00Z">
              <w:rPr>
                <w:lang w:val="en-US"/>
              </w:rPr>
            </w:rPrChange>
          </w:rPr>
          <w:fldChar w:fldCharType="begin"/>
        </w:r>
        <w:r w:rsidRPr="00254232" w:rsidDel="00240553">
          <w:rPr>
            <w:rFonts w:ascii="Times New Roman" w:hAnsi="Times New Roman" w:cs="Times New Roman"/>
            <w:lang w:val="en-US"/>
            <w:rPrChange w:id="4490" w:author="Chen Liao" w:date="2020-06-22T07:02:00Z">
              <w:rPr>
                <w:lang w:val="en-US"/>
              </w:rPr>
            </w:rPrChange>
          </w:rPr>
          <w:delInstrText xml:space="preserve"> HYPERLINK "https://www.ncbi.nlm.nih.gov/pubmed/?term=Shanks%20RM%5BAuthor%5D&amp;cauthor=true&amp;cauthor_uid=16237018" \h </w:delInstrText>
        </w:r>
        <w:r w:rsidRPr="00254232" w:rsidDel="00240553">
          <w:rPr>
            <w:rFonts w:ascii="Times New Roman" w:hAnsi="Times New Roman" w:cs="Times New Roman"/>
            <w:lang w:val="en-US"/>
            <w:rPrChange w:id="4491"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492" w:author="Chen Liao" w:date="2020-06-22T07:02:00Z">
              <w:rPr>
                <w:color w:val="660066"/>
                <w:sz w:val="24"/>
                <w:szCs w:val="24"/>
                <w:u w:val="single"/>
                <w:lang w:val="en-US"/>
              </w:rPr>
            </w:rPrChange>
          </w:rPr>
          <w:delText>Shanks RM</w:delText>
        </w:r>
        <w:r w:rsidRPr="00254232" w:rsidDel="00240553">
          <w:rPr>
            <w:rFonts w:ascii="Times New Roman" w:hAnsi="Times New Roman" w:cs="Times New Roman"/>
            <w:color w:val="660066"/>
            <w:sz w:val="24"/>
            <w:szCs w:val="24"/>
            <w:u w:val="single"/>
            <w:lang w:val="en-US"/>
            <w:rPrChange w:id="4493"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494" w:author="Chen Liao" w:date="2020-06-22T07:02:00Z">
              <w:rPr>
                <w:sz w:val="24"/>
                <w:szCs w:val="24"/>
                <w:lang w:val="en-US"/>
              </w:rPr>
            </w:rPrChange>
          </w:rPr>
          <w:delText xml:space="preserve">, </w:delText>
        </w:r>
        <w:r w:rsidRPr="00254232" w:rsidDel="00240553">
          <w:rPr>
            <w:rFonts w:ascii="Times New Roman" w:hAnsi="Times New Roman" w:cs="Times New Roman"/>
            <w:lang w:val="en-US"/>
            <w:rPrChange w:id="4495" w:author="Chen Liao" w:date="2020-06-22T07:02:00Z">
              <w:rPr>
                <w:lang w:val="en-US"/>
              </w:rPr>
            </w:rPrChange>
          </w:rPr>
          <w:fldChar w:fldCharType="begin"/>
        </w:r>
        <w:r w:rsidRPr="00254232" w:rsidDel="00240553">
          <w:rPr>
            <w:rFonts w:ascii="Times New Roman" w:hAnsi="Times New Roman" w:cs="Times New Roman"/>
            <w:lang w:val="en-US"/>
            <w:rPrChange w:id="4496" w:author="Chen Liao" w:date="2020-06-22T07:02:00Z">
              <w:rPr>
                <w:lang w:val="en-US"/>
              </w:rPr>
            </w:rPrChange>
          </w:rPr>
          <w:delInstrText xml:space="preserve"> HYPERLINK "https://www.ncbi.nlm.nih.gov/pubmed/?term=O%27Toole%20GA%5BAuthor%5D&amp;cauthor=true&amp;cauthor_uid=16237018" \h </w:delInstrText>
        </w:r>
        <w:r w:rsidRPr="00254232" w:rsidDel="00240553">
          <w:rPr>
            <w:rFonts w:ascii="Times New Roman" w:hAnsi="Times New Roman" w:cs="Times New Roman"/>
            <w:lang w:val="en-US"/>
            <w:rPrChange w:id="4497" w:author="Chen Liao" w:date="2020-06-22T07:02:00Z">
              <w:rPr>
                <w:color w:val="660066"/>
                <w:sz w:val="24"/>
                <w:szCs w:val="24"/>
                <w:u w:val="single"/>
                <w:lang w:val="en-US"/>
              </w:rPr>
            </w:rPrChange>
          </w:rPr>
          <w:fldChar w:fldCharType="separate"/>
        </w:r>
        <w:r w:rsidR="00D27EFC" w:rsidRPr="00254232" w:rsidDel="00240553">
          <w:rPr>
            <w:rFonts w:ascii="Times New Roman" w:hAnsi="Times New Roman" w:cs="Times New Roman"/>
            <w:color w:val="660066"/>
            <w:sz w:val="24"/>
            <w:szCs w:val="24"/>
            <w:u w:val="single"/>
            <w:lang w:val="en-US"/>
            <w:rPrChange w:id="4498" w:author="Chen Liao" w:date="2020-06-22T07:02:00Z">
              <w:rPr>
                <w:color w:val="660066"/>
                <w:sz w:val="24"/>
                <w:szCs w:val="24"/>
                <w:u w:val="single"/>
                <w:lang w:val="en-US"/>
              </w:rPr>
            </w:rPrChange>
          </w:rPr>
          <w:delText>O'Toole GA</w:delText>
        </w:r>
        <w:r w:rsidRPr="00254232" w:rsidDel="00240553">
          <w:rPr>
            <w:rFonts w:ascii="Times New Roman" w:hAnsi="Times New Roman" w:cs="Times New Roman"/>
            <w:color w:val="660066"/>
            <w:sz w:val="24"/>
            <w:szCs w:val="24"/>
            <w:u w:val="single"/>
            <w:lang w:val="en-US"/>
            <w:rPrChange w:id="4499" w:author="Chen Liao" w:date="2020-06-22T07:02:00Z">
              <w:rPr>
                <w:color w:val="660066"/>
                <w:sz w:val="24"/>
                <w:szCs w:val="24"/>
                <w:u w:val="single"/>
                <w:lang w:val="en-US"/>
              </w:rPr>
            </w:rPrChange>
          </w:rPr>
          <w:fldChar w:fldCharType="end"/>
        </w:r>
        <w:r w:rsidR="00D27EFC" w:rsidRPr="00254232" w:rsidDel="00240553">
          <w:rPr>
            <w:rFonts w:ascii="Times New Roman" w:hAnsi="Times New Roman" w:cs="Times New Roman"/>
            <w:sz w:val="24"/>
            <w:szCs w:val="24"/>
            <w:lang w:val="en-US"/>
            <w:rPrChange w:id="4500" w:author="Chen Liao" w:date="2020-06-22T07:02:00Z">
              <w:rPr>
                <w:sz w:val="24"/>
                <w:szCs w:val="24"/>
                <w:lang w:val="en-US"/>
              </w:rPr>
            </w:rPrChange>
          </w:rPr>
          <w:delText>.</w:delText>
        </w:r>
      </w:del>
    </w:p>
    <w:p w14:paraId="123A5DE0" w14:textId="05E1C973" w:rsidR="00655E4E" w:rsidRPr="00254232" w:rsidDel="00240553" w:rsidRDefault="00D27EFC">
      <w:pPr>
        <w:spacing w:before="240"/>
        <w:jc w:val="both"/>
        <w:rPr>
          <w:del w:id="4501" w:author="Chen Liao" w:date="2020-06-22T17:35:00Z"/>
          <w:rFonts w:ascii="Times New Roman" w:hAnsi="Times New Roman" w:cs="Times New Roman"/>
          <w:color w:val="303030"/>
          <w:sz w:val="20"/>
          <w:szCs w:val="20"/>
          <w:highlight w:val="white"/>
          <w:lang w:val="en-US"/>
          <w:rPrChange w:id="4502" w:author="Chen Liao" w:date="2020-06-22T07:02:00Z">
            <w:rPr>
              <w:del w:id="4503" w:author="Chen Liao" w:date="2020-06-22T17:35:00Z"/>
              <w:color w:val="303030"/>
              <w:sz w:val="20"/>
              <w:szCs w:val="20"/>
              <w:highlight w:val="white"/>
              <w:lang w:val="en-US"/>
            </w:rPr>
          </w:rPrChange>
        </w:rPr>
      </w:pPr>
      <w:del w:id="4504" w:author="Chen Liao" w:date="2020-06-22T17:35:00Z">
        <w:r w:rsidRPr="00254232" w:rsidDel="00240553">
          <w:rPr>
            <w:rFonts w:ascii="Times New Roman" w:hAnsi="Times New Roman" w:cs="Times New Roman"/>
            <w:color w:val="303030"/>
            <w:sz w:val="20"/>
            <w:szCs w:val="20"/>
            <w:highlight w:val="white"/>
            <w:lang w:val="en-US"/>
            <w:rPrChange w:id="4505" w:author="Chen Liao" w:date="2020-06-22T07:02:00Z">
              <w:rPr>
                <w:color w:val="303030"/>
                <w:sz w:val="20"/>
                <w:szCs w:val="20"/>
                <w:highlight w:val="white"/>
                <w:lang w:val="en-US"/>
              </w:rPr>
            </w:rPrChange>
          </w:rPr>
          <w:delText>Inverse regulation of biofilm formation and swarming motility by Pseudomonas aeruginosa PA14.</w:delText>
        </w:r>
      </w:del>
    </w:p>
    <w:p w14:paraId="6430048F" w14:textId="53B1EA11" w:rsidR="00655E4E" w:rsidRPr="00254232" w:rsidDel="00240553" w:rsidRDefault="00D27EFC">
      <w:pPr>
        <w:spacing w:before="240"/>
        <w:jc w:val="both"/>
        <w:rPr>
          <w:del w:id="4506" w:author="Chen Liao" w:date="2020-06-22T17:35:00Z"/>
          <w:rFonts w:ascii="Times New Roman" w:hAnsi="Times New Roman" w:cs="Times New Roman"/>
          <w:i/>
          <w:color w:val="303030"/>
          <w:sz w:val="20"/>
          <w:szCs w:val="20"/>
          <w:lang w:val="en-US"/>
          <w:rPrChange w:id="4507" w:author="Chen Liao" w:date="2020-06-22T07:02:00Z">
            <w:rPr>
              <w:del w:id="4508" w:author="Chen Liao" w:date="2020-06-22T17:35:00Z"/>
              <w:i/>
              <w:color w:val="303030"/>
              <w:sz w:val="20"/>
              <w:szCs w:val="20"/>
              <w:lang w:val="en-US"/>
            </w:rPr>
          </w:rPrChange>
        </w:rPr>
      </w:pPr>
      <w:del w:id="4509" w:author="Chen Liao" w:date="2020-06-22T17:35:00Z">
        <w:r w:rsidRPr="00254232" w:rsidDel="00240553">
          <w:rPr>
            <w:rFonts w:ascii="Times New Roman" w:hAnsi="Times New Roman" w:cs="Times New Roman"/>
            <w:i/>
            <w:color w:val="303030"/>
            <w:sz w:val="20"/>
            <w:szCs w:val="20"/>
            <w:lang w:val="en-US"/>
            <w:rPrChange w:id="4510" w:author="Chen Liao" w:date="2020-06-22T07:02:00Z">
              <w:rPr>
                <w:i/>
                <w:color w:val="303030"/>
                <w:sz w:val="20"/>
                <w:szCs w:val="20"/>
                <w:lang w:val="en-US"/>
              </w:rPr>
            </w:rPrChange>
          </w:rPr>
          <w:delText>Caiazza NC, Merritt JH, Brothers KM, O'Toole GA</w:delText>
        </w:r>
      </w:del>
    </w:p>
    <w:p w14:paraId="212BC5E8" w14:textId="6127BD02" w:rsidR="00655E4E" w:rsidRPr="00254232" w:rsidDel="00240553" w:rsidRDefault="00D27EFC">
      <w:pPr>
        <w:spacing w:before="240"/>
        <w:jc w:val="both"/>
        <w:rPr>
          <w:del w:id="4511" w:author="Chen Liao" w:date="2020-06-22T17:35:00Z"/>
          <w:rFonts w:ascii="Times New Roman" w:hAnsi="Times New Roman" w:cs="Times New Roman"/>
          <w:i/>
          <w:color w:val="303030"/>
          <w:sz w:val="20"/>
          <w:szCs w:val="20"/>
          <w:lang w:val="en-US"/>
          <w:rPrChange w:id="4512" w:author="Chen Liao" w:date="2020-06-22T07:02:00Z">
            <w:rPr>
              <w:del w:id="4513" w:author="Chen Liao" w:date="2020-06-22T17:35:00Z"/>
              <w:i/>
              <w:color w:val="303030"/>
              <w:sz w:val="20"/>
              <w:szCs w:val="20"/>
              <w:lang w:val="en-US"/>
            </w:rPr>
          </w:rPrChange>
        </w:rPr>
      </w:pPr>
      <w:del w:id="4514" w:author="Chen Liao" w:date="2020-06-22T17:35:00Z">
        <w:r w:rsidRPr="00254232" w:rsidDel="00240553">
          <w:rPr>
            <w:rFonts w:ascii="Times New Roman" w:hAnsi="Times New Roman" w:cs="Times New Roman"/>
            <w:i/>
            <w:color w:val="303030"/>
            <w:sz w:val="20"/>
            <w:szCs w:val="20"/>
            <w:lang w:val="en-US"/>
            <w:rPrChange w:id="4515" w:author="Chen Liao" w:date="2020-06-22T07:02:00Z">
              <w:rPr>
                <w:i/>
                <w:color w:val="303030"/>
                <w:sz w:val="20"/>
                <w:szCs w:val="20"/>
                <w:lang w:val="en-US"/>
              </w:rPr>
            </w:rPrChange>
          </w:rPr>
          <w:delText>J Bacteriol. 2007 May; 189(9):3603-12.</w:delText>
        </w:r>
      </w:del>
    </w:p>
    <w:p w14:paraId="27541499" w14:textId="07DBD63A" w:rsidR="00655E4E" w:rsidRPr="00254232" w:rsidDel="00240553" w:rsidRDefault="00D27EFC">
      <w:pPr>
        <w:shd w:val="clear" w:color="auto" w:fill="FFFFFF"/>
        <w:spacing w:before="240" w:after="240"/>
        <w:jc w:val="both"/>
        <w:rPr>
          <w:del w:id="4516" w:author="Chen Liao" w:date="2020-06-22T17:35:00Z"/>
          <w:rFonts w:ascii="Times New Roman" w:hAnsi="Times New Roman" w:cs="Times New Roman"/>
          <w:sz w:val="24"/>
          <w:szCs w:val="24"/>
          <w:lang w:val="en-US"/>
          <w:rPrChange w:id="4517" w:author="Chen Liao" w:date="2020-06-22T07:02:00Z">
            <w:rPr>
              <w:del w:id="4518" w:author="Chen Liao" w:date="2020-06-22T17:35:00Z"/>
              <w:sz w:val="24"/>
              <w:szCs w:val="24"/>
              <w:lang w:val="en-US"/>
            </w:rPr>
          </w:rPrChange>
        </w:rPr>
      </w:pPr>
      <w:del w:id="4519" w:author="Chen Liao" w:date="2020-06-22T17:35:00Z">
        <w:r w:rsidRPr="00254232" w:rsidDel="00240553">
          <w:rPr>
            <w:rFonts w:ascii="Times New Roman" w:hAnsi="Times New Roman" w:cs="Times New Roman"/>
            <w:sz w:val="24"/>
            <w:szCs w:val="24"/>
            <w:lang w:val="en-US"/>
            <w:rPrChange w:id="4520" w:author="Chen Liao" w:date="2020-06-22T07:02:00Z">
              <w:rPr>
                <w:sz w:val="24"/>
                <w:szCs w:val="24"/>
                <w:lang w:val="en-US"/>
              </w:rPr>
            </w:rPrChange>
          </w:rPr>
          <w:delText xml:space="preserve"> </w:delText>
        </w:r>
      </w:del>
    </w:p>
    <w:p w14:paraId="5FA6F7B7" w14:textId="7EE1B67D" w:rsidR="00655E4E" w:rsidRPr="00254232" w:rsidDel="00240553" w:rsidRDefault="00D27EFC">
      <w:pPr>
        <w:shd w:val="clear" w:color="auto" w:fill="FFFFFF"/>
        <w:spacing w:before="240" w:after="240"/>
        <w:jc w:val="both"/>
        <w:rPr>
          <w:del w:id="4521" w:author="Chen Liao" w:date="2020-06-22T17:35:00Z"/>
          <w:rFonts w:ascii="Times New Roman" w:hAnsi="Times New Roman" w:cs="Times New Roman"/>
          <w:sz w:val="24"/>
          <w:szCs w:val="24"/>
          <w:lang w:val="en-US"/>
          <w:rPrChange w:id="4522" w:author="Chen Liao" w:date="2020-06-22T07:02:00Z">
            <w:rPr>
              <w:del w:id="4523" w:author="Chen Liao" w:date="2020-06-22T17:35:00Z"/>
              <w:sz w:val="24"/>
              <w:szCs w:val="24"/>
              <w:lang w:val="en-US"/>
            </w:rPr>
          </w:rPrChange>
        </w:rPr>
      </w:pPr>
      <w:del w:id="4524" w:author="Chen Liao" w:date="2020-06-22T17:35:00Z">
        <w:r w:rsidRPr="00254232" w:rsidDel="00240553">
          <w:rPr>
            <w:rFonts w:ascii="Times New Roman" w:hAnsi="Times New Roman" w:cs="Times New Roman"/>
            <w:sz w:val="24"/>
            <w:szCs w:val="24"/>
            <w:lang w:val="en-US"/>
            <w:rPrChange w:id="4525" w:author="Chen Liao" w:date="2020-06-22T07:02:00Z">
              <w:rPr>
                <w:sz w:val="24"/>
                <w:szCs w:val="24"/>
                <w:lang w:val="en-US"/>
              </w:rPr>
            </w:rPrChange>
          </w:rPr>
          <w:delText>Gieger, C., L. Geistlinger, E. Altmaier, M. Hrabé de Angelis, F. Kronenberg, T. Meitinger, H.-W. Mewes, H.-E. Wichmann, et al. 2008. Genetics meets metabolomics: A genome-wide association study of metabolite profiles in human serum. PLoS Genet. 4:e1000282.</w:delText>
        </w:r>
      </w:del>
    </w:p>
    <w:p w14:paraId="237A01EC" w14:textId="3659C0EC" w:rsidR="00655E4E" w:rsidRPr="00254232" w:rsidDel="00240553" w:rsidRDefault="00D27EFC">
      <w:pPr>
        <w:shd w:val="clear" w:color="auto" w:fill="FFFFFF"/>
        <w:spacing w:before="240" w:after="240"/>
        <w:jc w:val="both"/>
        <w:rPr>
          <w:del w:id="4526" w:author="Chen Liao" w:date="2020-06-22T17:35:00Z"/>
          <w:rFonts w:ascii="Times New Roman" w:hAnsi="Times New Roman" w:cs="Times New Roman"/>
          <w:sz w:val="24"/>
          <w:szCs w:val="24"/>
          <w:lang w:val="en-US"/>
          <w:rPrChange w:id="4527" w:author="Chen Liao" w:date="2020-06-22T07:02:00Z">
            <w:rPr>
              <w:del w:id="4528" w:author="Chen Liao" w:date="2020-06-22T17:35:00Z"/>
              <w:sz w:val="24"/>
              <w:szCs w:val="24"/>
              <w:lang w:val="en-US"/>
            </w:rPr>
          </w:rPrChange>
        </w:rPr>
      </w:pPr>
      <w:del w:id="4529" w:author="Chen Liao" w:date="2020-06-22T17:35:00Z">
        <w:r w:rsidRPr="00254232" w:rsidDel="00240553">
          <w:rPr>
            <w:rFonts w:ascii="Times New Roman" w:hAnsi="Times New Roman" w:cs="Times New Roman"/>
            <w:sz w:val="24"/>
            <w:szCs w:val="24"/>
            <w:lang w:val="en-US"/>
            <w:rPrChange w:id="4530" w:author="Chen Liao" w:date="2020-06-22T07:02:00Z">
              <w:rPr>
                <w:sz w:val="24"/>
                <w:szCs w:val="24"/>
                <w:lang w:val="en-US"/>
              </w:rPr>
            </w:rPrChange>
          </w:rPr>
          <w:delText>Jewett, M.C., G. Hofmann, and J. Nielsen. 2006. Fungal metabolite analysis in genomics and phenomics. Curr. Opin. Biotechnol. 17:191- 197.</w:delText>
        </w:r>
      </w:del>
    </w:p>
    <w:p w14:paraId="1AA8776E" w14:textId="2AA6E092" w:rsidR="00655E4E" w:rsidRPr="00254232" w:rsidDel="00240553" w:rsidRDefault="00D27EFC">
      <w:pPr>
        <w:shd w:val="clear" w:color="auto" w:fill="FFFFFF"/>
        <w:spacing w:before="240" w:after="240"/>
        <w:jc w:val="both"/>
        <w:rPr>
          <w:del w:id="4531" w:author="Chen Liao" w:date="2020-06-22T17:35:00Z"/>
          <w:rFonts w:ascii="Times New Roman" w:hAnsi="Times New Roman" w:cs="Times New Roman"/>
          <w:sz w:val="24"/>
          <w:szCs w:val="24"/>
          <w:lang w:val="en-US"/>
          <w:rPrChange w:id="4532" w:author="Chen Liao" w:date="2020-06-22T07:02:00Z">
            <w:rPr>
              <w:del w:id="4533" w:author="Chen Liao" w:date="2020-06-22T17:35:00Z"/>
              <w:sz w:val="24"/>
              <w:szCs w:val="24"/>
              <w:lang w:val="en-US"/>
            </w:rPr>
          </w:rPrChange>
        </w:rPr>
      </w:pPr>
      <w:del w:id="4534" w:author="Chen Liao" w:date="2020-06-22T17:35:00Z">
        <w:r w:rsidRPr="00254232" w:rsidDel="00240553">
          <w:rPr>
            <w:rFonts w:ascii="Times New Roman" w:hAnsi="Times New Roman" w:cs="Times New Roman"/>
            <w:sz w:val="24"/>
            <w:szCs w:val="24"/>
            <w:lang w:val="en-US"/>
            <w:rPrChange w:id="4535" w:author="Chen Liao" w:date="2020-06-22T07:02:00Z">
              <w:rPr>
                <w:sz w:val="24"/>
                <w:szCs w:val="24"/>
                <w:lang w:val="en-US"/>
              </w:rPr>
            </w:rPrChange>
          </w:rPr>
          <w:delText>Jain DK, Collins-Thompson DL, Lee H, Trevors JT. A drop-collapsing test for screening surfactant producing microorganisms. J. Microbiol. Meth. 1991; 13:271–279. 67.</w:delText>
        </w:r>
      </w:del>
    </w:p>
    <w:p w14:paraId="4BFA6F62" w14:textId="36217DC6" w:rsidR="00655E4E" w:rsidRPr="00254232" w:rsidDel="00240553" w:rsidRDefault="00D27EFC">
      <w:pPr>
        <w:shd w:val="clear" w:color="auto" w:fill="FFFFFF"/>
        <w:spacing w:before="240" w:after="240"/>
        <w:jc w:val="both"/>
        <w:rPr>
          <w:del w:id="4536" w:author="Chen Liao" w:date="2020-06-22T17:35:00Z"/>
          <w:rFonts w:ascii="Times New Roman" w:hAnsi="Times New Roman" w:cs="Times New Roman"/>
          <w:sz w:val="24"/>
          <w:szCs w:val="24"/>
          <w:lang w:val="en-US"/>
          <w:rPrChange w:id="4537" w:author="Chen Liao" w:date="2020-06-22T07:02:00Z">
            <w:rPr>
              <w:del w:id="4538" w:author="Chen Liao" w:date="2020-06-22T17:35:00Z"/>
              <w:sz w:val="24"/>
              <w:szCs w:val="24"/>
              <w:lang w:val="en-US"/>
            </w:rPr>
          </w:rPrChange>
        </w:rPr>
      </w:pPr>
      <w:del w:id="4539" w:author="Chen Liao" w:date="2020-06-22T17:35:00Z">
        <w:r w:rsidRPr="00254232" w:rsidDel="00240553">
          <w:rPr>
            <w:rFonts w:ascii="Times New Roman" w:hAnsi="Times New Roman" w:cs="Times New Roman"/>
            <w:sz w:val="24"/>
            <w:szCs w:val="24"/>
            <w:lang w:val="en-US"/>
            <w:rPrChange w:id="4540" w:author="Chen Liao" w:date="2020-06-22T07:02:00Z">
              <w:rPr>
                <w:sz w:val="24"/>
                <w:szCs w:val="24"/>
                <w:lang w:val="en-US"/>
              </w:rPr>
            </w:rPrChange>
          </w:rPr>
          <w:delText>Chen BG, Turner L, Berg HC. The wetting agent required for swarming in Salmonella enterica serovar typhimurium is not a surfactant. J. Bacteriol. 2007; 189:8750–8753. [PubMed: 17905988]</w:delText>
        </w:r>
      </w:del>
    </w:p>
    <w:p w14:paraId="618FD3D2" w14:textId="3DE2EADF" w:rsidR="00655E4E" w:rsidRPr="00254232" w:rsidDel="00240553" w:rsidRDefault="00655E4E">
      <w:pPr>
        <w:spacing w:before="240" w:after="240"/>
        <w:jc w:val="both"/>
        <w:rPr>
          <w:del w:id="4541" w:author="Chen Liao" w:date="2020-06-22T17:35:00Z"/>
          <w:rFonts w:ascii="Times New Roman" w:hAnsi="Times New Roman" w:cs="Times New Roman"/>
          <w:sz w:val="24"/>
          <w:szCs w:val="24"/>
          <w:lang w:val="en-US"/>
          <w:rPrChange w:id="4542" w:author="Chen Liao" w:date="2020-06-22T07:02:00Z">
            <w:rPr>
              <w:del w:id="4543" w:author="Chen Liao" w:date="2020-06-22T17:35:00Z"/>
              <w:sz w:val="24"/>
              <w:szCs w:val="24"/>
              <w:lang w:val="en-US"/>
            </w:rPr>
          </w:rPrChange>
        </w:rPr>
      </w:pPr>
    </w:p>
    <w:p w14:paraId="65BE1B98" w14:textId="258D6E91" w:rsidR="00655E4E" w:rsidRPr="00254232" w:rsidDel="00240553" w:rsidRDefault="005E2EA7">
      <w:pPr>
        <w:shd w:val="clear" w:color="auto" w:fill="FFFFFF"/>
        <w:spacing w:before="240" w:after="240" w:line="348" w:lineRule="auto"/>
        <w:jc w:val="both"/>
        <w:rPr>
          <w:del w:id="4544" w:author="Chen Liao" w:date="2020-06-22T17:35:00Z"/>
          <w:rFonts w:ascii="Times New Roman" w:hAnsi="Times New Roman" w:cs="Times New Roman"/>
          <w:sz w:val="19"/>
          <w:szCs w:val="19"/>
          <w:lang w:val="en-US"/>
          <w:rPrChange w:id="4545" w:author="Chen Liao" w:date="2020-06-22T07:02:00Z">
            <w:rPr>
              <w:del w:id="4546" w:author="Chen Liao" w:date="2020-06-22T17:35:00Z"/>
              <w:sz w:val="19"/>
              <w:szCs w:val="19"/>
              <w:lang w:val="en-US"/>
            </w:rPr>
          </w:rPrChange>
        </w:rPr>
      </w:pPr>
      <w:del w:id="4547" w:author="Chen Liao" w:date="2020-06-22T17:35:00Z">
        <w:r w:rsidRPr="00254232" w:rsidDel="00240553">
          <w:rPr>
            <w:rFonts w:ascii="Times New Roman" w:hAnsi="Times New Roman" w:cs="Times New Roman"/>
            <w:lang w:val="en-US"/>
            <w:rPrChange w:id="4548" w:author="Chen Liao" w:date="2020-06-22T07:02:00Z">
              <w:rPr>
                <w:lang w:val="en-US"/>
              </w:rPr>
            </w:rPrChange>
          </w:rPr>
          <w:fldChar w:fldCharType="begin"/>
        </w:r>
        <w:r w:rsidRPr="00254232" w:rsidDel="00240553">
          <w:rPr>
            <w:rFonts w:ascii="Times New Roman" w:hAnsi="Times New Roman" w:cs="Times New Roman"/>
            <w:lang w:val="en-US"/>
            <w:rPrChange w:id="4549" w:author="Chen Liao" w:date="2020-06-22T07:02:00Z">
              <w:rPr>
                <w:lang w:val="en-US"/>
              </w:rPr>
            </w:rPrChange>
          </w:rPr>
          <w:delInstrText xml:space="preserve"> HYPERLINK "https://www.ncbi.nlm.nih.gov/pubmed/26376450" \h </w:delInstrText>
        </w:r>
        <w:r w:rsidRPr="00254232" w:rsidDel="00240553">
          <w:rPr>
            <w:rFonts w:ascii="Times New Roman" w:hAnsi="Times New Roman" w:cs="Times New Roman"/>
            <w:lang w:val="en-US"/>
            <w:rPrChange w:id="4550" w:author="Chen Liao" w:date="2020-06-22T07:02:00Z">
              <w:rPr>
                <w:color w:val="660066"/>
                <w:sz w:val="19"/>
                <w:szCs w:val="19"/>
                <w:u w:val="single"/>
                <w:lang w:val="en-US"/>
              </w:rPr>
            </w:rPrChange>
          </w:rPr>
          <w:fldChar w:fldCharType="separate"/>
        </w:r>
        <w:r w:rsidR="00D27EFC" w:rsidRPr="00254232" w:rsidDel="00240553">
          <w:rPr>
            <w:rFonts w:ascii="Times New Roman" w:hAnsi="Times New Roman" w:cs="Times New Roman"/>
            <w:color w:val="660066"/>
            <w:sz w:val="19"/>
            <w:szCs w:val="19"/>
            <w:u w:val="single"/>
            <w:lang w:val="en-US"/>
            <w:rPrChange w:id="4551" w:author="Chen Liao" w:date="2020-06-22T07:02:00Z">
              <w:rPr>
                <w:color w:val="660066"/>
                <w:sz w:val="19"/>
                <w:szCs w:val="19"/>
                <w:u w:val="single"/>
                <w:lang w:val="en-US"/>
              </w:rPr>
            </w:rPrChange>
          </w:rPr>
          <w:delText>Electrophoresis.</w:delText>
        </w:r>
        <w:r w:rsidRPr="00254232" w:rsidDel="00240553">
          <w:rPr>
            <w:rFonts w:ascii="Times New Roman" w:hAnsi="Times New Roman" w:cs="Times New Roman"/>
            <w:color w:val="660066"/>
            <w:sz w:val="19"/>
            <w:szCs w:val="19"/>
            <w:u w:val="single"/>
            <w:lang w:val="en-US"/>
            <w:rPrChange w:id="4552" w:author="Chen Liao" w:date="2020-06-22T07:02:00Z">
              <w:rPr>
                <w:color w:val="660066"/>
                <w:sz w:val="19"/>
                <w:szCs w:val="19"/>
                <w:u w:val="single"/>
                <w:lang w:val="en-US"/>
              </w:rPr>
            </w:rPrChange>
          </w:rPr>
          <w:fldChar w:fldCharType="end"/>
        </w:r>
        <w:r w:rsidR="00D27EFC" w:rsidRPr="00254232" w:rsidDel="00240553">
          <w:rPr>
            <w:rFonts w:ascii="Times New Roman" w:hAnsi="Times New Roman" w:cs="Times New Roman"/>
            <w:sz w:val="19"/>
            <w:szCs w:val="19"/>
            <w:lang w:val="en-US"/>
            <w:rPrChange w:id="4553" w:author="Chen Liao" w:date="2020-06-22T07:02:00Z">
              <w:rPr>
                <w:sz w:val="19"/>
                <w:szCs w:val="19"/>
                <w:lang w:val="en-US"/>
              </w:rPr>
            </w:rPrChange>
          </w:rPr>
          <w:delText xml:space="preserve"> 2015 Dec;36(24):3050-60. doi: 10.1002/elps.201500352. Epub 2015 Oct 20.</w:delText>
        </w:r>
      </w:del>
    </w:p>
    <w:p w14:paraId="49357D2C" w14:textId="400C2053" w:rsidR="00655E4E" w:rsidRPr="00254232" w:rsidDel="00240553" w:rsidRDefault="00D27EFC">
      <w:pPr>
        <w:pStyle w:val="Heading1"/>
        <w:keepNext w:val="0"/>
        <w:keepLines w:val="0"/>
        <w:shd w:val="clear" w:color="auto" w:fill="FFFFFF"/>
        <w:spacing w:before="320" w:after="320" w:line="300" w:lineRule="auto"/>
        <w:jc w:val="both"/>
        <w:rPr>
          <w:del w:id="4554" w:author="Chen Liao" w:date="2020-06-22T17:35:00Z"/>
          <w:rFonts w:ascii="Times New Roman" w:hAnsi="Times New Roman" w:cs="Times New Roman"/>
          <w:b/>
          <w:sz w:val="64"/>
          <w:szCs w:val="64"/>
          <w:lang w:val="en-US"/>
          <w:rPrChange w:id="4555" w:author="Chen Liao" w:date="2020-06-22T07:02:00Z">
            <w:rPr>
              <w:del w:id="4556" w:author="Chen Liao" w:date="2020-06-22T17:35:00Z"/>
              <w:b/>
              <w:sz w:val="64"/>
              <w:szCs w:val="64"/>
              <w:lang w:val="en-US"/>
            </w:rPr>
          </w:rPrChange>
        </w:rPr>
      </w:pPr>
      <w:bookmarkStart w:id="4557" w:name="_6sb7gsnbnb4z" w:colFirst="0" w:colLast="0"/>
      <w:bookmarkEnd w:id="4557"/>
      <w:del w:id="4558" w:author="Chen Liao" w:date="2020-06-22T17:35:00Z">
        <w:r w:rsidRPr="00254232" w:rsidDel="00240553">
          <w:rPr>
            <w:rFonts w:ascii="Times New Roman" w:hAnsi="Times New Roman" w:cs="Times New Roman"/>
            <w:b/>
            <w:sz w:val="64"/>
            <w:szCs w:val="64"/>
            <w:lang w:val="en-US"/>
            <w:rPrChange w:id="4559" w:author="Chen Liao" w:date="2020-06-22T07:02:00Z">
              <w:rPr>
                <w:b/>
                <w:sz w:val="64"/>
                <w:szCs w:val="64"/>
                <w:lang w:val="en-US"/>
              </w:rPr>
            </w:rPrChange>
          </w:rPr>
          <w:delText>Missing value imputation strategies for metabolomics data.</w:delText>
        </w:r>
      </w:del>
    </w:p>
    <w:p w14:paraId="240FCA7E" w14:textId="6600F08E" w:rsidR="00655E4E" w:rsidRPr="00254232" w:rsidDel="00240553" w:rsidRDefault="005E2EA7">
      <w:pPr>
        <w:shd w:val="clear" w:color="auto" w:fill="FFFFFF"/>
        <w:spacing w:before="240" w:after="240"/>
        <w:jc w:val="both"/>
        <w:rPr>
          <w:del w:id="4560" w:author="Chen Liao" w:date="2020-06-22T17:35:00Z"/>
          <w:rFonts w:ascii="Times New Roman" w:hAnsi="Times New Roman" w:cs="Times New Roman"/>
          <w:sz w:val="20"/>
          <w:szCs w:val="20"/>
          <w:lang w:val="en-US"/>
          <w:rPrChange w:id="4561" w:author="Chen Liao" w:date="2020-06-22T07:02:00Z">
            <w:rPr>
              <w:del w:id="4562" w:author="Chen Liao" w:date="2020-06-22T17:35:00Z"/>
              <w:sz w:val="20"/>
              <w:szCs w:val="20"/>
              <w:lang w:val="en-US"/>
            </w:rPr>
          </w:rPrChange>
        </w:rPr>
      </w:pPr>
      <w:del w:id="4563" w:author="Chen Liao" w:date="2020-06-22T17:35:00Z">
        <w:r w:rsidRPr="00254232" w:rsidDel="00240553">
          <w:rPr>
            <w:rFonts w:ascii="Times New Roman" w:hAnsi="Times New Roman" w:cs="Times New Roman"/>
            <w:lang w:val="en-US"/>
            <w:rPrChange w:id="4564" w:author="Chen Liao" w:date="2020-06-22T07:02:00Z">
              <w:rPr>
                <w:lang w:val="en-US"/>
              </w:rPr>
            </w:rPrChange>
          </w:rPr>
          <w:fldChar w:fldCharType="begin"/>
        </w:r>
        <w:r w:rsidRPr="00254232" w:rsidDel="00240553">
          <w:rPr>
            <w:rFonts w:ascii="Times New Roman" w:hAnsi="Times New Roman" w:cs="Times New Roman"/>
            <w:lang w:val="en-US"/>
            <w:rPrChange w:id="4565" w:author="Chen Liao" w:date="2020-06-22T07:02:00Z">
              <w:rPr>
                <w:lang w:val="en-US"/>
              </w:rPr>
            </w:rPrChange>
          </w:rPr>
          <w:delInstrText xml:space="preserve"> HYPERLINK "https://www.ncbi.nlm.nih.gov/pubmed/?term=Armitage%20EG%5BAuthor%5D&amp;cauthor=true&amp;cauthor_uid=26376450" \h </w:delInstrText>
        </w:r>
        <w:r w:rsidRPr="00254232" w:rsidDel="00240553">
          <w:rPr>
            <w:rFonts w:ascii="Times New Roman" w:hAnsi="Times New Roman" w:cs="Times New Roman"/>
            <w:lang w:val="en-US"/>
            <w:rPrChange w:id="4566"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4567" w:author="Chen Liao" w:date="2020-06-22T07:02:00Z">
              <w:rPr>
                <w:color w:val="660066"/>
                <w:sz w:val="20"/>
                <w:szCs w:val="20"/>
                <w:u w:val="single"/>
                <w:lang w:val="en-US"/>
              </w:rPr>
            </w:rPrChange>
          </w:rPr>
          <w:delText>Armitage EG</w:delText>
        </w:r>
        <w:r w:rsidRPr="00254232" w:rsidDel="00240553">
          <w:rPr>
            <w:rFonts w:ascii="Times New Roman" w:hAnsi="Times New Roman" w:cs="Times New Roman"/>
            <w:color w:val="660066"/>
            <w:sz w:val="20"/>
            <w:szCs w:val="20"/>
            <w:u w:val="single"/>
            <w:lang w:val="en-US"/>
            <w:rPrChange w:id="4568"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17"/>
            <w:szCs w:val="17"/>
            <w:lang w:val="en-US"/>
            <w:rPrChange w:id="4569" w:author="Chen Liao" w:date="2020-06-22T07:02:00Z">
              <w:rPr>
                <w:sz w:val="17"/>
                <w:szCs w:val="17"/>
                <w:lang w:val="en-US"/>
              </w:rPr>
            </w:rPrChange>
          </w:rPr>
          <w:delText>1</w:delText>
        </w:r>
        <w:r w:rsidR="00D27EFC" w:rsidRPr="00254232" w:rsidDel="00240553">
          <w:rPr>
            <w:rFonts w:ascii="Times New Roman" w:hAnsi="Times New Roman" w:cs="Times New Roman"/>
            <w:sz w:val="20"/>
            <w:szCs w:val="20"/>
            <w:lang w:val="en-US"/>
            <w:rPrChange w:id="4570" w:author="Chen Liao" w:date="2020-06-22T07:02:00Z">
              <w:rPr>
                <w:sz w:val="20"/>
                <w:szCs w:val="20"/>
                <w:lang w:val="en-US"/>
              </w:rPr>
            </w:rPrChange>
          </w:rPr>
          <w:delText xml:space="preserve">, </w:delText>
        </w:r>
        <w:r w:rsidRPr="00254232" w:rsidDel="00240553">
          <w:rPr>
            <w:rFonts w:ascii="Times New Roman" w:hAnsi="Times New Roman" w:cs="Times New Roman"/>
            <w:lang w:val="en-US"/>
            <w:rPrChange w:id="4571" w:author="Chen Liao" w:date="2020-06-22T07:02:00Z">
              <w:rPr>
                <w:lang w:val="en-US"/>
              </w:rPr>
            </w:rPrChange>
          </w:rPr>
          <w:fldChar w:fldCharType="begin"/>
        </w:r>
        <w:r w:rsidRPr="00254232" w:rsidDel="00240553">
          <w:rPr>
            <w:rFonts w:ascii="Times New Roman" w:hAnsi="Times New Roman" w:cs="Times New Roman"/>
            <w:lang w:val="en-US"/>
            <w:rPrChange w:id="4572" w:author="Chen Liao" w:date="2020-06-22T07:02:00Z">
              <w:rPr>
                <w:lang w:val="en-US"/>
              </w:rPr>
            </w:rPrChange>
          </w:rPr>
          <w:delInstrText xml:space="preserve"> HYPERLINK "https://www.ncbi.nlm.nih.gov/pubmed/?term=Godzien%20J%5BAuthor%5D&amp;cauthor=true&amp;cauthor_uid=26376450" \h </w:delInstrText>
        </w:r>
        <w:r w:rsidRPr="00254232" w:rsidDel="00240553">
          <w:rPr>
            <w:rFonts w:ascii="Times New Roman" w:hAnsi="Times New Roman" w:cs="Times New Roman"/>
            <w:lang w:val="en-US"/>
            <w:rPrChange w:id="4573"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4574" w:author="Chen Liao" w:date="2020-06-22T07:02:00Z">
              <w:rPr>
                <w:color w:val="660066"/>
                <w:sz w:val="20"/>
                <w:szCs w:val="20"/>
                <w:u w:val="single"/>
                <w:lang w:val="en-US"/>
              </w:rPr>
            </w:rPrChange>
          </w:rPr>
          <w:delText>Godzien J</w:delText>
        </w:r>
        <w:r w:rsidRPr="00254232" w:rsidDel="00240553">
          <w:rPr>
            <w:rFonts w:ascii="Times New Roman" w:hAnsi="Times New Roman" w:cs="Times New Roman"/>
            <w:color w:val="660066"/>
            <w:sz w:val="20"/>
            <w:szCs w:val="20"/>
            <w:u w:val="single"/>
            <w:lang w:val="en-US"/>
            <w:rPrChange w:id="4575"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17"/>
            <w:szCs w:val="17"/>
            <w:lang w:val="en-US"/>
            <w:rPrChange w:id="4576" w:author="Chen Liao" w:date="2020-06-22T07:02:00Z">
              <w:rPr>
                <w:sz w:val="17"/>
                <w:szCs w:val="17"/>
                <w:lang w:val="en-US"/>
              </w:rPr>
            </w:rPrChange>
          </w:rPr>
          <w:delText>1</w:delText>
        </w:r>
        <w:r w:rsidR="00D27EFC" w:rsidRPr="00254232" w:rsidDel="00240553">
          <w:rPr>
            <w:rFonts w:ascii="Times New Roman" w:hAnsi="Times New Roman" w:cs="Times New Roman"/>
            <w:sz w:val="20"/>
            <w:szCs w:val="20"/>
            <w:lang w:val="en-US"/>
            <w:rPrChange w:id="4577" w:author="Chen Liao" w:date="2020-06-22T07:02:00Z">
              <w:rPr>
                <w:sz w:val="20"/>
                <w:szCs w:val="20"/>
                <w:lang w:val="en-US"/>
              </w:rPr>
            </w:rPrChange>
          </w:rPr>
          <w:delText xml:space="preserve">, </w:delText>
        </w:r>
        <w:r w:rsidRPr="00254232" w:rsidDel="00240553">
          <w:rPr>
            <w:rFonts w:ascii="Times New Roman" w:hAnsi="Times New Roman" w:cs="Times New Roman"/>
            <w:lang w:val="en-US"/>
            <w:rPrChange w:id="4578" w:author="Chen Liao" w:date="2020-06-22T07:02:00Z">
              <w:rPr>
                <w:lang w:val="en-US"/>
              </w:rPr>
            </w:rPrChange>
          </w:rPr>
          <w:fldChar w:fldCharType="begin"/>
        </w:r>
        <w:r w:rsidRPr="00254232" w:rsidDel="00240553">
          <w:rPr>
            <w:rFonts w:ascii="Times New Roman" w:hAnsi="Times New Roman" w:cs="Times New Roman"/>
            <w:lang w:val="en-US"/>
            <w:rPrChange w:id="4579" w:author="Chen Liao" w:date="2020-06-22T07:02:00Z">
              <w:rPr>
                <w:lang w:val="en-US"/>
              </w:rPr>
            </w:rPrChange>
          </w:rPr>
          <w:delInstrText xml:space="preserve"> HYPERLINK "https://www.ncbi.nlm.nih.gov/pubmed/?term=Alonso-Herranz%20V%5BAuthor%5D&amp;cauthor=true&amp;cauthor_uid=26376450" \h </w:delInstrText>
        </w:r>
        <w:r w:rsidRPr="00254232" w:rsidDel="00240553">
          <w:rPr>
            <w:rFonts w:ascii="Times New Roman" w:hAnsi="Times New Roman" w:cs="Times New Roman"/>
            <w:lang w:val="en-US"/>
            <w:rPrChange w:id="4580"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4581" w:author="Chen Liao" w:date="2020-06-22T07:02:00Z">
              <w:rPr>
                <w:color w:val="660066"/>
                <w:sz w:val="20"/>
                <w:szCs w:val="20"/>
                <w:u w:val="single"/>
                <w:lang w:val="en-US"/>
              </w:rPr>
            </w:rPrChange>
          </w:rPr>
          <w:delText>Alonso-Herranz V</w:delText>
        </w:r>
        <w:r w:rsidRPr="00254232" w:rsidDel="00240553">
          <w:rPr>
            <w:rFonts w:ascii="Times New Roman" w:hAnsi="Times New Roman" w:cs="Times New Roman"/>
            <w:color w:val="660066"/>
            <w:sz w:val="20"/>
            <w:szCs w:val="20"/>
            <w:u w:val="single"/>
            <w:lang w:val="en-US"/>
            <w:rPrChange w:id="4582"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17"/>
            <w:szCs w:val="17"/>
            <w:lang w:val="en-US"/>
            <w:rPrChange w:id="4583" w:author="Chen Liao" w:date="2020-06-22T07:02:00Z">
              <w:rPr>
                <w:sz w:val="17"/>
                <w:szCs w:val="17"/>
                <w:lang w:val="en-US"/>
              </w:rPr>
            </w:rPrChange>
          </w:rPr>
          <w:delText>1</w:delText>
        </w:r>
        <w:r w:rsidR="00D27EFC" w:rsidRPr="00254232" w:rsidDel="00240553">
          <w:rPr>
            <w:rFonts w:ascii="Times New Roman" w:hAnsi="Times New Roman" w:cs="Times New Roman"/>
            <w:sz w:val="20"/>
            <w:szCs w:val="20"/>
            <w:lang w:val="en-US"/>
            <w:rPrChange w:id="4584" w:author="Chen Liao" w:date="2020-06-22T07:02:00Z">
              <w:rPr>
                <w:sz w:val="20"/>
                <w:szCs w:val="20"/>
                <w:lang w:val="en-US"/>
              </w:rPr>
            </w:rPrChange>
          </w:rPr>
          <w:delText xml:space="preserve">, </w:delText>
        </w:r>
        <w:r w:rsidRPr="00254232" w:rsidDel="00240553">
          <w:rPr>
            <w:rFonts w:ascii="Times New Roman" w:hAnsi="Times New Roman" w:cs="Times New Roman"/>
            <w:lang w:val="en-US"/>
            <w:rPrChange w:id="4585" w:author="Chen Liao" w:date="2020-06-22T07:02:00Z">
              <w:rPr>
                <w:lang w:val="en-US"/>
              </w:rPr>
            </w:rPrChange>
          </w:rPr>
          <w:fldChar w:fldCharType="begin"/>
        </w:r>
        <w:r w:rsidRPr="00254232" w:rsidDel="00240553">
          <w:rPr>
            <w:rFonts w:ascii="Times New Roman" w:hAnsi="Times New Roman" w:cs="Times New Roman"/>
            <w:lang w:val="en-US"/>
            <w:rPrChange w:id="4586" w:author="Chen Liao" w:date="2020-06-22T07:02:00Z">
              <w:rPr>
                <w:lang w:val="en-US"/>
              </w:rPr>
            </w:rPrChange>
          </w:rPr>
          <w:delInstrText xml:space="preserve"> HYPERLINK "https://www.ncbi.nlm.nih.gov/pubmed/?term=L%C3%B3pez-Gonz%C3%A1lvez%20%C3%81%5BAuthor%5D&amp;cauthor=true&amp;cauthor_uid=26376450" \h </w:delInstrText>
        </w:r>
        <w:r w:rsidRPr="00254232" w:rsidDel="00240553">
          <w:rPr>
            <w:rFonts w:ascii="Times New Roman" w:hAnsi="Times New Roman" w:cs="Times New Roman"/>
            <w:lang w:val="en-US"/>
            <w:rPrChange w:id="4587"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4588" w:author="Chen Liao" w:date="2020-06-22T07:02:00Z">
              <w:rPr>
                <w:color w:val="660066"/>
                <w:sz w:val="20"/>
                <w:szCs w:val="20"/>
                <w:u w:val="single"/>
                <w:lang w:val="en-US"/>
              </w:rPr>
            </w:rPrChange>
          </w:rPr>
          <w:delText>López-Gonzálvez Á</w:delText>
        </w:r>
        <w:r w:rsidRPr="00254232" w:rsidDel="00240553">
          <w:rPr>
            <w:rFonts w:ascii="Times New Roman" w:hAnsi="Times New Roman" w:cs="Times New Roman"/>
            <w:color w:val="660066"/>
            <w:sz w:val="20"/>
            <w:szCs w:val="20"/>
            <w:u w:val="single"/>
            <w:lang w:val="en-US"/>
            <w:rPrChange w:id="4589"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17"/>
            <w:szCs w:val="17"/>
            <w:lang w:val="en-US"/>
            <w:rPrChange w:id="4590" w:author="Chen Liao" w:date="2020-06-22T07:02:00Z">
              <w:rPr>
                <w:sz w:val="17"/>
                <w:szCs w:val="17"/>
                <w:lang w:val="en-US"/>
              </w:rPr>
            </w:rPrChange>
          </w:rPr>
          <w:delText>1</w:delText>
        </w:r>
        <w:r w:rsidR="00D27EFC" w:rsidRPr="00254232" w:rsidDel="00240553">
          <w:rPr>
            <w:rFonts w:ascii="Times New Roman" w:hAnsi="Times New Roman" w:cs="Times New Roman"/>
            <w:sz w:val="20"/>
            <w:szCs w:val="20"/>
            <w:lang w:val="en-US"/>
            <w:rPrChange w:id="4591" w:author="Chen Liao" w:date="2020-06-22T07:02:00Z">
              <w:rPr>
                <w:sz w:val="20"/>
                <w:szCs w:val="20"/>
                <w:lang w:val="en-US"/>
              </w:rPr>
            </w:rPrChange>
          </w:rPr>
          <w:delText xml:space="preserve">, </w:delText>
        </w:r>
        <w:r w:rsidRPr="00254232" w:rsidDel="00240553">
          <w:rPr>
            <w:rFonts w:ascii="Times New Roman" w:hAnsi="Times New Roman" w:cs="Times New Roman"/>
            <w:lang w:val="en-US"/>
            <w:rPrChange w:id="4592" w:author="Chen Liao" w:date="2020-06-22T07:02:00Z">
              <w:rPr>
                <w:lang w:val="en-US"/>
              </w:rPr>
            </w:rPrChange>
          </w:rPr>
          <w:fldChar w:fldCharType="begin"/>
        </w:r>
        <w:r w:rsidRPr="00254232" w:rsidDel="00240553">
          <w:rPr>
            <w:rFonts w:ascii="Times New Roman" w:hAnsi="Times New Roman" w:cs="Times New Roman"/>
            <w:lang w:val="en-US"/>
            <w:rPrChange w:id="4593" w:author="Chen Liao" w:date="2020-06-22T07:02:00Z">
              <w:rPr>
                <w:lang w:val="en-US"/>
              </w:rPr>
            </w:rPrChange>
          </w:rPr>
          <w:delInstrText xml:space="preserve"> HYPERLINK "https://www.ncbi.nlm.nih.gov/pubmed/?term=Barbas%20C%5BAuthor%5D&amp;cauthor=true&amp;cauthor_uid=26376450" \h </w:delInstrText>
        </w:r>
        <w:r w:rsidRPr="00254232" w:rsidDel="00240553">
          <w:rPr>
            <w:rFonts w:ascii="Times New Roman" w:hAnsi="Times New Roman" w:cs="Times New Roman"/>
            <w:lang w:val="en-US"/>
            <w:rPrChange w:id="4594" w:author="Chen Liao" w:date="2020-06-22T07:02:00Z">
              <w:rPr>
                <w:color w:val="660066"/>
                <w:sz w:val="20"/>
                <w:szCs w:val="20"/>
                <w:u w:val="single"/>
                <w:lang w:val="en-US"/>
              </w:rPr>
            </w:rPrChange>
          </w:rPr>
          <w:fldChar w:fldCharType="separate"/>
        </w:r>
        <w:r w:rsidR="00D27EFC" w:rsidRPr="00254232" w:rsidDel="00240553">
          <w:rPr>
            <w:rFonts w:ascii="Times New Roman" w:hAnsi="Times New Roman" w:cs="Times New Roman"/>
            <w:color w:val="660066"/>
            <w:sz w:val="20"/>
            <w:szCs w:val="20"/>
            <w:u w:val="single"/>
            <w:lang w:val="en-US"/>
            <w:rPrChange w:id="4595" w:author="Chen Liao" w:date="2020-06-22T07:02:00Z">
              <w:rPr>
                <w:color w:val="660066"/>
                <w:sz w:val="20"/>
                <w:szCs w:val="20"/>
                <w:u w:val="single"/>
                <w:lang w:val="en-US"/>
              </w:rPr>
            </w:rPrChange>
          </w:rPr>
          <w:delText>Barbas C</w:delText>
        </w:r>
        <w:r w:rsidRPr="00254232" w:rsidDel="00240553">
          <w:rPr>
            <w:rFonts w:ascii="Times New Roman" w:hAnsi="Times New Roman" w:cs="Times New Roman"/>
            <w:color w:val="660066"/>
            <w:sz w:val="20"/>
            <w:szCs w:val="20"/>
            <w:u w:val="single"/>
            <w:lang w:val="en-US"/>
            <w:rPrChange w:id="4596" w:author="Chen Liao" w:date="2020-06-22T07:02:00Z">
              <w:rPr>
                <w:color w:val="660066"/>
                <w:sz w:val="20"/>
                <w:szCs w:val="20"/>
                <w:u w:val="single"/>
                <w:lang w:val="en-US"/>
              </w:rPr>
            </w:rPrChange>
          </w:rPr>
          <w:fldChar w:fldCharType="end"/>
        </w:r>
        <w:r w:rsidR="00D27EFC" w:rsidRPr="00254232" w:rsidDel="00240553">
          <w:rPr>
            <w:rFonts w:ascii="Times New Roman" w:hAnsi="Times New Roman" w:cs="Times New Roman"/>
            <w:sz w:val="17"/>
            <w:szCs w:val="17"/>
            <w:lang w:val="en-US"/>
            <w:rPrChange w:id="4597" w:author="Chen Liao" w:date="2020-06-22T07:02:00Z">
              <w:rPr>
                <w:sz w:val="17"/>
                <w:szCs w:val="17"/>
                <w:lang w:val="en-US"/>
              </w:rPr>
            </w:rPrChange>
          </w:rPr>
          <w:delText>1</w:delText>
        </w:r>
        <w:r w:rsidR="00D27EFC" w:rsidRPr="00254232" w:rsidDel="00240553">
          <w:rPr>
            <w:rFonts w:ascii="Times New Roman" w:hAnsi="Times New Roman" w:cs="Times New Roman"/>
            <w:sz w:val="20"/>
            <w:szCs w:val="20"/>
            <w:lang w:val="en-US"/>
            <w:rPrChange w:id="4598" w:author="Chen Liao" w:date="2020-06-22T07:02:00Z">
              <w:rPr>
                <w:sz w:val="20"/>
                <w:szCs w:val="20"/>
                <w:lang w:val="en-US"/>
              </w:rPr>
            </w:rPrChange>
          </w:rPr>
          <w:delText>.</w:delText>
        </w:r>
      </w:del>
    </w:p>
    <w:p w14:paraId="0CD7FE85" w14:textId="4D196D73" w:rsidR="00655E4E" w:rsidRPr="00254232" w:rsidDel="00240553" w:rsidRDefault="00655E4E">
      <w:pPr>
        <w:spacing w:before="240" w:after="240"/>
        <w:jc w:val="both"/>
        <w:rPr>
          <w:del w:id="4599" w:author="Chen Liao" w:date="2020-06-22T17:35:00Z"/>
          <w:rFonts w:ascii="Times New Roman" w:hAnsi="Times New Roman" w:cs="Times New Roman"/>
          <w:sz w:val="24"/>
          <w:szCs w:val="24"/>
          <w:lang w:val="en-US"/>
          <w:rPrChange w:id="4600" w:author="Chen Liao" w:date="2020-06-22T07:02:00Z">
            <w:rPr>
              <w:del w:id="4601" w:author="Chen Liao" w:date="2020-06-22T17:35:00Z"/>
              <w:sz w:val="24"/>
              <w:szCs w:val="24"/>
              <w:lang w:val="en-US"/>
            </w:rPr>
          </w:rPrChange>
        </w:rPr>
      </w:pPr>
    </w:p>
    <w:p w14:paraId="554BF760" w14:textId="6388A3E6" w:rsidR="00655E4E" w:rsidRPr="00254232" w:rsidDel="00240553" w:rsidRDefault="00655E4E">
      <w:pPr>
        <w:spacing w:before="240" w:after="240"/>
        <w:jc w:val="both"/>
        <w:rPr>
          <w:del w:id="4602" w:author="Chen Liao" w:date="2020-06-22T17:35:00Z"/>
          <w:rFonts w:ascii="Times New Roman" w:hAnsi="Times New Roman" w:cs="Times New Roman"/>
          <w:sz w:val="24"/>
          <w:szCs w:val="24"/>
          <w:lang w:val="en-US"/>
          <w:rPrChange w:id="4603" w:author="Chen Liao" w:date="2020-06-22T07:02:00Z">
            <w:rPr>
              <w:del w:id="4604" w:author="Chen Liao" w:date="2020-06-22T17:35:00Z"/>
              <w:sz w:val="24"/>
              <w:szCs w:val="24"/>
              <w:lang w:val="en-US"/>
            </w:rPr>
          </w:rPrChange>
        </w:rPr>
      </w:pPr>
    </w:p>
    <w:p w14:paraId="5E5E0D84" w14:textId="0C04A791" w:rsidR="00655E4E" w:rsidRPr="00254232" w:rsidDel="00240553" w:rsidRDefault="00655E4E">
      <w:pPr>
        <w:spacing w:before="240" w:after="240"/>
        <w:jc w:val="both"/>
        <w:rPr>
          <w:del w:id="4605" w:author="Chen Liao" w:date="2020-06-22T17:35:00Z"/>
          <w:rFonts w:ascii="Times New Roman" w:hAnsi="Times New Roman" w:cs="Times New Roman"/>
          <w:sz w:val="24"/>
          <w:szCs w:val="24"/>
          <w:lang w:val="en-US"/>
          <w:rPrChange w:id="4606" w:author="Chen Liao" w:date="2020-06-22T07:02:00Z">
            <w:rPr>
              <w:del w:id="4607" w:author="Chen Liao" w:date="2020-06-22T17:35:00Z"/>
              <w:sz w:val="24"/>
              <w:szCs w:val="24"/>
              <w:lang w:val="en-US"/>
            </w:rPr>
          </w:rPrChange>
        </w:rPr>
      </w:pPr>
    </w:p>
    <w:p w14:paraId="59397384" w14:textId="299D2691" w:rsidR="00655E4E" w:rsidRPr="00254232" w:rsidDel="00240553" w:rsidRDefault="00655E4E">
      <w:pPr>
        <w:spacing w:before="240" w:after="240"/>
        <w:jc w:val="both"/>
        <w:rPr>
          <w:del w:id="4608" w:author="Chen Liao" w:date="2020-06-22T17:35:00Z"/>
          <w:rFonts w:ascii="Times New Roman" w:hAnsi="Times New Roman" w:cs="Times New Roman"/>
          <w:sz w:val="24"/>
          <w:szCs w:val="24"/>
          <w:lang w:val="en-US"/>
          <w:rPrChange w:id="4609" w:author="Chen Liao" w:date="2020-06-22T07:02:00Z">
            <w:rPr>
              <w:del w:id="4610" w:author="Chen Liao" w:date="2020-06-22T17:35:00Z"/>
              <w:sz w:val="24"/>
              <w:szCs w:val="24"/>
              <w:lang w:val="en-US"/>
            </w:rPr>
          </w:rPrChange>
        </w:rPr>
      </w:pPr>
    </w:p>
    <w:p w14:paraId="0C1184BE" w14:textId="0CDD47B2" w:rsidR="00655E4E" w:rsidRPr="00254232" w:rsidDel="00240553" w:rsidRDefault="00655E4E">
      <w:pPr>
        <w:spacing w:before="240" w:after="240"/>
        <w:jc w:val="both"/>
        <w:rPr>
          <w:del w:id="4611" w:author="Chen Liao" w:date="2020-06-22T17:35:00Z"/>
          <w:rFonts w:ascii="Times New Roman" w:hAnsi="Times New Roman" w:cs="Times New Roman"/>
          <w:sz w:val="24"/>
          <w:szCs w:val="24"/>
          <w:lang w:val="en-US"/>
          <w:rPrChange w:id="4612" w:author="Chen Liao" w:date="2020-06-22T07:02:00Z">
            <w:rPr>
              <w:del w:id="4613" w:author="Chen Liao" w:date="2020-06-22T17:35:00Z"/>
              <w:sz w:val="24"/>
              <w:szCs w:val="24"/>
              <w:lang w:val="en-US"/>
            </w:rPr>
          </w:rPrChange>
        </w:rPr>
      </w:pPr>
    </w:p>
    <w:p w14:paraId="171E352F" w14:textId="201421ED" w:rsidR="00655E4E" w:rsidRPr="00254232" w:rsidDel="00240553" w:rsidRDefault="00655E4E">
      <w:pPr>
        <w:spacing w:before="240" w:after="240"/>
        <w:jc w:val="both"/>
        <w:rPr>
          <w:del w:id="4614" w:author="Chen Liao" w:date="2020-06-22T17:35:00Z"/>
          <w:rFonts w:ascii="Times New Roman" w:hAnsi="Times New Roman" w:cs="Times New Roman"/>
          <w:sz w:val="24"/>
          <w:szCs w:val="24"/>
          <w:lang w:val="en-US"/>
          <w:rPrChange w:id="4615" w:author="Chen Liao" w:date="2020-06-22T07:02:00Z">
            <w:rPr>
              <w:del w:id="4616" w:author="Chen Liao" w:date="2020-06-22T17:35:00Z"/>
              <w:sz w:val="24"/>
              <w:szCs w:val="24"/>
              <w:lang w:val="en-US"/>
            </w:rPr>
          </w:rPrChange>
        </w:rPr>
      </w:pPr>
    </w:p>
    <w:p w14:paraId="7CEAFC79" w14:textId="3F6645A8" w:rsidR="00655E4E" w:rsidRPr="00254232" w:rsidDel="00240553" w:rsidRDefault="00655E4E">
      <w:pPr>
        <w:spacing w:before="240" w:after="240"/>
        <w:jc w:val="both"/>
        <w:rPr>
          <w:del w:id="4617" w:author="Chen Liao" w:date="2020-06-22T17:35:00Z"/>
          <w:rFonts w:ascii="Times New Roman" w:hAnsi="Times New Roman" w:cs="Times New Roman"/>
          <w:sz w:val="24"/>
          <w:szCs w:val="24"/>
          <w:lang w:val="en-US"/>
          <w:rPrChange w:id="4618" w:author="Chen Liao" w:date="2020-06-22T07:02:00Z">
            <w:rPr>
              <w:del w:id="4619" w:author="Chen Liao" w:date="2020-06-22T17:35:00Z"/>
              <w:sz w:val="24"/>
              <w:szCs w:val="24"/>
              <w:lang w:val="en-US"/>
            </w:rPr>
          </w:rPrChange>
        </w:rPr>
      </w:pPr>
    </w:p>
    <w:p w14:paraId="5DE4BB32" w14:textId="518B1F96" w:rsidR="00655E4E" w:rsidRPr="00254232" w:rsidDel="00240553" w:rsidRDefault="00655E4E">
      <w:pPr>
        <w:spacing w:before="240" w:after="240"/>
        <w:jc w:val="both"/>
        <w:rPr>
          <w:del w:id="4620" w:author="Chen Liao" w:date="2020-06-22T17:35:00Z"/>
          <w:rFonts w:ascii="Times New Roman" w:hAnsi="Times New Roman" w:cs="Times New Roman"/>
          <w:sz w:val="24"/>
          <w:szCs w:val="24"/>
          <w:lang w:val="en-US"/>
          <w:rPrChange w:id="4621" w:author="Chen Liao" w:date="2020-06-22T07:02:00Z">
            <w:rPr>
              <w:del w:id="4622" w:author="Chen Liao" w:date="2020-06-22T17:35:00Z"/>
              <w:sz w:val="24"/>
              <w:szCs w:val="24"/>
              <w:lang w:val="en-US"/>
            </w:rPr>
          </w:rPrChange>
        </w:rPr>
      </w:pPr>
    </w:p>
    <w:p w14:paraId="2AEE5624" w14:textId="6147AA5C" w:rsidR="00655E4E" w:rsidRPr="00254232" w:rsidDel="00240553" w:rsidRDefault="00655E4E">
      <w:pPr>
        <w:spacing w:before="240" w:after="240"/>
        <w:jc w:val="both"/>
        <w:rPr>
          <w:del w:id="4623" w:author="Chen Liao" w:date="2020-06-22T17:35:00Z"/>
          <w:rFonts w:ascii="Times New Roman" w:hAnsi="Times New Roman" w:cs="Times New Roman"/>
          <w:sz w:val="24"/>
          <w:szCs w:val="24"/>
          <w:lang w:val="en-US"/>
          <w:rPrChange w:id="4624" w:author="Chen Liao" w:date="2020-06-22T07:02:00Z">
            <w:rPr>
              <w:del w:id="4625" w:author="Chen Liao" w:date="2020-06-22T17:35:00Z"/>
              <w:sz w:val="24"/>
              <w:szCs w:val="24"/>
              <w:lang w:val="en-US"/>
            </w:rPr>
          </w:rPrChange>
        </w:rPr>
      </w:pPr>
    </w:p>
    <w:p w14:paraId="146B68EA" w14:textId="155F88B4" w:rsidR="00655E4E" w:rsidRPr="00254232" w:rsidDel="00240553" w:rsidRDefault="00655E4E">
      <w:pPr>
        <w:spacing w:before="240" w:after="240"/>
        <w:jc w:val="both"/>
        <w:rPr>
          <w:del w:id="4626" w:author="Chen Liao" w:date="2020-06-22T17:35:00Z"/>
          <w:rFonts w:ascii="Times New Roman" w:hAnsi="Times New Roman" w:cs="Times New Roman"/>
          <w:sz w:val="24"/>
          <w:szCs w:val="24"/>
          <w:lang w:val="en-US"/>
          <w:rPrChange w:id="4627" w:author="Chen Liao" w:date="2020-06-22T07:02:00Z">
            <w:rPr>
              <w:del w:id="4628" w:author="Chen Liao" w:date="2020-06-22T17:35:00Z"/>
              <w:sz w:val="24"/>
              <w:szCs w:val="24"/>
              <w:lang w:val="en-US"/>
            </w:rPr>
          </w:rPrChange>
        </w:rPr>
      </w:pPr>
    </w:p>
    <w:p w14:paraId="77A49792" w14:textId="0D0C2FD8" w:rsidR="00655E4E" w:rsidRPr="00254232" w:rsidDel="00240553" w:rsidRDefault="00655E4E">
      <w:pPr>
        <w:spacing w:before="240" w:after="240"/>
        <w:jc w:val="both"/>
        <w:rPr>
          <w:del w:id="4629" w:author="Chen Liao" w:date="2020-06-22T17:35:00Z"/>
          <w:rFonts w:ascii="Times New Roman" w:hAnsi="Times New Roman" w:cs="Times New Roman"/>
          <w:sz w:val="24"/>
          <w:szCs w:val="24"/>
          <w:lang w:val="en-US"/>
          <w:rPrChange w:id="4630" w:author="Chen Liao" w:date="2020-06-22T07:02:00Z">
            <w:rPr>
              <w:del w:id="4631" w:author="Chen Liao" w:date="2020-06-22T17:35:00Z"/>
              <w:sz w:val="24"/>
              <w:szCs w:val="24"/>
              <w:lang w:val="en-US"/>
            </w:rPr>
          </w:rPrChange>
        </w:rPr>
      </w:pPr>
    </w:p>
    <w:p w14:paraId="0057AF95" w14:textId="27942BC4" w:rsidR="00655E4E" w:rsidRPr="00254232" w:rsidDel="00240553" w:rsidRDefault="00655E4E">
      <w:pPr>
        <w:spacing w:before="240" w:after="240"/>
        <w:jc w:val="both"/>
        <w:rPr>
          <w:del w:id="4632" w:author="Chen Liao" w:date="2020-06-22T17:35:00Z"/>
          <w:rFonts w:ascii="Times New Roman" w:hAnsi="Times New Roman" w:cs="Times New Roman"/>
          <w:sz w:val="24"/>
          <w:szCs w:val="24"/>
          <w:lang w:val="en-US"/>
          <w:rPrChange w:id="4633" w:author="Chen Liao" w:date="2020-06-22T07:02:00Z">
            <w:rPr>
              <w:del w:id="4634" w:author="Chen Liao" w:date="2020-06-22T17:35:00Z"/>
              <w:sz w:val="24"/>
              <w:szCs w:val="24"/>
              <w:lang w:val="en-US"/>
            </w:rPr>
          </w:rPrChange>
        </w:rPr>
      </w:pPr>
    </w:p>
    <w:p w14:paraId="3EF79E34" w14:textId="7A5FBDD0" w:rsidR="00655E4E" w:rsidRPr="00254232" w:rsidDel="00240553" w:rsidRDefault="00655E4E">
      <w:pPr>
        <w:spacing w:before="240" w:after="240"/>
        <w:jc w:val="both"/>
        <w:rPr>
          <w:del w:id="4635" w:author="Chen Liao" w:date="2020-06-22T17:35:00Z"/>
          <w:rFonts w:ascii="Times New Roman" w:hAnsi="Times New Roman" w:cs="Times New Roman"/>
          <w:sz w:val="24"/>
          <w:szCs w:val="24"/>
          <w:lang w:val="en-US"/>
          <w:rPrChange w:id="4636" w:author="Chen Liao" w:date="2020-06-22T07:02:00Z">
            <w:rPr>
              <w:del w:id="4637" w:author="Chen Liao" w:date="2020-06-22T17:35:00Z"/>
              <w:sz w:val="24"/>
              <w:szCs w:val="24"/>
              <w:lang w:val="en-US"/>
            </w:rPr>
          </w:rPrChange>
        </w:rPr>
      </w:pPr>
    </w:p>
    <w:p w14:paraId="3C7CF7C6" w14:textId="4601DCEF" w:rsidR="00655E4E" w:rsidRPr="00254232" w:rsidDel="00240553" w:rsidRDefault="00655E4E">
      <w:pPr>
        <w:spacing w:before="240" w:after="240"/>
        <w:jc w:val="both"/>
        <w:rPr>
          <w:del w:id="4638" w:author="Chen Liao" w:date="2020-06-22T17:35:00Z"/>
          <w:rFonts w:ascii="Times New Roman" w:hAnsi="Times New Roman" w:cs="Times New Roman"/>
          <w:sz w:val="24"/>
          <w:szCs w:val="24"/>
          <w:lang w:val="en-US"/>
          <w:rPrChange w:id="4639" w:author="Chen Liao" w:date="2020-06-22T07:02:00Z">
            <w:rPr>
              <w:del w:id="4640" w:author="Chen Liao" w:date="2020-06-22T17:35:00Z"/>
              <w:sz w:val="24"/>
              <w:szCs w:val="24"/>
              <w:lang w:val="en-US"/>
            </w:rPr>
          </w:rPrChange>
        </w:rPr>
      </w:pPr>
    </w:p>
    <w:p w14:paraId="213A48B7" w14:textId="508586C7" w:rsidR="00655E4E" w:rsidRPr="00254232" w:rsidDel="00240553" w:rsidRDefault="00655E4E">
      <w:pPr>
        <w:spacing w:before="240" w:after="240"/>
        <w:jc w:val="both"/>
        <w:rPr>
          <w:del w:id="4641" w:author="Chen Liao" w:date="2020-06-22T17:35:00Z"/>
          <w:rFonts w:ascii="Times New Roman" w:hAnsi="Times New Roman" w:cs="Times New Roman"/>
          <w:sz w:val="24"/>
          <w:szCs w:val="24"/>
          <w:lang w:val="en-US"/>
          <w:rPrChange w:id="4642" w:author="Chen Liao" w:date="2020-06-22T07:02:00Z">
            <w:rPr>
              <w:del w:id="4643" w:author="Chen Liao" w:date="2020-06-22T17:35:00Z"/>
              <w:sz w:val="24"/>
              <w:szCs w:val="24"/>
              <w:lang w:val="en-US"/>
            </w:rPr>
          </w:rPrChange>
        </w:rPr>
      </w:pPr>
    </w:p>
    <w:p w14:paraId="54044987" w14:textId="2D9064D9" w:rsidR="00655E4E" w:rsidRPr="00254232" w:rsidDel="00240553" w:rsidRDefault="00655E4E">
      <w:pPr>
        <w:spacing w:before="240" w:after="240"/>
        <w:jc w:val="both"/>
        <w:rPr>
          <w:del w:id="4644" w:author="Chen Liao" w:date="2020-06-22T17:35:00Z"/>
          <w:rFonts w:ascii="Times New Roman" w:hAnsi="Times New Roman" w:cs="Times New Roman"/>
          <w:sz w:val="24"/>
          <w:szCs w:val="24"/>
          <w:lang w:val="en-US"/>
          <w:rPrChange w:id="4645" w:author="Chen Liao" w:date="2020-06-22T07:02:00Z">
            <w:rPr>
              <w:del w:id="4646" w:author="Chen Liao" w:date="2020-06-22T17:35:00Z"/>
              <w:sz w:val="24"/>
              <w:szCs w:val="24"/>
              <w:lang w:val="en-US"/>
            </w:rPr>
          </w:rPrChange>
        </w:rPr>
      </w:pPr>
    </w:p>
    <w:p w14:paraId="4385B0F6" w14:textId="1779A988" w:rsidR="00655E4E" w:rsidRPr="00254232" w:rsidDel="00240553" w:rsidRDefault="00655E4E">
      <w:pPr>
        <w:spacing w:before="240" w:after="240"/>
        <w:jc w:val="both"/>
        <w:rPr>
          <w:del w:id="4647" w:author="Chen Liao" w:date="2020-06-22T17:35:00Z"/>
          <w:rFonts w:ascii="Times New Roman" w:hAnsi="Times New Roman" w:cs="Times New Roman"/>
          <w:sz w:val="24"/>
          <w:szCs w:val="24"/>
          <w:lang w:val="en-US"/>
          <w:rPrChange w:id="4648" w:author="Chen Liao" w:date="2020-06-22T07:02:00Z">
            <w:rPr>
              <w:del w:id="4649" w:author="Chen Liao" w:date="2020-06-22T17:35:00Z"/>
              <w:sz w:val="24"/>
              <w:szCs w:val="24"/>
              <w:lang w:val="en-US"/>
            </w:rPr>
          </w:rPrChange>
        </w:rPr>
      </w:pPr>
    </w:p>
    <w:p w14:paraId="7AE29CF0" w14:textId="316991EF" w:rsidR="00655E4E" w:rsidRPr="00254232" w:rsidDel="00240553" w:rsidRDefault="00655E4E">
      <w:pPr>
        <w:spacing w:before="240" w:after="240"/>
        <w:jc w:val="both"/>
        <w:rPr>
          <w:del w:id="4650" w:author="Chen Liao" w:date="2020-06-22T17:35:00Z"/>
          <w:rFonts w:ascii="Times New Roman" w:hAnsi="Times New Roman" w:cs="Times New Roman"/>
          <w:sz w:val="24"/>
          <w:szCs w:val="24"/>
          <w:lang w:val="en-US"/>
          <w:rPrChange w:id="4651" w:author="Chen Liao" w:date="2020-06-22T07:02:00Z">
            <w:rPr>
              <w:del w:id="4652" w:author="Chen Liao" w:date="2020-06-22T17:35:00Z"/>
              <w:sz w:val="24"/>
              <w:szCs w:val="24"/>
              <w:lang w:val="en-US"/>
            </w:rPr>
          </w:rPrChange>
        </w:rPr>
      </w:pPr>
    </w:p>
    <w:p w14:paraId="62AB9FA4" w14:textId="3A105B43" w:rsidR="00655E4E" w:rsidRPr="00254232" w:rsidDel="00240553" w:rsidRDefault="00655E4E">
      <w:pPr>
        <w:spacing w:before="240" w:after="240"/>
        <w:jc w:val="both"/>
        <w:rPr>
          <w:del w:id="4653" w:author="Chen Liao" w:date="2020-06-22T17:35:00Z"/>
          <w:rFonts w:ascii="Times New Roman" w:hAnsi="Times New Roman" w:cs="Times New Roman"/>
          <w:sz w:val="24"/>
          <w:szCs w:val="24"/>
          <w:lang w:val="en-US"/>
          <w:rPrChange w:id="4654" w:author="Chen Liao" w:date="2020-06-22T07:02:00Z">
            <w:rPr>
              <w:del w:id="4655" w:author="Chen Liao" w:date="2020-06-22T17:35:00Z"/>
              <w:sz w:val="24"/>
              <w:szCs w:val="24"/>
              <w:lang w:val="en-US"/>
            </w:rPr>
          </w:rPrChange>
        </w:rPr>
      </w:pPr>
    </w:p>
    <w:p w14:paraId="6D184B8A" w14:textId="2089E039" w:rsidR="00655E4E" w:rsidRPr="00254232" w:rsidDel="00240553" w:rsidRDefault="00655E4E">
      <w:pPr>
        <w:spacing w:before="240" w:after="240"/>
        <w:jc w:val="both"/>
        <w:rPr>
          <w:del w:id="4656" w:author="Chen Liao" w:date="2020-06-22T17:35:00Z"/>
          <w:rFonts w:ascii="Times New Roman" w:hAnsi="Times New Roman" w:cs="Times New Roman"/>
          <w:sz w:val="24"/>
          <w:szCs w:val="24"/>
          <w:lang w:val="en-US"/>
          <w:rPrChange w:id="4657" w:author="Chen Liao" w:date="2020-06-22T07:02:00Z">
            <w:rPr>
              <w:del w:id="4658" w:author="Chen Liao" w:date="2020-06-22T17:35:00Z"/>
              <w:sz w:val="24"/>
              <w:szCs w:val="24"/>
              <w:lang w:val="en-US"/>
            </w:rPr>
          </w:rPrChange>
        </w:rPr>
      </w:pPr>
    </w:p>
    <w:p w14:paraId="5816DBBA" w14:textId="646BBE1A" w:rsidR="00655E4E" w:rsidRPr="00254232" w:rsidDel="00240553" w:rsidRDefault="00655E4E">
      <w:pPr>
        <w:spacing w:before="240" w:after="240"/>
        <w:jc w:val="both"/>
        <w:rPr>
          <w:del w:id="4659" w:author="Chen Liao" w:date="2020-06-22T17:35:00Z"/>
          <w:rFonts w:ascii="Times New Roman" w:hAnsi="Times New Roman" w:cs="Times New Roman"/>
          <w:sz w:val="24"/>
          <w:szCs w:val="24"/>
          <w:lang w:val="en-US"/>
          <w:rPrChange w:id="4660" w:author="Chen Liao" w:date="2020-06-22T07:02:00Z">
            <w:rPr>
              <w:del w:id="4661" w:author="Chen Liao" w:date="2020-06-22T17:35:00Z"/>
              <w:sz w:val="24"/>
              <w:szCs w:val="24"/>
              <w:lang w:val="en-US"/>
            </w:rPr>
          </w:rPrChange>
        </w:rPr>
      </w:pPr>
    </w:p>
    <w:p w14:paraId="7FF84C4D" w14:textId="1468CBA8" w:rsidR="00655E4E" w:rsidRPr="00254232" w:rsidDel="00240553" w:rsidRDefault="00655E4E">
      <w:pPr>
        <w:spacing w:before="240" w:after="240"/>
        <w:jc w:val="both"/>
        <w:rPr>
          <w:del w:id="4662" w:author="Chen Liao" w:date="2020-06-22T17:35:00Z"/>
          <w:rFonts w:ascii="Times New Roman" w:hAnsi="Times New Roman" w:cs="Times New Roman"/>
          <w:sz w:val="24"/>
          <w:szCs w:val="24"/>
          <w:lang w:val="en-US"/>
          <w:rPrChange w:id="4663" w:author="Chen Liao" w:date="2020-06-22T07:02:00Z">
            <w:rPr>
              <w:del w:id="4664" w:author="Chen Liao" w:date="2020-06-22T17:35:00Z"/>
              <w:sz w:val="24"/>
              <w:szCs w:val="24"/>
              <w:lang w:val="en-US"/>
            </w:rPr>
          </w:rPrChange>
        </w:rPr>
      </w:pPr>
    </w:p>
    <w:p w14:paraId="73942F17" w14:textId="1359A834" w:rsidR="00655E4E" w:rsidRPr="00254232" w:rsidDel="00240553" w:rsidRDefault="00655E4E">
      <w:pPr>
        <w:spacing w:before="240" w:after="240"/>
        <w:jc w:val="both"/>
        <w:rPr>
          <w:del w:id="4665" w:author="Chen Liao" w:date="2020-06-22T17:35:00Z"/>
          <w:rFonts w:ascii="Times New Roman" w:hAnsi="Times New Roman" w:cs="Times New Roman"/>
          <w:sz w:val="24"/>
          <w:szCs w:val="24"/>
          <w:lang w:val="en-US"/>
          <w:rPrChange w:id="4666" w:author="Chen Liao" w:date="2020-06-22T07:02:00Z">
            <w:rPr>
              <w:del w:id="4667" w:author="Chen Liao" w:date="2020-06-22T17:35:00Z"/>
              <w:sz w:val="24"/>
              <w:szCs w:val="24"/>
              <w:lang w:val="en-US"/>
            </w:rPr>
          </w:rPrChange>
        </w:rPr>
      </w:pPr>
    </w:p>
    <w:p w14:paraId="16DF6EC8" w14:textId="719680E5" w:rsidR="00655E4E" w:rsidRPr="00254232" w:rsidDel="00240553" w:rsidRDefault="00655E4E">
      <w:pPr>
        <w:spacing w:before="240" w:after="240"/>
        <w:jc w:val="both"/>
        <w:rPr>
          <w:del w:id="4668" w:author="Chen Liao" w:date="2020-06-22T17:35:00Z"/>
          <w:rFonts w:ascii="Times New Roman" w:hAnsi="Times New Roman" w:cs="Times New Roman"/>
          <w:sz w:val="24"/>
          <w:szCs w:val="24"/>
          <w:lang w:val="en-US"/>
          <w:rPrChange w:id="4669" w:author="Chen Liao" w:date="2020-06-22T07:02:00Z">
            <w:rPr>
              <w:del w:id="4670" w:author="Chen Liao" w:date="2020-06-22T17:35:00Z"/>
              <w:sz w:val="24"/>
              <w:szCs w:val="24"/>
              <w:lang w:val="en-US"/>
            </w:rPr>
          </w:rPrChange>
        </w:rPr>
      </w:pPr>
    </w:p>
    <w:p w14:paraId="14A9B804" w14:textId="35DBBF43" w:rsidR="00655E4E" w:rsidRPr="00254232" w:rsidDel="00240553" w:rsidRDefault="00655E4E">
      <w:pPr>
        <w:spacing w:before="240" w:after="240"/>
        <w:jc w:val="both"/>
        <w:rPr>
          <w:del w:id="4671" w:author="Chen Liao" w:date="2020-06-22T17:35:00Z"/>
          <w:rFonts w:ascii="Times New Roman" w:hAnsi="Times New Roman" w:cs="Times New Roman"/>
          <w:sz w:val="24"/>
          <w:szCs w:val="24"/>
          <w:lang w:val="en-US"/>
          <w:rPrChange w:id="4672" w:author="Chen Liao" w:date="2020-06-22T07:02:00Z">
            <w:rPr>
              <w:del w:id="4673" w:author="Chen Liao" w:date="2020-06-22T17:35:00Z"/>
              <w:sz w:val="24"/>
              <w:szCs w:val="24"/>
              <w:lang w:val="en-US"/>
            </w:rPr>
          </w:rPrChange>
        </w:rPr>
      </w:pPr>
    </w:p>
    <w:p w14:paraId="4E051E42" w14:textId="4A4540BC" w:rsidR="00655E4E" w:rsidRPr="00254232" w:rsidDel="00240553" w:rsidRDefault="00655E4E">
      <w:pPr>
        <w:spacing w:before="240" w:after="240"/>
        <w:jc w:val="both"/>
        <w:rPr>
          <w:del w:id="4674" w:author="Chen Liao" w:date="2020-06-22T17:35:00Z"/>
          <w:rFonts w:ascii="Times New Roman" w:hAnsi="Times New Roman" w:cs="Times New Roman"/>
          <w:sz w:val="24"/>
          <w:szCs w:val="24"/>
          <w:lang w:val="en-US"/>
          <w:rPrChange w:id="4675" w:author="Chen Liao" w:date="2020-06-22T07:02:00Z">
            <w:rPr>
              <w:del w:id="4676" w:author="Chen Liao" w:date="2020-06-22T17:35:00Z"/>
              <w:sz w:val="24"/>
              <w:szCs w:val="24"/>
              <w:lang w:val="en-US"/>
            </w:rPr>
          </w:rPrChange>
        </w:rPr>
      </w:pPr>
    </w:p>
    <w:p w14:paraId="3566BBA5" w14:textId="5DD14C81" w:rsidR="00655E4E" w:rsidRPr="00254232" w:rsidDel="00240553" w:rsidRDefault="00655E4E">
      <w:pPr>
        <w:spacing w:before="240" w:after="240"/>
        <w:jc w:val="both"/>
        <w:rPr>
          <w:del w:id="4677" w:author="Chen Liao" w:date="2020-06-22T17:35:00Z"/>
          <w:rFonts w:ascii="Times New Roman" w:hAnsi="Times New Roman" w:cs="Times New Roman"/>
          <w:sz w:val="24"/>
          <w:szCs w:val="24"/>
          <w:lang w:val="en-US"/>
          <w:rPrChange w:id="4678" w:author="Chen Liao" w:date="2020-06-22T07:02:00Z">
            <w:rPr>
              <w:del w:id="4679" w:author="Chen Liao" w:date="2020-06-22T17:35:00Z"/>
              <w:sz w:val="24"/>
              <w:szCs w:val="24"/>
              <w:lang w:val="en-US"/>
            </w:rPr>
          </w:rPrChange>
        </w:rPr>
      </w:pPr>
    </w:p>
    <w:p w14:paraId="41397179" w14:textId="4170D365" w:rsidR="00655E4E" w:rsidRPr="00254232" w:rsidDel="00240553" w:rsidRDefault="00655E4E">
      <w:pPr>
        <w:spacing w:before="240" w:after="240"/>
        <w:jc w:val="both"/>
        <w:rPr>
          <w:del w:id="4680" w:author="Chen Liao" w:date="2020-06-22T17:35:00Z"/>
          <w:rFonts w:ascii="Times New Roman" w:hAnsi="Times New Roman" w:cs="Times New Roman"/>
          <w:sz w:val="24"/>
          <w:szCs w:val="24"/>
          <w:lang w:val="en-US"/>
          <w:rPrChange w:id="4681" w:author="Chen Liao" w:date="2020-06-22T07:02:00Z">
            <w:rPr>
              <w:del w:id="4682" w:author="Chen Liao" w:date="2020-06-22T17:35:00Z"/>
              <w:sz w:val="24"/>
              <w:szCs w:val="24"/>
              <w:lang w:val="en-US"/>
            </w:rPr>
          </w:rPrChange>
        </w:rPr>
      </w:pPr>
    </w:p>
    <w:p w14:paraId="53C30234" w14:textId="206A9E10" w:rsidR="00655E4E" w:rsidRPr="00254232" w:rsidDel="00240553" w:rsidRDefault="00655E4E">
      <w:pPr>
        <w:spacing w:before="240" w:after="240"/>
        <w:jc w:val="both"/>
        <w:rPr>
          <w:del w:id="4683" w:author="Chen Liao" w:date="2020-06-22T17:35:00Z"/>
          <w:rFonts w:ascii="Times New Roman" w:hAnsi="Times New Roman" w:cs="Times New Roman"/>
          <w:sz w:val="24"/>
          <w:szCs w:val="24"/>
          <w:lang w:val="en-US"/>
          <w:rPrChange w:id="4684" w:author="Chen Liao" w:date="2020-06-22T07:02:00Z">
            <w:rPr>
              <w:del w:id="4685" w:author="Chen Liao" w:date="2020-06-22T17:35:00Z"/>
              <w:sz w:val="24"/>
              <w:szCs w:val="24"/>
              <w:lang w:val="en-US"/>
            </w:rPr>
          </w:rPrChange>
        </w:rPr>
      </w:pPr>
    </w:p>
    <w:p w14:paraId="7B385729" w14:textId="353E9385" w:rsidR="00655E4E" w:rsidRPr="00254232" w:rsidDel="00240553" w:rsidRDefault="00655E4E">
      <w:pPr>
        <w:spacing w:before="240" w:after="240"/>
        <w:jc w:val="both"/>
        <w:rPr>
          <w:del w:id="4686" w:author="Chen Liao" w:date="2020-06-22T17:35:00Z"/>
          <w:rFonts w:ascii="Times New Roman" w:hAnsi="Times New Roman" w:cs="Times New Roman"/>
          <w:sz w:val="24"/>
          <w:szCs w:val="24"/>
          <w:lang w:val="en-US"/>
          <w:rPrChange w:id="4687" w:author="Chen Liao" w:date="2020-06-22T07:02:00Z">
            <w:rPr>
              <w:del w:id="4688" w:author="Chen Liao" w:date="2020-06-22T17:35:00Z"/>
              <w:sz w:val="24"/>
              <w:szCs w:val="24"/>
              <w:lang w:val="en-US"/>
            </w:rPr>
          </w:rPrChange>
        </w:rPr>
      </w:pPr>
    </w:p>
    <w:p w14:paraId="3B74AAAB" w14:textId="3CAE28A3" w:rsidR="00655E4E" w:rsidRPr="00254232" w:rsidDel="00240553" w:rsidRDefault="00655E4E">
      <w:pPr>
        <w:spacing w:before="240" w:after="240"/>
        <w:jc w:val="both"/>
        <w:rPr>
          <w:del w:id="4689" w:author="Chen Liao" w:date="2020-06-22T17:35:00Z"/>
          <w:rFonts w:ascii="Times New Roman" w:hAnsi="Times New Roman" w:cs="Times New Roman"/>
          <w:sz w:val="24"/>
          <w:szCs w:val="24"/>
          <w:lang w:val="en-US"/>
          <w:rPrChange w:id="4690" w:author="Chen Liao" w:date="2020-06-22T07:02:00Z">
            <w:rPr>
              <w:del w:id="4691" w:author="Chen Liao" w:date="2020-06-22T17:35:00Z"/>
              <w:sz w:val="24"/>
              <w:szCs w:val="24"/>
              <w:lang w:val="en-US"/>
            </w:rPr>
          </w:rPrChange>
        </w:rPr>
      </w:pPr>
    </w:p>
    <w:p w14:paraId="05C435D2" w14:textId="0059CE75" w:rsidR="00655E4E" w:rsidRPr="00254232" w:rsidDel="00240553" w:rsidRDefault="00655E4E">
      <w:pPr>
        <w:spacing w:before="240" w:after="240"/>
        <w:jc w:val="both"/>
        <w:rPr>
          <w:del w:id="4692" w:author="Chen Liao" w:date="2020-06-22T17:35:00Z"/>
          <w:rFonts w:ascii="Times New Roman" w:hAnsi="Times New Roman" w:cs="Times New Roman"/>
          <w:sz w:val="24"/>
          <w:szCs w:val="24"/>
          <w:lang w:val="en-US"/>
          <w:rPrChange w:id="4693" w:author="Chen Liao" w:date="2020-06-22T07:02:00Z">
            <w:rPr>
              <w:del w:id="4694" w:author="Chen Liao" w:date="2020-06-22T17:35:00Z"/>
              <w:sz w:val="24"/>
              <w:szCs w:val="24"/>
              <w:lang w:val="en-US"/>
            </w:rPr>
          </w:rPrChange>
        </w:rPr>
      </w:pPr>
    </w:p>
    <w:p w14:paraId="535168A5" w14:textId="10521ECC" w:rsidR="00655E4E" w:rsidRPr="00254232" w:rsidDel="00240553" w:rsidRDefault="00655E4E">
      <w:pPr>
        <w:spacing w:before="240" w:after="240"/>
        <w:jc w:val="both"/>
        <w:rPr>
          <w:del w:id="4695" w:author="Chen Liao" w:date="2020-06-22T17:35:00Z"/>
          <w:rFonts w:ascii="Times New Roman" w:hAnsi="Times New Roman" w:cs="Times New Roman"/>
          <w:sz w:val="24"/>
          <w:szCs w:val="24"/>
          <w:lang w:val="en-US"/>
          <w:rPrChange w:id="4696" w:author="Chen Liao" w:date="2020-06-22T07:02:00Z">
            <w:rPr>
              <w:del w:id="4697" w:author="Chen Liao" w:date="2020-06-22T17:35:00Z"/>
              <w:sz w:val="24"/>
              <w:szCs w:val="24"/>
              <w:lang w:val="en-US"/>
            </w:rPr>
          </w:rPrChange>
        </w:rPr>
      </w:pPr>
    </w:p>
    <w:p w14:paraId="752853FC" w14:textId="397425BE" w:rsidR="00655E4E" w:rsidRPr="00254232" w:rsidDel="00240553" w:rsidRDefault="00655E4E">
      <w:pPr>
        <w:spacing w:before="240" w:after="240"/>
        <w:jc w:val="both"/>
        <w:rPr>
          <w:del w:id="4698" w:author="Chen Liao" w:date="2020-06-22T17:35:00Z"/>
          <w:rFonts w:ascii="Times New Roman" w:hAnsi="Times New Roman" w:cs="Times New Roman"/>
          <w:sz w:val="24"/>
          <w:szCs w:val="24"/>
          <w:lang w:val="en-US"/>
          <w:rPrChange w:id="4699" w:author="Chen Liao" w:date="2020-06-22T07:02:00Z">
            <w:rPr>
              <w:del w:id="4700" w:author="Chen Liao" w:date="2020-06-22T17:35:00Z"/>
              <w:sz w:val="24"/>
              <w:szCs w:val="24"/>
              <w:lang w:val="en-US"/>
            </w:rPr>
          </w:rPrChange>
        </w:rPr>
      </w:pPr>
    </w:p>
    <w:p w14:paraId="272AE6C8" w14:textId="37D8C39F" w:rsidR="00655E4E" w:rsidRPr="00254232" w:rsidDel="00240553" w:rsidRDefault="00655E4E">
      <w:pPr>
        <w:spacing w:before="240" w:after="240"/>
        <w:jc w:val="both"/>
        <w:rPr>
          <w:del w:id="4701" w:author="Chen Liao" w:date="2020-06-22T17:35:00Z"/>
          <w:rFonts w:ascii="Times New Roman" w:hAnsi="Times New Roman" w:cs="Times New Roman"/>
          <w:sz w:val="24"/>
          <w:szCs w:val="24"/>
          <w:lang w:val="en-US"/>
          <w:rPrChange w:id="4702" w:author="Chen Liao" w:date="2020-06-22T07:02:00Z">
            <w:rPr>
              <w:del w:id="4703" w:author="Chen Liao" w:date="2020-06-22T17:35:00Z"/>
              <w:sz w:val="24"/>
              <w:szCs w:val="24"/>
              <w:lang w:val="en-US"/>
            </w:rPr>
          </w:rPrChange>
        </w:rPr>
      </w:pPr>
    </w:p>
    <w:p w14:paraId="33E4406D" w14:textId="11D56F66" w:rsidR="00655E4E" w:rsidRPr="00254232" w:rsidDel="00240553" w:rsidRDefault="00655E4E">
      <w:pPr>
        <w:spacing w:before="240" w:after="240"/>
        <w:jc w:val="both"/>
        <w:rPr>
          <w:del w:id="4704" w:author="Chen Liao" w:date="2020-06-22T17:35:00Z"/>
          <w:rFonts w:ascii="Times New Roman" w:hAnsi="Times New Roman" w:cs="Times New Roman"/>
          <w:sz w:val="24"/>
          <w:szCs w:val="24"/>
          <w:lang w:val="en-US"/>
          <w:rPrChange w:id="4705" w:author="Chen Liao" w:date="2020-06-22T07:02:00Z">
            <w:rPr>
              <w:del w:id="4706" w:author="Chen Liao" w:date="2020-06-22T17:35:00Z"/>
              <w:sz w:val="24"/>
              <w:szCs w:val="24"/>
              <w:lang w:val="en-US"/>
            </w:rPr>
          </w:rPrChange>
        </w:rPr>
      </w:pPr>
    </w:p>
    <w:p w14:paraId="56887129" w14:textId="441F5E37" w:rsidR="00655E4E" w:rsidRPr="00254232" w:rsidDel="00240553" w:rsidRDefault="00655E4E">
      <w:pPr>
        <w:spacing w:before="240" w:after="240"/>
        <w:jc w:val="both"/>
        <w:rPr>
          <w:del w:id="4707" w:author="Chen Liao" w:date="2020-06-22T17:35:00Z"/>
          <w:rFonts w:ascii="Times New Roman" w:hAnsi="Times New Roman" w:cs="Times New Roman"/>
          <w:sz w:val="24"/>
          <w:szCs w:val="24"/>
          <w:lang w:val="en-US"/>
          <w:rPrChange w:id="4708" w:author="Chen Liao" w:date="2020-06-22T07:02:00Z">
            <w:rPr>
              <w:del w:id="4709" w:author="Chen Liao" w:date="2020-06-22T17:35:00Z"/>
              <w:sz w:val="24"/>
              <w:szCs w:val="24"/>
              <w:lang w:val="en-US"/>
            </w:rPr>
          </w:rPrChange>
        </w:rPr>
      </w:pPr>
    </w:p>
    <w:p w14:paraId="4B6A0A62" w14:textId="026E4CBC" w:rsidR="00655E4E" w:rsidRPr="00254232" w:rsidDel="00240553" w:rsidRDefault="00655E4E">
      <w:pPr>
        <w:spacing w:before="240" w:after="240"/>
        <w:jc w:val="both"/>
        <w:rPr>
          <w:del w:id="4710" w:author="Chen Liao" w:date="2020-06-22T17:35:00Z"/>
          <w:rFonts w:ascii="Times New Roman" w:hAnsi="Times New Roman" w:cs="Times New Roman"/>
          <w:sz w:val="24"/>
          <w:szCs w:val="24"/>
          <w:lang w:val="en-US"/>
          <w:rPrChange w:id="4711" w:author="Chen Liao" w:date="2020-06-22T07:02:00Z">
            <w:rPr>
              <w:del w:id="4712" w:author="Chen Liao" w:date="2020-06-22T17:35:00Z"/>
              <w:sz w:val="24"/>
              <w:szCs w:val="24"/>
              <w:lang w:val="en-US"/>
            </w:rPr>
          </w:rPrChange>
        </w:rPr>
      </w:pPr>
    </w:p>
    <w:p w14:paraId="3E1D3F4C" w14:textId="5C827939" w:rsidR="00655E4E" w:rsidRPr="00254232" w:rsidDel="00240553" w:rsidRDefault="00655E4E">
      <w:pPr>
        <w:spacing w:before="240" w:after="240"/>
        <w:jc w:val="both"/>
        <w:rPr>
          <w:del w:id="4713" w:author="Chen Liao" w:date="2020-06-22T17:35:00Z"/>
          <w:rFonts w:ascii="Times New Roman" w:hAnsi="Times New Roman" w:cs="Times New Roman"/>
          <w:sz w:val="24"/>
          <w:szCs w:val="24"/>
          <w:lang w:val="en-US"/>
          <w:rPrChange w:id="4714" w:author="Chen Liao" w:date="2020-06-22T07:02:00Z">
            <w:rPr>
              <w:del w:id="4715" w:author="Chen Liao" w:date="2020-06-22T17:35:00Z"/>
              <w:sz w:val="24"/>
              <w:szCs w:val="24"/>
              <w:lang w:val="en-US"/>
            </w:rPr>
          </w:rPrChange>
        </w:rPr>
      </w:pPr>
    </w:p>
    <w:p w14:paraId="03121D75" w14:textId="14717101" w:rsidR="00655E4E" w:rsidRPr="00254232" w:rsidDel="00240553" w:rsidRDefault="00655E4E">
      <w:pPr>
        <w:spacing w:before="240" w:after="240"/>
        <w:jc w:val="both"/>
        <w:rPr>
          <w:del w:id="4716" w:author="Chen Liao" w:date="2020-06-22T17:35:00Z"/>
          <w:rFonts w:ascii="Times New Roman" w:hAnsi="Times New Roman" w:cs="Times New Roman"/>
          <w:sz w:val="24"/>
          <w:szCs w:val="24"/>
          <w:lang w:val="en-US"/>
          <w:rPrChange w:id="4717" w:author="Chen Liao" w:date="2020-06-22T07:02:00Z">
            <w:rPr>
              <w:del w:id="4718" w:author="Chen Liao" w:date="2020-06-22T17:35:00Z"/>
              <w:sz w:val="24"/>
              <w:szCs w:val="24"/>
              <w:lang w:val="en-US"/>
            </w:rPr>
          </w:rPrChange>
        </w:rPr>
      </w:pPr>
    </w:p>
    <w:p w14:paraId="6900B29F" w14:textId="5F08F00E" w:rsidR="00655E4E" w:rsidRPr="00254232" w:rsidDel="00240553" w:rsidRDefault="00655E4E">
      <w:pPr>
        <w:spacing w:before="240" w:after="240"/>
        <w:jc w:val="both"/>
        <w:rPr>
          <w:del w:id="4719" w:author="Chen Liao" w:date="2020-06-22T17:35:00Z"/>
          <w:rFonts w:ascii="Times New Roman" w:hAnsi="Times New Roman" w:cs="Times New Roman"/>
          <w:sz w:val="24"/>
          <w:szCs w:val="24"/>
          <w:lang w:val="en-US"/>
          <w:rPrChange w:id="4720" w:author="Chen Liao" w:date="2020-06-22T07:02:00Z">
            <w:rPr>
              <w:del w:id="4721" w:author="Chen Liao" w:date="2020-06-22T17:35:00Z"/>
              <w:sz w:val="24"/>
              <w:szCs w:val="24"/>
              <w:lang w:val="en-US"/>
            </w:rPr>
          </w:rPrChange>
        </w:rPr>
      </w:pPr>
    </w:p>
    <w:p w14:paraId="5AD1628B" w14:textId="74EE27DE" w:rsidR="00655E4E" w:rsidRPr="00254232" w:rsidDel="00240553" w:rsidRDefault="00655E4E">
      <w:pPr>
        <w:spacing w:before="240" w:after="240"/>
        <w:jc w:val="both"/>
        <w:rPr>
          <w:del w:id="4722" w:author="Chen Liao" w:date="2020-06-22T17:35:00Z"/>
          <w:rFonts w:ascii="Times New Roman" w:hAnsi="Times New Roman" w:cs="Times New Roman"/>
          <w:sz w:val="24"/>
          <w:szCs w:val="24"/>
          <w:lang w:val="en-US"/>
          <w:rPrChange w:id="4723" w:author="Chen Liao" w:date="2020-06-22T07:02:00Z">
            <w:rPr>
              <w:del w:id="4724" w:author="Chen Liao" w:date="2020-06-22T17:35:00Z"/>
              <w:sz w:val="24"/>
              <w:szCs w:val="24"/>
              <w:lang w:val="en-US"/>
            </w:rPr>
          </w:rPrChange>
        </w:rPr>
      </w:pPr>
    </w:p>
    <w:p w14:paraId="2DBE44BD" w14:textId="6F7C673B" w:rsidR="00655E4E" w:rsidRPr="00254232" w:rsidDel="00240553" w:rsidRDefault="00655E4E">
      <w:pPr>
        <w:spacing w:before="240" w:after="240"/>
        <w:jc w:val="both"/>
        <w:rPr>
          <w:del w:id="4725" w:author="Chen Liao" w:date="2020-06-22T17:35:00Z"/>
          <w:rFonts w:ascii="Times New Roman" w:hAnsi="Times New Roman" w:cs="Times New Roman"/>
          <w:sz w:val="24"/>
          <w:szCs w:val="24"/>
          <w:lang w:val="en-US"/>
          <w:rPrChange w:id="4726" w:author="Chen Liao" w:date="2020-06-22T07:02:00Z">
            <w:rPr>
              <w:del w:id="4727" w:author="Chen Liao" w:date="2020-06-22T17:35:00Z"/>
              <w:sz w:val="24"/>
              <w:szCs w:val="24"/>
              <w:lang w:val="en-US"/>
            </w:rPr>
          </w:rPrChange>
        </w:rPr>
      </w:pPr>
    </w:p>
    <w:p w14:paraId="775FE31E" w14:textId="12913EBE" w:rsidR="00655E4E" w:rsidRPr="00254232" w:rsidDel="00240553" w:rsidRDefault="00655E4E">
      <w:pPr>
        <w:spacing w:before="240" w:after="240"/>
        <w:jc w:val="both"/>
        <w:rPr>
          <w:del w:id="4728" w:author="Chen Liao" w:date="2020-06-22T17:35:00Z"/>
          <w:rFonts w:ascii="Times New Roman" w:hAnsi="Times New Roman" w:cs="Times New Roman"/>
          <w:sz w:val="24"/>
          <w:szCs w:val="24"/>
          <w:lang w:val="en-US"/>
          <w:rPrChange w:id="4729" w:author="Chen Liao" w:date="2020-06-22T07:02:00Z">
            <w:rPr>
              <w:del w:id="4730" w:author="Chen Liao" w:date="2020-06-22T17:35:00Z"/>
              <w:sz w:val="24"/>
              <w:szCs w:val="24"/>
              <w:lang w:val="en-US"/>
            </w:rPr>
          </w:rPrChange>
        </w:rPr>
      </w:pPr>
    </w:p>
    <w:p w14:paraId="3498FBA5" w14:textId="6920BFAF" w:rsidR="00655E4E" w:rsidRPr="00254232" w:rsidDel="00240553" w:rsidRDefault="00655E4E">
      <w:pPr>
        <w:spacing w:before="240" w:after="240"/>
        <w:jc w:val="both"/>
        <w:rPr>
          <w:del w:id="4731" w:author="Chen Liao" w:date="2020-06-22T17:35:00Z"/>
          <w:rFonts w:ascii="Times New Roman" w:hAnsi="Times New Roman" w:cs="Times New Roman"/>
          <w:sz w:val="24"/>
          <w:szCs w:val="24"/>
          <w:lang w:val="en-US"/>
          <w:rPrChange w:id="4732" w:author="Chen Liao" w:date="2020-06-22T07:02:00Z">
            <w:rPr>
              <w:del w:id="4733" w:author="Chen Liao" w:date="2020-06-22T17:35:00Z"/>
              <w:sz w:val="24"/>
              <w:szCs w:val="24"/>
              <w:lang w:val="en-US"/>
            </w:rPr>
          </w:rPrChange>
        </w:rPr>
      </w:pPr>
    </w:p>
    <w:p w14:paraId="6BFACB9F" w14:textId="2866936A" w:rsidR="00655E4E" w:rsidRPr="00254232" w:rsidDel="00240553" w:rsidRDefault="00655E4E">
      <w:pPr>
        <w:spacing w:before="240" w:after="240"/>
        <w:jc w:val="both"/>
        <w:rPr>
          <w:del w:id="4734" w:author="Chen Liao" w:date="2020-06-22T17:35:00Z"/>
          <w:rFonts w:ascii="Times New Roman" w:hAnsi="Times New Roman" w:cs="Times New Roman"/>
          <w:sz w:val="24"/>
          <w:szCs w:val="24"/>
          <w:lang w:val="en-US"/>
          <w:rPrChange w:id="4735" w:author="Chen Liao" w:date="2020-06-22T07:02:00Z">
            <w:rPr>
              <w:del w:id="4736" w:author="Chen Liao" w:date="2020-06-22T17:35:00Z"/>
              <w:sz w:val="24"/>
              <w:szCs w:val="24"/>
              <w:lang w:val="en-US"/>
            </w:rPr>
          </w:rPrChange>
        </w:rPr>
      </w:pPr>
    </w:p>
    <w:p w14:paraId="0F627512" w14:textId="02320022" w:rsidR="00655E4E" w:rsidRPr="00254232" w:rsidDel="00240553" w:rsidRDefault="00655E4E">
      <w:pPr>
        <w:spacing w:before="240" w:after="240"/>
        <w:jc w:val="both"/>
        <w:rPr>
          <w:del w:id="4737" w:author="Chen Liao" w:date="2020-06-22T17:35:00Z"/>
          <w:rFonts w:ascii="Times New Roman" w:hAnsi="Times New Roman" w:cs="Times New Roman"/>
          <w:sz w:val="24"/>
          <w:szCs w:val="24"/>
          <w:lang w:val="en-US"/>
          <w:rPrChange w:id="4738" w:author="Chen Liao" w:date="2020-06-22T07:02:00Z">
            <w:rPr>
              <w:del w:id="4739" w:author="Chen Liao" w:date="2020-06-22T17:35:00Z"/>
              <w:sz w:val="24"/>
              <w:szCs w:val="24"/>
              <w:lang w:val="en-US"/>
            </w:rPr>
          </w:rPrChange>
        </w:rPr>
      </w:pPr>
    </w:p>
    <w:p w14:paraId="4F31F301" w14:textId="2282771C" w:rsidR="00655E4E" w:rsidRPr="00254232" w:rsidDel="00240553" w:rsidRDefault="00D27EFC">
      <w:pPr>
        <w:spacing w:before="240" w:after="240"/>
        <w:jc w:val="both"/>
        <w:rPr>
          <w:del w:id="4740" w:author="Chen Liao" w:date="2020-06-22T17:35:00Z"/>
          <w:rFonts w:ascii="Times New Roman" w:hAnsi="Times New Roman" w:cs="Times New Roman"/>
          <w:sz w:val="24"/>
          <w:szCs w:val="24"/>
          <w:lang w:val="en-US"/>
          <w:rPrChange w:id="4741" w:author="Chen Liao" w:date="2020-06-22T07:02:00Z">
            <w:rPr>
              <w:del w:id="4742" w:author="Chen Liao" w:date="2020-06-22T17:35:00Z"/>
              <w:sz w:val="24"/>
              <w:szCs w:val="24"/>
              <w:lang w:val="en-US"/>
            </w:rPr>
          </w:rPrChange>
        </w:rPr>
      </w:pPr>
      <w:del w:id="4743" w:author="Chen Liao" w:date="2020-06-22T17:35:00Z">
        <w:r w:rsidRPr="00254232" w:rsidDel="00240553">
          <w:rPr>
            <w:rFonts w:ascii="Times New Roman" w:hAnsi="Times New Roman" w:cs="Times New Roman"/>
            <w:sz w:val="24"/>
            <w:szCs w:val="24"/>
            <w:lang w:val="en-US"/>
            <w:rPrChange w:id="4744" w:author="Chen Liao" w:date="2020-06-22T07:02:00Z">
              <w:rPr>
                <w:sz w:val="24"/>
                <w:szCs w:val="24"/>
                <w:lang w:val="en-US"/>
              </w:rPr>
            </w:rPrChange>
          </w:rPr>
          <w:delText>Allogenic Hematopoietic Stem Cell transplantation (allo-HSCT henceforth) is an effective treatment against a big range of hematologic disorders [1]. It consists in two main phases: preconditioning and transplant. The preconditioning step involves antibiotic administration and, depending on the regime, ablation of the myeloid cells. It has been demonstrated that preconditioning can produce a decrease in the biodiversitiy of the gut microbiota, which often causes domination of the total population by a single antibiotic-resistant microorganism [2]–[4]. That can pave the way to disseminated infections from the gut to other tissues [5], [6]. As generalized infections are a leading cause in allo-HSCT patient morbidity and mortality [7], [8], research in reducing its prevalence is highly important.</w:delText>
        </w:r>
      </w:del>
    </w:p>
    <w:p w14:paraId="4A44416F" w14:textId="41BF9C82" w:rsidR="00655E4E" w:rsidRPr="00254232" w:rsidDel="00240553" w:rsidRDefault="00D27EFC">
      <w:pPr>
        <w:spacing w:before="240" w:after="240"/>
        <w:jc w:val="both"/>
        <w:rPr>
          <w:del w:id="4745" w:author="Chen Liao" w:date="2020-06-22T17:35:00Z"/>
          <w:rFonts w:ascii="Times New Roman" w:hAnsi="Times New Roman" w:cs="Times New Roman"/>
          <w:sz w:val="24"/>
          <w:szCs w:val="24"/>
          <w:lang w:val="en-US"/>
          <w:rPrChange w:id="4746" w:author="Chen Liao" w:date="2020-06-22T07:02:00Z">
            <w:rPr>
              <w:del w:id="4747" w:author="Chen Liao" w:date="2020-06-22T17:35:00Z"/>
              <w:sz w:val="24"/>
              <w:szCs w:val="24"/>
              <w:lang w:val="en-US"/>
            </w:rPr>
          </w:rPrChange>
        </w:rPr>
      </w:pPr>
      <w:del w:id="4748" w:author="Chen Liao" w:date="2020-06-22T17:35:00Z">
        <w:r w:rsidRPr="00254232" w:rsidDel="00240553">
          <w:rPr>
            <w:rFonts w:ascii="Times New Roman" w:hAnsi="Times New Roman" w:cs="Times New Roman"/>
            <w:sz w:val="24"/>
            <w:szCs w:val="24"/>
            <w:lang w:val="en-US"/>
            <w:rPrChange w:id="4749" w:author="Chen Liao" w:date="2020-06-22T07:02:00Z">
              <w:rPr>
                <w:sz w:val="24"/>
                <w:szCs w:val="24"/>
                <w:lang w:val="en-US"/>
              </w:rPr>
            </w:rPrChange>
          </w:rPr>
          <w:delText xml:space="preserve">Gram negative bacteremias, despite being less frequent than Gram positive ones, are associated with a higher mortality, with </w:delText>
        </w:r>
        <w:r w:rsidRPr="00254232" w:rsidDel="00240553">
          <w:rPr>
            <w:rFonts w:ascii="Times New Roman" w:hAnsi="Times New Roman" w:cs="Times New Roman"/>
            <w:i/>
            <w:sz w:val="24"/>
            <w:szCs w:val="24"/>
            <w:lang w:val="en-US"/>
            <w:rPrChange w:id="4750" w:author="Chen Liao" w:date="2020-06-22T07:02:00Z">
              <w:rPr>
                <w:i/>
                <w:sz w:val="24"/>
                <w:szCs w:val="24"/>
                <w:lang w:val="en-US"/>
              </w:rPr>
            </w:rPrChange>
          </w:rPr>
          <w:delText xml:space="preserve">Pseudomonas aeruginosa </w:delText>
        </w:r>
        <w:r w:rsidRPr="00254232" w:rsidDel="00240553">
          <w:rPr>
            <w:rFonts w:ascii="Times New Roman" w:hAnsi="Times New Roman" w:cs="Times New Roman"/>
            <w:sz w:val="24"/>
            <w:szCs w:val="24"/>
            <w:lang w:val="en-US"/>
            <w:rPrChange w:id="4751" w:author="Chen Liao" w:date="2020-06-22T07:02:00Z">
              <w:rPr>
                <w:sz w:val="24"/>
                <w:szCs w:val="24"/>
                <w:lang w:val="en-US"/>
              </w:rPr>
            </w:rPrChange>
          </w:rPr>
          <w:delText xml:space="preserve">being the most frequent pathogen among Gram negative allo-HSCT-induced sepsis [9]–[11]. </w:delText>
        </w:r>
        <w:r w:rsidRPr="00254232" w:rsidDel="00240553">
          <w:rPr>
            <w:rFonts w:ascii="Times New Roman" w:hAnsi="Times New Roman" w:cs="Times New Roman"/>
            <w:i/>
            <w:sz w:val="24"/>
            <w:szCs w:val="24"/>
            <w:lang w:val="en-US"/>
            <w:rPrChange w:id="4752" w:author="Chen Liao" w:date="2020-06-22T07:02:00Z">
              <w:rPr>
                <w:i/>
                <w:sz w:val="24"/>
                <w:szCs w:val="24"/>
                <w:lang w:val="en-US"/>
              </w:rPr>
            </w:rPrChange>
          </w:rPr>
          <w:delText xml:space="preserve">P. aeruginosa </w:delText>
        </w:r>
        <w:r w:rsidRPr="00254232" w:rsidDel="00240553">
          <w:rPr>
            <w:rFonts w:ascii="Times New Roman" w:hAnsi="Times New Roman" w:cs="Times New Roman"/>
            <w:sz w:val="24"/>
            <w:szCs w:val="24"/>
            <w:lang w:val="en-US"/>
            <w:rPrChange w:id="4753" w:author="Chen Liao" w:date="2020-06-22T07:02:00Z">
              <w:rPr>
                <w:sz w:val="24"/>
                <w:szCs w:val="24"/>
                <w:lang w:val="en-US"/>
              </w:rPr>
            </w:rPrChange>
          </w:rPr>
          <w:delText xml:space="preserve">has a wide range of virulence traits, many of them related to its motility phenotype. Some of the most important are the ability to form biofilms, swimming motility and intestine epithelium adhesiveness. Biofilm-forming </w:delText>
        </w:r>
        <w:r w:rsidRPr="00254232" w:rsidDel="00240553">
          <w:rPr>
            <w:rFonts w:ascii="Times New Roman" w:hAnsi="Times New Roman" w:cs="Times New Roman"/>
            <w:i/>
            <w:sz w:val="24"/>
            <w:szCs w:val="24"/>
            <w:lang w:val="en-US"/>
            <w:rPrChange w:id="4754" w:author="Chen Liao" w:date="2020-06-22T07:02:00Z">
              <w:rPr>
                <w:i/>
                <w:sz w:val="24"/>
                <w:szCs w:val="24"/>
                <w:lang w:val="en-US"/>
              </w:rPr>
            </w:rPrChange>
          </w:rPr>
          <w:delText xml:space="preserve">P. aeruginosa </w:delText>
        </w:r>
        <w:r w:rsidRPr="00254232" w:rsidDel="00240553">
          <w:rPr>
            <w:rFonts w:ascii="Times New Roman" w:hAnsi="Times New Roman" w:cs="Times New Roman"/>
            <w:sz w:val="24"/>
            <w:szCs w:val="24"/>
            <w:lang w:val="en-US"/>
            <w:rPrChange w:id="4755" w:author="Chen Liao" w:date="2020-06-22T07:02:00Z">
              <w:rPr>
                <w:sz w:val="24"/>
                <w:szCs w:val="24"/>
                <w:lang w:val="en-US"/>
              </w:rPr>
            </w:rPrChange>
          </w:rPr>
          <w:delText xml:space="preserve">strains cause chronical infections in Cystic Fibrosis patient’s lungs [13], [14]. Swimming motility and intestine epithelium adhesiveness have been related to epithelium-disruptive strains both </w:delText>
        </w:r>
        <w:r w:rsidRPr="00254232" w:rsidDel="00240553">
          <w:rPr>
            <w:rFonts w:ascii="Times New Roman" w:hAnsi="Times New Roman" w:cs="Times New Roman"/>
            <w:i/>
            <w:sz w:val="24"/>
            <w:szCs w:val="24"/>
            <w:lang w:val="en-US"/>
            <w:rPrChange w:id="4756" w:author="Chen Liao" w:date="2020-06-22T07:02:00Z">
              <w:rPr>
                <w:i/>
                <w:sz w:val="24"/>
                <w:szCs w:val="24"/>
                <w:lang w:val="en-US"/>
              </w:rPr>
            </w:rPrChange>
          </w:rPr>
          <w:delText xml:space="preserve">in-vivo </w:delText>
        </w:r>
        <w:r w:rsidRPr="00254232" w:rsidDel="00240553">
          <w:rPr>
            <w:rFonts w:ascii="Times New Roman" w:hAnsi="Times New Roman" w:cs="Times New Roman"/>
            <w:sz w:val="24"/>
            <w:szCs w:val="24"/>
            <w:lang w:val="en-US"/>
            <w:rPrChange w:id="4757" w:author="Chen Liao" w:date="2020-06-22T07:02:00Z">
              <w:rPr>
                <w:sz w:val="24"/>
                <w:szCs w:val="24"/>
                <w:lang w:val="en-US"/>
              </w:rPr>
            </w:rPrChange>
          </w:rPr>
          <w:delText xml:space="preserve">and </w:delText>
        </w:r>
        <w:r w:rsidRPr="00254232" w:rsidDel="00240553">
          <w:rPr>
            <w:rFonts w:ascii="Times New Roman" w:hAnsi="Times New Roman" w:cs="Times New Roman"/>
            <w:i/>
            <w:sz w:val="24"/>
            <w:szCs w:val="24"/>
            <w:lang w:val="en-US"/>
            <w:rPrChange w:id="4758" w:author="Chen Liao" w:date="2020-06-22T07:02:00Z">
              <w:rPr>
                <w:i/>
                <w:sz w:val="24"/>
                <w:szCs w:val="24"/>
                <w:lang w:val="en-US"/>
              </w:rPr>
            </w:rPrChange>
          </w:rPr>
          <w:delText xml:space="preserve">in-vitro </w:delText>
        </w:r>
        <w:r w:rsidRPr="00254232" w:rsidDel="00240553">
          <w:rPr>
            <w:rFonts w:ascii="Times New Roman" w:hAnsi="Times New Roman" w:cs="Times New Roman"/>
            <w:sz w:val="24"/>
            <w:szCs w:val="24"/>
            <w:lang w:val="en-US"/>
            <w:rPrChange w:id="4759" w:author="Chen Liao" w:date="2020-06-22T07:02:00Z">
              <w:rPr>
                <w:sz w:val="24"/>
                <w:szCs w:val="24"/>
                <w:lang w:val="en-US"/>
              </w:rPr>
            </w:rPrChange>
          </w:rPr>
          <w:delText>[15], [16], as well as the ability to penetrate the intestinal barrier by debilitating the tight junctions between the epithelial cells [17], while swarming motility has been linked to the production of virulence-related factors and antibiotic resistance [18].</w:delText>
        </w:r>
      </w:del>
    </w:p>
    <w:p w14:paraId="378F1185" w14:textId="23D9B91E" w:rsidR="00655E4E" w:rsidRPr="00254232" w:rsidDel="00240553" w:rsidRDefault="00D27EFC">
      <w:pPr>
        <w:spacing w:before="240" w:after="240"/>
        <w:jc w:val="both"/>
        <w:rPr>
          <w:del w:id="4760" w:author="Chen Liao" w:date="2020-06-22T17:35:00Z"/>
          <w:rFonts w:ascii="Times New Roman" w:hAnsi="Times New Roman" w:cs="Times New Roman"/>
          <w:sz w:val="24"/>
          <w:szCs w:val="24"/>
          <w:lang w:val="en-US"/>
          <w:rPrChange w:id="4761" w:author="Chen Liao" w:date="2020-06-22T07:02:00Z">
            <w:rPr>
              <w:del w:id="4762" w:author="Chen Liao" w:date="2020-06-22T17:35:00Z"/>
              <w:sz w:val="24"/>
              <w:szCs w:val="24"/>
              <w:lang w:val="en-US"/>
            </w:rPr>
          </w:rPrChange>
        </w:rPr>
      </w:pPr>
      <w:del w:id="4763" w:author="Chen Liao" w:date="2020-06-22T17:35:00Z">
        <w:r w:rsidRPr="00254232" w:rsidDel="00240553">
          <w:rPr>
            <w:rFonts w:ascii="Times New Roman" w:hAnsi="Times New Roman" w:cs="Times New Roman"/>
            <w:i/>
            <w:sz w:val="24"/>
            <w:szCs w:val="24"/>
            <w:lang w:val="en-US"/>
            <w:rPrChange w:id="4764" w:author="Chen Liao" w:date="2020-06-22T07:02:00Z">
              <w:rPr>
                <w:i/>
                <w:sz w:val="24"/>
                <w:szCs w:val="24"/>
                <w:lang w:val="en-US"/>
              </w:rPr>
            </w:rPrChange>
          </w:rPr>
          <w:delText>P. aeruginosa</w:delText>
        </w:r>
        <w:r w:rsidRPr="00254232" w:rsidDel="00240553">
          <w:rPr>
            <w:rFonts w:ascii="Times New Roman" w:hAnsi="Times New Roman" w:cs="Times New Roman"/>
            <w:sz w:val="24"/>
            <w:szCs w:val="24"/>
            <w:lang w:val="en-US"/>
            <w:rPrChange w:id="4765" w:author="Chen Liao" w:date="2020-06-22T07:02:00Z">
              <w:rPr>
                <w:sz w:val="24"/>
                <w:szCs w:val="24"/>
                <w:lang w:val="en-US"/>
              </w:rPr>
            </w:rPrChange>
          </w:rPr>
          <w:delText xml:space="preserve">, like in other bacteria, relies in a bow-tie c-di-GMP-based network to decide whether to form a biofilm or to swarm. This network is able to integrate different stimuli from the environment that translate in a intracellular concentration of c-di-GMP. If that concentration is above a certain threshold the cell stays in a sessile phenotype, while if it falls below the cell switches to swarming. FleN is a key protein in this regulation. Laboratory evolution in PA14 strain selecting for swarmers produce multiflagelled mutants in </w:delText>
        </w:r>
        <w:r w:rsidRPr="00254232" w:rsidDel="00240553">
          <w:rPr>
            <w:rFonts w:ascii="Times New Roman" w:hAnsi="Times New Roman" w:cs="Times New Roman"/>
            <w:i/>
            <w:sz w:val="24"/>
            <w:szCs w:val="24"/>
            <w:lang w:val="en-US"/>
            <w:rPrChange w:id="4766" w:author="Chen Liao" w:date="2020-06-22T07:02:00Z">
              <w:rPr>
                <w:i/>
                <w:sz w:val="24"/>
                <w:szCs w:val="24"/>
                <w:lang w:val="en-US"/>
              </w:rPr>
            </w:rPrChange>
          </w:rPr>
          <w:delText xml:space="preserve">fleN </w:delText>
        </w:r>
        <w:r w:rsidRPr="00254232" w:rsidDel="00240553">
          <w:rPr>
            <w:rFonts w:ascii="Times New Roman" w:hAnsi="Times New Roman" w:cs="Times New Roman"/>
            <w:sz w:val="24"/>
            <w:szCs w:val="24"/>
            <w:lang w:val="en-US"/>
            <w:rPrChange w:id="4767" w:author="Chen Liao" w:date="2020-06-22T07:02:00Z">
              <w:rPr>
                <w:sz w:val="24"/>
                <w:szCs w:val="24"/>
                <w:lang w:val="en-US"/>
              </w:rPr>
            </w:rPrChange>
          </w:rPr>
          <w:delText xml:space="preserve">gene that are perpetually locked in a swarming behaviour [van Ditmarsch et al. 2013]. After selection for biofilm the phenotype could be recovered. The obtained mutants had mutations in </w:delText>
        </w:r>
        <w:r w:rsidRPr="00254232" w:rsidDel="00240553">
          <w:rPr>
            <w:rFonts w:ascii="Times New Roman" w:hAnsi="Times New Roman" w:cs="Times New Roman"/>
            <w:i/>
            <w:sz w:val="24"/>
            <w:szCs w:val="24"/>
            <w:lang w:val="en-US"/>
            <w:rPrChange w:id="4768" w:author="Chen Liao" w:date="2020-06-22T07:02:00Z">
              <w:rPr>
                <w:i/>
                <w:sz w:val="24"/>
                <w:szCs w:val="24"/>
                <w:lang w:val="en-US"/>
              </w:rPr>
            </w:rPrChange>
          </w:rPr>
          <w:delText xml:space="preserve">dipA </w:delText>
        </w:r>
        <w:r w:rsidRPr="00254232" w:rsidDel="00240553">
          <w:rPr>
            <w:rFonts w:ascii="Times New Roman" w:hAnsi="Times New Roman" w:cs="Times New Roman"/>
            <w:sz w:val="24"/>
            <w:szCs w:val="24"/>
            <w:lang w:val="en-US"/>
            <w:rPrChange w:id="4769" w:author="Chen Liao" w:date="2020-06-22T07:02:00Z">
              <w:rPr>
                <w:sz w:val="24"/>
                <w:szCs w:val="24"/>
                <w:lang w:val="en-US"/>
              </w:rPr>
            </w:rPrChange>
          </w:rPr>
          <w:delText xml:space="preserve">and </w:delText>
        </w:r>
        <w:r w:rsidRPr="00254232" w:rsidDel="00240553">
          <w:rPr>
            <w:rFonts w:ascii="Times New Roman" w:hAnsi="Times New Roman" w:cs="Times New Roman"/>
            <w:i/>
            <w:sz w:val="24"/>
            <w:szCs w:val="24"/>
            <w:lang w:val="en-US"/>
            <w:rPrChange w:id="4770" w:author="Chen Liao" w:date="2020-06-22T07:02:00Z">
              <w:rPr>
                <w:i/>
                <w:sz w:val="24"/>
                <w:szCs w:val="24"/>
                <w:lang w:val="en-US"/>
              </w:rPr>
            </w:rPrChange>
          </w:rPr>
          <w:delText xml:space="preserve">wspF </w:delText>
        </w:r>
        <w:r w:rsidRPr="00254232" w:rsidDel="00240553">
          <w:rPr>
            <w:rFonts w:ascii="Times New Roman" w:hAnsi="Times New Roman" w:cs="Times New Roman"/>
            <w:sz w:val="24"/>
            <w:szCs w:val="24"/>
            <w:lang w:val="en-US"/>
            <w:rPrChange w:id="4771" w:author="Chen Liao" w:date="2020-06-22T07:02:00Z">
              <w:rPr>
                <w:sz w:val="24"/>
                <w:szCs w:val="24"/>
                <w:lang w:val="en-US"/>
              </w:rPr>
            </w:rPrChange>
          </w:rPr>
          <w:delText xml:space="preserve">genes, both related with c-di-GMP [Yan et al. 2017].  This link between genome, c-di-GMP levels and swarming-biofilm tradeoff was reported in laboratory conditions and with a laboratory strains, but has been proved to be difficult to establish across different strains [Yan et al. 2017, van Ditmarsch et al. 2013, Murray et al. 2010]. The strong selective pressure in a laboratory environment was selecting for specialists that had acquired few mutations that allowed them to change their behaviour. But during longer evolutionary histories the strains could be acquiring many mutations that make more difficult to establish the link between genome and phenotype. </w:delText>
        </w:r>
      </w:del>
    </w:p>
    <w:p w14:paraId="069FFF20" w14:textId="23F94233" w:rsidR="00655E4E" w:rsidRPr="00254232" w:rsidDel="00240553" w:rsidRDefault="00D27EFC">
      <w:pPr>
        <w:spacing w:before="240" w:after="240"/>
        <w:jc w:val="both"/>
        <w:rPr>
          <w:del w:id="4772" w:author="Chen Liao" w:date="2020-06-22T17:35:00Z"/>
          <w:rFonts w:ascii="Times New Roman" w:hAnsi="Times New Roman" w:cs="Times New Roman"/>
          <w:sz w:val="24"/>
          <w:szCs w:val="24"/>
          <w:lang w:val="en-US"/>
          <w:rPrChange w:id="4773" w:author="Chen Liao" w:date="2020-06-22T07:02:00Z">
            <w:rPr>
              <w:del w:id="4774" w:author="Chen Liao" w:date="2020-06-22T17:35:00Z"/>
              <w:sz w:val="24"/>
              <w:szCs w:val="24"/>
              <w:lang w:val="en-US"/>
            </w:rPr>
          </w:rPrChange>
        </w:rPr>
      </w:pPr>
      <w:del w:id="4775" w:author="Chen Liao" w:date="2020-06-22T17:35:00Z">
        <w:r w:rsidRPr="00254232" w:rsidDel="00240553">
          <w:rPr>
            <w:rFonts w:ascii="Times New Roman" w:hAnsi="Times New Roman" w:cs="Times New Roman"/>
            <w:sz w:val="24"/>
            <w:szCs w:val="24"/>
            <w:lang w:val="en-US"/>
            <w:rPrChange w:id="4776" w:author="Chen Liao" w:date="2020-06-22T07:02:00Z">
              <w:rPr>
                <w:sz w:val="24"/>
                <w:szCs w:val="24"/>
                <w:lang w:val="en-US"/>
              </w:rPr>
            </w:rPrChange>
          </w:rPr>
          <w:delText xml:space="preserve">Metabolomics is a promising approach for looking for this relationship, as the link between metabolome and phenotype is shorter than the one between genotype and phenotype [19, 20]. In this study we focus on a cohort of 28 </w:delText>
        </w:r>
        <w:r w:rsidRPr="00254232" w:rsidDel="00240553">
          <w:rPr>
            <w:rFonts w:ascii="Times New Roman" w:hAnsi="Times New Roman" w:cs="Times New Roman"/>
            <w:i/>
            <w:sz w:val="24"/>
            <w:szCs w:val="24"/>
            <w:lang w:val="en-US"/>
            <w:rPrChange w:id="4777" w:author="Chen Liao" w:date="2020-06-22T07:02:00Z">
              <w:rPr>
                <w:i/>
                <w:sz w:val="24"/>
                <w:szCs w:val="24"/>
                <w:lang w:val="en-US"/>
              </w:rPr>
            </w:rPrChange>
          </w:rPr>
          <w:delText xml:space="preserve">Pseudomonas aeruginosa </w:delText>
        </w:r>
        <w:r w:rsidRPr="00254232" w:rsidDel="00240553">
          <w:rPr>
            <w:rFonts w:ascii="Times New Roman" w:hAnsi="Times New Roman" w:cs="Times New Roman"/>
            <w:sz w:val="24"/>
            <w:szCs w:val="24"/>
            <w:lang w:val="en-US"/>
            <w:rPrChange w:id="4778" w:author="Chen Liao" w:date="2020-06-22T07:02:00Z">
              <w:rPr>
                <w:sz w:val="24"/>
                <w:szCs w:val="24"/>
                <w:lang w:val="en-US"/>
              </w:rPr>
            </w:rPrChange>
          </w:rPr>
          <w:delText xml:space="preserve">clinical isolates, obtained from acutely infected allo-HSCT patients from Memorial Sloan-Kettering Cancer Center. These strains are phylogenetically diverse, and show different swarming phenotypes that are not restricted to any clade of the phylogeny. The levels of c-di-GMP are neither correlated with the swarming behaviour of the strains. But the metabolite levels of these strains could reveal common patterns that could be product of a metabolic wiring shared across strains that share phenotypic traits. </w:delText>
        </w:r>
      </w:del>
    </w:p>
    <w:p w14:paraId="430B2001" w14:textId="2C6D6D6E" w:rsidR="00655E4E" w:rsidRPr="00254232" w:rsidDel="00240553" w:rsidRDefault="00655E4E">
      <w:pPr>
        <w:spacing w:before="240" w:after="240"/>
        <w:jc w:val="both"/>
        <w:rPr>
          <w:del w:id="4779" w:author="Chen Liao" w:date="2020-06-22T17:35:00Z"/>
          <w:rFonts w:ascii="Times New Roman" w:hAnsi="Times New Roman" w:cs="Times New Roman"/>
          <w:sz w:val="24"/>
          <w:szCs w:val="24"/>
          <w:lang w:val="en-US"/>
          <w:rPrChange w:id="4780" w:author="Chen Liao" w:date="2020-06-22T07:02:00Z">
            <w:rPr>
              <w:del w:id="4781" w:author="Chen Liao" w:date="2020-06-22T17:35:00Z"/>
              <w:sz w:val="24"/>
              <w:szCs w:val="24"/>
              <w:lang w:val="en-US"/>
            </w:rPr>
          </w:rPrChange>
        </w:rPr>
      </w:pPr>
    </w:p>
    <w:p w14:paraId="1CD794BE" w14:textId="713BD8B8" w:rsidR="00655E4E" w:rsidRPr="00254232" w:rsidDel="00240553" w:rsidRDefault="00D27EFC">
      <w:pPr>
        <w:spacing w:before="240" w:after="240"/>
        <w:jc w:val="both"/>
        <w:rPr>
          <w:del w:id="4782" w:author="Chen Liao" w:date="2020-06-22T17:35:00Z"/>
          <w:rFonts w:ascii="Times New Roman" w:hAnsi="Times New Roman" w:cs="Times New Roman"/>
          <w:sz w:val="24"/>
          <w:szCs w:val="24"/>
          <w:lang w:val="en-US"/>
          <w:rPrChange w:id="4783" w:author="Chen Liao" w:date="2020-06-22T07:02:00Z">
            <w:rPr>
              <w:del w:id="4784" w:author="Chen Liao" w:date="2020-06-22T17:35:00Z"/>
              <w:sz w:val="24"/>
              <w:szCs w:val="24"/>
              <w:lang w:val="en-US"/>
            </w:rPr>
          </w:rPrChange>
        </w:rPr>
      </w:pPr>
      <w:del w:id="4785" w:author="Chen Liao" w:date="2020-06-22T17:35:00Z">
        <w:r w:rsidRPr="00254232" w:rsidDel="00240553">
          <w:rPr>
            <w:rFonts w:ascii="Times New Roman" w:hAnsi="Times New Roman" w:cs="Times New Roman"/>
            <w:sz w:val="24"/>
            <w:szCs w:val="24"/>
            <w:lang w:val="en-US"/>
            <w:rPrChange w:id="4786" w:author="Chen Liao" w:date="2020-06-22T07:02:00Z">
              <w:rPr>
                <w:sz w:val="24"/>
                <w:szCs w:val="24"/>
                <w:lang w:val="en-US"/>
              </w:rPr>
            </w:rPrChange>
          </w:rPr>
          <w:delText xml:space="preserve">The subject of this study is a cohort of 28 </w:delText>
        </w:r>
        <w:r w:rsidRPr="00254232" w:rsidDel="00240553">
          <w:rPr>
            <w:rFonts w:ascii="Times New Roman" w:hAnsi="Times New Roman" w:cs="Times New Roman"/>
            <w:i/>
            <w:sz w:val="24"/>
            <w:szCs w:val="24"/>
            <w:lang w:val="en-US"/>
            <w:rPrChange w:id="4787" w:author="Chen Liao" w:date="2020-06-22T07:02:00Z">
              <w:rPr>
                <w:i/>
                <w:sz w:val="24"/>
                <w:szCs w:val="24"/>
                <w:lang w:val="en-US"/>
              </w:rPr>
            </w:rPrChange>
          </w:rPr>
          <w:delText>P. aeruginosa</w:delText>
        </w:r>
        <w:r w:rsidRPr="00254232" w:rsidDel="00240553">
          <w:rPr>
            <w:rFonts w:ascii="Times New Roman" w:hAnsi="Times New Roman" w:cs="Times New Roman"/>
            <w:sz w:val="24"/>
            <w:szCs w:val="24"/>
            <w:lang w:val="en-US"/>
            <w:rPrChange w:id="4788" w:author="Chen Liao" w:date="2020-06-22T07:02:00Z">
              <w:rPr>
                <w:sz w:val="24"/>
                <w:szCs w:val="24"/>
                <w:lang w:val="en-US"/>
              </w:rPr>
            </w:rPrChange>
          </w:rPr>
          <w:delText xml:space="preserve"> clinical isolates obtained from different body parts of acutely infected allo-HSCT patients from Memorial Sloan-Kettering Cancer Center that were also used in past of our studies. Their metabolites were extracted after culture in minimal media when they were in exponential phase of growth and analysed by Liquid Chromatography-Mass Spectrometry, with 3 replicates per strain. 96 compounds were identified, but after a curation that number was reduced to 70. The peak areas were log transformed and different normalization methods were tested, finally choosing Cross-contribution Compensating Normalization Method. As internal standards we chose a set of compounds that did not change across strains, determined by a Kruskal Wallis test. </w:delText>
        </w:r>
      </w:del>
    </w:p>
    <w:p w14:paraId="1571F05A" w14:textId="7D9C0F86" w:rsidR="00655E4E" w:rsidRPr="00254232" w:rsidDel="00240553" w:rsidRDefault="00D27EFC">
      <w:pPr>
        <w:spacing w:before="240" w:after="240"/>
        <w:jc w:val="both"/>
        <w:rPr>
          <w:del w:id="4789" w:author="Chen Liao" w:date="2020-06-22T17:35:00Z"/>
          <w:rFonts w:ascii="Times New Roman" w:hAnsi="Times New Roman" w:cs="Times New Roman"/>
          <w:sz w:val="24"/>
          <w:szCs w:val="24"/>
          <w:lang w:val="en-US"/>
          <w:rPrChange w:id="4790" w:author="Chen Liao" w:date="2020-06-22T07:02:00Z">
            <w:rPr>
              <w:del w:id="4791" w:author="Chen Liao" w:date="2020-06-22T17:35:00Z"/>
              <w:sz w:val="24"/>
              <w:szCs w:val="24"/>
              <w:lang w:val="en-US"/>
            </w:rPr>
          </w:rPrChange>
        </w:rPr>
      </w:pPr>
      <w:del w:id="4792" w:author="Chen Liao" w:date="2020-06-22T17:35:00Z">
        <w:r w:rsidRPr="00254232" w:rsidDel="00240553">
          <w:rPr>
            <w:rFonts w:ascii="Times New Roman" w:hAnsi="Times New Roman" w:cs="Times New Roman"/>
            <w:sz w:val="24"/>
            <w:szCs w:val="24"/>
            <w:lang w:val="en-US"/>
            <w:rPrChange w:id="4793" w:author="Chen Liao" w:date="2020-06-22T07:02:00Z">
              <w:rPr>
                <w:sz w:val="24"/>
                <w:szCs w:val="24"/>
                <w:lang w:val="en-US"/>
              </w:rPr>
            </w:rPrChange>
          </w:rPr>
          <w:delText>The swarming was characterized by spotting 2 µL of a OD</w:delText>
        </w:r>
        <w:r w:rsidRPr="00254232" w:rsidDel="00240553">
          <w:rPr>
            <w:rFonts w:ascii="Times New Roman" w:hAnsi="Times New Roman" w:cs="Times New Roman"/>
            <w:sz w:val="24"/>
            <w:szCs w:val="24"/>
            <w:vertAlign w:val="subscript"/>
            <w:lang w:val="en-US"/>
            <w:rPrChange w:id="4794" w:author="Chen Liao" w:date="2020-06-22T07:02:00Z">
              <w:rPr>
                <w:sz w:val="24"/>
                <w:szCs w:val="24"/>
                <w:vertAlign w:val="subscript"/>
                <w:lang w:val="en-US"/>
              </w:rPr>
            </w:rPrChange>
          </w:rPr>
          <w:delText>600</w:delText>
        </w:r>
        <w:r w:rsidRPr="00254232" w:rsidDel="00240553">
          <w:rPr>
            <w:rFonts w:ascii="Times New Roman" w:hAnsi="Times New Roman" w:cs="Times New Roman"/>
            <w:sz w:val="24"/>
            <w:szCs w:val="24"/>
            <w:lang w:val="en-US"/>
            <w:rPrChange w:id="4795" w:author="Chen Liao" w:date="2020-06-22T07:02:00Z">
              <w:rPr>
                <w:sz w:val="24"/>
                <w:szCs w:val="24"/>
                <w:lang w:val="en-US"/>
              </w:rPr>
            </w:rPrChange>
          </w:rPr>
          <w:delText xml:space="preserve"> ~1 in soft agar Petri dishes. After 16 hours of 37˚C incubation the swarm area and the circularity was measured. The two measures were normalized to range from 0 to 1, a PCA was did and the values for principal component one were obtained (principal component 1 contained 88.9% of the variance of the data). This way we obtained a single value that combined circularity and area. Growth curves in minimal medium were also obtained for each one of the strains by measuring the OD</w:delText>
        </w:r>
        <w:r w:rsidRPr="00254232" w:rsidDel="00240553">
          <w:rPr>
            <w:rFonts w:ascii="Times New Roman" w:hAnsi="Times New Roman" w:cs="Times New Roman"/>
            <w:sz w:val="24"/>
            <w:szCs w:val="24"/>
            <w:vertAlign w:val="subscript"/>
            <w:lang w:val="en-US"/>
            <w:rPrChange w:id="4796" w:author="Chen Liao" w:date="2020-06-22T07:02:00Z">
              <w:rPr>
                <w:sz w:val="24"/>
                <w:szCs w:val="24"/>
                <w:vertAlign w:val="subscript"/>
                <w:lang w:val="en-US"/>
              </w:rPr>
            </w:rPrChange>
          </w:rPr>
          <w:delText>600</w:delText>
        </w:r>
        <w:r w:rsidRPr="00254232" w:rsidDel="00240553">
          <w:rPr>
            <w:rFonts w:ascii="Times New Roman" w:hAnsi="Times New Roman" w:cs="Times New Roman"/>
            <w:sz w:val="24"/>
            <w:szCs w:val="24"/>
            <w:lang w:val="en-US"/>
            <w:rPrChange w:id="4797" w:author="Chen Liao" w:date="2020-06-22T07:02:00Z">
              <w:rPr>
                <w:sz w:val="24"/>
                <w:szCs w:val="24"/>
                <w:lang w:val="en-US"/>
              </w:rPr>
            </w:rPrChange>
          </w:rPr>
          <w:delText xml:space="preserve"> at 10 minutes intervals during 48 hours. The production of rhamnolipids was also determined by the observation of the shape of the supernatant drop after growth in minimal medium. </w:delText>
        </w:r>
      </w:del>
    </w:p>
    <w:p w14:paraId="4F1E706E" w14:textId="301F2002" w:rsidR="00655E4E" w:rsidRPr="00254232" w:rsidDel="00240553" w:rsidRDefault="00D27EFC">
      <w:pPr>
        <w:spacing w:before="240" w:after="240"/>
        <w:jc w:val="both"/>
        <w:rPr>
          <w:del w:id="4798" w:author="Chen Liao" w:date="2020-06-22T17:35:00Z"/>
          <w:rFonts w:ascii="Times New Roman" w:hAnsi="Times New Roman" w:cs="Times New Roman"/>
          <w:sz w:val="24"/>
          <w:szCs w:val="24"/>
          <w:lang w:val="en-US"/>
          <w:rPrChange w:id="4799" w:author="Chen Liao" w:date="2020-06-22T07:02:00Z">
            <w:rPr>
              <w:del w:id="4800" w:author="Chen Liao" w:date="2020-06-22T17:35:00Z"/>
              <w:sz w:val="24"/>
              <w:szCs w:val="24"/>
              <w:lang w:val="en-US"/>
            </w:rPr>
          </w:rPrChange>
        </w:rPr>
      </w:pPr>
      <w:del w:id="4801" w:author="Chen Liao" w:date="2020-06-22T17:35:00Z">
        <w:r w:rsidRPr="00254232" w:rsidDel="00240553">
          <w:rPr>
            <w:rFonts w:ascii="Times New Roman" w:hAnsi="Times New Roman" w:cs="Times New Roman"/>
            <w:sz w:val="24"/>
            <w:szCs w:val="24"/>
            <w:lang w:val="en-US"/>
            <w:rPrChange w:id="4802" w:author="Chen Liao" w:date="2020-06-22T07:02:00Z">
              <w:rPr>
                <w:sz w:val="24"/>
                <w:szCs w:val="24"/>
                <w:lang w:val="en-US"/>
              </w:rPr>
            </w:rPrChange>
          </w:rPr>
          <w:delText xml:space="preserve">The CCMN normalized metabolomic data was clustered using euclidean distance as distance measure, and Ward D aggregation method. All replicates clustered together, with the exception of one of H47921, that was removed because its values were very different to the ones from the other 2 replicates, and a replicate of W36662 and T63266, respectively. Those last two replicates did not move far away in the dendrogram, so we decided to keep them. The cluster was done using all compounds 96 compounds (the ambiguous and the unambiguous ones), being represented in the figure only the unambiguous ones. Two major clusters were obtained, one of them having higher abundance of many of the detected compounds. The strains that swarm the most clustered all together. In the principal component analysis of the metabolomics data was also possible to see that the strains that have a similar swarming phenotype aggregate (Figure X). That showed that metabolite abundance and swarming phenotype are closely related, which lead us to apply a supervised approach to the analysis of the data. We chose Orthogonal Projections for Latent Structures, as it is widely used in metabolomics with a high success. As a response variable for the model we used principal component 1 scores stated before (obtained from normalized swarm area and circularity). We then selected the compounds with most extreme loading values in component p1, meaning that they are the ones that most contribute to separate the strains according to how much they swarm in the model. </w:delText>
        </w:r>
      </w:del>
    </w:p>
    <w:p w14:paraId="5DCC0D97" w14:textId="7E3EC3BC" w:rsidR="00655E4E" w:rsidRPr="00254232" w:rsidDel="00240553" w:rsidRDefault="00D27EFC">
      <w:pPr>
        <w:spacing w:before="240" w:after="240"/>
        <w:jc w:val="both"/>
        <w:rPr>
          <w:del w:id="4803" w:author="Chen Liao" w:date="2020-06-22T17:35:00Z"/>
          <w:rFonts w:ascii="Times New Roman" w:hAnsi="Times New Roman" w:cs="Times New Roman"/>
          <w:sz w:val="24"/>
          <w:szCs w:val="24"/>
          <w:lang w:val="en-US"/>
          <w:rPrChange w:id="4804" w:author="Chen Liao" w:date="2020-06-22T07:02:00Z">
            <w:rPr>
              <w:del w:id="4805" w:author="Chen Liao" w:date="2020-06-22T17:35:00Z"/>
              <w:sz w:val="24"/>
              <w:szCs w:val="24"/>
              <w:lang w:val="en-US"/>
            </w:rPr>
          </w:rPrChange>
        </w:rPr>
      </w:pPr>
      <w:del w:id="4806" w:author="Chen Liao" w:date="2020-06-22T17:35:00Z">
        <w:r w:rsidRPr="00254232" w:rsidDel="00240553">
          <w:rPr>
            <w:rFonts w:ascii="Times New Roman" w:hAnsi="Times New Roman" w:cs="Times New Roman"/>
            <w:sz w:val="24"/>
            <w:szCs w:val="24"/>
            <w:lang w:val="en-US"/>
            <w:rPrChange w:id="4807" w:author="Chen Liao" w:date="2020-06-22T07:02:00Z">
              <w:rPr>
                <w:sz w:val="24"/>
                <w:szCs w:val="24"/>
                <w:lang w:val="en-US"/>
              </w:rPr>
            </w:rPrChange>
          </w:rPr>
          <w:delText xml:space="preserve">The compounds that more contribute to the separation of the strains according to swarming were then used as input for metabolic pathway enrichment. The approach chosen was FELLA. This R package applies diffusion algorithms over an undirected and unweighted graph that consists in all the entries that exist in KEGG for a given organism, in this case </w:delText>
        </w:r>
        <w:r w:rsidRPr="00254232" w:rsidDel="00240553">
          <w:rPr>
            <w:rFonts w:ascii="Times New Roman" w:hAnsi="Times New Roman" w:cs="Times New Roman"/>
            <w:i/>
            <w:sz w:val="24"/>
            <w:szCs w:val="24"/>
            <w:lang w:val="en-US"/>
            <w:rPrChange w:id="4808" w:author="Chen Liao" w:date="2020-06-22T07:02:00Z">
              <w:rPr>
                <w:i/>
                <w:sz w:val="24"/>
                <w:szCs w:val="24"/>
                <w:lang w:val="en-US"/>
              </w:rPr>
            </w:rPrChange>
          </w:rPr>
          <w:delText>Pseudomonas aeruginosa</w:delText>
        </w:r>
        <w:r w:rsidRPr="00254232" w:rsidDel="00240553">
          <w:rPr>
            <w:rFonts w:ascii="Times New Roman" w:hAnsi="Times New Roman" w:cs="Times New Roman"/>
            <w:sz w:val="24"/>
            <w:szCs w:val="24"/>
            <w:lang w:val="en-US"/>
            <w:rPrChange w:id="4809" w:author="Chen Liao" w:date="2020-06-22T07:02:00Z">
              <w:rPr>
                <w:sz w:val="24"/>
                <w:szCs w:val="24"/>
                <w:lang w:val="en-US"/>
              </w:rPr>
            </w:rPrChange>
          </w:rPr>
          <w:delText>, strain PAO1. The output consists in a subgraph with all the entries that have a high probability of receiving the simulated flux that diffusion algorithm pumps into the network through the input compounds’ nodes. The entries in that subgraph are the nodes with highest connectivity within the global graph. The nodes in that subgraph labelled as “pathway” would be the metabolic pathways that would be potentially perturbed. The output of FELLA also include enzymes linked to the compounds of interest. This enzymes could be the ones that are different between strains in terms of presence/absence or sequence and might be causing the observed differences in metabolite abundance.</w:delText>
        </w:r>
      </w:del>
    </w:p>
    <w:p w14:paraId="78324DB1" w14:textId="48E80F30" w:rsidR="00655E4E" w:rsidRPr="00254232" w:rsidDel="00240553" w:rsidRDefault="00655E4E">
      <w:pPr>
        <w:spacing w:before="240" w:after="240"/>
        <w:jc w:val="both"/>
        <w:rPr>
          <w:del w:id="4810" w:author="Chen Liao" w:date="2020-06-22T17:35:00Z"/>
          <w:rFonts w:ascii="Times New Roman" w:hAnsi="Times New Roman" w:cs="Times New Roman"/>
          <w:sz w:val="24"/>
          <w:szCs w:val="24"/>
          <w:lang w:val="en-US"/>
          <w:rPrChange w:id="4811" w:author="Chen Liao" w:date="2020-06-22T07:02:00Z">
            <w:rPr>
              <w:del w:id="4812" w:author="Chen Liao" w:date="2020-06-22T17:35:00Z"/>
              <w:sz w:val="24"/>
              <w:szCs w:val="24"/>
              <w:lang w:val="en-US"/>
            </w:rPr>
          </w:rPrChange>
        </w:rPr>
      </w:pPr>
    </w:p>
    <w:p w14:paraId="3CDB7876" w14:textId="099B8313" w:rsidR="00655E4E" w:rsidRPr="00254232" w:rsidDel="00240553" w:rsidRDefault="00655E4E">
      <w:pPr>
        <w:spacing w:before="240" w:after="240"/>
        <w:jc w:val="both"/>
        <w:rPr>
          <w:del w:id="4813" w:author="Chen Liao" w:date="2020-06-22T17:35:00Z"/>
          <w:rFonts w:ascii="Times New Roman" w:hAnsi="Times New Roman" w:cs="Times New Roman"/>
          <w:sz w:val="24"/>
          <w:szCs w:val="24"/>
          <w:lang w:val="en-US"/>
          <w:rPrChange w:id="4814" w:author="Chen Liao" w:date="2020-06-22T07:02:00Z">
            <w:rPr>
              <w:del w:id="4815" w:author="Chen Liao" w:date="2020-06-22T17:35:00Z"/>
              <w:sz w:val="24"/>
              <w:szCs w:val="24"/>
              <w:lang w:val="en-US"/>
            </w:rPr>
          </w:rPrChange>
        </w:rPr>
      </w:pPr>
    </w:p>
    <w:p w14:paraId="4AA915C4" w14:textId="2E003330" w:rsidR="00655E4E" w:rsidRPr="00254232" w:rsidDel="00240553" w:rsidRDefault="00655E4E">
      <w:pPr>
        <w:spacing w:before="240" w:after="240"/>
        <w:jc w:val="both"/>
        <w:rPr>
          <w:del w:id="4816" w:author="Chen Liao" w:date="2020-06-22T17:35:00Z"/>
          <w:rFonts w:ascii="Times New Roman" w:hAnsi="Times New Roman" w:cs="Times New Roman"/>
          <w:sz w:val="24"/>
          <w:szCs w:val="24"/>
          <w:lang w:val="en-US"/>
          <w:rPrChange w:id="4817" w:author="Chen Liao" w:date="2020-06-22T07:02:00Z">
            <w:rPr>
              <w:del w:id="4818" w:author="Chen Liao" w:date="2020-06-22T17:35:00Z"/>
              <w:sz w:val="24"/>
              <w:szCs w:val="24"/>
              <w:lang w:val="en-US"/>
            </w:rPr>
          </w:rPrChange>
        </w:rPr>
      </w:pPr>
    </w:p>
    <w:p w14:paraId="53B4E44E" w14:textId="58B8969F" w:rsidR="00655E4E" w:rsidRPr="00254232" w:rsidDel="00240553" w:rsidRDefault="00655E4E">
      <w:pPr>
        <w:spacing w:before="240" w:after="240"/>
        <w:jc w:val="both"/>
        <w:rPr>
          <w:del w:id="4819" w:author="Chen Liao" w:date="2020-06-22T17:35:00Z"/>
          <w:rFonts w:ascii="Times New Roman" w:hAnsi="Times New Roman" w:cs="Times New Roman"/>
          <w:sz w:val="24"/>
          <w:szCs w:val="24"/>
          <w:lang w:val="en-US"/>
          <w:rPrChange w:id="4820" w:author="Chen Liao" w:date="2020-06-22T07:02:00Z">
            <w:rPr>
              <w:del w:id="4821" w:author="Chen Liao" w:date="2020-06-22T17:35:00Z"/>
              <w:sz w:val="24"/>
              <w:szCs w:val="24"/>
              <w:lang w:val="en-US"/>
            </w:rPr>
          </w:rPrChange>
        </w:rPr>
      </w:pPr>
    </w:p>
    <w:p w14:paraId="5DA777F3" w14:textId="3C7737F7" w:rsidR="00655E4E" w:rsidRPr="00254232" w:rsidDel="00240553" w:rsidRDefault="00655E4E">
      <w:pPr>
        <w:spacing w:before="240" w:after="240"/>
        <w:jc w:val="both"/>
        <w:rPr>
          <w:del w:id="4822" w:author="Chen Liao" w:date="2020-06-22T17:35:00Z"/>
          <w:rFonts w:ascii="Times New Roman" w:hAnsi="Times New Roman" w:cs="Times New Roman"/>
          <w:sz w:val="24"/>
          <w:szCs w:val="24"/>
          <w:lang w:val="en-US"/>
          <w:rPrChange w:id="4823" w:author="Chen Liao" w:date="2020-06-22T07:02:00Z">
            <w:rPr>
              <w:del w:id="4824" w:author="Chen Liao" w:date="2020-06-22T17:35:00Z"/>
              <w:sz w:val="24"/>
              <w:szCs w:val="24"/>
              <w:lang w:val="en-US"/>
            </w:rPr>
          </w:rPrChange>
        </w:rPr>
      </w:pPr>
    </w:p>
    <w:p w14:paraId="7CB18987" w14:textId="44AACF47" w:rsidR="00655E4E" w:rsidRPr="00254232" w:rsidDel="00240553" w:rsidRDefault="00655E4E">
      <w:pPr>
        <w:spacing w:before="240" w:after="240"/>
        <w:jc w:val="both"/>
        <w:rPr>
          <w:del w:id="4825" w:author="Chen Liao" w:date="2020-06-22T17:35:00Z"/>
          <w:rFonts w:ascii="Times New Roman" w:hAnsi="Times New Roman" w:cs="Times New Roman"/>
          <w:sz w:val="24"/>
          <w:szCs w:val="24"/>
          <w:lang w:val="en-US"/>
          <w:rPrChange w:id="4826" w:author="Chen Liao" w:date="2020-06-22T07:02:00Z">
            <w:rPr>
              <w:del w:id="4827" w:author="Chen Liao" w:date="2020-06-22T17:35:00Z"/>
              <w:sz w:val="24"/>
              <w:szCs w:val="24"/>
              <w:lang w:val="en-US"/>
            </w:rPr>
          </w:rPrChange>
        </w:rPr>
      </w:pPr>
    </w:p>
    <w:p w14:paraId="41F60198" w14:textId="67DEBABF" w:rsidR="00655E4E" w:rsidRPr="00254232" w:rsidDel="00240553" w:rsidRDefault="00655E4E">
      <w:pPr>
        <w:spacing w:before="240" w:after="240"/>
        <w:jc w:val="both"/>
        <w:rPr>
          <w:del w:id="4828" w:author="Chen Liao" w:date="2020-06-22T17:35:00Z"/>
          <w:rFonts w:ascii="Times New Roman" w:hAnsi="Times New Roman" w:cs="Times New Roman"/>
          <w:sz w:val="24"/>
          <w:szCs w:val="24"/>
          <w:lang w:val="en-US"/>
          <w:rPrChange w:id="4829" w:author="Chen Liao" w:date="2020-06-22T07:02:00Z">
            <w:rPr>
              <w:del w:id="4830" w:author="Chen Liao" w:date="2020-06-22T17:35:00Z"/>
              <w:sz w:val="24"/>
              <w:szCs w:val="24"/>
              <w:lang w:val="en-US"/>
            </w:rPr>
          </w:rPrChange>
        </w:rPr>
      </w:pPr>
    </w:p>
    <w:p w14:paraId="15A8004F" w14:textId="66AF1710" w:rsidR="00655E4E" w:rsidRPr="00254232" w:rsidDel="00240553" w:rsidRDefault="00655E4E">
      <w:pPr>
        <w:spacing w:before="240" w:after="240"/>
        <w:jc w:val="both"/>
        <w:rPr>
          <w:del w:id="4831" w:author="Chen Liao" w:date="2020-06-22T17:35:00Z"/>
          <w:rFonts w:ascii="Times New Roman" w:hAnsi="Times New Roman" w:cs="Times New Roman"/>
          <w:sz w:val="24"/>
          <w:szCs w:val="24"/>
          <w:lang w:val="en-US"/>
          <w:rPrChange w:id="4832" w:author="Chen Liao" w:date="2020-06-22T07:02:00Z">
            <w:rPr>
              <w:del w:id="4833" w:author="Chen Liao" w:date="2020-06-22T17:35:00Z"/>
              <w:sz w:val="24"/>
              <w:szCs w:val="24"/>
              <w:lang w:val="en-US"/>
            </w:rPr>
          </w:rPrChange>
        </w:rPr>
      </w:pPr>
    </w:p>
    <w:p w14:paraId="6920933D" w14:textId="6614AD4F" w:rsidR="00655E4E" w:rsidRPr="00254232" w:rsidDel="00240553" w:rsidRDefault="00655E4E">
      <w:pPr>
        <w:spacing w:before="240" w:after="240"/>
        <w:jc w:val="both"/>
        <w:rPr>
          <w:del w:id="4834" w:author="Chen Liao" w:date="2020-06-22T17:35:00Z"/>
          <w:rFonts w:ascii="Times New Roman" w:hAnsi="Times New Roman" w:cs="Times New Roman"/>
          <w:sz w:val="24"/>
          <w:szCs w:val="24"/>
          <w:lang w:val="en-US"/>
          <w:rPrChange w:id="4835" w:author="Chen Liao" w:date="2020-06-22T07:02:00Z">
            <w:rPr>
              <w:del w:id="4836" w:author="Chen Liao" w:date="2020-06-22T17:35:00Z"/>
              <w:sz w:val="24"/>
              <w:szCs w:val="24"/>
              <w:lang w:val="en-US"/>
            </w:rPr>
          </w:rPrChange>
        </w:rPr>
      </w:pPr>
    </w:p>
    <w:p w14:paraId="21BD8260" w14:textId="42498A23" w:rsidR="00655E4E" w:rsidRPr="00254232" w:rsidDel="00240553" w:rsidRDefault="00655E4E">
      <w:pPr>
        <w:spacing w:before="240" w:after="240"/>
        <w:jc w:val="both"/>
        <w:rPr>
          <w:del w:id="4837" w:author="Chen Liao" w:date="2020-06-22T17:35:00Z"/>
          <w:rFonts w:ascii="Times New Roman" w:hAnsi="Times New Roman" w:cs="Times New Roman"/>
          <w:sz w:val="24"/>
          <w:szCs w:val="24"/>
          <w:lang w:val="en-US"/>
          <w:rPrChange w:id="4838" w:author="Chen Liao" w:date="2020-06-22T07:02:00Z">
            <w:rPr>
              <w:del w:id="4839" w:author="Chen Liao" w:date="2020-06-22T17:35:00Z"/>
              <w:sz w:val="24"/>
              <w:szCs w:val="24"/>
              <w:lang w:val="en-US"/>
            </w:rPr>
          </w:rPrChange>
        </w:rPr>
      </w:pPr>
    </w:p>
    <w:p w14:paraId="7E3F4FF9" w14:textId="1A4543C6" w:rsidR="00655E4E" w:rsidRPr="00254232" w:rsidDel="00240553" w:rsidRDefault="00655E4E">
      <w:pPr>
        <w:spacing w:before="240" w:after="240"/>
        <w:jc w:val="both"/>
        <w:rPr>
          <w:del w:id="4840" w:author="Chen Liao" w:date="2020-06-22T17:35:00Z"/>
          <w:rFonts w:ascii="Times New Roman" w:hAnsi="Times New Roman" w:cs="Times New Roman"/>
          <w:sz w:val="24"/>
          <w:szCs w:val="24"/>
          <w:lang w:val="en-US"/>
          <w:rPrChange w:id="4841" w:author="Chen Liao" w:date="2020-06-22T07:02:00Z">
            <w:rPr>
              <w:del w:id="4842" w:author="Chen Liao" w:date="2020-06-22T17:35:00Z"/>
              <w:sz w:val="24"/>
              <w:szCs w:val="24"/>
              <w:lang w:val="en-US"/>
            </w:rPr>
          </w:rPrChange>
        </w:rPr>
      </w:pPr>
    </w:p>
    <w:p w14:paraId="5DEBFF03" w14:textId="6E45BB59" w:rsidR="00655E4E" w:rsidRPr="00254232" w:rsidDel="00240553" w:rsidRDefault="00655E4E">
      <w:pPr>
        <w:spacing w:before="240" w:after="240"/>
        <w:jc w:val="both"/>
        <w:rPr>
          <w:del w:id="4843" w:author="Chen Liao" w:date="2020-06-22T17:35:00Z"/>
          <w:rFonts w:ascii="Times New Roman" w:hAnsi="Times New Roman" w:cs="Times New Roman"/>
          <w:sz w:val="24"/>
          <w:szCs w:val="24"/>
          <w:lang w:val="en-US"/>
          <w:rPrChange w:id="4844" w:author="Chen Liao" w:date="2020-06-22T07:02:00Z">
            <w:rPr>
              <w:del w:id="4845" w:author="Chen Liao" w:date="2020-06-22T17:35:00Z"/>
              <w:sz w:val="24"/>
              <w:szCs w:val="24"/>
              <w:lang w:val="en-US"/>
            </w:rPr>
          </w:rPrChange>
        </w:rPr>
      </w:pPr>
    </w:p>
    <w:p w14:paraId="41A30429" w14:textId="04313CEC" w:rsidR="00655E4E" w:rsidRPr="00254232" w:rsidDel="00240553" w:rsidRDefault="00655E4E">
      <w:pPr>
        <w:spacing w:before="240" w:after="240"/>
        <w:jc w:val="both"/>
        <w:rPr>
          <w:del w:id="4846" w:author="Chen Liao" w:date="2020-06-22T17:35:00Z"/>
          <w:rFonts w:ascii="Times New Roman" w:hAnsi="Times New Roman" w:cs="Times New Roman"/>
          <w:sz w:val="24"/>
          <w:szCs w:val="24"/>
          <w:lang w:val="en-US"/>
          <w:rPrChange w:id="4847" w:author="Chen Liao" w:date="2020-06-22T07:02:00Z">
            <w:rPr>
              <w:del w:id="4848" w:author="Chen Liao" w:date="2020-06-22T17:35:00Z"/>
              <w:sz w:val="24"/>
              <w:szCs w:val="24"/>
              <w:lang w:val="en-US"/>
            </w:rPr>
          </w:rPrChange>
        </w:rPr>
      </w:pPr>
    </w:p>
    <w:p w14:paraId="25E36C37" w14:textId="6FFAD950" w:rsidR="00655E4E" w:rsidRPr="00254232" w:rsidDel="00240553" w:rsidRDefault="00655E4E">
      <w:pPr>
        <w:spacing w:before="240" w:after="240"/>
        <w:jc w:val="both"/>
        <w:rPr>
          <w:del w:id="4849" w:author="Chen Liao" w:date="2020-06-22T17:35:00Z"/>
          <w:rFonts w:ascii="Times New Roman" w:hAnsi="Times New Roman" w:cs="Times New Roman"/>
          <w:sz w:val="24"/>
          <w:szCs w:val="24"/>
          <w:lang w:val="en-US"/>
          <w:rPrChange w:id="4850" w:author="Chen Liao" w:date="2020-06-22T07:02:00Z">
            <w:rPr>
              <w:del w:id="4851" w:author="Chen Liao" w:date="2020-06-22T17:35:00Z"/>
              <w:sz w:val="24"/>
              <w:szCs w:val="24"/>
              <w:lang w:val="en-US"/>
            </w:rPr>
          </w:rPrChange>
        </w:rPr>
      </w:pPr>
    </w:p>
    <w:p w14:paraId="20BB5339" w14:textId="056FB905" w:rsidR="00655E4E" w:rsidRPr="00254232" w:rsidDel="00240553" w:rsidRDefault="00655E4E">
      <w:pPr>
        <w:spacing w:before="240" w:after="240"/>
        <w:jc w:val="both"/>
        <w:rPr>
          <w:del w:id="4852" w:author="Chen Liao" w:date="2020-06-22T17:35:00Z"/>
          <w:rFonts w:ascii="Times New Roman" w:hAnsi="Times New Roman" w:cs="Times New Roman"/>
          <w:sz w:val="24"/>
          <w:szCs w:val="24"/>
          <w:lang w:val="en-US"/>
          <w:rPrChange w:id="4853" w:author="Chen Liao" w:date="2020-06-22T07:02:00Z">
            <w:rPr>
              <w:del w:id="4854" w:author="Chen Liao" w:date="2020-06-22T17:35:00Z"/>
              <w:sz w:val="24"/>
              <w:szCs w:val="24"/>
              <w:lang w:val="en-US"/>
            </w:rPr>
          </w:rPrChange>
        </w:rPr>
      </w:pPr>
    </w:p>
    <w:p w14:paraId="4D7471FF" w14:textId="2A19981C" w:rsidR="00655E4E" w:rsidRPr="00254232" w:rsidDel="00240553" w:rsidRDefault="00655E4E">
      <w:pPr>
        <w:spacing w:before="240" w:after="240"/>
        <w:jc w:val="both"/>
        <w:rPr>
          <w:del w:id="4855" w:author="Chen Liao" w:date="2020-06-22T17:35:00Z"/>
          <w:rFonts w:ascii="Times New Roman" w:hAnsi="Times New Roman" w:cs="Times New Roman"/>
          <w:sz w:val="24"/>
          <w:szCs w:val="24"/>
          <w:lang w:val="en-US"/>
          <w:rPrChange w:id="4856" w:author="Chen Liao" w:date="2020-06-22T07:02:00Z">
            <w:rPr>
              <w:del w:id="4857" w:author="Chen Liao" w:date="2020-06-22T17:35:00Z"/>
              <w:sz w:val="24"/>
              <w:szCs w:val="24"/>
              <w:lang w:val="en-US"/>
            </w:rPr>
          </w:rPrChange>
        </w:rPr>
      </w:pPr>
    </w:p>
    <w:p w14:paraId="074617A3" w14:textId="32ED32DA" w:rsidR="00655E4E" w:rsidRPr="00254232" w:rsidDel="00240553" w:rsidRDefault="00655E4E">
      <w:pPr>
        <w:spacing w:before="240" w:after="240"/>
        <w:jc w:val="both"/>
        <w:rPr>
          <w:del w:id="4858" w:author="Chen Liao" w:date="2020-06-22T17:35:00Z"/>
          <w:rFonts w:ascii="Times New Roman" w:hAnsi="Times New Roman" w:cs="Times New Roman"/>
          <w:sz w:val="24"/>
          <w:szCs w:val="24"/>
          <w:lang w:val="en-US"/>
          <w:rPrChange w:id="4859" w:author="Chen Liao" w:date="2020-06-22T07:02:00Z">
            <w:rPr>
              <w:del w:id="4860" w:author="Chen Liao" w:date="2020-06-22T17:35:00Z"/>
              <w:sz w:val="24"/>
              <w:szCs w:val="24"/>
              <w:lang w:val="en-US"/>
            </w:rPr>
          </w:rPrChange>
        </w:rPr>
      </w:pPr>
    </w:p>
    <w:p w14:paraId="27056D15" w14:textId="50C4B660" w:rsidR="00655E4E" w:rsidRPr="00254232" w:rsidDel="00240553" w:rsidRDefault="00655E4E">
      <w:pPr>
        <w:spacing w:before="240" w:after="240"/>
        <w:jc w:val="both"/>
        <w:rPr>
          <w:del w:id="4861" w:author="Chen Liao" w:date="2020-06-22T17:35:00Z"/>
          <w:rFonts w:ascii="Times New Roman" w:hAnsi="Times New Roman" w:cs="Times New Roman"/>
          <w:sz w:val="24"/>
          <w:szCs w:val="24"/>
          <w:lang w:val="en-US"/>
          <w:rPrChange w:id="4862" w:author="Chen Liao" w:date="2020-06-22T07:02:00Z">
            <w:rPr>
              <w:del w:id="4863" w:author="Chen Liao" w:date="2020-06-22T17:35:00Z"/>
              <w:sz w:val="24"/>
              <w:szCs w:val="24"/>
              <w:lang w:val="en-US"/>
            </w:rPr>
          </w:rPrChange>
        </w:rPr>
      </w:pPr>
    </w:p>
    <w:p w14:paraId="16368032" w14:textId="25957145" w:rsidR="00655E4E" w:rsidRPr="00254232" w:rsidDel="00240553" w:rsidRDefault="00655E4E">
      <w:pPr>
        <w:spacing w:before="240" w:after="240"/>
        <w:jc w:val="both"/>
        <w:rPr>
          <w:del w:id="4864" w:author="Chen Liao" w:date="2020-06-22T17:35:00Z"/>
          <w:rFonts w:ascii="Times New Roman" w:hAnsi="Times New Roman" w:cs="Times New Roman"/>
          <w:sz w:val="24"/>
          <w:szCs w:val="24"/>
          <w:lang w:val="en-US"/>
          <w:rPrChange w:id="4865" w:author="Chen Liao" w:date="2020-06-22T07:02:00Z">
            <w:rPr>
              <w:del w:id="4866" w:author="Chen Liao" w:date="2020-06-22T17:35:00Z"/>
              <w:sz w:val="24"/>
              <w:szCs w:val="24"/>
              <w:lang w:val="en-US"/>
            </w:rPr>
          </w:rPrChange>
        </w:rPr>
      </w:pPr>
    </w:p>
    <w:p w14:paraId="43E0AF2B" w14:textId="71272939" w:rsidR="00655E4E" w:rsidRPr="00254232" w:rsidDel="00240553" w:rsidRDefault="00655E4E">
      <w:pPr>
        <w:spacing w:before="240" w:after="240"/>
        <w:jc w:val="both"/>
        <w:rPr>
          <w:del w:id="4867" w:author="Chen Liao" w:date="2020-06-22T17:35:00Z"/>
          <w:rFonts w:ascii="Times New Roman" w:hAnsi="Times New Roman" w:cs="Times New Roman"/>
          <w:sz w:val="24"/>
          <w:szCs w:val="24"/>
          <w:lang w:val="en-US"/>
          <w:rPrChange w:id="4868" w:author="Chen Liao" w:date="2020-06-22T07:02:00Z">
            <w:rPr>
              <w:del w:id="4869" w:author="Chen Liao" w:date="2020-06-22T17:35:00Z"/>
              <w:sz w:val="24"/>
              <w:szCs w:val="24"/>
              <w:lang w:val="en-US"/>
            </w:rPr>
          </w:rPrChange>
        </w:rPr>
      </w:pPr>
    </w:p>
    <w:p w14:paraId="1DACD685" w14:textId="066562A7" w:rsidR="00655E4E" w:rsidRPr="00254232" w:rsidDel="00240553" w:rsidRDefault="00655E4E">
      <w:pPr>
        <w:spacing w:before="240" w:after="240"/>
        <w:jc w:val="both"/>
        <w:rPr>
          <w:del w:id="4870" w:author="Chen Liao" w:date="2020-06-22T17:35:00Z"/>
          <w:rFonts w:ascii="Times New Roman" w:hAnsi="Times New Roman" w:cs="Times New Roman"/>
          <w:sz w:val="24"/>
          <w:szCs w:val="24"/>
          <w:lang w:val="en-US"/>
          <w:rPrChange w:id="4871" w:author="Chen Liao" w:date="2020-06-22T07:02:00Z">
            <w:rPr>
              <w:del w:id="4872" w:author="Chen Liao" w:date="2020-06-22T17:35:00Z"/>
              <w:sz w:val="24"/>
              <w:szCs w:val="24"/>
              <w:lang w:val="en-US"/>
            </w:rPr>
          </w:rPrChange>
        </w:rPr>
      </w:pPr>
    </w:p>
    <w:p w14:paraId="0AAE7440" w14:textId="7A86465B" w:rsidR="00655E4E" w:rsidRPr="00254232" w:rsidDel="00240553" w:rsidRDefault="00655E4E">
      <w:pPr>
        <w:spacing w:before="240" w:after="240"/>
        <w:jc w:val="both"/>
        <w:rPr>
          <w:del w:id="4873" w:author="Chen Liao" w:date="2020-06-22T17:35:00Z"/>
          <w:rFonts w:ascii="Times New Roman" w:hAnsi="Times New Roman" w:cs="Times New Roman"/>
          <w:sz w:val="24"/>
          <w:szCs w:val="24"/>
          <w:lang w:val="en-US"/>
          <w:rPrChange w:id="4874" w:author="Chen Liao" w:date="2020-06-22T07:02:00Z">
            <w:rPr>
              <w:del w:id="4875" w:author="Chen Liao" w:date="2020-06-22T17:35:00Z"/>
              <w:sz w:val="24"/>
              <w:szCs w:val="24"/>
              <w:lang w:val="en-US"/>
            </w:rPr>
          </w:rPrChange>
        </w:rPr>
      </w:pPr>
    </w:p>
    <w:p w14:paraId="61AE7D1C" w14:textId="0C45F8EA" w:rsidR="00655E4E" w:rsidRPr="00254232" w:rsidDel="00240553" w:rsidRDefault="00655E4E">
      <w:pPr>
        <w:spacing w:before="240" w:after="240"/>
        <w:jc w:val="both"/>
        <w:rPr>
          <w:del w:id="4876" w:author="Chen Liao" w:date="2020-06-22T17:35:00Z"/>
          <w:rFonts w:ascii="Times New Roman" w:hAnsi="Times New Roman" w:cs="Times New Roman"/>
          <w:sz w:val="24"/>
          <w:szCs w:val="24"/>
          <w:lang w:val="en-US"/>
          <w:rPrChange w:id="4877" w:author="Chen Liao" w:date="2020-06-22T07:02:00Z">
            <w:rPr>
              <w:del w:id="4878" w:author="Chen Liao" w:date="2020-06-22T17:35:00Z"/>
              <w:sz w:val="24"/>
              <w:szCs w:val="24"/>
              <w:lang w:val="en-US"/>
            </w:rPr>
          </w:rPrChange>
        </w:rPr>
      </w:pPr>
    </w:p>
    <w:p w14:paraId="7E028E68" w14:textId="736AD331" w:rsidR="00655E4E" w:rsidRPr="00254232" w:rsidDel="00240553" w:rsidRDefault="00655E4E">
      <w:pPr>
        <w:spacing w:before="240" w:after="240"/>
        <w:jc w:val="both"/>
        <w:rPr>
          <w:del w:id="4879" w:author="Chen Liao" w:date="2020-06-22T17:35:00Z"/>
          <w:rFonts w:ascii="Times New Roman" w:hAnsi="Times New Roman" w:cs="Times New Roman"/>
          <w:sz w:val="24"/>
          <w:szCs w:val="24"/>
          <w:lang w:val="en-US"/>
          <w:rPrChange w:id="4880" w:author="Chen Liao" w:date="2020-06-22T07:02:00Z">
            <w:rPr>
              <w:del w:id="4881" w:author="Chen Liao" w:date="2020-06-22T17:35:00Z"/>
              <w:sz w:val="24"/>
              <w:szCs w:val="24"/>
              <w:lang w:val="en-US"/>
            </w:rPr>
          </w:rPrChange>
        </w:rPr>
      </w:pPr>
    </w:p>
    <w:p w14:paraId="431E39EC" w14:textId="6434E2C1" w:rsidR="00655E4E" w:rsidRPr="00254232" w:rsidDel="00240553" w:rsidRDefault="00655E4E">
      <w:pPr>
        <w:spacing w:before="240" w:after="240"/>
        <w:jc w:val="both"/>
        <w:rPr>
          <w:del w:id="4882" w:author="Chen Liao" w:date="2020-06-22T17:35:00Z"/>
          <w:rFonts w:ascii="Times New Roman" w:hAnsi="Times New Roman" w:cs="Times New Roman"/>
          <w:sz w:val="24"/>
          <w:szCs w:val="24"/>
          <w:lang w:val="en-US"/>
          <w:rPrChange w:id="4883" w:author="Chen Liao" w:date="2020-06-22T07:02:00Z">
            <w:rPr>
              <w:del w:id="4884" w:author="Chen Liao" w:date="2020-06-22T17:35:00Z"/>
              <w:sz w:val="24"/>
              <w:szCs w:val="24"/>
              <w:lang w:val="en-US"/>
            </w:rPr>
          </w:rPrChange>
        </w:rPr>
      </w:pPr>
    </w:p>
    <w:p w14:paraId="79A0DC3C" w14:textId="5BEBEBF0" w:rsidR="00655E4E" w:rsidRPr="00254232" w:rsidDel="00240553" w:rsidRDefault="00655E4E">
      <w:pPr>
        <w:spacing w:before="240" w:after="240"/>
        <w:jc w:val="both"/>
        <w:rPr>
          <w:del w:id="4885" w:author="Chen Liao" w:date="2020-06-22T17:35:00Z"/>
          <w:rFonts w:ascii="Times New Roman" w:hAnsi="Times New Roman" w:cs="Times New Roman"/>
          <w:sz w:val="24"/>
          <w:szCs w:val="24"/>
          <w:lang w:val="en-US"/>
          <w:rPrChange w:id="4886" w:author="Chen Liao" w:date="2020-06-22T07:02:00Z">
            <w:rPr>
              <w:del w:id="4887" w:author="Chen Liao" w:date="2020-06-22T17:35:00Z"/>
              <w:sz w:val="24"/>
              <w:szCs w:val="24"/>
              <w:lang w:val="en-US"/>
            </w:rPr>
          </w:rPrChange>
        </w:rPr>
      </w:pPr>
    </w:p>
    <w:p w14:paraId="2B2DF145" w14:textId="04C750A0" w:rsidR="00655E4E" w:rsidRPr="00254232" w:rsidDel="00240553" w:rsidRDefault="00655E4E">
      <w:pPr>
        <w:spacing w:before="240" w:after="240"/>
        <w:jc w:val="both"/>
        <w:rPr>
          <w:del w:id="4888" w:author="Chen Liao" w:date="2020-06-22T17:35:00Z"/>
          <w:rFonts w:ascii="Times New Roman" w:hAnsi="Times New Roman" w:cs="Times New Roman"/>
          <w:sz w:val="24"/>
          <w:szCs w:val="24"/>
          <w:lang w:val="en-US"/>
          <w:rPrChange w:id="4889" w:author="Chen Liao" w:date="2020-06-22T07:02:00Z">
            <w:rPr>
              <w:del w:id="4890" w:author="Chen Liao" w:date="2020-06-22T17:35:00Z"/>
              <w:sz w:val="24"/>
              <w:szCs w:val="24"/>
              <w:lang w:val="en-US"/>
            </w:rPr>
          </w:rPrChange>
        </w:rPr>
      </w:pPr>
    </w:p>
    <w:p w14:paraId="1C8DA721" w14:textId="6D6CB5F5" w:rsidR="00655E4E" w:rsidRPr="00254232" w:rsidDel="00240553" w:rsidRDefault="00655E4E">
      <w:pPr>
        <w:spacing w:before="240" w:after="240"/>
        <w:jc w:val="both"/>
        <w:rPr>
          <w:del w:id="4891" w:author="Chen Liao" w:date="2020-06-22T17:35:00Z"/>
          <w:rFonts w:ascii="Times New Roman" w:hAnsi="Times New Roman" w:cs="Times New Roman"/>
          <w:sz w:val="24"/>
          <w:szCs w:val="24"/>
          <w:lang w:val="en-US"/>
          <w:rPrChange w:id="4892" w:author="Chen Liao" w:date="2020-06-22T07:02:00Z">
            <w:rPr>
              <w:del w:id="4893" w:author="Chen Liao" w:date="2020-06-22T17:35:00Z"/>
              <w:sz w:val="24"/>
              <w:szCs w:val="24"/>
              <w:lang w:val="en-US"/>
            </w:rPr>
          </w:rPrChange>
        </w:rPr>
      </w:pPr>
    </w:p>
    <w:p w14:paraId="01516646" w14:textId="7E8D5BCE" w:rsidR="00655E4E" w:rsidRPr="00254232" w:rsidDel="00240553" w:rsidRDefault="00655E4E">
      <w:pPr>
        <w:spacing w:before="240" w:after="240"/>
        <w:jc w:val="both"/>
        <w:rPr>
          <w:del w:id="4894" w:author="Chen Liao" w:date="2020-06-22T17:35:00Z"/>
          <w:rFonts w:ascii="Times New Roman" w:hAnsi="Times New Roman" w:cs="Times New Roman"/>
          <w:sz w:val="24"/>
          <w:szCs w:val="24"/>
          <w:lang w:val="en-US"/>
          <w:rPrChange w:id="4895" w:author="Chen Liao" w:date="2020-06-22T07:02:00Z">
            <w:rPr>
              <w:del w:id="4896" w:author="Chen Liao" w:date="2020-06-22T17:35:00Z"/>
              <w:sz w:val="24"/>
              <w:szCs w:val="24"/>
              <w:lang w:val="en-US"/>
            </w:rPr>
          </w:rPrChange>
        </w:rPr>
      </w:pPr>
    </w:p>
    <w:p w14:paraId="2ACD3145" w14:textId="1007EBF2" w:rsidR="00655E4E" w:rsidRPr="00254232" w:rsidDel="00240553" w:rsidRDefault="00655E4E">
      <w:pPr>
        <w:spacing w:before="240" w:after="240"/>
        <w:jc w:val="both"/>
        <w:rPr>
          <w:del w:id="4897" w:author="Chen Liao" w:date="2020-06-22T17:35:00Z"/>
          <w:rFonts w:ascii="Times New Roman" w:hAnsi="Times New Roman" w:cs="Times New Roman"/>
          <w:sz w:val="24"/>
          <w:szCs w:val="24"/>
          <w:lang w:val="en-US"/>
          <w:rPrChange w:id="4898" w:author="Chen Liao" w:date="2020-06-22T07:02:00Z">
            <w:rPr>
              <w:del w:id="4899" w:author="Chen Liao" w:date="2020-06-22T17:35:00Z"/>
              <w:sz w:val="24"/>
              <w:szCs w:val="24"/>
              <w:lang w:val="en-US"/>
            </w:rPr>
          </w:rPrChange>
        </w:rPr>
      </w:pPr>
    </w:p>
    <w:p w14:paraId="1CE7F37E" w14:textId="1AF34B01" w:rsidR="00655E4E" w:rsidRPr="00254232" w:rsidDel="00240553" w:rsidRDefault="00655E4E">
      <w:pPr>
        <w:spacing w:before="240" w:after="240"/>
        <w:jc w:val="both"/>
        <w:rPr>
          <w:del w:id="4900" w:author="Chen Liao" w:date="2020-06-22T17:35:00Z"/>
          <w:rFonts w:ascii="Times New Roman" w:hAnsi="Times New Roman" w:cs="Times New Roman"/>
          <w:sz w:val="24"/>
          <w:szCs w:val="24"/>
          <w:lang w:val="en-US"/>
          <w:rPrChange w:id="4901" w:author="Chen Liao" w:date="2020-06-22T07:02:00Z">
            <w:rPr>
              <w:del w:id="4902" w:author="Chen Liao" w:date="2020-06-22T17:35:00Z"/>
              <w:sz w:val="24"/>
              <w:szCs w:val="24"/>
              <w:lang w:val="en-US"/>
            </w:rPr>
          </w:rPrChange>
        </w:rPr>
      </w:pPr>
    </w:p>
    <w:p w14:paraId="0974FC6F" w14:textId="02911FA9" w:rsidR="00655E4E" w:rsidRPr="00254232" w:rsidDel="00240553" w:rsidRDefault="00655E4E">
      <w:pPr>
        <w:spacing w:before="240" w:after="240"/>
        <w:jc w:val="both"/>
        <w:rPr>
          <w:del w:id="4903" w:author="Chen Liao" w:date="2020-06-22T17:35:00Z"/>
          <w:rFonts w:ascii="Times New Roman" w:hAnsi="Times New Roman" w:cs="Times New Roman"/>
          <w:sz w:val="24"/>
          <w:szCs w:val="24"/>
          <w:lang w:val="en-US"/>
          <w:rPrChange w:id="4904" w:author="Chen Liao" w:date="2020-06-22T07:02:00Z">
            <w:rPr>
              <w:del w:id="4905" w:author="Chen Liao" w:date="2020-06-22T17:35:00Z"/>
              <w:sz w:val="24"/>
              <w:szCs w:val="24"/>
              <w:lang w:val="en-US"/>
            </w:rPr>
          </w:rPrChange>
        </w:rPr>
      </w:pPr>
    </w:p>
    <w:p w14:paraId="6804ED60" w14:textId="14785603" w:rsidR="00655E4E" w:rsidRPr="00254232" w:rsidDel="00240553" w:rsidRDefault="00655E4E">
      <w:pPr>
        <w:spacing w:before="240" w:after="240"/>
        <w:jc w:val="both"/>
        <w:rPr>
          <w:del w:id="4906" w:author="Chen Liao" w:date="2020-06-22T17:35:00Z"/>
          <w:rFonts w:ascii="Times New Roman" w:hAnsi="Times New Roman" w:cs="Times New Roman"/>
          <w:sz w:val="24"/>
          <w:szCs w:val="24"/>
          <w:lang w:val="en-US"/>
          <w:rPrChange w:id="4907" w:author="Chen Liao" w:date="2020-06-22T07:02:00Z">
            <w:rPr>
              <w:del w:id="4908" w:author="Chen Liao" w:date="2020-06-22T17:35:00Z"/>
              <w:sz w:val="24"/>
              <w:szCs w:val="24"/>
              <w:lang w:val="en-US"/>
            </w:rPr>
          </w:rPrChange>
        </w:rPr>
      </w:pPr>
    </w:p>
    <w:p w14:paraId="2013632A" w14:textId="48488A59" w:rsidR="00655E4E" w:rsidRPr="00254232" w:rsidDel="00240553" w:rsidRDefault="00D27EFC">
      <w:pPr>
        <w:spacing w:before="240" w:after="240"/>
        <w:jc w:val="both"/>
        <w:rPr>
          <w:del w:id="4909" w:author="Chen Liao" w:date="2020-06-22T17:35:00Z"/>
          <w:rFonts w:ascii="Times New Roman" w:hAnsi="Times New Roman" w:cs="Times New Roman"/>
          <w:sz w:val="24"/>
          <w:szCs w:val="24"/>
          <w:lang w:val="en-US"/>
          <w:rPrChange w:id="4910" w:author="Chen Liao" w:date="2020-06-22T07:02:00Z">
            <w:rPr>
              <w:del w:id="4911" w:author="Chen Liao" w:date="2020-06-22T17:35:00Z"/>
              <w:sz w:val="24"/>
              <w:szCs w:val="24"/>
              <w:lang w:val="en-US"/>
            </w:rPr>
          </w:rPrChange>
        </w:rPr>
      </w:pPr>
      <w:del w:id="4912" w:author="Chen Liao" w:date="2020-06-22T17:35:00Z">
        <w:r w:rsidRPr="00254232" w:rsidDel="00240553">
          <w:rPr>
            <w:rFonts w:ascii="Times New Roman" w:hAnsi="Times New Roman" w:cs="Times New Roman"/>
            <w:sz w:val="24"/>
            <w:szCs w:val="24"/>
            <w:lang w:val="en-US"/>
            <w:rPrChange w:id="4913" w:author="Chen Liao" w:date="2020-06-22T07:02:00Z">
              <w:rPr>
                <w:sz w:val="24"/>
                <w:szCs w:val="24"/>
                <w:lang w:val="en-US"/>
              </w:rPr>
            </w:rPrChange>
          </w:rPr>
          <w:delText>We quantified the swarming of each strain by spotting 2 µL of suspension in soft agar Petri dishes. These were incubated during 16 h at 37˚C and the swarm was measured in terms of area percentage, circularity, perimeter and larger diameter of the colony. A PCA was done using these measures, and as circularity and area percentage were the ones that better separated the strains, we did another PCA using only these 2 measures and kept the scores in the first principal component to be used as the quantification of swarming. The strains that swarm the most have a negative value, while the ones that do not swarm have a positive value. Then we applied a OPLS-DA analysis to the CCMN-normalized metabolomic data, using that swarming measure as the response variable (Figure X). The top left plot shows the R</w:delText>
        </w:r>
        <w:r w:rsidRPr="00254232" w:rsidDel="00240553">
          <w:rPr>
            <w:rFonts w:ascii="Times New Roman" w:hAnsi="Times New Roman" w:cs="Times New Roman"/>
            <w:sz w:val="24"/>
            <w:szCs w:val="24"/>
            <w:vertAlign w:val="superscript"/>
            <w:lang w:val="en-US"/>
            <w:rPrChange w:id="4914"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915" w:author="Chen Liao" w:date="2020-06-22T07:02:00Z">
              <w:rPr>
                <w:sz w:val="24"/>
                <w:szCs w:val="24"/>
                <w:lang w:val="en-US"/>
              </w:rPr>
            </w:rPrChange>
          </w:rPr>
          <w:delText xml:space="preserve"> and Q</w:delText>
        </w:r>
        <w:r w:rsidRPr="00254232" w:rsidDel="00240553">
          <w:rPr>
            <w:rFonts w:ascii="Times New Roman" w:hAnsi="Times New Roman" w:cs="Times New Roman"/>
            <w:sz w:val="24"/>
            <w:szCs w:val="24"/>
            <w:vertAlign w:val="superscript"/>
            <w:lang w:val="en-US"/>
            <w:rPrChange w:id="4916"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917" w:author="Chen Liao" w:date="2020-06-22T07:02:00Z">
              <w:rPr>
                <w:sz w:val="24"/>
                <w:szCs w:val="24"/>
                <w:lang w:val="en-US"/>
              </w:rPr>
            </w:rPrChange>
          </w:rPr>
          <w:delText xml:space="preserve"> for each one of the orthogonal components of the data. The component p1 is the one that is separating the data according to the swarming: contains the variance that is correlated to swarming. This, in the bottom right plot, corresponds to the X axis.  So the loadings of each one of the compounds for this component will represent how much their abundance correlates with swarming. The top right plot is the diagnosis plot. We didn’t separate the data in training and testing, because the number of samples we have is not very high. Instead of that the algorithm has the option of using all samples, compute R</w:delText>
        </w:r>
        <w:r w:rsidRPr="00254232" w:rsidDel="00240553">
          <w:rPr>
            <w:rFonts w:ascii="Times New Roman" w:hAnsi="Times New Roman" w:cs="Times New Roman"/>
            <w:sz w:val="24"/>
            <w:szCs w:val="24"/>
            <w:vertAlign w:val="superscript"/>
            <w:lang w:val="en-US"/>
            <w:rPrChange w:id="4918"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919" w:author="Chen Liao" w:date="2020-06-22T07:02:00Z">
              <w:rPr>
                <w:sz w:val="24"/>
                <w:szCs w:val="24"/>
                <w:lang w:val="en-US"/>
              </w:rPr>
            </w:rPrChange>
          </w:rPr>
          <w:delText xml:space="preserve"> and Q</w:delText>
        </w:r>
        <w:r w:rsidRPr="00254232" w:rsidDel="00240553">
          <w:rPr>
            <w:rFonts w:ascii="Times New Roman" w:hAnsi="Times New Roman" w:cs="Times New Roman"/>
            <w:sz w:val="24"/>
            <w:szCs w:val="24"/>
            <w:vertAlign w:val="superscript"/>
            <w:lang w:val="en-US"/>
            <w:rPrChange w:id="4920"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921" w:author="Chen Liao" w:date="2020-06-22T07:02:00Z">
              <w:rPr>
                <w:sz w:val="24"/>
                <w:szCs w:val="24"/>
                <w:lang w:val="en-US"/>
              </w:rPr>
            </w:rPrChange>
          </w:rPr>
          <w:delText xml:space="preserve"> (the grey and black lines, respectively), and later permutate the values of the Y response variable (swarming), for fitting a new model in each round of permutation, computing the correspondent R</w:delText>
        </w:r>
        <w:r w:rsidRPr="00254232" w:rsidDel="00240553">
          <w:rPr>
            <w:rFonts w:ascii="Times New Roman" w:hAnsi="Times New Roman" w:cs="Times New Roman"/>
            <w:sz w:val="24"/>
            <w:szCs w:val="24"/>
            <w:vertAlign w:val="superscript"/>
            <w:lang w:val="en-US"/>
            <w:rPrChange w:id="4922"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923" w:author="Chen Liao" w:date="2020-06-22T07:02:00Z">
              <w:rPr>
                <w:sz w:val="24"/>
                <w:szCs w:val="24"/>
                <w:lang w:val="en-US"/>
              </w:rPr>
            </w:rPrChange>
          </w:rPr>
          <w:delText xml:space="preserve"> and Q</w:delText>
        </w:r>
        <w:r w:rsidRPr="00254232" w:rsidDel="00240553">
          <w:rPr>
            <w:rFonts w:ascii="Times New Roman" w:hAnsi="Times New Roman" w:cs="Times New Roman"/>
            <w:sz w:val="24"/>
            <w:szCs w:val="24"/>
            <w:vertAlign w:val="superscript"/>
            <w:lang w:val="en-US"/>
            <w:rPrChange w:id="4924"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925" w:author="Chen Liao" w:date="2020-06-22T07:02:00Z">
              <w:rPr>
                <w:sz w:val="24"/>
                <w:szCs w:val="24"/>
                <w:lang w:val="en-US"/>
              </w:rPr>
            </w:rPrChange>
          </w:rPr>
          <w:delText xml:space="preserve"> values (grey and black dots, respectively). R</w:delText>
        </w:r>
        <w:r w:rsidRPr="00254232" w:rsidDel="00240553">
          <w:rPr>
            <w:rFonts w:ascii="Times New Roman" w:hAnsi="Times New Roman" w:cs="Times New Roman"/>
            <w:sz w:val="24"/>
            <w:szCs w:val="24"/>
            <w:vertAlign w:val="superscript"/>
            <w:lang w:val="en-US"/>
            <w:rPrChange w:id="4926"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927" w:author="Chen Liao" w:date="2020-06-22T07:02:00Z">
              <w:rPr>
                <w:sz w:val="24"/>
                <w:szCs w:val="24"/>
                <w:lang w:val="en-US"/>
              </w:rPr>
            </w:rPrChange>
          </w:rPr>
          <w:delText xml:space="preserve"> and Q</w:delText>
        </w:r>
        <w:r w:rsidRPr="00254232" w:rsidDel="00240553">
          <w:rPr>
            <w:rFonts w:ascii="Times New Roman" w:hAnsi="Times New Roman" w:cs="Times New Roman"/>
            <w:sz w:val="24"/>
            <w:szCs w:val="24"/>
            <w:vertAlign w:val="superscript"/>
            <w:lang w:val="en-US"/>
            <w:rPrChange w:id="4928"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929" w:author="Chen Liao" w:date="2020-06-22T07:02:00Z">
              <w:rPr>
                <w:sz w:val="24"/>
                <w:szCs w:val="24"/>
                <w:lang w:val="en-US"/>
              </w:rPr>
            </w:rPrChange>
          </w:rPr>
          <w:delText xml:space="preserve"> are a measure of how fit is the model to the data. They indicate how much of the variance of the data is explained by the model, in the case of R</w:delText>
        </w:r>
        <w:r w:rsidRPr="00254232" w:rsidDel="00240553">
          <w:rPr>
            <w:rFonts w:ascii="Times New Roman" w:hAnsi="Times New Roman" w:cs="Times New Roman"/>
            <w:sz w:val="24"/>
            <w:szCs w:val="24"/>
            <w:vertAlign w:val="superscript"/>
            <w:lang w:val="en-US"/>
            <w:rPrChange w:id="4930"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931" w:author="Chen Liao" w:date="2020-06-22T07:02:00Z">
              <w:rPr>
                <w:sz w:val="24"/>
                <w:szCs w:val="24"/>
                <w:lang w:val="en-US"/>
              </w:rPr>
            </w:rPrChange>
          </w:rPr>
          <w:delText xml:space="preserve"> with known data (training), and in the case of Q</w:delText>
        </w:r>
        <w:r w:rsidRPr="00254232" w:rsidDel="00240553">
          <w:rPr>
            <w:rFonts w:ascii="Times New Roman" w:hAnsi="Times New Roman" w:cs="Times New Roman"/>
            <w:sz w:val="24"/>
            <w:szCs w:val="24"/>
            <w:vertAlign w:val="superscript"/>
            <w:lang w:val="en-US"/>
            <w:rPrChange w:id="4932"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933" w:author="Chen Liao" w:date="2020-06-22T07:02:00Z">
              <w:rPr>
                <w:sz w:val="24"/>
                <w:szCs w:val="24"/>
                <w:lang w:val="en-US"/>
              </w:rPr>
            </w:rPrChange>
          </w:rPr>
          <w:delText xml:space="preserve"> with unknown data (training) (we didn’t did a partition of the data, but it seems to be some rounds of cross-validation internally in the function). So if the model works well we should see a relatively high R</w:delText>
        </w:r>
        <w:r w:rsidRPr="00254232" w:rsidDel="00240553">
          <w:rPr>
            <w:rFonts w:ascii="Times New Roman" w:hAnsi="Times New Roman" w:cs="Times New Roman"/>
            <w:sz w:val="24"/>
            <w:szCs w:val="24"/>
            <w:vertAlign w:val="superscript"/>
            <w:lang w:val="en-US"/>
            <w:rPrChange w:id="4934"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935" w:author="Chen Liao" w:date="2020-06-22T07:02:00Z">
              <w:rPr>
                <w:sz w:val="24"/>
                <w:szCs w:val="24"/>
                <w:lang w:val="en-US"/>
              </w:rPr>
            </w:rPrChange>
          </w:rPr>
          <w:delText xml:space="preserve"> and a slightly lower, but still close Q</w:delText>
        </w:r>
        <w:r w:rsidRPr="00254232" w:rsidDel="00240553">
          <w:rPr>
            <w:rFonts w:ascii="Times New Roman" w:hAnsi="Times New Roman" w:cs="Times New Roman"/>
            <w:sz w:val="24"/>
            <w:szCs w:val="24"/>
            <w:vertAlign w:val="superscript"/>
            <w:lang w:val="en-US"/>
            <w:rPrChange w:id="4936"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937" w:author="Chen Liao" w:date="2020-06-22T07:02:00Z">
              <w:rPr>
                <w:sz w:val="24"/>
                <w:szCs w:val="24"/>
                <w:lang w:val="en-US"/>
              </w:rPr>
            </w:rPrChange>
          </w:rPr>
          <w:delText>. When working with datasets with much more variables than samples the model could show a high Q</w:delText>
        </w:r>
        <w:r w:rsidRPr="00254232" w:rsidDel="00240553">
          <w:rPr>
            <w:rFonts w:ascii="Times New Roman" w:hAnsi="Times New Roman" w:cs="Times New Roman"/>
            <w:sz w:val="24"/>
            <w:szCs w:val="24"/>
            <w:vertAlign w:val="superscript"/>
            <w:lang w:val="en-US"/>
            <w:rPrChange w:id="4938"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939" w:author="Chen Liao" w:date="2020-06-22T07:02:00Z">
              <w:rPr>
                <w:sz w:val="24"/>
                <w:szCs w:val="24"/>
                <w:lang w:val="en-US"/>
              </w:rPr>
            </w:rPrChange>
          </w:rPr>
          <w:delText xml:space="preserve"> value because of overfitting. Label permutation is useful to assess if that is happening. If the model is not good, the models obtained after permutation could have a higher R</w:delText>
        </w:r>
        <w:r w:rsidRPr="00254232" w:rsidDel="00240553">
          <w:rPr>
            <w:rFonts w:ascii="Times New Roman" w:hAnsi="Times New Roman" w:cs="Times New Roman"/>
            <w:sz w:val="24"/>
            <w:szCs w:val="24"/>
            <w:vertAlign w:val="superscript"/>
            <w:lang w:val="en-US"/>
            <w:rPrChange w:id="4940"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941" w:author="Chen Liao" w:date="2020-06-22T07:02:00Z">
              <w:rPr>
                <w:sz w:val="24"/>
                <w:szCs w:val="24"/>
                <w:lang w:val="en-US"/>
              </w:rPr>
            </w:rPrChange>
          </w:rPr>
          <w:delText xml:space="preserve"> and Q</w:delText>
        </w:r>
        <w:r w:rsidRPr="00254232" w:rsidDel="00240553">
          <w:rPr>
            <w:rFonts w:ascii="Times New Roman" w:hAnsi="Times New Roman" w:cs="Times New Roman"/>
            <w:sz w:val="24"/>
            <w:szCs w:val="24"/>
            <w:vertAlign w:val="superscript"/>
            <w:lang w:val="en-US"/>
            <w:rPrChange w:id="4942"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943" w:author="Chen Liao" w:date="2020-06-22T07:02:00Z">
              <w:rPr>
                <w:sz w:val="24"/>
                <w:szCs w:val="24"/>
                <w:lang w:val="en-US"/>
              </w:rPr>
            </w:rPrChange>
          </w:rPr>
          <w:delText xml:space="preserve"> than the obtained with the actual data, meaning that the variables could not be very related with the response variable. In this case the model is working well: we have high R</w:delText>
        </w:r>
        <w:r w:rsidRPr="00254232" w:rsidDel="00240553">
          <w:rPr>
            <w:rFonts w:ascii="Times New Roman" w:hAnsi="Times New Roman" w:cs="Times New Roman"/>
            <w:sz w:val="24"/>
            <w:szCs w:val="24"/>
            <w:vertAlign w:val="superscript"/>
            <w:lang w:val="en-US"/>
            <w:rPrChange w:id="4944"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945" w:author="Chen Liao" w:date="2020-06-22T07:02:00Z">
              <w:rPr>
                <w:sz w:val="24"/>
                <w:szCs w:val="24"/>
                <w:lang w:val="en-US"/>
              </w:rPr>
            </w:rPrChange>
          </w:rPr>
          <w:delText xml:space="preserve"> and Q</w:delText>
        </w:r>
        <w:r w:rsidRPr="00254232" w:rsidDel="00240553">
          <w:rPr>
            <w:rFonts w:ascii="Times New Roman" w:hAnsi="Times New Roman" w:cs="Times New Roman"/>
            <w:sz w:val="24"/>
            <w:szCs w:val="24"/>
            <w:vertAlign w:val="superscript"/>
            <w:lang w:val="en-US"/>
            <w:rPrChange w:id="4946"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947" w:author="Chen Liao" w:date="2020-06-22T07:02:00Z">
              <w:rPr>
                <w:sz w:val="24"/>
                <w:szCs w:val="24"/>
                <w:lang w:val="en-US"/>
              </w:rPr>
            </w:rPrChange>
          </w:rPr>
          <w:delText xml:space="preserve"> and all the permutation values are below the actual ones.</w:delText>
        </w:r>
      </w:del>
    </w:p>
    <w:p w14:paraId="22D017FA" w14:textId="550C8EC9" w:rsidR="00655E4E" w:rsidRPr="00254232" w:rsidDel="00240553" w:rsidRDefault="00D27EFC">
      <w:pPr>
        <w:spacing w:before="240" w:after="240"/>
        <w:jc w:val="both"/>
        <w:rPr>
          <w:del w:id="4948" w:author="Chen Liao" w:date="2020-06-22T17:35:00Z"/>
          <w:rFonts w:ascii="Times New Roman" w:hAnsi="Times New Roman" w:cs="Times New Roman"/>
          <w:sz w:val="24"/>
          <w:szCs w:val="24"/>
          <w:lang w:val="en-US"/>
          <w:rPrChange w:id="4949" w:author="Chen Liao" w:date="2020-06-22T07:02:00Z">
            <w:rPr>
              <w:del w:id="4950" w:author="Chen Liao" w:date="2020-06-22T17:35:00Z"/>
              <w:sz w:val="24"/>
              <w:szCs w:val="24"/>
              <w:lang w:val="en-US"/>
            </w:rPr>
          </w:rPrChange>
        </w:rPr>
      </w:pPr>
      <w:del w:id="4951" w:author="Chen Liao" w:date="2020-06-22T17:35:00Z">
        <w:r w:rsidRPr="00254232" w:rsidDel="00240553">
          <w:rPr>
            <w:rFonts w:ascii="Times New Roman" w:hAnsi="Times New Roman" w:cs="Times New Roman"/>
            <w:noProof/>
            <w:sz w:val="24"/>
            <w:szCs w:val="24"/>
            <w:lang w:val="en-US"/>
            <w:rPrChange w:id="4952" w:author="Chen Liao" w:date="2020-06-22T07:02:00Z">
              <w:rPr>
                <w:noProof/>
                <w:sz w:val="24"/>
                <w:szCs w:val="24"/>
                <w:lang w:val="en-US"/>
              </w:rPr>
            </w:rPrChange>
          </w:rPr>
          <w:drawing>
            <wp:inline distT="114300" distB="114300" distL="114300" distR="114300" wp14:anchorId="54E1C878" wp14:editId="74D48333">
              <wp:extent cx="5734050" cy="5740400"/>
              <wp:effectExtent l="0" t="0" r="0" b="0"/>
              <wp:docPr id="1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3"/>
                      <a:srcRect/>
                      <a:stretch>
                        <a:fillRect/>
                      </a:stretch>
                    </pic:blipFill>
                    <pic:spPr>
                      <a:xfrm>
                        <a:off x="0" y="0"/>
                        <a:ext cx="5734050" cy="5740400"/>
                      </a:xfrm>
                      <a:prstGeom prst="rect">
                        <a:avLst/>
                      </a:prstGeom>
                      <a:ln/>
                    </pic:spPr>
                  </pic:pic>
                </a:graphicData>
              </a:graphic>
            </wp:inline>
          </w:drawing>
        </w:r>
      </w:del>
    </w:p>
    <w:p w14:paraId="2434A3DE" w14:textId="5DCE9BAB" w:rsidR="00655E4E" w:rsidRPr="00254232" w:rsidDel="00240553" w:rsidRDefault="00655E4E">
      <w:pPr>
        <w:spacing w:before="240" w:after="240"/>
        <w:jc w:val="both"/>
        <w:rPr>
          <w:del w:id="4953" w:author="Chen Liao" w:date="2020-06-22T17:35:00Z"/>
          <w:rFonts w:ascii="Times New Roman" w:hAnsi="Times New Roman" w:cs="Times New Roman"/>
          <w:sz w:val="24"/>
          <w:szCs w:val="24"/>
          <w:lang w:val="en-US"/>
          <w:rPrChange w:id="4954" w:author="Chen Liao" w:date="2020-06-22T07:02:00Z">
            <w:rPr>
              <w:del w:id="4955" w:author="Chen Liao" w:date="2020-06-22T17:35:00Z"/>
              <w:sz w:val="24"/>
              <w:szCs w:val="24"/>
              <w:lang w:val="en-US"/>
            </w:rPr>
          </w:rPrChange>
        </w:rPr>
      </w:pPr>
    </w:p>
    <w:p w14:paraId="127F5185" w14:textId="385677AE" w:rsidR="00655E4E" w:rsidRPr="00254232" w:rsidDel="00240553" w:rsidRDefault="00D27EFC">
      <w:pPr>
        <w:spacing w:before="240" w:after="240"/>
        <w:jc w:val="both"/>
        <w:rPr>
          <w:del w:id="4956" w:author="Chen Liao" w:date="2020-06-22T17:35:00Z"/>
          <w:rFonts w:ascii="Times New Roman" w:hAnsi="Times New Roman" w:cs="Times New Roman"/>
          <w:sz w:val="24"/>
          <w:szCs w:val="24"/>
          <w:lang w:val="en-US"/>
          <w:rPrChange w:id="4957" w:author="Chen Liao" w:date="2020-06-22T07:02:00Z">
            <w:rPr>
              <w:del w:id="4958" w:author="Chen Liao" w:date="2020-06-22T17:35:00Z"/>
              <w:sz w:val="24"/>
              <w:szCs w:val="24"/>
              <w:lang w:val="en-US"/>
            </w:rPr>
          </w:rPrChange>
        </w:rPr>
      </w:pPr>
      <w:del w:id="4959" w:author="Chen Liao" w:date="2020-06-22T17:35:00Z">
        <w:r w:rsidRPr="00254232" w:rsidDel="00240553">
          <w:rPr>
            <w:rFonts w:ascii="Times New Roman" w:hAnsi="Times New Roman" w:cs="Times New Roman"/>
            <w:sz w:val="24"/>
            <w:szCs w:val="24"/>
            <w:lang w:val="en-US"/>
            <w:rPrChange w:id="4960" w:author="Chen Liao" w:date="2020-06-22T07:02:00Z">
              <w:rPr>
                <w:sz w:val="24"/>
                <w:szCs w:val="24"/>
                <w:lang w:val="en-US"/>
              </w:rPr>
            </w:rPrChange>
          </w:rPr>
          <w:delText xml:space="preserve">So we obtained the loadings for component p1 and removed the compounds with ambiguous ID (figure X). The compounds appear ordered according to how they contribute to the response variable. As the swarmers have negative values, the compounds with negative loading value are the ones that are found in higher abundance in the strains that swarm. </w:delText>
        </w:r>
      </w:del>
    </w:p>
    <w:p w14:paraId="396714F0" w14:textId="683A1624" w:rsidR="00655E4E" w:rsidRPr="00254232" w:rsidDel="00240553" w:rsidRDefault="00655E4E">
      <w:pPr>
        <w:spacing w:before="240" w:after="240"/>
        <w:jc w:val="both"/>
        <w:rPr>
          <w:del w:id="4961" w:author="Chen Liao" w:date="2020-06-22T17:35:00Z"/>
          <w:rFonts w:ascii="Times New Roman" w:hAnsi="Times New Roman" w:cs="Times New Roman"/>
          <w:sz w:val="24"/>
          <w:szCs w:val="24"/>
          <w:lang w:val="en-US"/>
          <w:rPrChange w:id="4962" w:author="Chen Liao" w:date="2020-06-22T07:02:00Z">
            <w:rPr>
              <w:del w:id="4963" w:author="Chen Liao" w:date="2020-06-22T17:35:00Z"/>
              <w:sz w:val="24"/>
              <w:szCs w:val="24"/>
              <w:lang w:val="en-US"/>
            </w:rPr>
          </w:rPrChange>
        </w:rPr>
      </w:pPr>
    </w:p>
    <w:p w14:paraId="429B08D0" w14:textId="17704B4E" w:rsidR="00655E4E" w:rsidRPr="00254232" w:rsidDel="00240553" w:rsidRDefault="00655E4E">
      <w:pPr>
        <w:spacing w:before="240" w:after="240"/>
        <w:jc w:val="both"/>
        <w:rPr>
          <w:del w:id="4964" w:author="Chen Liao" w:date="2020-06-22T17:35:00Z"/>
          <w:rFonts w:ascii="Times New Roman" w:hAnsi="Times New Roman" w:cs="Times New Roman"/>
          <w:sz w:val="24"/>
          <w:szCs w:val="24"/>
          <w:lang w:val="en-US"/>
          <w:rPrChange w:id="4965" w:author="Chen Liao" w:date="2020-06-22T07:02:00Z">
            <w:rPr>
              <w:del w:id="4966" w:author="Chen Liao" w:date="2020-06-22T17:35:00Z"/>
              <w:sz w:val="24"/>
              <w:szCs w:val="24"/>
              <w:lang w:val="en-US"/>
            </w:rPr>
          </w:rPrChange>
        </w:rPr>
      </w:pPr>
    </w:p>
    <w:p w14:paraId="50ADF44B" w14:textId="4A05BC36" w:rsidR="00655E4E" w:rsidRPr="00254232" w:rsidDel="00240553" w:rsidRDefault="00655E4E">
      <w:pPr>
        <w:spacing w:before="240" w:after="240"/>
        <w:jc w:val="both"/>
        <w:rPr>
          <w:del w:id="4967" w:author="Chen Liao" w:date="2020-06-22T17:35:00Z"/>
          <w:rFonts w:ascii="Times New Roman" w:hAnsi="Times New Roman" w:cs="Times New Roman"/>
          <w:sz w:val="24"/>
          <w:szCs w:val="24"/>
          <w:lang w:val="en-US"/>
          <w:rPrChange w:id="4968" w:author="Chen Liao" w:date="2020-06-22T07:02:00Z">
            <w:rPr>
              <w:del w:id="4969" w:author="Chen Liao" w:date="2020-06-22T17:35:00Z"/>
              <w:sz w:val="24"/>
              <w:szCs w:val="24"/>
              <w:lang w:val="en-US"/>
            </w:rPr>
          </w:rPrChange>
        </w:rPr>
      </w:pPr>
    </w:p>
    <w:p w14:paraId="3C81CE31" w14:textId="59124B64" w:rsidR="00655E4E" w:rsidRPr="00254232" w:rsidDel="00240553" w:rsidRDefault="00655E4E">
      <w:pPr>
        <w:spacing w:before="240" w:after="240"/>
        <w:jc w:val="both"/>
        <w:rPr>
          <w:del w:id="4970" w:author="Chen Liao" w:date="2020-06-22T17:35:00Z"/>
          <w:rFonts w:ascii="Times New Roman" w:hAnsi="Times New Roman" w:cs="Times New Roman"/>
          <w:sz w:val="24"/>
          <w:szCs w:val="24"/>
          <w:lang w:val="en-US"/>
          <w:rPrChange w:id="4971" w:author="Chen Liao" w:date="2020-06-22T07:02:00Z">
            <w:rPr>
              <w:del w:id="4972" w:author="Chen Liao" w:date="2020-06-22T17:35:00Z"/>
              <w:sz w:val="24"/>
              <w:szCs w:val="24"/>
              <w:lang w:val="en-US"/>
            </w:rPr>
          </w:rPrChange>
        </w:rPr>
      </w:pPr>
    </w:p>
    <w:p w14:paraId="5AD00BAF" w14:textId="2DE32B1F" w:rsidR="00655E4E" w:rsidRPr="00254232" w:rsidDel="00240553" w:rsidRDefault="00655E4E">
      <w:pPr>
        <w:spacing w:before="240" w:after="240"/>
        <w:jc w:val="both"/>
        <w:rPr>
          <w:del w:id="4973" w:author="Chen Liao" w:date="2020-06-22T17:35:00Z"/>
          <w:rFonts w:ascii="Times New Roman" w:hAnsi="Times New Roman" w:cs="Times New Roman"/>
          <w:sz w:val="24"/>
          <w:szCs w:val="24"/>
          <w:lang w:val="en-US"/>
          <w:rPrChange w:id="4974" w:author="Chen Liao" w:date="2020-06-22T07:02:00Z">
            <w:rPr>
              <w:del w:id="4975" w:author="Chen Liao" w:date="2020-06-22T17:35:00Z"/>
              <w:sz w:val="24"/>
              <w:szCs w:val="24"/>
              <w:lang w:val="en-US"/>
            </w:rPr>
          </w:rPrChange>
        </w:rPr>
      </w:pPr>
    </w:p>
    <w:p w14:paraId="7A5D2943" w14:textId="50E2971B" w:rsidR="00655E4E" w:rsidRPr="00254232" w:rsidDel="00240553" w:rsidRDefault="00D27EFC">
      <w:pPr>
        <w:spacing w:before="240" w:after="240"/>
        <w:jc w:val="both"/>
        <w:rPr>
          <w:del w:id="4976" w:author="Chen Liao" w:date="2020-06-22T17:35:00Z"/>
          <w:rFonts w:ascii="Times New Roman" w:hAnsi="Times New Roman" w:cs="Times New Roman"/>
          <w:sz w:val="24"/>
          <w:szCs w:val="24"/>
          <w:lang w:val="en-US"/>
          <w:rPrChange w:id="4977" w:author="Chen Liao" w:date="2020-06-22T07:02:00Z">
            <w:rPr>
              <w:del w:id="4978" w:author="Chen Liao" w:date="2020-06-22T17:35:00Z"/>
              <w:sz w:val="24"/>
              <w:szCs w:val="24"/>
              <w:lang w:val="en-US"/>
            </w:rPr>
          </w:rPrChange>
        </w:rPr>
      </w:pPr>
      <w:del w:id="4979" w:author="Chen Liao" w:date="2020-06-22T17:35:00Z">
        <w:r w:rsidRPr="00254232" w:rsidDel="00240553">
          <w:rPr>
            <w:rFonts w:ascii="Times New Roman" w:hAnsi="Times New Roman" w:cs="Times New Roman"/>
            <w:noProof/>
            <w:sz w:val="24"/>
            <w:szCs w:val="24"/>
            <w:lang w:val="en-US"/>
            <w:rPrChange w:id="4980" w:author="Chen Liao" w:date="2020-06-22T07:02:00Z">
              <w:rPr>
                <w:noProof/>
                <w:sz w:val="24"/>
                <w:szCs w:val="24"/>
                <w:lang w:val="en-US"/>
              </w:rPr>
            </w:rPrChange>
          </w:rPr>
          <w:drawing>
            <wp:inline distT="114300" distB="114300" distL="114300" distR="114300" wp14:anchorId="17BA330A" wp14:editId="5D44D5AE">
              <wp:extent cx="5734050" cy="7899400"/>
              <wp:effectExtent l="0" t="0" r="0" b="0"/>
              <wp:docPr id="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4"/>
                      <a:srcRect/>
                      <a:stretch>
                        <a:fillRect/>
                      </a:stretch>
                    </pic:blipFill>
                    <pic:spPr>
                      <a:xfrm>
                        <a:off x="0" y="0"/>
                        <a:ext cx="5734050" cy="7899400"/>
                      </a:xfrm>
                      <a:prstGeom prst="rect">
                        <a:avLst/>
                      </a:prstGeom>
                      <a:ln/>
                    </pic:spPr>
                  </pic:pic>
                </a:graphicData>
              </a:graphic>
            </wp:inline>
          </w:drawing>
        </w:r>
      </w:del>
    </w:p>
    <w:p w14:paraId="6304F6BC" w14:textId="76E6EA04" w:rsidR="00655E4E" w:rsidRPr="00254232" w:rsidDel="00240553" w:rsidRDefault="00D27EFC">
      <w:pPr>
        <w:spacing w:before="240" w:after="240"/>
        <w:jc w:val="both"/>
        <w:rPr>
          <w:del w:id="4981" w:author="Chen Liao" w:date="2020-06-22T17:35:00Z"/>
          <w:rFonts w:ascii="Times New Roman" w:hAnsi="Times New Roman" w:cs="Times New Roman"/>
          <w:sz w:val="24"/>
          <w:szCs w:val="24"/>
          <w:lang w:val="en-US"/>
          <w:rPrChange w:id="4982" w:author="Chen Liao" w:date="2020-06-22T07:02:00Z">
            <w:rPr>
              <w:del w:id="4983" w:author="Chen Liao" w:date="2020-06-22T17:35:00Z"/>
              <w:sz w:val="24"/>
              <w:szCs w:val="24"/>
              <w:lang w:val="en-US"/>
            </w:rPr>
          </w:rPrChange>
        </w:rPr>
      </w:pPr>
      <w:del w:id="4984" w:author="Chen Liao" w:date="2020-06-22T17:35:00Z">
        <w:r w:rsidRPr="00254232" w:rsidDel="00240553">
          <w:rPr>
            <w:rFonts w:ascii="Times New Roman" w:hAnsi="Times New Roman" w:cs="Times New Roman"/>
            <w:sz w:val="24"/>
            <w:szCs w:val="24"/>
            <w:lang w:val="en-US"/>
            <w:rPrChange w:id="4985" w:author="Chen Liao" w:date="2020-06-22T07:02:00Z">
              <w:rPr>
                <w:sz w:val="24"/>
                <w:szCs w:val="24"/>
                <w:lang w:val="en-US"/>
              </w:rPr>
            </w:rPrChange>
          </w:rPr>
          <w:delText>Then we applied the same approach using as input data the presence or absence of enzymatic genes, coded as zeros and ones. Previously we grouped the genes that have the same or very similar pattern of presence/absence across strains, using Jaccard similarity (0.95 or above). Here we also obtain a good separation, but the Q</w:delText>
        </w:r>
        <w:r w:rsidRPr="00254232" w:rsidDel="00240553">
          <w:rPr>
            <w:rFonts w:ascii="Times New Roman" w:hAnsi="Times New Roman" w:cs="Times New Roman"/>
            <w:sz w:val="24"/>
            <w:szCs w:val="24"/>
            <w:vertAlign w:val="superscript"/>
            <w:lang w:val="en-US"/>
            <w:rPrChange w:id="4986"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987" w:author="Chen Liao" w:date="2020-06-22T07:02:00Z">
              <w:rPr>
                <w:sz w:val="24"/>
                <w:szCs w:val="24"/>
                <w:lang w:val="en-US"/>
              </w:rPr>
            </w:rPrChange>
          </w:rPr>
          <w:delText xml:space="preserve"> is significatively lower than the R</w:delText>
        </w:r>
        <w:r w:rsidRPr="00254232" w:rsidDel="00240553">
          <w:rPr>
            <w:rFonts w:ascii="Times New Roman" w:hAnsi="Times New Roman" w:cs="Times New Roman"/>
            <w:sz w:val="24"/>
            <w:szCs w:val="24"/>
            <w:vertAlign w:val="superscript"/>
            <w:lang w:val="en-US"/>
            <w:rPrChange w:id="4988" w:author="Chen Liao" w:date="2020-06-22T07:02:00Z">
              <w:rPr>
                <w:sz w:val="24"/>
                <w:szCs w:val="24"/>
                <w:vertAlign w:val="superscript"/>
                <w:lang w:val="en-US"/>
              </w:rPr>
            </w:rPrChange>
          </w:rPr>
          <w:delText>2</w:delText>
        </w:r>
        <w:r w:rsidRPr="00254232" w:rsidDel="00240553">
          <w:rPr>
            <w:rFonts w:ascii="Times New Roman" w:hAnsi="Times New Roman" w:cs="Times New Roman"/>
            <w:sz w:val="24"/>
            <w:szCs w:val="24"/>
            <w:lang w:val="en-US"/>
            <w:rPrChange w:id="4989" w:author="Chen Liao" w:date="2020-06-22T07:02:00Z">
              <w:rPr>
                <w:sz w:val="24"/>
                <w:szCs w:val="24"/>
                <w:lang w:val="en-US"/>
              </w:rPr>
            </w:rPrChange>
          </w:rPr>
          <w:delText xml:space="preserve">, and after label permutation many values are above the actual ones, suggesting that is difficult to do a good model with this data: is difficult to predict how much a strain is going to swarm using the presence/absence of the enzymatic accessory genome. Despite this we wanted to know if some information could be extracted from these results. By one side we selected the 5 groups of genes with most extreme loading values, above and below, and unpacked them. The presence and absence of these genes is shown in Figure X. The strains appear sorted according to how much they swarm, being in the left the ones that swarm the most and in the right the ones that swarm the least. </w:delText>
        </w:r>
      </w:del>
    </w:p>
    <w:p w14:paraId="507A6CD4" w14:textId="36FBC150" w:rsidR="00655E4E" w:rsidRPr="00254232" w:rsidDel="00240553" w:rsidRDefault="00D27EFC">
      <w:pPr>
        <w:spacing w:before="240" w:after="240"/>
        <w:jc w:val="both"/>
        <w:rPr>
          <w:del w:id="4990" w:author="Chen Liao" w:date="2020-06-22T17:35:00Z"/>
          <w:rFonts w:ascii="Times New Roman" w:hAnsi="Times New Roman" w:cs="Times New Roman"/>
          <w:sz w:val="24"/>
          <w:szCs w:val="24"/>
          <w:lang w:val="en-US"/>
          <w:rPrChange w:id="4991" w:author="Chen Liao" w:date="2020-06-22T07:02:00Z">
            <w:rPr>
              <w:del w:id="4992" w:author="Chen Liao" w:date="2020-06-22T17:35:00Z"/>
              <w:sz w:val="24"/>
              <w:szCs w:val="24"/>
              <w:lang w:val="en-US"/>
            </w:rPr>
          </w:rPrChange>
        </w:rPr>
      </w:pPr>
      <w:del w:id="4993" w:author="Chen Liao" w:date="2020-06-22T17:35:00Z">
        <w:r w:rsidRPr="00254232" w:rsidDel="00240553">
          <w:rPr>
            <w:rFonts w:ascii="Times New Roman" w:hAnsi="Times New Roman" w:cs="Times New Roman"/>
            <w:noProof/>
            <w:sz w:val="24"/>
            <w:szCs w:val="24"/>
            <w:lang w:val="en-US"/>
            <w:rPrChange w:id="4994" w:author="Chen Liao" w:date="2020-06-22T07:02:00Z">
              <w:rPr>
                <w:noProof/>
                <w:sz w:val="24"/>
                <w:szCs w:val="24"/>
                <w:lang w:val="en-US"/>
              </w:rPr>
            </w:rPrChange>
          </w:rPr>
          <w:drawing>
            <wp:inline distT="114300" distB="114300" distL="114300" distR="114300" wp14:anchorId="34C66641" wp14:editId="3A4D909F">
              <wp:extent cx="5734050" cy="5740400"/>
              <wp:effectExtent l="0" t="0" r="0" b="0"/>
              <wp:docPr id="1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5"/>
                      <a:srcRect/>
                      <a:stretch>
                        <a:fillRect/>
                      </a:stretch>
                    </pic:blipFill>
                    <pic:spPr>
                      <a:xfrm>
                        <a:off x="0" y="0"/>
                        <a:ext cx="5734050" cy="5740400"/>
                      </a:xfrm>
                      <a:prstGeom prst="rect">
                        <a:avLst/>
                      </a:prstGeom>
                      <a:ln/>
                    </pic:spPr>
                  </pic:pic>
                </a:graphicData>
              </a:graphic>
            </wp:inline>
          </w:drawing>
        </w:r>
      </w:del>
    </w:p>
    <w:p w14:paraId="03ADD564" w14:textId="56C8DE31" w:rsidR="00655E4E" w:rsidRPr="00254232" w:rsidDel="00240553" w:rsidRDefault="00D27EFC">
      <w:pPr>
        <w:spacing w:before="240" w:after="240"/>
        <w:jc w:val="both"/>
        <w:rPr>
          <w:del w:id="4995" w:author="Chen Liao" w:date="2020-06-22T17:35:00Z"/>
          <w:rFonts w:ascii="Times New Roman" w:hAnsi="Times New Roman" w:cs="Times New Roman"/>
          <w:sz w:val="24"/>
          <w:szCs w:val="24"/>
          <w:lang w:val="en-US"/>
          <w:rPrChange w:id="4996" w:author="Chen Liao" w:date="2020-06-22T07:02:00Z">
            <w:rPr>
              <w:del w:id="4997" w:author="Chen Liao" w:date="2020-06-22T17:35:00Z"/>
              <w:sz w:val="24"/>
              <w:szCs w:val="24"/>
              <w:lang w:val="en-US"/>
            </w:rPr>
          </w:rPrChange>
        </w:rPr>
      </w:pPr>
      <w:del w:id="4998" w:author="Chen Liao" w:date="2020-06-22T17:35:00Z">
        <w:r w:rsidRPr="00254232" w:rsidDel="00240553">
          <w:rPr>
            <w:rFonts w:ascii="Times New Roman" w:hAnsi="Times New Roman" w:cs="Times New Roman"/>
            <w:noProof/>
            <w:sz w:val="24"/>
            <w:szCs w:val="24"/>
            <w:lang w:val="en-US"/>
            <w:rPrChange w:id="4999" w:author="Chen Liao" w:date="2020-06-22T07:02:00Z">
              <w:rPr>
                <w:noProof/>
                <w:sz w:val="24"/>
                <w:szCs w:val="24"/>
                <w:lang w:val="en-US"/>
              </w:rPr>
            </w:rPrChange>
          </w:rPr>
          <w:drawing>
            <wp:inline distT="114300" distB="114300" distL="114300" distR="114300" wp14:anchorId="4CB208C4" wp14:editId="65071B58">
              <wp:extent cx="5734050" cy="7823200"/>
              <wp:effectExtent l="0" t="0" r="0" b="0"/>
              <wp:docPr id="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6"/>
                      <a:srcRect/>
                      <a:stretch>
                        <a:fillRect/>
                      </a:stretch>
                    </pic:blipFill>
                    <pic:spPr>
                      <a:xfrm>
                        <a:off x="0" y="0"/>
                        <a:ext cx="5734050" cy="7823200"/>
                      </a:xfrm>
                      <a:prstGeom prst="rect">
                        <a:avLst/>
                      </a:prstGeom>
                      <a:ln/>
                    </pic:spPr>
                  </pic:pic>
                </a:graphicData>
              </a:graphic>
            </wp:inline>
          </w:drawing>
        </w:r>
      </w:del>
    </w:p>
    <w:p w14:paraId="3EDFFEAC" w14:textId="542104F0" w:rsidR="00655E4E" w:rsidRPr="00254232" w:rsidDel="00240553" w:rsidRDefault="00D27EFC">
      <w:pPr>
        <w:spacing w:before="240" w:after="240"/>
        <w:jc w:val="both"/>
        <w:rPr>
          <w:del w:id="5000" w:author="Chen Liao" w:date="2020-06-22T17:35:00Z"/>
          <w:rFonts w:ascii="Times New Roman" w:hAnsi="Times New Roman" w:cs="Times New Roman"/>
          <w:sz w:val="24"/>
          <w:szCs w:val="24"/>
          <w:lang w:val="en-US"/>
          <w:rPrChange w:id="5001" w:author="Chen Liao" w:date="2020-06-22T07:02:00Z">
            <w:rPr>
              <w:del w:id="5002" w:author="Chen Liao" w:date="2020-06-22T17:35:00Z"/>
              <w:sz w:val="24"/>
              <w:szCs w:val="24"/>
              <w:lang w:val="en-US"/>
            </w:rPr>
          </w:rPrChange>
        </w:rPr>
      </w:pPr>
      <w:del w:id="5003" w:author="Chen Liao" w:date="2020-06-22T17:35:00Z">
        <w:r w:rsidRPr="00254232" w:rsidDel="00240553">
          <w:rPr>
            <w:rFonts w:ascii="Times New Roman" w:hAnsi="Times New Roman" w:cs="Times New Roman"/>
            <w:sz w:val="24"/>
            <w:szCs w:val="24"/>
            <w:lang w:val="en-US"/>
            <w:rPrChange w:id="5004" w:author="Chen Liao" w:date="2020-06-22T07:02:00Z">
              <w:rPr>
                <w:sz w:val="24"/>
                <w:szCs w:val="24"/>
                <w:lang w:val="en-US"/>
              </w:rPr>
            </w:rPrChange>
          </w:rPr>
          <w:delText xml:space="preserve">A set of genes that are only present in F34365 (the strain that better swarms) was identified, as well as a smaller set of genes that is present in all the strains except F34365. We did a ORA using the EC numbers of the enzymes these genes code for, and obtained that the enriched pathways were Biosynthesis of secondary metabolites (p-value 3.093502e-08), Biosynthesis of antibiotics (p-value 2.002130e-03), Tyrosine metabolism (p-value 2.255249e-02), Biotin metabolism (p-value 5.501828e-03) and Fatty acid biosynthesis (p-value 3.663958e-03). Being that many of the dompounds related with swarming were involved in aminoacid metabolism, we decided to further examine “Tyrosine metabolism” pathway. 2 enzymes of this pathway appeared as correlated to swarming. The first one was 4-hydroxyphenylacetate 3-monooxygenase oxygenase component (EC 1.4.1.49), and coded by hpaB_2 gene, which in the presence/absence plot is coded as group_453. This gene is only present in F34365. The other enzyme was Gentisate 1,2-dioxygenase (EC 1.13.11.4), coded by SdgD_2 gene. This gene is present in F34365 and F23197, both swarmers. We looked for the overlap between the top compounds related to swarming, according to the OPLS-DA, and the compounds that appear in this pathway. The only one that overlapped was succinate, which is had the highest loading value (is found in higher abundance in non-swarmer strains). This compound is downstream the before mentioned enzymes, so it could be that differences in abundance of this metabolite are due the presence/absence of these 2 genes. </w:delText>
        </w:r>
        <w:r w:rsidRPr="00254232" w:rsidDel="00240553">
          <w:rPr>
            <w:rFonts w:ascii="Times New Roman" w:hAnsi="Times New Roman" w:cs="Times New Roman"/>
            <w:noProof/>
            <w:sz w:val="24"/>
            <w:szCs w:val="24"/>
            <w:lang w:val="en-US"/>
            <w:rPrChange w:id="5005" w:author="Chen Liao" w:date="2020-06-22T07:02:00Z">
              <w:rPr>
                <w:noProof/>
                <w:sz w:val="24"/>
                <w:szCs w:val="24"/>
                <w:lang w:val="en-US"/>
              </w:rPr>
            </w:rPrChange>
          </w:rPr>
          <w:drawing>
            <wp:inline distT="114300" distB="114300" distL="114300" distR="114300" wp14:anchorId="5CB0FE7F" wp14:editId="0D202DD3">
              <wp:extent cx="5868114" cy="3719513"/>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868114" cy="3719513"/>
                      </a:xfrm>
                      <a:prstGeom prst="rect">
                        <a:avLst/>
                      </a:prstGeom>
                      <a:ln/>
                    </pic:spPr>
                  </pic:pic>
                </a:graphicData>
              </a:graphic>
            </wp:inline>
          </w:drawing>
        </w:r>
      </w:del>
    </w:p>
    <w:p w14:paraId="3239DFCE" w14:textId="5FEFCAA7" w:rsidR="00655E4E" w:rsidRPr="00254232" w:rsidDel="00240553" w:rsidRDefault="00D27EFC">
      <w:pPr>
        <w:spacing w:before="240" w:after="240"/>
        <w:jc w:val="both"/>
        <w:rPr>
          <w:del w:id="5006" w:author="Chen Liao" w:date="2020-06-22T17:35:00Z"/>
          <w:rFonts w:ascii="Times New Roman" w:hAnsi="Times New Roman" w:cs="Times New Roman"/>
          <w:sz w:val="24"/>
          <w:szCs w:val="24"/>
          <w:highlight w:val="white"/>
          <w:lang w:val="en-US"/>
          <w:rPrChange w:id="5007" w:author="Chen Liao" w:date="2020-06-22T07:02:00Z">
            <w:rPr>
              <w:del w:id="5008" w:author="Chen Liao" w:date="2020-06-22T17:35:00Z"/>
              <w:sz w:val="24"/>
              <w:szCs w:val="24"/>
              <w:highlight w:val="white"/>
              <w:lang w:val="en-US"/>
            </w:rPr>
          </w:rPrChange>
        </w:rPr>
      </w:pPr>
      <w:del w:id="5009" w:author="Chen Liao" w:date="2020-06-22T17:35:00Z">
        <w:r w:rsidRPr="00254232" w:rsidDel="00240553">
          <w:rPr>
            <w:rFonts w:ascii="Times New Roman" w:hAnsi="Times New Roman" w:cs="Times New Roman"/>
            <w:sz w:val="24"/>
            <w:szCs w:val="24"/>
            <w:lang w:val="en-US"/>
            <w:rPrChange w:id="5010" w:author="Chen Liao" w:date="2020-06-22T07:02:00Z">
              <w:rPr>
                <w:sz w:val="24"/>
                <w:szCs w:val="24"/>
                <w:lang w:val="en-US"/>
              </w:rPr>
            </w:rPrChange>
          </w:rPr>
          <w:delText>After that we modified the number of groups of genes with extreme loading values we picked: instead of 5 we picked 10, unpacked them and look for the overlap between the EC numbers of the enzymes these genes code for and the enzymes that appear in FELLA graph we obtained with the metabolic pathway enrichment. One enzyme overlapped: Acetolactate synthase isozyme (EC 2.2.1.6), coded by ilvB gene, present in strains F34365, F22031, W16407 (swarmers) and T6313 (non-swarmer). This enzyme participates in many metabolic pathways, but the one that we found most interesting was “</w:delText>
        </w:r>
        <w:r w:rsidRPr="00254232" w:rsidDel="00240553">
          <w:rPr>
            <w:rFonts w:ascii="Times New Roman" w:hAnsi="Times New Roman" w:cs="Times New Roman"/>
            <w:sz w:val="24"/>
            <w:szCs w:val="24"/>
            <w:highlight w:val="white"/>
            <w:lang w:val="en-US"/>
            <w:rPrChange w:id="5011" w:author="Chen Liao" w:date="2020-06-22T07:02:00Z">
              <w:rPr>
                <w:sz w:val="24"/>
                <w:szCs w:val="24"/>
                <w:highlight w:val="white"/>
                <w:lang w:val="en-US"/>
              </w:rPr>
            </w:rPrChange>
          </w:rPr>
          <w:delText>Valine, leucine and isoleucine biosynthesis”. 5 compounds in this pathway are highly correlated to swarming (D-erythro-3-Methylmalate, 2-Methyl-maleate, L-Valine, 2-Isopropylmalate and 2-Isopropylmaleate), according to OPLS-DA model, and 3 of them are downstream the enzyme (the 3 last ones). We aligned the gene for the 4 strains and fond that W16407 had a large deletion and that there was only one mutation that had an effect on aminoacid sequence in F34365 (Figure X)</w:delText>
        </w:r>
      </w:del>
    </w:p>
    <w:p w14:paraId="714BBB13" w14:textId="00553EED" w:rsidR="00655E4E" w:rsidRPr="00254232" w:rsidDel="00240553" w:rsidRDefault="00D27EFC">
      <w:pPr>
        <w:spacing w:before="240" w:after="240"/>
        <w:jc w:val="both"/>
        <w:rPr>
          <w:del w:id="5012" w:author="Chen Liao" w:date="2020-06-22T17:35:00Z"/>
          <w:rFonts w:ascii="Times New Roman" w:hAnsi="Times New Roman" w:cs="Times New Roman"/>
          <w:sz w:val="24"/>
          <w:szCs w:val="24"/>
          <w:highlight w:val="white"/>
          <w:lang w:val="en-US"/>
          <w:rPrChange w:id="5013" w:author="Chen Liao" w:date="2020-06-22T07:02:00Z">
            <w:rPr>
              <w:del w:id="5014" w:author="Chen Liao" w:date="2020-06-22T17:35:00Z"/>
              <w:sz w:val="24"/>
              <w:szCs w:val="24"/>
              <w:highlight w:val="white"/>
              <w:lang w:val="en-US"/>
            </w:rPr>
          </w:rPrChange>
        </w:rPr>
      </w:pPr>
      <w:del w:id="5015" w:author="Chen Liao" w:date="2020-06-22T17:35:00Z">
        <w:r w:rsidRPr="00254232" w:rsidDel="00240553">
          <w:rPr>
            <w:rFonts w:ascii="Times New Roman" w:hAnsi="Times New Roman" w:cs="Times New Roman"/>
            <w:noProof/>
            <w:sz w:val="24"/>
            <w:szCs w:val="24"/>
            <w:highlight w:val="white"/>
            <w:lang w:val="en-US"/>
            <w:rPrChange w:id="5016" w:author="Chen Liao" w:date="2020-06-22T07:02:00Z">
              <w:rPr>
                <w:noProof/>
                <w:sz w:val="24"/>
                <w:szCs w:val="24"/>
                <w:highlight w:val="white"/>
                <w:lang w:val="en-US"/>
              </w:rPr>
            </w:rPrChange>
          </w:rPr>
          <w:drawing>
            <wp:inline distT="114300" distB="114300" distL="114300" distR="114300" wp14:anchorId="268AA968" wp14:editId="3091C5A3">
              <wp:extent cx="5734050" cy="10033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734050" cy="1003300"/>
                      </a:xfrm>
                      <a:prstGeom prst="rect">
                        <a:avLst/>
                      </a:prstGeom>
                      <a:ln/>
                    </pic:spPr>
                  </pic:pic>
                </a:graphicData>
              </a:graphic>
            </wp:inline>
          </w:drawing>
        </w:r>
      </w:del>
    </w:p>
    <w:p w14:paraId="0154AE8F" w14:textId="285A87C9" w:rsidR="00655E4E" w:rsidRPr="00254232" w:rsidDel="00240553" w:rsidRDefault="00D27EFC">
      <w:pPr>
        <w:spacing w:before="240" w:after="240"/>
        <w:jc w:val="both"/>
        <w:rPr>
          <w:del w:id="5017" w:author="Chen Liao" w:date="2020-06-22T17:35:00Z"/>
          <w:rFonts w:ascii="Times New Roman" w:hAnsi="Times New Roman" w:cs="Times New Roman"/>
          <w:sz w:val="24"/>
          <w:szCs w:val="24"/>
          <w:highlight w:val="white"/>
          <w:lang w:val="en-US"/>
          <w:rPrChange w:id="5018" w:author="Chen Liao" w:date="2020-06-22T07:02:00Z">
            <w:rPr>
              <w:del w:id="5019" w:author="Chen Liao" w:date="2020-06-22T17:35:00Z"/>
              <w:sz w:val="24"/>
              <w:szCs w:val="24"/>
              <w:highlight w:val="white"/>
              <w:lang w:val="en-US"/>
            </w:rPr>
          </w:rPrChange>
        </w:rPr>
      </w:pPr>
      <w:del w:id="5020" w:author="Chen Liao" w:date="2020-06-22T17:35:00Z">
        <w:r w:rsidRPr="00254232" w:rsidDel="00240553">
          <w:rPr>
            <w:rFonts w:ascii="Times New Roman" w:hAnsi="Times New Roman" w:cs="Times New Roman"/>
            <w:sz w:val="24"/>
            <w:szCs w:val="24"/>
            <w:highlight w:val="white"/>
            <w:lang w:val="en-US"/>
            <w:rPrChange w:id="5021" w:author="Chen Liao" w:date="2020-06-22T07:02:00Z">
              <w:rPr>
                <w:sz w:val="24"/>
                <w:szCs w:val="24"/>
                <w:highlight w:val="white"/>
                <w:lang w:val="en-US"/>
              </w:rPr>
            </w:rPrChange>
          </w:rPr>
          <w:delText>We then clustered the medians of the replicates of the metabolite abundances of these 5 compounds to see if swarmers clustered together. They did not cluster all together, but many of them did, and all aggrupated in the same major cluster.</w:delText>
        </w:r>
      </w:del>
    </w:p>
    <w:p w14:paraId="28B951BB" w14:textId="6942E9A3" w:rsidR="00655E4E" w:rsidRPr="00254232" w:rsidDel="00240553" w:rsidRDefault="00D27EFC">
      <w:pPr>
        <w:spacing w:before="240" w:after="240"/>
        <w:jc w:val="both"/>
        <w:rPr>
          <w:del w:id="5022" w:author="Chen Liao" w:date="2020-06-22T17:35:00Z"/>
          <w:rFonts w:ascii="Times New Roman" w:hAnsi="Times New Roman" w:cs="Times New Roman"/>
          <w:sz w:val="24"/>
          <w:szCs w:val="24"/>
          <w:highlight w:val="white"/>
          <w:lang w:val="en-US"/>
          <w:rPrChange w:id="5023" w:author="Chen Liao" w:date="2020-06-22T07:02:00Z">
            <w:rPr>
              <w:del w:id="5024" w:author="Chen Liao" w:date="2020-06-22T17:35:00Z"/>
              <w:sz w:val="24"/>
              <w:szCs w:val="24"/>
              <w:highlight w:val="white"/>
              <w:lang w:val="en-US"/>
            </w:rPr>
          </w:rPrChange>
        </w:rPr>
      </w:pPr>
      <w:del w:id="5025" w:author="Chen Liao" w:date="2020-06-22T17:35:00Z">
        <w:r w:rsidRPr="00254232" w:rsidDel="00240553">
          <w:rPr>
            <w:rFonts w:ascii="Times New Roman" w:hAnsi="Times New Roman" w:cs="Times New Roman"/>
            <w:noProof/>
            <w:sz w:val="24"/>
            <w:szCs w:val="24"/>
            <w:highlight w:val="white"/>
            <w:lang w:val="en-US"/>
            <w:rPrChange w:id="5026" w:author="Chen Liao" w:date="2020-06-22T07:02:00Z">
              <w:rPr>
                <w:noProof/>
                <w:sz w:val="24"/>
                <w:szCs w:val="24"/>
                <w:highlight w:val="white"/>
                <w:lang w:val="en-US"/>
              </w:rPr>
            </w:rPrChange>
          </w:rPr>
          <w:drawing>
            <wp:inline distT="114300" distB="114300" distL="114300" distR="114300" wp14:anchorId="6357C34C" wp14:editId="38EC2695">
              <wp:extent cx="5734050" cy="1917700"/>
              <wp:effectExtent l="0" t="0" r="0" b="0"/>
              <wp:docPr id="1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9"/>
                      <a:srcRect/>
                      <a:stretch>
                        <a:fillRect/>
                      </a:stretch>
                    </pic:blipFill>
                    <pic:spPr>
                      <a:xfrm>
                        <a:off x="0" y="0"/>
                        <a:ext cx="5734050" cy="1917700"/>
                      </a:xfrm>
                      <a:prstGeom prst="rect">
                        <a:avLst/>
                      </a:prstGeom>
                      <a:ln/>
                    </pic:spPr>
                  </pic:pic>
                </a:graphicData>
              </a:graphic>
            </wp:inline>
          </w:drawing>
        </w:r>
      </w:del>
    </w:p>
    <w:p w14:paraId="68814C19" w14:textId="470A0B13" w:rsidR="00655E4E" w:rsidRPr="00254232" w:rsidDel="00240553" w:rsidRDefault="00655E4E">
      <w:pPr>
        <w:spacing w:before="240" w:after="240"/>
        <w:jc w:val="both"/>
        <w:rPr>
          <w:del w:id="5027" w:author="Chen Liao" w:date="2020-06-22T17:35:00Z"/>
          <w:rFonts w:ascii="Times New Roman" w:eastAsia="Consolas" w:hAnsi="Times New Roman" w:cs="Times New Roman"/>
          <w:sz w:val="21"/>
          <w:szCs w:val="21"/>
          <w:highlight w:val="white"/>
          <w:lang w:val="en-US"/>
          <w:rPrChange w:id="5028" w:author="Chen Liao" w:date="2020-06-22T07:02:00Z">
            <w:rPr>
              <w:del w:id="5029" w:author="Chen Liao" w:date="2020-06-22T17:35:00Z"/>
              <w:rFonts w:ascii="Consolas" w:eastAsia="Consolas" w:hAnsi="Consolas" w:cs="Consolas"/>
              <w:sz w:val="21"/>
              <w:szCs w:val="21"/>
              <w:highlight w:val="white"/>
              <w:lang w:val="en-US"/>
            </w:rPr>
          </w:rPrChange>
        </w:rPr>
      </w:pPr>
    </w:p>
    <w:p w14:paraId="43514644" w14:textId="6757B137" w:rsidR="00655E4E" w:rsidRPr="00254232" w:rsidDel="00240553" w:rsidRDefault="00655E4E">
      <w:pPr>
        <w:spacing w:before="240" w:after="240"/>
        <w:jc w:val="both"/>
        <w:rPr>
          <w:del w:id="5030" w:author="Chen Liao" w:date="2020-06-22T17:35:00Z"/>
          <w:rFonts w:ascii="Times New Roman" w:eastAsia="Consolas" w:hAnsi="Times New Roman" w:cs="Times New Roman"/>
          <w:sz w:val="21"/>
          <w:szCs w:val="21"/>
          <w:highlight w:val="white"/>
          <w:lang w:val="en-US"/>
          <w:rPrChange w:id="5031" w:author="Chen Liao" w:date="2020-06-22T07:02:00Z">
            <w:rPr>
              <w:del w:id="5032" w:author="Chen Liao" w:date="2020-06-22T17:35:00Z"/>
              <w:rFonts w:ascii="Consolas" w:eastAsia="Consolas" w:hAnsi="Consolas" w:cs="Consolas"/>
              <w:sz w:val="21"/>
              <w:szCs w:val="21"/>
              <w:highlight w:val="white"/>
              <w:lang w:val="en-US"/>
            </w:rPr>
          </w:rPrChange>
        </w:rPr>
      </w:pPr>
    </w:p>
    <w:p w14:paraId="20018582" w14:textId="2A36789A" w:rsidR="00655E4E" w:rsidRPr="00254232" w:rsidDel="00240553" w:rsidRDefault="00655E4E">
      <w:pPr>
        <w:spacing w:before="240" w:after="240"/>
        <w:jc w:val="both"/>
        <w:rPr>
          <w:del w:id="5033" w:author="Chen Liao" w:date="2020-06-22T17:35:00Z"/>
          <w:rFonts w:ascii="Times New Roman" w:eastAsia="Consolas" w:hAnsi="Times New Roman" w:cs="Times New Roman"/>
          <w:sz w:val="21"/>
          <w:szCs w:val="21"/>
          <w:highlight w:val="white"/>
          <w:lang w:val="en-US"/>
          <w:rPrChange w:id="5034" w:author="Chen Liao" w:date="2020-06-22T07:02:00Z">
            <w:rPr>
              <w:del w:id="5035" w:author="Chen Liao" w:date="2020-06-22T17:35:00Z"/>
              <w:rFonts w:ascii="Consolas" w:eastAsia="Consolas" w:hAnsi="Consolas" w:cs="Consolas"/>
              <w:sz w:val="21"/>
              <w:szCs w:val="21"/>
              <w:highlight w:val="white"/>
              <w:lang w:val="en-US"/>
            </w:rPr>
          </w:rPrChange>
        </w:rPr>
      </w:pPr>
    </w:p>
    <w:p w14:paraId="756B87CB" w14:textId="06BD7BD3" w:rsidR="00655E4E" w:rsidRPr="00254232" w:rsidDel="00240553" w:rsidRDefault="00655E4E">
      <w:pPr>
        <w:spacing w:before="240" w:after="240"/>
        <w:jc w:val="both"/>
        <w:rPr>
          <w:del w:id="5036" w:author="Chen Liao" w:date="2020-06-22T17:35:00Z"/>
          <w:rFonts w:ascii="Times New Roman" w:eastAsia="Consolas" w:hAnsi="Times New Roman" w:cs="Times New Roman"/>
          <w:sz w:val="21"/>
          <w:szCs w:val="21"/>
          <w:highlight w:val="white"/>
          <w:lang w:val="en-US"/>
          <w:rPrChange w:id="5037" w:author="Chen Liao" w:date="2020-06-22T07:02:00Z">
            <w:rPr>
              <w:del w:id="5038" w:author="Chen Liao" w:date="2020-06-22T17:35:00Z"/>
              <w:rFonts w:ascii="Consolas" w:eastAsia="Consolas" w:hAnsi="Consolas" w:cs="Consolas"/>
              <w:sz w:val="21"/>
              <w:szCs w:val="21"/>
              <w:highlight w:val="white"/>
              <w:lang w:val="en-US"/>
            </w:rPr>
          </w:rPrChange>
        </w:rPr>
      </w:pPr>
    </w:p>
    <w:p w14:paraId="39456019" w14:textId="2E43F2E5" w:rsidR="00655E4E" w:rsidRPr="00254232" w:rsidDel="00240553" w:rsidRDefault="00655E4E">
      <w:pPr>
        <w:spacing w:before="240" w:after="240"/>
        <w:jc w:val="both"/>
        <w:rPr>
          <w:del w:id="5039" w:author="Chen Liao" w:date="2020-06-22T17:35:00Z"/>
          <w:rFonts w:ascii="Times New Roman" w:eastAsia="Consolas" w:hAnsi="Times New Roman" w:cs="Times New Roman"/>
          <w:sz w:val="21"/>
          <w:szCs w:val="21"/>
          <w:highlight w:val="white"/>
          <w:lang w:val="en-US"/>
          <w:rPrChange w:id="5040" w:author="Chen Liao" w:date="2020-06-22T07:02:00Z">
            <w:rPr>
              <w:del w:id="5041" w:author="Chen Liao" w:date="2020-06-22T17:35:00Z"/>
              <w:rFonts w:ascii="Consolas" w:eastAsia="Consolas" w:hAnsi="Consolas" w:cs="Consolas"/>
              <w:sz w:val="21"/>
              <w:szCs w:val="21"/>
              <w:highlight w:val="white"/>
              <w:lang w:val="en-US"/>
            </w:rPr>
          </w:rPrChange>
        </w:rPr>
      </w:pPr>
    </w:p>
    <w:p w14:paraId="3584618B" w14:textId="7FC9F93A" w:rsidR="00655E4E" w:rsidRPr="00254232" w:rsidDel="00240553" w:rsidRDefault="00655E4E">
      <w:pPr>
        <w:spacing w:before="240" w:after="240"/>
        <w:jc w:val="both"/>
        <w:rPr>
          <w:del w:id="5042" w:author="Chen Liao" w:date="2020-06-22T17:35:00Z"/>
          <w:rFonts w:ascii="Times New Roman" w:eastAsia="Consolas" w:hAnsi="Times New Roman" w:cs="Times New Roman"/>
          <w:sz w:val="21"/>
          <w:szCs w:val="21"/>
          <w:highlight w:val="white"/>
          <w:lang w:val="en-US"/>
          <w:rPrChange w:id="5043" w:author="Chen Liao" w:date="2020-06-22T07:02:00Z">
            <w:rPr>
              <w:del w:id="5044" w:author="Chen Liao" w:date="2020-06-22T17:35:00Z"/>
              <w:rFonts w:ascii="Consolas" w:eastAsia="Consolas" w:hAnsi="Consolas" w:cs="Consolas"/>
              <w:sz w:val="21"/>
              <w:szCs w:val="21"/>
              <w:highlight w:val="white"/>
              <w:lang w:val="en-US"/>
            </w:rPr>
          </w:rPrChange>
        </w:rPr>
      </w:pPr>
    </w:p>
    <w:p w14:paraId="329EEFC2" w14:textId="026B3590" w:rsidR="00655E4E" w:rsidRPr="00254232" w:rsidDel="00240553" w:rsidRDefault="00655E4E">
      <w:pPr>
        <w:spacing w:before="240" w:after="240"/>
        <w:jc w:val="both"/>
        <w:rPr>
          <w:del w:id="5045" w:author="Chen Liao" w:date="2020-06-22T17:35:00Z"/>
          <w:rFonts w:ascii="Times New Roman" w:eastAsia="Consolas" w:hAnsi="Times New Roman" w:cs="Times New Roman"/>
          <w:sz w:val="21"/>
          <w:szCs w:val="21"/>
          <w:highlight w:val="white"/>
          <w:lang w:val="en-US"/>
          <w:rPrChange w:id="5046" w:author="Chen Liao" w:date="2020-06-22T07:02:00Z">
            <w:rPr>
              <w:del w:id="5047" w:author="Chen Liao" w:date="2020-06-22T17:35:00Z"/>
              <w:rFonts w:ascii="Consolas" w:eastAsia="Consolas" w:hAnsi="Consolas" w:cs="Consolas"/>
              <w:sz w:val="21"/>
              <w:szCs w:val="21"/>
              <w:highlight w:val="white"/>
              <w:lang w:val="en-US"/>
            </w:rPr>
          </w:rPrChange>
        </w:rPr>
      </w:pPr>
    </w:p>
    <w:p w14:paraId="1660AC49" w14:textId="7337159E" w:rsidR="00655E4E" w:rsidRPr="00254232" w:rsidDel="00240553" w:rsidRDefault="00D27EFC">
      <w:pPr>
        <w:spacing w:before="240" w:after="240"/>
        <w:jc w:val="both"/>
        <w:rPr>
          <w:del w:id="5048" w:author="Chen Liao" w:date="2020-06-22T17:35:00Z"/>
          <w:rFonts w:ascii="Times New Roman" w:eastAsia="Consolas" w:hAnsi="Times New Roman" w:cs="Times New Roman"/>
          <w:sz w:val="21"/>
          <w:szCs w:val="21"/>
          <w:highlight w:val="white"/>
          <w:lang w:val="en-US"/>
          <w:rPrChange w:id="5049" w:author="Chen Liao" w:date="2020-06-22T07:02:00Z">
            <w:rPr>
              <w:del w:id="5050" w:author="Chen Liao" w:date="2020-06-22T17:35:00Z"/>
              <w:rFonts w:ascii="Consolas" w:eastAsia="Consolas" w:hAnsi="Consolas" w:cs="Consolas"/>
              <w:sz w:val="21"/>
              <w:szCs w:val="21"/>
              <w:highlight w:val="white"/>
              <w:lang w:val="en-US"/>
            </w:rPr>
          </w:rPrChange>
        </w:rPr>
      </w:pPr>
      <w:del w:id="5051" w:author="Chen Liao" w:date="2020-06-22T17:35:00Z">
        <w:r w:rsidRPr="00254232" w:rsidDel="00240553">
          <w:rPr>
            <w:rFonts w:ascii="Times New Roman" w:eastAsia="Consolas" w:hAnsi="Times New Roman" w:cs="Times New Roman"/>
            <w:noProof/>
            <w:sz w:val="21"/>
            <w:szCs w:val="21"/>
            <w:highlight w:val="white"/>
            <w:lang w:val="en-US"/>
            <w:rPrChange w:id="5052" w:author="Chen Liao" w:date="2020-06-22T07:02:00Z">
              <w:rPr>
                <w:rFonts w:ascii="Consolas" w:eastAsia="Consolas" w:hAnsi="Consolas" w:cs="Consolas"/>
                <w:noProof/>
                <w:sz w:val="21"/>
                <w:szCs w:val="21"/>
                <w:highlight w:val="white"/>
                <w:lang w:val="en-US"/>
              </w:rPr>
            </w:rPrChange>
          </w:rPr>
          <w:drawing>
            <wp:inline distT="114300" distB="114300" distL="114300" distR="114300" wp14:anchorId="5690F227" wp14:editId="11A69BB6">
              <wp:extent cx="4457700" cy="44196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4457700" cy="4419600"/>
                      </a:xfrm>
                      <a:prstGeom prst="rect">
                        <a:avLst/>
                      </a:prstGeom>
                      <a:ln/>
                    </pic:spPr>
                  </pic:pic>
                </a:graphicData>
              </a:graphic>
            </wp:inline>
          </w:drawing>
        </w:r>
      </w:del>
    </w:p>
    <w:p w14:paraId="15BE38F3" w14:textId="2345334B" w:rsidR="00655E4E" w:rsidRPr="00254232" w:rsidDel="00240553" w:rsidRDefault="00655E4E">
      <w:pPr>
        <w:spacing w:before="240" w:after="240"/>
        <w:jc w:val="both"/>
        <w:rPr>
          <w:del w:id="5053" w:author="Chen Liao" w:date="2020-06-22T17:35:00Z"/>
          <w:rFonts w:ascii="Times New Roman" w:hAnsi="Times New Roman" w:cs="Times New Roman"/>
          <w:sz w:val="24"/>
          <w:szCs w:val="24"/>
          <w:lang w:val="en-US"/>
          <w:rPrChange w:id="5054" w:author="Chen Liao" w:date="2020-06-22T07:02:00Z">
            <w:rPr>
              <w:del w:id="5055" w:author="Chen Liao" w:date="2020-06-22T17:35:00Z"/>
              <w:sz w:val="24"/>
              <w:szCs w:val="24"/>
              <w:lang w:val="en-US"/>
            </w:rPr>
          </w:rPrChange>
        </w:rPr>
      </w:pPr>
    </w:p>
    <w:p w14:paraId="3D9B803E" w14:textId="55EF8072" w:rsidR="00655E4E" w:rsidRPr="00254232" w:rsidDel="00240553" w:rsidRDefault="00D27EFC">
      <w:pPr>
        <w:spacing w:before="240" w:after="240"/>
        <w:jc w:val="both"/>
        <w:rPr>
          <w:del w:id="5056" w:author="Chen Liao" w:date="2020-06-22T17:35:00Z"/>
          <w:rFonts w:ascii="Times New Roman" w:hAnsi="Times New Roman" w:cs="Times New Roman"/>
          <w:sz w:val="24"/>
          <w:szCs w:val="24"/>
          <w:lang w:val="en-US"/>
          <w:rPrChange w:id="5057" w:author="Chen Liao" w:date="2020-06-22T07:02:00Z">
            <w:rPr>
              <w:del w:id="5058" w:author="Chen Liao" w:date="2020-06-22T17:35:00Z"/>
              <w:sz w:val="24"/>
              <w:szCs w:val="24"/>
              <w:lang w:val="en-US"/>
            </w:rPr>
          </w:rPrChange>
        </w:rPr>
      </w:pPr>
      <w:del w:id="5059" w:author="Chen Liao" w:date="2020-06-22T17:35:00Z">
        <w:r w:rsidRPr="00254232" w:rsidDel="00240553">
          <w:rPr>
            <w:rFonts w:ascii="Times New Roman" w:hAnsi="Times New Roman" w:cs="Times New Roman"/>
            <w:sz w:val="24"/>
            <w:szCs w:val="24"/>
            <w:lang w:val="en-US"/>
            <w:rPrChange w:id="5060" w:author="Chen Liao" w:date="2020-06-22T07:02:00Z">
              <w:rPr>
                <w:sz w:val="24"/>
                <w:szCs w:val="24"/>
                <w:lang w:val="en-US"/>
              </w:rPr>
            </w:rPrChange>
          </w:rPr>
          <w:delText>References:</w:delText>
        </w:r>
      </w:del>
    </w:p>
    <w:p w14:paraId="1193ACAF" w14:textId="10CF755B" w:rsidR="00655E4E" w:rsidRPr="00254232" w:rsidDel="00240553" w:rsidRDefault="00D27EFC">
      <w:pPr>
        <w:numPr>
          <w:ilvl w:val="0"/>
          <w:numId w:val="1"/>
        </w:numPr>
        <w:spacing w:before="240"/>
        <w:rPr>
          <w:del w:id="5061" w:author="Chen Liao" w:date="2020-06-22T17:35:00Z"/>
          <w:rFonts w:ascii="Times New Roman" w:hAnsi="Times New Roman" w:cs="Times New Roman"/>
          <w:sz w:val="24"/>
          <w:szCs w:val="24"/>
          <w:lang w:val="en-US"/>
          <w:rPrChange w:id="5062" w:author="Chen Liao" w:date="2020-06-22T07:02:00Z">
            <w:rPr>
              <w:del w:id="5063" w:author="Chen Liao" w:date="2020-06-22T17:35:00Z"/>
              <w:sz w:val="24"/>
              <w:szCs w:val="24"/>
              <w:lang w:val="en-US"/>
            </w:rPr>
          </w:rPrChange>
        </w:rPr>
      </w:pPr>
      <w:del w:id="5064" w:author="Chen Liao" w:date="2020-06-22T17:35:00Z">
        <w:r w:rsidRPr="00254232" w:rsidDel="00240553">
          <w:rPr>
            <w:rFonts w:ascii="Times New Roman" w:hAnsi="Times New Roman" w:cs="Times New Roman"/>
            <w:sz w:val="18"/>
            <w:szCs w:val="18"/>
            <w:lang w:val="en-US"/>
            <w:rPrChange w:id="5065" w:author="Chen Liao" w:date="2020-06-22T07:02:00Z">
              <w:rPr>
                <w:sz w:val="18"/>
                <w:szCs w:val="18"/>
                <w:lang w:val="en-US"/>
              </w:rPr>
            </w:rPrChange>
          </w:rPr>
          <w:delText>[1]  B. Gyurkocza, A. Rezvani, and R. F. Storb, “Allogeneic hematopoietic cell transplantation: th</w:delText>
        </w:r>
        <w:r w:rsidRPr="00254232" w:rsidDel="00240553">
          <w:rPr>
            <w:rFonts w:ascii="Times New Roman" w:hAnsi="Times New Roman" w:cs="Times New Roman"/>
            <w:sz w:val="18"/>
            <w:szCs w:val="18"/>
            <w:lang w:val="en-US"/>
            <w:rPrChange w:id="5066" w:author="Chen Liao" w:date="2020-06-22T07:02:00Z">
              <w:rPr>
                <w:sz w:val="18"/>
                <w:szCs w:val="18"/>
                <w:lang w:val="en-US"/>
              </w:rPr>
            </w:rPrChange>
          </w:rPr>
          <w:lastRenderedPageBreak/>
          <w:delText xml:space="preserve">e state of the art.,” </w:delText>
        </w:r>
        <w:r w:rsidRPr="00254232" w:rsidDel="00240553">
          <w:rPr>
            <w:rFonts w:ascii="Times New Roman" w:hAnsi="Times New Roman" w:cs="Times New Roman"/>
            <w:i/>
            <w:sz w:val="18"/>
            <w:szCs w:val="18"/>
            <w:lang w:val="en-US"/>
            <w:rPrChange w:id="5067" w:author="Chen Liao" w:date="2020-06-22T07:02:00Z">
              <w:rPr>
                <w:i/>
                <w:sz w:val="18"/>
                <w:szCs w:val="18"/>
                <w:lang w:val="en-US"/>
              </w:rPr>
            </w:rPrChange>
          </w:rPr>
          <w:delText>Magn Reson Imaging</w:delText>
        </w:r>
        <w:r w:rsidRPr="00254232" w:rsidDel="00240553">
          <w:rPr>
            <w:rFonts w:ascii="Times New Roman" w:hAnsi="Times New Roman" w:cs="Times New Roman"/>
            <w:sz w:val="18"/>
            <w:szCs w:val="18"/>
            <w:lang w:val="en-US"/>
            <w:rPrChange w:id="5068" w:author="Chen Liao" w:date="2020-06-22T07:02:00Z">
              <w:rPr>
                <w:sz w:val="18"/>
                <w:szCs w:val="18"/>
                <w:lang w:val="en-US"/>
              </w:rPr>
            </w:rPrChange>
          </w:rPr>
          <w:delText>, vol. 3, no. 3, pp. 285–299, 2010.</w:delText>
        </w:r>
      </w:del>
    </w:p>
    <w:p w14:paraId="6954671A" w14:textId="375CB757" w:rsidR="00655E4E" w:rsidRPr="00254232" w:rsidDel="00240553" w:rsidRDefault="00D27EFC">
      <w:pPr>
        <w:numPr>
          <w:ilvl w:val="0"/>
          <w:numId w:val="1"/>
        </w:numPr>
        <w:rPr>
          <w:del w:id="5069" w:author="Chen Liao" w:date="2020-06-22T17:35:00Z"/>
          <w:rFonts w:ascii="Times New Roman" w:hAnsi="Times New Roman" w:cs="Times New Roman"/>
          <w:sz w:val="24"/>
          <w:szCs w:val="24"/>
          <w:lang w:val="en-US"/>
          <w:rPrChange w:id="5070" w:author="Chen Liao" w:date="2020-06-22T07:02:00Z">
            <w:rPr>
              <w:del w:id="5071" w:author="Chen Liao" w:date="2020-06-22T17:35:00Z"/>
              <w:sz w:val="24"/>
              <w:szCs w:val="24"/>
              <w:lang w:val="en-US"/>
            </w:rPr>
          </w:rPrChange>
        </w:rPr>
      </w:pPr>
      <w:del w:id="5072" w:author="Chen Liao" w:date="2020-06-22T17:35:00Z">
        <w:r w:rsidRPr="00254232" w:rsidDel="00240553">
          <w:rPr>
            <w:rFonts w:ascii="Times New Roman" w:hAnsi="Times New Roman" w:cs="Times New Roman"/>
            <w:sz w:val="18"/>
            <w:szCs w:val="18"/>
            <w:lang w:val="en-US"/>
            <w:rPrChange w:id="5073" w:author="Chen Liao" w:date="2020-06-22T07:02:00Z">
              <w:rPr>
                <w:sz w:val="18"/>
                <w:szCs w:val="18"/>
                <w:lang w:val="en-US"/>
              </w:rPr>
            </w:rPrChange>
          </w:rPr>
          <w:delText xml:space="preserve">[2]  L. Dethlefsen, S. Huse, M. L. Sogin, and D. A. Relman, “The Pervasive Effects of an Antibiotic on the Human Gut Microbiota , as Revealed by Deep 16S rRNA Sequencing,” </w:delText>
        </w:r>
        <w:r w:rsidRPr="00254232" w:rsidDel="00240553">
          <w:rPr>
            <w:rFonts w:ascii="Times New Roman" w:hAnsi="Times New Roman" w:cs="Times New Roman"/>
            <w:i/>
            <w:sz w:val="18"/>
            <w:szCs w:val="18"/>
            <w:lang w:val="en-US"/>
            <w:rPrChange w:id="5074" w:author="Chen Liao" w:date="2020-06-22T07:02:00Z">
              <w:rPr>
                <w:i/>
                <w:sz w:val="18"/>
                <w:szCs w:val="18"/>
                <w:lang w:val="en-US"/>
              </w:rPr>
            </w:rPrChange>
          </w:rPr>
          <w:delText>PLoS Biol.</w:delText>
        </w:r>
        <w:r w:rsidRPr="00254232" w:rsidDel="00240553">
          <w:rPr>
            <w:rFonts w:ascii="Times New Roman" w:hAnsi="Times New Roman" w:cs="Times New Roman"/>
            <w:sz w:val="18"/>
            <w:szCs w:val="18"/>
            <w:lang w:val="en-US"/>
            <w:rPrChange w:id="5075" w:author="Chen Liao" w:date="2020-06-22T07:02:00Z">
              <w:rPr>
                <w:sz w:val="18"/>
                <w:szCs w:val="18"/>
                <w:lang w:val="en-US"/>
              </w:rPr>
            </w:rPrChange>
          </w:rPr>
          <w:delText>, vol. 6, no. 11, p. e208, 2008.</w:delText>
        </w:r>
      </w:del>
    </w:p>
    <w:p w14:paraId="66042CC1" w14:textId="357C3D10" w:rsidR="00655E4E" w:rsidRPr="00254232" w:rsidDel="00240553" w:rsidRDefault="00D27EFC">
      <w:pPr>
        <w:numPr>
          <w:ilvl w:val="0"/>
          <w:numId w:val="1"/>
        </w:numPr>
        <w:rPr>
          <w:del w:id="5076" w:author="Chen Liao" w:date="2020-06-22T17:35:00Z"/>
          <w:rFonts w:ascii="Times New Roman" w:hAnsi="Times New Roman" w:cs="Times New Roman"/>
          <w:sz w:val="24"/>
          <w:szCs w:val="24"/>
          <w:lang w:val="en-US"/>
          <w:rPrChange w:id="5077" w:author="Chen Liao" w:date="2020-06-22T07:02:00Z">
            <w:rPr>
              <w:del w:id="5078" w:author="Chen Liao" w:date="2020-06-22T17:35:00Z"/>
              <w:sz w:val="24"/>
              <w:szCs w:val="24"/>
              <w:lang w:val="en-US"/>
            </w:rPr>
          </w:rPrChange>
        </w:rPr>
      </w:pPr>
      <w:del w:id="5079" w:author="Chen Liao" w:date="2020-06-22T17:35:00Z">
        <w:r w:rsidRPr="00254232" w:rsidDel="00240553">
          <w:rPr>
            <w:rFonts w:ascii="Times New Roman" w:hAnsi="Times New Roman" w:cs="Times New Roman"/>
            <w:sz w:val="18"/>
            <w:szCs w:val="18"/>
            <w:lang w:val="en-US"/>
            <w:rPrChange w:id="5080" w:author="Chen Liao" w:date="2020-06-22T07:02:00Z">
              <w:rPr>
                <w:sz w:val="18"/>
                <w:szCs w:val="18"/>
                <w:lang w:val="en-US"/>
              </w:rPr>
            </w:rPrChange>
          </w:rPr>
          <w:delText xml:space="preserve">[3]  Y. Taur </w:delText>
        </w:r>
        <w:r w:rsidRPr="00254232" w:rsidDel="00240553">
          <w:rPr>
            <w:rFonts w:ascii="Times New Roman" w:hAnsi="Times New Roman" w:cs="Times New Roman"/>
            <w:i/>
            <w:sz w:val="18"/>
            <w:szCs w:val="18"/>
            <w:lang w:val="en-US"/>
            <w:rPrChange w:id="5081" w:author="Chen Liao" w:date="2020-06-22T07:02:00Z">
              <w:rPr>
                <w:i/>
                <w:sz w:val="18"/>
                <w:szCs w:val="18"/>
                <w:lang w:val="en-US"/>
              </w:rPr>
            </w:rPrChange>
          </w:rPr>
          <w:delText>et al.</w:delText>
        </w:r>
        <w:r w:rsidRPr="00254232" w:rsidDel="00240553">
          <w:rPr>
            <w:rFonts w:ascii="Times New Roman" w:hAnsi="Times New Roman" w:cs="Times New Roman"/>
            <w:sz w:val="18"/>
            <w:szCs w:val="18"/>
            <w:lang w:val="en-US"/>
            <w:rPrChange w:id="5082" w:author="Chen Liao" w:date="2020-06-22T07:02:00Z">
              <w:rPr>
                <w:sz w:val="18"/>
                <w:szCs w:val="18"/>
                <w:lang w:val="en-US"/>
              </w:rPr>
            </w:rPrChange>
          </w:rPr>
          <w:delText xml:space="preserve">, “Intestinal domination and the risk of bacteremia in patients undergoing allogeneic hematopoietic stem cell transplantation,” </w:delText>
        </w:r>
        <w:r w:rsidRPr="00254232" w:rsidDel="00240553">
          <w:rPr>
            <w:rFonts w:ascii="Times New Roman" w:hAnsi="Times New Roman" w:cs="Times New Roman"/>
            <w:i/>
            <w:sz w:val="18"/>
            <w:szCs w:val="18"/>
            <w:lang w:val="en-US"/>
            <w:rPrChange w:id="5083" w:author="Chen Liao" w:date="2020-06-22T07:02:00Z">
              <w:rPr>
                <w:i/>
                <w:sz w:val="18"/>
                <w:szCs w:val="18"/>
                <w:lang w:val="en-US"/>
              </w:rPr>
            </w:rPrChange>
          </w:rPr>
          <w:delText>Clin. Infect. Dis.</w:delText>
        </w:r>
        <w:r w:rsidRPr="00254232" w:rsidDel="00240553">
          <w:rPr>
            <w:rFonts w:ascii="Times New Roman" w:hAnsi="Times New Roman" w:cs="Times New Roman"/>
            <w:sz w:val="18"/>
            <w:szCs w:val="18"/>
            <w:lang w:val="en-US"/>
            <w:rPrChange w:id="5084" w:author="Chen Liao" w:date="2020-06-22T07:02:00Z">
              <w:rPr>
                <w:sz w:val="18"/>
                <w:szCs w:val="18"/>
                <w:lang w:val="en-US"/>
              </w:rPr>
            </w:rPrChange>
          </w:rPr>
          <w:delText>, vol. 55, no. 7, pp. 905–914, 2012.</w:delText>
        </w:r>
      </w:del>
    </w:p>
    <w:p w14:paraId="4935DFEC" w14:textId="77C3E072" w:rsidR="00655E4E" w:rsidRPr="00254232" w:rsidDel="00240553" w:rsidRDefault="00D27EFC">
      <w:pPr>
        <w:numPr>
          <w:ilvl w:val="0"/>
          <w:numId w:val="1"/>
        </w:numPr>
        <w:rPr>
          <w:del w:id="5085" w:author="Chen Liao" w:date="2020-06-22T17:35:00Z"/>
          <w:rFonts w:ascii="Times New Roman" w:hAnsi="Times New Roman" w:cs="Times New Roman"/>
          <w:sz w:val="24"/>
          <w:szCs w:val="24"/>
          <w:lang w:val="en-US"/>
          <w:rPrChange w:id="5086" w:author="Chen Liao" w:date="2020-06-22T07:02:00Z">
            <w:rPr>
              <w:del w:id="5087" w:author="Chen Liao" w:date="2020-06-22T17:35:00Z"/>
              <w:sz w:val="24"/>
              <w:szCs w:val="24"/>
              <w:lang w:val="en-US"/>
            </w:rPr>
          </w:rPrChange>
        </w:rPr>
      </w:pPr>
      <w:del w:id="5088" w:author="Chen Liao" w:date="2020-06-22T17:35:00Z">
        <w:r w:rsidRPr="00254232" w:rsidDel="00240553">
          <w:rPr>
            <w:rFonts w:ascii="Times New Roman" w:hAnsi="Times New Roman" w:cs="Times New Roman"/>
            <w:sz w:val="18"/>
            <w:szCs w:val="18"/>
            <w:lang w:val="en-US"/>
            <w:rPrChange w:id="5089" w:author="Chen Liao" w:date="2020-06-22T07:02:00Z">
              <w:rPr>
                <w:sz w:val="18"/>
                <w:szCs w:val="18"/>
                <w:lang w:val="en-US"/>
              </w:rPr>
            </w:rPrChange>
          </w:rPr>
          <w:delText xml:space="preserve">[4]  V. Bucci and J. B. Xavier, “Towards predictive models of the human gut microbiome,” </w:delText>
        </w:r>
        <w:r w:rsidRPr="00254232" w:rsidDel="00240553">
          <w:rPr>
            <w:rFonts w:ascii="Times New Roman" w:hAnsi="Times New Roman" w:cs="Times New Roman"/>
            <w:i/>
            <w:sz w:val="18"/>
            <w:szCs w:val="18"/>
            <w:lang w:val="en-US"/>
            <w:rPrChange w:id="5090" w:author="Chen Liao" w:date="2020-06-22T07:02:00Z">
              <w:rPr>
                <w:i/>
                <w:sz w:val="18"/>
                <w:szCs w:val="18"/>
                <w:lang w:val="en-US"/>
              </w:rPr>
            </w:rPrChange>
          </w:rPr>
          <w:delText>J. Mol. Biol.</w:delText>
        </w:r>
        <w:r w:rsidRPr="00254232" w:rsidDel="00240553">
          <w:rPr>
            <w:rFonts w:ascii="Times New Roman" w:hAnsi="Times New Roman" w:cs="Times New Roman"/>
            <w:sz w:val="18"/>
            <w:szCs w:val="18"/>
            <w:lang w:val="en-US"/>
            <w:rPrChange w:id="5091" w:author="Chen Liao" w:date="2020-06-22T07:02:00Z">
              <w:rPr>
                <w:sz w:val="18"/>
                <w:szCs w:val="18"/>
                <w:lang w:val="en-US"/>
              </w:rPr>
            </w:rPrChange>
          </w:rPr>
          <w:delText>, vol. 426, no. 23, pp. 3907–3916, 2014.</w:delText>
        </w:r>
      </w:del>
    </w:p>
    <w:p w14:paraId="32DC4B95" w14:textId="75829AEE" w:rsidR="00655E4E" w:rsidRPr="00254232" w:rsidDel="00240553" w:rsidRDefault="00D27EFC">
      <w:pPr>
        <w:numPr>
          <w:ilvl w:val="0"/>
          <w:numId w:val="1"/>
        </w:numPr>
        <w:rPr>
          <w:del w:id="5092" w:author="Chen Liao" w:date="2020-06-22T17:35:00Z"/>
          <w:rFonts w:ascii="Times New Roman" w:hAnsi="Times New Roman" w:cs="Times New Roman"/>
          <w:sz w:val="24"/>
          <w:szCs w:val="24"/>
          <w:lang w:val="en-US"/>
          <w:rPrChange w:id="5093" w:author="Chen Liao" w:date="2020-06-22T07:02:00Z">
            <w:rPr>
              <w:del w:id="5094" w:author="Chen Liao" w:date="2020-06-22T17:35:00Z"/>
              <w:sz w:val="24"/>
              <w:szCs w:val="24"/>
              <w:lang w:val="en-US"/>
            </w:rPr>
          </w:rPrChange>
        </w:rPr>
      </w:pPr>
      <w:del w:id="5095" w:author="Chen Liao" w:date="2020-06-22T17:35:00Z">
        <w:r w:rsidRPr="00254232" w:rsidDel="00240553">
          <w:rPr>
            <w:rFonts w:ascii="Times New Roman" w:hAnsi="Times New Roman" w:cs="Times New Roman"/>
            <w:sz w:val="18"/>
            <w:szCs w:val="18"/>
            <w:lang w:val="en-US"/>
            <w:rPrChange w:id="5096" w:author="Chen Liao" w:date="2020-06-22T07:02:00Z">
              <w:rPr>
                <w:sz w:val="18"/>
                <w:szCs w:val="18"/>
                <w:lang w:val="en-US"/>
              </w:rPr>
            </w:rPrChange>
          </w:rPr>
          <w:delText xml:space="preserve">[5]  M. J. van Vliet, H. J. M. Harmsen, E. S. J. M. de Bont, and W. J. E. Tissing, “The role of intestinal microbiota in the development and severity of chemotherapy-induced mucositis,” </w:delText>
        </w:r>
        <w:r w:rsidRPr="00254232" w:rsidDel="00240553">
          <w:rPr>
            <w:rFonts w:ascii="Times New Roman" w:hAnsi="Times New Roman" w:cs="Times New Roman"/>
            <w:i/>
            <w:sz w:val="18"/>
            <w:szCs w:val="18"/>
            <w:lang w:val="en-US"/>
            <w:rPrChange w:id="5097" w:author="Chen Liao" w:date="2020-06-22T07:02:00Z">
              <w:rPr>
                <w:i/>
                <w:sz w:val="18"/>
                <w:szCs w:val="18"/>
                <w:lang w:val="en-US"/>
              </w:rPr>
            </w:rPrChange>
          </w:rPr>
          <w:delText>PLoS Pathog.</w:delText>
        </w:r>
        <w:r w:rsidRPr="00254232" w:rsidDel="00240553">
          <w:rPr>
            <w:rFonts w:ascii="Times New Roman" w:hAnsi="Times New Roman" w:cs="Times New Roman"/>
            <w:sz w:val="18"/>
            <w:szCs w:val="18"/>
            <w:lang w:val="en-US"/>
            <w:rPrChange w:id="5098" w:author="Chen Liao" w:date="2020-06-22T07:02:00Z">
              <w:rPr>
                <w:sz w:val="18"/>
                <w:szCs w:val="18"/>
                <w:lang w:val="en-US"/>
              </w:rPr>
            </w:rPrChange>
          </w:rPr>
          <w:delText>, vol. 6, no. 5, pp. 1–7, 2010.</w:delText>
        </w:r>
      </w:del>
    </w:p>
    <w:p w14:paraId="484C6DB8" w14:textId="6F14F1FC" w:rsidR="00655E4E" w:rsidRPr="00254232" w:rsidDel="00240553" w:rsidRDefault="00D27EFC">
      <w:pPr>
        <w:numPr>
          <w:ilvl w:val="0"/>
          <w:numId w:val="1"/>
        </w:numPr>
        <w:rPr>
          <w:del w:id="5099" w:author="Chen Liao" w:date="2020-06-22T17:35:00Z"/>
          <w:rFonts w:ascii="Times New Roman" w:hAnsi="Times New Roman" w:cs="Times New Roman"/>
          <w:sz w:val="24"/>
          <w:szCs w:val="24"/>
          <w:lang w:val="en-US"/>
          <w:rPrChange w:id="5100" w:author="Chen Liao" w:date="2020-06-22T07:02:00Z">
            <w:rPr>
              <w:del w:id="5101" w:author="Chen Liao" w:date="2020-06-22T17:35:00Z"/>
              <w:sz w:val="24"/>
              <w:szCs w:val="24"/>
              <w:lang w:val="en-US"/>
            </w:rPr>
          </w:rPrChange>
        </w:rPr>
      </w:pPr>
      <w:del w:id="5102" w:author="Chen Liao" w:date="2020-06-22T17:35:00Z">
        <w:r w:rsidRPr="00254232" w:rsidDel="00240553">
          <w:rPr>
            <w:rFonts w:ascii="Times New Roman" w:hAnsi="Times New Roman" w:cs="Times New Roman"/>
            <w:sz w:val="18"/>
            <w:szCs w:val="18"/>
            <w:lang w:val="en-US"/>
            <w:rPrChange w:id="5103" w:author="Chen Liao" w:date="2020-06-22T07:02:00Z">
              <w:rPr>
                <w:sz w:val="18"/>
                <w:szCs w:val="18"/>
                <w:lang w:val="en-US"/>
              </w:rPr>
            </w:rPrChange>
          </w:rPr>
          <w:delText xml:space="preserve">[6]  A. Safdar and D. Armstrong, “Infectious Morbidity in Critically Ill Patients With Cancer,” </w:delText>
        </w:r>
        <w:r w:rsidRPr="00254232" w:rsidDel="00240553">
          <w:rPr>
            <w:rFonts w:ascii="Times New Roman" w:hAnsi="Times New Roman" w:cs="Times New Roman"/>
            <w:i/>
            <w:sz w:val="18"/>
            <w:szCs w:val="18"/>
            <w:lang w:val="en-US"/>
            <w:rPrChange w:id="5104" w:author="Chen Liao" w:date="2020-06-22T07:02:00Z">
              <w:rPr>
                <w:i/>
                <w:sz w:val="18"/>
                <w:szCs w:val="18"/>
                <w:lang w:val="en-US"/>
              </w:rPr>
            </w:rPrChange>
          </w:rPr>
          <w:delText>Crit. Care Clin.</w:delText>
        </w:r>
        <w:r w:rsidRPr="00254232" w:rsidDel="00240553">
          <w:rPr>
            <w:rFonts w:ascii="Times New Roman" w:hAnsi="Times New Roman" w:cs="Times New Roman"/>
            <w:sz w:val="18"/>
            <w:szCs w:val="18"/>
            <w:lang w:val="en-US"/>
            <w:rPrChange w:id="5105" w:author="Chen Liao" w:date="2020-06-22T07:02:00Z">
              <w:rPr>
                <w:sz w:val="18"/>
                <w:szCs w:val="18"/>
                <w:lang w:val="en-US"/>
              </w:rPr>
            </w:rPrChange>
          </w:rPr>
          <w:delText>, vol. 17, no. 3, pp. 531–570, 2001.</w:delText>
        </w:r>
      </w:del>
    </w:p>
    <w:p w14:paraId="3719F679" w14:textId="3C0F482E" w:rsidR="00655E4E" w:rsidRPr="00254232" w:rsidDel="00240553" w:rsidRDefault="00D27EFC">
      <w:pPr>
        <w:numPr>
          <w:ilvl w:val="0"/>
          <w:numId w:val="1"/>
        </w:numPr>
        <w:rPr>
          <w:del w:id="5106" w:author="Chen Liao" w:date="2020-06-22T17:35:00Z"/>
          <w:rFonts w:ascii="Times New Roman" w:hAnsi="Times New Roman" w:cs="Times New Roman"/>
          <w:sz w:val="24"/>
          <w:szCs w:val="24"/>
          <w:lang w:val="en-US"/>
          <w:rPrChange w:id="5107" w:author="Chen Liao" w:date="2020-06-22T07:02:00Z">
            <w:rPr>
              <w:del w:id="5108" w:author="Chen Liao" w:date="2020-06-22T17:35:00Z"/>
              <w:sz w:val="24"/>
              <w:szCs w:val="24"/>
              <w:lang w:val="en-US"/>
            </w:rPr>
          </w:rPrChange>
        </w:rPr>
      </w:pPr>
      <w:del w:id="5109" w:author="Chen Liao" w:date="2020-06-22T17:35:00Z">
        <w:r w:rsidRPr="00254232" w:rsidDel="00240553">
          <w:rPr>
            <w:rFonts w:ascii="Times New Roman" w:hAnsi="Times New Roman" w:cs="Times New Roman"/>
            <w:sz w:val="18"/>
            <w:szCs w:val="18"/>
            <w:lang w:val="en-US"/>
            <w:rPrChange w:id="5110" w:author="Chen Liao" w:date="2020-06-22T07:02:00Z">
              <w:rPr>
                <w:sz w:val="18"/>
                <w:szCs w:val="18"/>
                <w:lang w:val="en-US"/>
              </w:rPr>
            </w:rPrChange>
          </w:rPr>
          <w:delText xml:space="preserve">[7]  E. T. Mendes </w:delText>
        </w:r>
        <w:r w:rsidRPr="00254232" w:rsidDel="00240553">
          <w:rPr>
            <w:rFonts w:ascii="Times New Roman" w:hAnsi="Times New Roman" w:cs="Times New Roman"/>
            <w:i/>
            <w:sz w:val="18"/>
            <w:szCs w:val="18"/>
            <w:lang w:val="en-US"/>
            <w:rPrChange w:id="5111" w:author="Chen Liao" w:date="2020-06-22T07:02:00Z">
              <w:rPr>
                <w:i/>
                <w:sz w:val="18"/>
                <w:szCs w:val="18"/>
                <w:lang w:val="en-US"/>
              </w:rPr>
            </w:rPrChange>
          </w:rPr>
          <w:delText>et al.</w:delText>
        </w:r>
        <w:r w:rsidRPr="00254232" w:rsidDel="00240553">
          <w:rPr>
            <w:rFonts w:ascii="Times New Roman" w:hAnsi="Times New Roman" w:cs="Times New Roman"/>
            <w:sz w:val="18"/>
            <w:szCs w:val="18"/>
            <w:lang w:val="en-US"/>
            <w:rPrChange w:id="5112" w:author="Chen Liao" w:date="2020-06-22T07:02:00Z">
              <w:rPr>
                <w:sz w:val="18"/>
                <w:szCs w:val="18"/>
                <w:lang w:val="en-US"/>
              </w:rPr>
            </w:rPrChange>
          </w:rPr>
          <w:delText xml:space="preserve">, “International Journal of Infectious Diseases Healthcare-associated infection in hematopoietic stem cell transplantation patients : risk factors and impact on outcome,” </w:delText>
        </w:r>
        <w:r w:rsidRPr="00254232" w:rsidDel="00240553">
          <w:rPr>
            <w:rFonts w:ascii="Times New Roman" w:hAnsi="Times New Roman" w:cs="Times New Roman"/>
            <w:i/>
            <w:sz w:val="18"/>
            <w:szCs w:val="18"/>
            <w:lang w:val="en-US"/>
            <w:rPrChange w:id="5113" w:author="Chen Liao" w:date="2020-06-22T07:02:00Z">
              <w:rPr>
                <w:i/>
                <w:sz w:val="18"/>
                <w:szCs w:val="18"/>
                <w:lang w:val="en-US"/>
              </w:rPr>
            </w:rPrChange>
          </w:rPr>
          <w:delText>Int. J. Infect. Dis.</w:delText>
        </w:r>
        <w:r w:rsidRPr="00254232" w:rsidDel="00240553">
          <w:rPr>
            <w:rFonts w:ascii="Times New Roman" w:hAnsi="Times New Roman" w:cs="Times New Roman"/>
            <w:sz w:val="18"/>
            <w:szCs w:val="18"/>
            <w:lang w:val="en-US"/>
            <w:rPrChange w:id="5114" w:author="Chen Liao" w:date="2020-06-22T07:02:00Z">
              <w:rPr>
                <w:sz w:val="18"/>
                <w:szCs w:val="18"/>
                <w:lang w:val="en-US"/>
              </w:rPr>
            </w:rPrChange>
          </w:rPr>
          <w:delText>, vol. 16, no. 6, pp. 424–428, 2012.</w:delText>
        </w:r>
      </w:del>
    </w:p>
    <w:p w14:paraId="7A11567F" w14:textId="552FCF4D" w:rsidR="00655E4E" w:rsidRPr="00254232" w:rsidDel="00240553" w:rsidRDefault="00D27EFC">
      <w:pPr>
        <w:numPr>
          <w:ilvl w:val="0"/>
          <w:numId w:val="1"/>
        </w:numPr>
        <w:rPr>
          <w:del w:id="5115" w:author="Chen Liao" w:date="2020-06-22T17:35:00Z"/>
          <w:rFonts w:ascii="Times New Roman" w:hAnsi="Times New Roman" w:cs="Times New Roman"/>
          <w:sz w:val="24"/>
          <w:szCs w:val="24"/>
          <w:lang w:val="en-US"/>
          <w:rPrChange w:id="5116" w:author="Chen Liao" w:date="2020-06-22T07:02:00Z">
            <w:rPr>
              <w:del w:id="5117" w:author="Chen Liao" w:date="2020-06-22T17:35:00Z"/>
              <w:sz w:val="24"/>
              <w:szCs w:val="24"/>
              <w:lang w:val="en-US"/>
            </w:rPr>
          </w:rPrChange>
        </w:rPr>
      </w:pPr>
      <w:del w:id="5118" w:author="Chen Liao" w:date="2020-06-22T17:35:00Z">
        <w:r w:rsidRPr="00254232" w:rsidDel="00240553">
          <w:rPr>
            <w:rFonts w:ascii="Times New Roman" w:hAnsi="Times New Roman" w:cs="Times New Roman"/>
            <w:sz w:val="18"/>
            <w:szCs w:val="18"/>
            <w:lang w:val="en-US"/>
            <w:rPrChange w:id="5119" w:author="Chen Liao" w:date="2020-06-22T07:02:00Z">
              <w:rPr>
                <w:sz w:val="18"/>
                <w:szCs w:val="18"/>
                <w:lang w:val="en-US"/>
              </w:rPr>
            </w:rPrChange>
          </w:rPr>
          <w:delText xml:space="preserve">[8]  A. D’Souza and C. Fretham, “Current Uses and Outcomes of Hematopoietic Cell Transplantation (HCT): CIBMTR Summary Slides.,” </w:delText>
        </w:r>
        <w:r w:rsidRPr="00254232" w:rsidDel="00240553">
          <w:rPr>
            <w:rFonts w:ascii="Times New Roman" w:hAnsi="Times New Roman" w:cs="Times New Roman"/>
            <w:i/>
            <w:sz w:val="18"/>
            <w:szCs w:val="18"/>
            <w:lang w:val="en-US"/>
            <w:rPrChange w:id="5120" w:author="Chen Liao" w:date="2020-06-22T07:02:00Z">
              <w:rPr>
                <w:i/>
                <w:sz w:val="18"/>
                <w:szCs w:val="18"/>
                <w:lang w:val="en-US"/>
              </w:rPr>
            </w:rPrChange>
          </w:rPr>
          <w:delText>CIBMTR</w:delText>
        </w:r>
        <w:r w:rsidRPr="00254232" w:rsidDel="00240553">
          <w:rPr>
            <w:rFonts w:ascii="Times New Roman" w:hAnsi="Times New Roman" w:cs="Times New Roman"/>
            <w:sz w:val="18"/>
            <w:szCs w:val="18"/>
            <w:lang w:val="en-US"/>
            <w:rPrChange w:id="5121" w:author="Chen Liao" w:date="2020-06-22T07:02:00Z">
              <w:rPr>
                <w:sz w:val="18"/>
                <w:szCs w:val="18"/>
                <w:lang w:val="en-US"/>
              </w:rPr>
            </w:rPrChange>
          </w:rPr>
          <w:delText>, 2017. [Online]. Available: http://www.cibmtr.org.</w:delText>
        </w:r>
      </w:del>
    </w:p>
    <w:p w14:paraId="06303E7A" w14:textId="25A673DD" w:rsidR="00655E4E" w:rsidRPr="00254232" w:rsidDel="00240553" w:rsidRDefault="00D27EFC">
      <w:pPr>
        <w:numPr>
          <w:ilvl w:val="0"/>
          <w:numId w:val="1"/>
        </w:numPr>
        <w:rPr>
          <w:del w:id="5122" w:author="Chen Liao" w:date="2020-06-22T17:35:00Z"/>
          <w:rFonts w:ascii="Times New Roman" w:hAnsi="Times New Roman" w:cs="Times New Roman"/>
          <w:sz w:val="24"/>
          <w:szCs w:val="24"/>
          <w:lang w:val="en-US"/>
          <w:rPrChange w:id="5123" w:author="Chen Liao" w:date="2020-06-22T07:02:00Z">
            <w:rPr>
              <w:del w:id="5124" w:author="Chen Liao" w:date="2020-06-22T17:35:00Z"/>
              <w:sz w:val="24"/>
              <w:szCs w:val="24"/>
              <w:lang w:val="en-US"/>
            </w:rPr>
          </w:rPrChange>
        </w:rPr>
      </w:pPr>
      <w:del w:id="5125" w:author="Chen Liao" w:date="2020-06-22T17:35:00Z">
        <w:r w:rsidRPr="00254232" w:rsidDel="00240553">
          <w:rPr>
            <w:rFonts w:ascii="Times New Roman" w:hAnsi="Times New Roman" w:cs="Times New Roman"/>
            <w:sz w:val="18"/>
            <w:szCs w:val="18"/>
            <w:lang w:val="en-US"/>
            <w:rPrChange w:id="5126" w:author="Chen Liao" w:date="2020-06-22T07:02:00Z">
              <w:rPr>
                <w:sz w:val="18"/>
                <w:szCs w:val="18"/>
                <w:lang w:val="en-US"/>
              </w:rPr>
            </w:rPrChange>
          </w:rPr>
          <w:delText xml:space="preserve">[9]  M. G. Schuster </w:delText>
        </w:r>
        <w:r w:rsidRPr="00254232" w:rsidDel="00240553">
          <w:rPr>
            <w:rFonts w:ascii="Times New Roman" w:hAnsi="Times New Roman" w:cs="Times New Roman"/>
            <w:i/>
            <w:sz w:val="18"/>
            <w:szCs w:val="18"/>
            <w:lang w:val="en-US"/>
            <w:rPrChange w:id="5127" w:author="Chen Liao" w:date="2020-06-22T07:02:00Z">
              <w:rPr>
                <w:i/>
                <w:sz w:val="18"/>
                <w:szCs w:val="18"/>
                <w:lang w:val="en-US"/>
              </w:rPr>
            </w:rPrChange>
          </w:rPr>
          <w:delText>et al.</w:delText>
        </w:r>
        <w:r w:rsidRPr="00254232" w:rsidDel="00240553">
          <w:rPr>
            <w:rFonts w:ascii="Times New Roman" w:hAnsi="Times New Roman" w:cs="Times New Roman"/>
            <w:sz w:val="18"/>
            <w:szCs w:val="18"/>
            <w:lang w:val="en-US"/>
            <w:rPrChange w:id="5128" w:author="Chen Liao" w:date="2020-06-22T07:02:00Z">
              <w:rPr>
                <w:sz w:val="18"/>
                <w:szCs w:val="18"/>
                <w:lang w:val="en-US"/>
              </w:rPr>
            </w:rPrChange>
          </w:rPr>
          <w:delText xml:space="preserve">, “Infections in hematopoietic cell transplant recipients: Results from the organ transplant infection project, a multicenter, prospective, cohort study,” </w:delText>
        </w:r>
        <w:r w:rsidRPr="00254232" w:rsidDel="00240553">
          <w:rPr>
            <w:rFonts w:ascii="Times New Roman" w:hAnsi="Times New Roman" w:cs="Times New Roman"/>
            <w:i/>
            <w:sz w:val="18"/>
            <w:szCs w:val="18"/>
            <w:lang w:val="en-US"/>
            <w:rPrChange w:id="5129" w:author="Chen Liao" w:date="2020-06-22T07:02:00Z">
              <w:rPr>
                <w:i/>
                <w:sz w:val="18"/>
                <w:szCs w:val="18"/>
                <w:lang w:val="en-US"/>
              </w:rPr>
            </w:rPrChange>
          </w:rPr>
          <w:delText>Open Forum Infect. Dis.</w:delText>
        </w:r>
        <w:r w:rsidRPr="00254232" w:rsidDel="00240553">
          <w:rPr>
            <w:rFonts w:ascii="Times New Roman" w:hAnsi="Times New Roman" w:cs="Times New Roman"/>
            <w:sz w:val="18"/>
            <w:szCs w:val="18"/>
            <w:lang w:val="en-US"/>
            <w:rPrChange w:id="5130" w:author="Chen Liao" w:date="2020-06-22T07:02:00Z">
              <w:rPr>
                <w:sz w:val="18"/>
                <w:szCs w:val="18"/>
                <w:lang w:val="en-US"/>
              </w:rPr>
            </w:rPrChange>
          </w:rPr>
          <w:delText>, vol. 4, no. 2, pp. 1–7, 2017.</w:delText>
        </w:r>
      </w:del>
    </w:p>
    <w:p w14:paraId="03D97703" w14:textId="09761A6A" w:rsidR="00655E4E" w:rsidRPr="00254232" w:rsidDel="00240553" w:rsidRDefault="00D27EFC">
      <w:pPr>
        <w:numPr>
          <w:ilvl w:val="0"/>
          <w:numId w:val="1"/>
        </w:numPr>
        <w:rPr>
          <w:del w:id="5131" w:author="Chen Liao" w:date="2020-06-22T17:35:00Z"/>
          <w:rFonts w:ascii="Times New Roman" w:hAnsi="Times New Roman" w:cs="Times New Roman"/>
          <w:sz w:val="24"/>
          <w:szCs w:val="24"/>
          <w:lang w:val="en-US"/>
          <w:rPrChange w:id="5132" w:author="Chen Liao" w:date="2020-06-22T07:02:00Z">
            <w:rPr>
              <w:del w:id="5133" w:author="Chen Liao" w:date="2020-06-22T17:35:00Z"/>
              <w:sz w:val="24"/>
              <w:szCs w:val="24"/>
              <w:lang w:val="en-US"/>
            </w:rPr>
          </w:rPrChange>
        </w:rPr>
      </w:pPr>
      <w:del w:id="5134" w:author="Chen Liao" w:date="2020-06-22T17:35:00Z">
        <w:r w:rsidRPr="00254232" w:rsidDel="00240553">
          <w:rPr>
            <w:rFonts w:ascii="Times New Roman" w:hAnsi="Times New Roman" w:cs="Times New Roman"/>
            <w:sz w:val="18"/>
            <w:szCs w:val="18"/>
            <w:lang w:val="en-US"/>
            <w:rPrChange w:id="5135" w:author="Chen Liao" w:date="2020-06-22T07:02:00Z">
              <w:rPr>
                <w:sz w:val="18"/>
                <w:szCs w:val="18"/>
                <w:lang w:val="en-US"/>
              </w:rPr>
            </w:rPrChange>
          </w:rPr>
          <w:delText xml:space="preserve">[10]  E. B. El Amari, E. Chamot, R. Auckenthaler, J. C. Pechère, and C. Van Delden, “Influence of previous exposure to antibiotic therapy on the susceptibility pattern of Pseudomonas aeruginosa bacteremic isolates.,” </w:delText>
        </w:r>
        <w:r w:rsidRPr="00254232" w:rsidDel="00240553">
          <w:rPr>
            <w:rFonts w:ascii="Times New Roman" w:hAnsi="Times New Roman" w:cs="Times New Roman"/>
            <w:i/>
            <w:sz w:val="18"/>
            <w:szCs w:val="18"/>
            <w:lang w:val="en-US"/>
            <w:rPrChange w:id="5136" w:author="Chen Liao" w:date="2020-06-22T07:02:00Z">
              <w:rPr>
                <w:i/>
                <w:sz w:val="18"/>
                <w:szCs w:val="18"/>
                <w:lang w:val="en-US"/>
              </w:rPr>
            </w:rPrChange>
          </w:rPr>
          <w:delText>Clin. Infect. Dis.</w:delText>
        </w:r>
        <w:r w:rsidRPr="00254232" w:rsidDel="00240553">
          <w:rPr>
            <w:rFonts w:ascii="Times New Roman" w:hAnsi="Times New Roman" w:cs="Times New Roman"/>
            <w:sz w:val="18"/>
            <w:szCs w:val="18"/>
            <w:lang w:val="en-US"/>
            <w:rPrChange w:id="5137" w:author="Chen Liao" w:date="2020-06-22T07:02:00Z">
              <w:rPr>
                <w:sz w:val="18"/>
                <w:szCs w:val="18"/>
                <w:lang w:val="en-US"/>
              </w:rPr>
            </w:rPrChange>
          </w:rPr>
          <w:delText>, vol. 33, no. 11, pp. 1859–1864, 2001.</w:delText>
        </w:r>
      </w:del>
    </w:p>
    <w:p w14:paraId="48B75367" w14:textId="4179C220" w:rsidR="00655E4E" w:rsidRPr="00254232" w:rsidDel="00240553" w:rsidRDefault="00D27EFC">
      <w:pPr>
        <w:numPr>
          <w:ilvl w:val="0"/>
          <w:numId w:val="1"/>
        </w:numPr>
        <w:rPr>
          <w:del w:id="5138" w:author="Chen Liao" w:date="2020-06-22T17:35:00Z"/>
          <w:rFonts w:ascii="Times New Roman" w:hAnsi="Times New Roman" w:cs="Times New Roman"/>
          <w:sz w:val="24"/>
          <w:szCs w:val="24"/>
          <w:lang w:val="en-US"/>
          <w:rPrChange w:id="5139" w:author="Chen Liao" w:date="2020-06-22T07:02:00Z">
            <w:rPr>
              <w:del w:id="5140" w:author="Chen Liao" w:date="2020-06-22T17:35:00Z"/>
              <w:sz w:val="24"/>
              <w:szCs w:val="24"/>
              <w:lang w:val="en-US"/>
            </w:rPr>
          </w:rPrChange>
        </w:rPr>
      </w:pPr>
      <w:del w:id="5141" w:author="Chen Liao" w:date="2020-06-22T17:35:00Z">
        <w:r w:rsidRPr="00254232" w:rsidDel="00240553">
          <w:rPr>
            <w:rFonts w:ascii="Times New Roman" w:hAnsi="Times New Roman" w:cs="Times New Roman"/>
            <w:sz w:val="18"/>
            <w:szCs w:val="18"/>
            <w:lang w:val="en-US"/>
            <w:rPrChange w:id="5142" w:author="Chen Liao" w:date="2020-06-22T07:02:00Z">
              <w:rPr>
                <w:sz w:val="18"/>
                <w:szCs w:val="18"/>
                <w:lang w:val="en-US"/>
              </w:rPr>
            </w:rPrChange>
          </w:rPr>
          <w:delText xml:space="preserve">[11]  F. Vuotto </w:delText>
        </w:r>
        <w:r w:rsidRPr="00254232" w:rsidDel="00240553">
          <w:rPr>
            <w:rFonts w:ascii="Times New Roman" w:hAnsi="Times New Roman" w:cs="Times New Roman"/>
            <w:i/>
            <w:sz w:val="18"/>
            <w:szCs w:val="18"/>
            <w:lang w:val="en-US"/>
            <w:rPrChange w:id="5143" w:author="Chen Liao" w:date="2020-06-22T07:02:00Z">
              <w:rPr>
                <w:i/>
                <w:sz w:val="18"/>
                <w:szCs w:val="18"/>
                <w:lang w:val="en-US"/>
              </w:rPr>
            </w:rPrChange>
          </w:rPr>
          <w:delText>et al.</w:delText>
        </w:r>
        <w:r w:rsidRPr="00254232" w:rsidDel="00240553">
          <w:rPr>
            <w:rFonts w:ascii="Times New Roman" w:hAnsi="Times New Roman" w:cs="Times New Roman"/>
            <w:sz w:val="18"/>
            <w:szCs w:val="18"/>
            <w:lang w:val="en-US"/>
            <w:rPrChange w:id="5144" w:author="Chen Liao" w:date="2020-06-22T07:02:00Z">
              <w:rPr>
                <w:sz w:val="18"/>
                <w:szCs w:val="18"/>
                <w:lang w:val="en-US"/>
              </w:rPr>
            </w:rPrChange>
          </w:rPr>
          <w:delText xml:space="preserve">, “Risk factors, clinical features, and outcome of Pseudomonas aeruginosa bacteremia in patients with hematologic malignancies: A case-control study,” </w:delText>
        </w:r>
        <w:r w:rsidRPr="00254232" w:rsidDel="00240553">
          <w:rPr>
            <w:rFonts w:ascii="Times New Roman" w:hAnsi="Times New Roman" w:cs="Times New Roman"/>
            <w:i/>
            <w:sz w:val="18"/>
            <w:szCs w:val="18"/>
            <w:lang w:val="en-US"/>
            <w:rPrChange w:id="5145" w:author="Chen Liao" w:date="2020-06-22T07:02:00Z">
              <w:rPr>
                <w:i/>
                <w:sz w:val="18"/>
                <w:szCs w:val="18"/>
                <w:lang w:val="en-US"/>
              </w:rPr>
            </w:rPrChange>
          </w:rPr>
          <w:delText>Am. J. Infect. Control</w:delText>
        </w:r>
        <w:r w:rsidRPr="00254232" w:rsidDel="00240553">
          <w:rPr>
            <w:rFonts w:ascii="Times New Roman" w:hAnsi="Times New Roman" w:cs="Times New Roman"/>
            <w:sz w:val="18"/>
            <w:szCs w:val="18"/>
            <w:lang w:val="en-US"/>
            <w:rPrChange w:id="5146" w:author="Chen Liao" w:date="2020-06-22T07:02:00Z">
              <w:rPr>
                <w:sz w:val="18"/>
                <w:szCs w:val="18"/>
                <w:lang w:val="en-US"/>
              </w:rPr>
            </w:rPrChange>
          </w:rPr>
          <w:delText>, vol. 41, no. 6, pp. 527– 530, 2013.</w:delText>
        </w:r>
      </w:del>
    </w:p>
    <w:p w14:paraId="3C0781CA" w14:textId="12C707D2" w:rsidR="00655E4E" w:rsidRPr="00254232" w:rsidDel="00240553" w:rsidRDefault="00D27EFC">
      <w:pPr>
        <w:numPr>
          <w:ilvl w:val="0"/>
          <w:numId w:val="1"/>
        </w:numPr>
        <w:rPr>
          <w:del w:id="5147" w:author="Chen Liao" w:date="2020-06-22T17:35:00Z"/>
          <w:rFonts w:ascii="Times New Roman" w:hAnsi="Times New Roman" w:cs="Times New Roman"/>
          <w:sz w:val="24"/>
          <w:szCs w:val="24"/>
          <w:lang w:val="en-US"/>
          <w:rPrChange w:id="5148" w:author="Chen Liao" w:date="2020-06-22T07:02:00Z">
            <w:rPr>
              <w:del w:id="5149" w:author="Chen Liao" w:date="2020-06-22T17:35:00Z"/>
              <w:sz w:val="24"/>
              <w:szCs w:val="24"/>
              <w:lang w:val="en-US"/>
            </w:rPr>
          </w:rPrChange>
        </w:rPr>
      </w:pPr>
      <w:del w:id="5150" w:author="Chen Liao" w:date="2020-06-22T17:35:00Z">
        <w:r w:rsidRPr="00254232" w:rsidDel="00240553">
          <w:rPr>
            <w:rFonts w:ascii="Times New Roman" w:hAnsi="Times New Roman" w:cs="Times New Roman"/>
            <w:sz w:val="18"/>
            <w:szCs w:val="18"/>
            <w:lang w:val="en-US"/>
            <w:rPrChange w:id="5151" w:author="Chen Liao" w:date="2020-06-22T07:02:00Z">
              <w:rPr>
                <w:sz w:val="18"/>
                <w:szCs w:val="18"/>
                <w:lang w:val="en-US"/>
              </w:rPr>
            </w:rPrChange>
          </w:rPr>
          <w:delText xml:space="preserve">[12]  P. Markou and Y. Apidianakis, “Pathogenesis of intestinal Pseudomonas aeruginosa infection in patients with cancer,” </w:delText>
        </w:r>
        <w:r w:rsidRPr="00254232" w:rsidDel="00240553">
          <w:rPr>
            <w:rFonts w:ascii="Times New Roman" w:hAnsi="Times New Roman" w:cs="Times New Roman"/>
            <w:i/>
            <w:sz w:val="18"/>
            <w:szCs w:val="18"/>
            <w:lang w:val="en-US"/>
            <w:rPrChange w:id="5152" w:author="Chen Liao" w:date="2020-06-22T07:02:00Z">
              <w:rPr>
                <w:i/>
                <w:sz w:val="18"/>
                <w:szCs w:val="18"/>
                <w:lang w:val="en-US"/>
              </w:rPr>
            </w:rPrChange>
          </w:rPr>
          <w:delText>Front. Cell. Infect. Microbiol.</w:delText>
        </w:r>
        <w:r w:rsidRPr="00254232" w:rsidDel="00240553">
          <w:rPr>
            <w:rFonts w:ascii="Times New Roman" w:hAnsi="Times New Roman" w:cs="Times New Roman"/>
            <w:sz w:val="18"/>
            <w:szCs w:val="18"/>
            <w:lang w:val="en-US"/>
            <w:rPrChange w:id="5153" w:author="Chen Liao" w:date="2020-06-22T07:02:00Z">
              <w:rPr>
                <w:sz w:val="18"/>
                <w:szCs w:val="18"/>
                <w:lang w:val="en-US"/>
              </w:rPr>
            </w:rPrChange>
          </w:rPr>
          <w:delText>, vol. 3, no. January, pp. 1–5, 2013.</w:delText>
        </w:r>
      </w:del>
    </w:p>
    <w:p w14:paraId="070B0764" w14:textId="1F3E7BB9" w:rsidR="00655E4E" w:rsidRPr="00254232" w:rsidDel="00240553" w:rsidRDefault="00D27EFC">
      <w:pPr>
        <w:numPr>
          <w:ilvl w:val="0"/>
          <w:numId w:val="1"/>
        </w:numPr>
        <w:rPr>
          <w:del w:id="5154" w:author="Chen Liao" w:date="2020-06-22T17:35:00Z"/>
          <w:rFonts w:ascii="Times New Roman" w:hAnsi="Times New Roman" w:cs="Times New Roman"/>
          <w:sz w:val="24"/>
          <w:szCs w:val="24"/>
          <w:lang w:val="en-US"/>
          <w:rPrChange w:id="5155" w:author="Chen Liao" w:date="2020-06-22T07:02:00Z">
            <w:rPr>
              <w:del w:id="5156" w:author="Chen Liao" w:date="2020-06-22T17:35:00Z"/>
              <w:sz w:val="24"/>
              <w:szCs w:val="24"/>
              <w:lang w:val="en-US"/>
            </w:rPr>
          </w:rPrChange>
        </w:rPr>
      </w:pPr>
      <w:del w:id="5157" w:author="Chen Liao" w:date="2020-06-22T17:35:00Z">
        <w:r w:rsidRPr="00254232" w:rsidDel="00240553">
          <w:rPr>
            <w:rFonts w:ascii="Times New Roman" w:hAnsi="Times New Roman" w:cs="Times New Roman"/>
            <w:sz w:val="18"/>
            <w:szCs w:val="18"/>
            <w:lang w:val="en-US"/>
            <w:rPrChange w:id="5158" w:author="Chen Liao" w:date="2020-06-22T07:02:00Z">
              <w:rPr>
                <w:sz w:val="18"/>
                <w:szCs w:val="18"/>
                <w:lang w:val="en-US"/>
              </w:rPr>
            </w:rPrChange>
          </w:rPr>
          <w:delText xml:space="preserve">[13]  C. Coulon, E. Vinogradov, A. Filloux, and I. Sadovskaya, “Chemical Analysis of Cellular and Extracellular Carbohydrates of a Biofilm-Forming Strain Pseudomonas aeruginosa PA14,” </w:delText>
        </w:r>
        <w:r w:rsidRPr="00254232" w:rsidDel="00240553">
          <w:rPr>
            <w:rFonts w:ascii="Times New Roman" w:hAnsi="Times New Roman" w:cs="Times New Roman"/>
            <w:i/>
            <w:sz w:val="18"/>
            <w:szCs w:val="18"/>
            <w:lang w:val="en-US"/>
            <w:rPrChange w:id="5159" w:author="Chen Liao" w:date="2020-06-22T07:02:00Z">
              <w:rPr>
                <w:i/>
                <w:sz w:val="18"/>
                <w:szCs w:val="18"/>
                <w:lang w:val="en-US"/>
              </w:rPr>
            </w:rPrChange>
          </w:rPr>
          <w:delText>PLoS One</w:delText>
        </w:r>
        <w:r w:rsidRPr="00254232" w:rsidDel="00240553">
          <w:rPr>
            <w:rFonts w:ascii="Times New Roman" w:hAnsi="Times New Roman" w:cs="Times New Roman"/>
            <w:sz w:val="18"/>
            <w:szCs w:val="18"/>
            <w:lang w:val="en-US"/>
            <w:rPrChange w:id="5160" w:author="Chen Liao" w:date="2020-06-22T07:02:00Z">
              <w:rPr>
                <w:sz w:val="18"/>
                <w:szCs w:val="18"/>
                <w:lang w:val="en-US"/>
              </w:rPr>
            </w:rPrChange>
          </w:rPr>
          <w:delText>, vol. 5, no. 12, p. e142220, 2010.</w:delText>
        </w:r>
      </w:del>
    </w:p>
    <w:p w14:paraId="4D27351C" w14:textId="3B252290" w:rsidR="00655E4E" w:rsidRPr="00254232" w:rsidDel="00240553" w:rsidRDefault="00D27EFC">
      <w:pPr>
        <w:numPr>
          <w:ilvl w:val="0"/>
          <w:numId w:val="1"/>
        </w:numPr>
        <w:rPr>
          <w:del w:id="5161" w:author="Chen Liao" w:date="2020-06-22T17:35:00Z"/>
          <w:rFonts w:ascii="Times New Roman" w:hAnsi="Times New Roman" w:cs="Times New Roman"/>
          <w:sz w:val="24"/>
          <w:szCs w:val="24"/>
          <w:lang w:val="en-US"/>
          <w:rPrChange w:id="5162" w:author="Chen Liao" w:date="2020-06-22T07:02:00Z">
            <w:rPr>
              <w:del w:id="5163" w:author="Chen Liao" w:date="2020-06-22T17:35:00Z"/>
              <w:sz w:val="24"/>
              <w:szCs w:val="24"/>
              <w:lang w:val="en-US"/>
            </w:rPr>
          </w:rPrChange>
        </w:rPr>
      </w:pPr>
      <w:del w:id="5164" w:author="Chen Liao" w:date="2020-06-22T17:35:00Z">
        <w:r w:rsidRPr="00254232" w:rsidDel="00240553">
          <w:rPr>
            <w:rFonts w:ascii="Times New Roman" w:hAnsi="Times New Roman" w:cs="Times New Roman"/>
            <w:sz w:val="18"/>
            <w:szCs w:val="18"/>
            <w:lang w:val="en-US"/>
            <w:rPrChange w:id="5165" w:author="Chen Liao" w:date="2020-06-22T07:02:00Z">
              <w:rPr>
                <w:sz w:val="18"/>
                <w:szCs w:val="18"/>
                <w:lang w:val="en-US"/>
              </w:rPr>
            </w:rPrChange>
          </w:rPr>
          <w:delText xml:space="preserve">[14]  F. Al-wrafy, E. Brzozowska, S. Górska, and A. Gamian, “Pathogenic factors of Pseudomonas aeruginosa – the role of biofilm in pathogenicity and as a target for phage therapy,” </w:delText>
        </w:r>
        <w:r w:rsidRPr="00254232" w:rsidDel="00240553">
          <w:rPr>
            <w:rFonts w:ascii="Times New Roman" w:hAnsi="Times New Roman" w:cs="Times New Roman"/>
            <w:i/>
            <w:sz w:val="18"/>
            <w:szCs w:val="18"/>
            <w:lang w:val="en-US"/>
            <w:rPrChange w:id="5166" w:author="Chen Liao" w:date="2020-06-22T07:02:00Z">
              <w:rPr>
                <w:i/>
                <w:sz w:val="18"/>
                <w:szCs w:val="18"/>
                <w:lang w:val="en-US"/>
              </w:rPr>
            </w:rPrChange>
          </w:rPr>
          <w:delText>Postepy Hig. Med. Dosw.</w:delText>
        </w:r>
        <w:r w:rsidRPr="00254232" w:rsidDel="00240553">
          <w:rPr>
            <w:rFonts w:ascii="Times New Roman" w:hAnsi="Times New Roman" w:cs="Times New Roman"/>
            <w:sz w:val="18"/>
            <w:szCs w:val="18"/>
            <w:lang w:val="en-US"/>
            <w:rPrChange w:id="5167" w:author="Chen Liao" w:date="2020-06-22T07:02:00Z">
              <w:rPr>
                <w:sz w:val="18"/>
                <w:szCs w:val="18"/>
                <w:lang w:val="en-US"/>
              </w:rPr>
            </w:rPrChange>
          </w:rPr>
          <w:delText>, vol. 71, no. 0, pp. 78–91, 2017.</w:delText>
        </w:r>
      </w:del>
    </w:p>
    <w:p w14:paraId="742D4C55" w14:textId="2869FD40" w:rsidR="00655E4E" w:rsidRPr="00254232" w:rsidDel="00240553" w:rsidRDefault="00D27EFC">
      <w:pPr>
        <w:numPr>
          <w:ilvl w:val="0"/>
          <w:numId w:val="1"/>
        </w:numPr>
        <w:rPr>
          <w:del w:id="5168" w:author="Chen Liao" w:date="2020-06-22T17:35:00Z"/>
          <w:rFonts w:ascii="Times New Roman" w:hAnsi="Times New Roman" w:cs="Times New Roman"/>
          <w:sz w:val="24"/>
          <w:szCs w:val="24"/>
          <w:lang w:val="en-US"/>
          <w:rPrChange w:id="5169" w:author="Chen Liao" w:date="2020-06-22T07:02:00Z">
            <w:rPr>
              <w:del w:id="5170" w:author="Chen Liao" w:date="2020-06-22T17:35:00Z"/>
              <w:sz w:val="24"/>
              <w:szCs w:val="24"/>
              <w:lang w:val="en-US"/>
            </w:rPr>
          </w:rPrChange>
        </w:rPr>
      </w:pPr>
      <w:del w:id="5171" w:author="Chen Liao" w:date="2020-06-22T17:35:00Z">
        <w:r w:rsidRPr="00254232" w:rsidDel="00240553">
          <w:rPr>
            <w:rFonts w:ascii="Times New Roman" w:hAnsi="Times New Roman" w:cs="Times New Roman"/>
            <w:sz w:val="18"/>
            <w:szCs w:val="18"/>
            <w:lang w:val="en-US"/>
            <w:rPrChange w:id="5172" w:author="Chen Liao" w:date="2020-06-22T07:02:00Z">
              <w:rPr>
                <w:sz w:val="18"/>
                <w:szCs w:val="18"/>
                <w:lang w:val="en-US"/>
              </w:rPr>
            </w:rPrChange>
          </w:rPr>
          <w:delText xml:space="preserve">[15]  O. Zaborina </w:delText>
        </w:r>
        <w:r w:rsidRPr="00254232" w:rsidDel="00240553">
          <w:rPr>
            <w:rFonts w:ascii="Times New Roman" w:hAnsi="Times New Roman" w:cs="Times New Roman"/>
            <w:i/>
            <w:sz w:val="18"/>
            <w:szCs w:val="18"/>
            <w:lang w:val="en-US"/>
            <w:rPrChange w:id="5173" w:author="Chen Liao" w:date="2020-06-22T07:02:00Z">
              <w:rPr>
                <w:i/>
                <w:sz w:val="18"/>
                <w:szCs w:val="18"/>
                <w:lang w:val="en-US"/>
              </w:rPr>
            </w:rPrChange>
          </w:rPr>
          <w:delText>et al.</w:delText>
        </w:r>
        <w:r w:rsidRPr="00254232" w:rsidDel="00240553">
          <w:rPr>
            <w:rFonts w:ascii="Times New Roman" w:hAnsi="Times New Roman" w:cs="Times New Roman"/>
            <w:sz w:val="18"/>
            <w:szCs w:val="18"/>
            <w:lang w:val="en-US"/>
            <w:rPrChange w:id="5174" w:author="Chen Liao" w:date="2020-06-22T07:02:00Z">
              <w:rPr>
                <w:sz w:val="18"/>
                <w:szCs w:val="18"/>
                <w:lang w:val="en-US"/>
              </w:rPr>
            </w:rPrChange>
          </w:rPr>
          <w:delText xml:space="preserve">, “Identification of multi-drug resistant Pseudomonas aeruginosa clinical isolates that are highly disruptive to the intestinal epithelial barrier,” </w:delText>
        </w:r>
        <w:r w:rsidRPr="00254232" w:rsidDel="00240553">
          <w:rPr>
            <w:rFonts w:ascii="Times New Roman" w:hAnsi="Times New Roman" w:cs="Times New Roman"/>
            <w:i/>
            <w:sz w:val="18"/>
            <w:szCs w:val="18"/>
            <w:lang w:val="en-US"/>
            <w:rPrChange w:id="5175" w:author="Chen Liao" w:date="2020-06-22T07:02:00Z">
              <w:rPr>
                <w:i/>
                <w:sz w:val="18"/>
                <w:szCs w:val="18"/>
                <w:lang w:val="en-US"/>
              </w:rPr>
            </w:rPrChange>
          </w:rPr>
          <w:delText>Ann. Clin. Microbiol. Antimicrob.</w:delText>
        </w:r>
        <w:r w:rsidRPr="00254232" w:rsidDel="00240553">
          <w:rPr>
            <w:rFonts w:ascii="Times New Roman" w:hAnsi="Times New Roman" w:cs="Times New Roman"/>
            <w:sz w:val="18"/>
            <w:szCs w:val="18"/>
            <w:lang w:val="en-US"/>
            <w:rPrChange w:id="5176" w:author="Chen Liao" w:date="2020-06-22T07:02:00Z">
              <w:rPr>
                <w:sz w:val="18"/>
                <w:szCs w:val="18"/>
                <w:lang w:val="en-US"/>
              </w:rPr>
            </w:rPrChange>
          </w:rPr>
          <w:delText>, vol. 5, no. 14, pp. 1–10, 2006.</w:delText>
        </w:r>
      </w:del>
    </w:p>
    <w:p w14:paraId="08D65EEE" w14:textId="3F497513" w:rsidR="00655E4E" w:rsidRPr="00254232" w:rsidDel="00240553" w:rsidRDefault="00D27EFC">
      <w:pPr>
        <w:numPr>
          <w:ilvl w:val="0"/>
          <w:numId w:val="1"/>
        </w:numPr>
        <w:rPr>
          <w:del w:id="5177" w:author="Chen Liao" w:date="2020-06-22T17:35:00Z"/>
          <w:rFonts w:ascii="Times New Roman" w:hAnsi="Times New Roman" w:cs="Times New Roman"/>
          <w:sz w:val="24"/>
          <w:szCs w:val="24"/>
          <w:lang w:val="en-US"/>
          <w:rPrChange w:id="5178" w:author="Chen Liao" w:date="2020-06-22T07:02:00Z">
            <w:rPr>
              <w:del w:id="5179" w:author="Chen Liao" w:date="2020-06-22T17:35:00Z"/>
              <w:sz w:val="24"/>
              <w:szCs w:val="24"/>
              <w:lang w:val="en-US"/>
            </w:rPr>
          </w:rPrChange>
        </w:rPr>
      </w:pPr>
      <w:del w:id="5180" w:author="Chen Liao" w:date="2020-06-22T17:35:00Z">
        <w:r w:rsidRPr="00254232" w:rsidDel="00240553">
          <w:rPr>
            <w:rFonts w:ascii="Times New Roman" w:hAnsi="Times New Roman" w:cs="Times New Roman"/>
            <w:sz w:val="18"/>
            <w:szCs w:val="18"/>
            <w:lang w:val="en-US"/>
            <w:rPrChange w:id="5181" w:author="Chen Liao" w:date="2020-06-22T07:02:00Z">
              <w:rPr>
                <w:sz w:val="18"/>
                <w:szCs w:val="18"/>
                <w:lang w:val="en-US"/>
              </w:rPr>
            </w:rPrChange>
          </w:rPr>
          <w:delText xml:space="preserve">[16]  J. Alverdy, C. Holbrook, F. Rocha, L. Seiden, M. Musch, and S. Suh, “Gut-Derived Sepsis Occurs When the Right Pathogen With the Right Virulence Genes Meets the Right Host: Evidence for In Vivo Virulence Expression in Pseudomonas,” </w:delText>
        </w:r>
        <w:r w:rsidRPr="00254232" w:rsidDel="00240553">
          <w:rPr>
            <w:rFonts w:ascii="Times New Roman" w:hAnsi="Times New Roman" w:cs="Times New Roman"/>
            <w:i/>
            <w:sz w:val="18"/>
            <w:szCs w:val="18"/>
            <w:lang w:val="en-US"/>
            <w:rPrChange w:id="5182" w:author="Chen Liao" w:date="2020-06-22T07:02:00Z">
              <w:rPr>
                <w:i/>
                <w:sz w:val="18"/>
                <w:szCs w:val="18"/>
                <w:lang w:val="en-US"/>
              </w:rPr>
            </w:rPrChange>
          </w:rPr>
          <w:delText>Ann. Surg.</w:delText>
        </w:r>
        <w:r w:rsidRPr="00254232" w:rsidDel="00240553">
          <w:rPr>
            <w:rFonts w:ascii="Times New Roman" w:hAnsi="Times New Roman" w:cs="Times New Roman"/>
            <w:sz w:val="18"/>
            <w:szCs w:val="18"/>
            <w:lang w:val="en-US"/>
            <w:rPrChange w:id="5183" w:author="Chen Liao" w:date="2020-06-22T07:02:00Z">
              <w:rPr>
                <w:sz w:val="18"/>
                <w:szCs w:val="18"/>
                <w:lang w:val="en-US"/>
              </w:rPr>
            </w:rPrChange>
          </w:rPr>
          <w:delText>, vol. 232, no. 4, pp. 480–489, 2000.</w:delText>
        </w:r>
      </w:del>
    </w:p>
    <w:p w14:paraId="2304824A" w14:textId="315578B0" w:rsidR="00655E4E" w:rsidRPr="00254232" w:rsidDel="00240553" w:rsidRDefault="00D27EFC">
      <w:pPr>
        <w:numPr>
          <w:ilvl w:val="0"/>
          <w:numId w:val="1"/>
        </w:numPr>
        <w:rPr>
          <w:del w:id="5184" w:author="Chen Liao" w:date="2020-06-22T17:35:00Z"/>
          <w:rFonts w:ascii="Times New Roman" w:hAnsi="Times New Roman" w:cs="Times New Roman"/>
          <w:sz w:val="24"/>
          <w:szCs w:val="24"/>
          <w:lang w:val="en-US"/>
          <w:rPrChange w:id="5185" w:author="Chen Liao" w:date="2020-06-22T07:02:00Z">
            <w:rPr>
              <w:del w:id="5186" w:author="Chen Liao" w:date="2020-06-22T17:35:00Z"/>
              <w:sz w:val="24"/>
              <w:szCs w:val="24"/>
              <w:lang w:val="en-US"/>
            </w:rPr>
          </w:rPrChange>
        </w:rPr>
      </w:pPr>
      <w:del w:id="5187" w:author="Chen Liao" w:date="2020-06-22T17:35:00Z">
        <w:r w:rsidRPr="00254232" w:rsidDel="00240553">
          <w:rPr>
            <w:rFonts w:ascii="Times New Roman" w:hAnsi="Times New Roman" w:cs="Times New Roman"/>
            <w:sz w:val="18"/>
            <w:szCs w:val="18"/>
            <w:lang w:val="en-US"/>
            <w:rPrChange w:id="5188" w:author="Chen Liao" w:date="2020-06-22T07:02:00Z">
              <w:rPr>
                <w:sz w:val="18"/>
                <w:szCs w:val="18"/>
                <w:lang w:val="en-US"/>
              </w:rPr>
            </w:rPrChange>
          </w:rPr>
          <w:delText xml:space="preserve">[17]  J. Okuda </w:delText>
        </w:r>
        <w:r w:rsidRPr="00254232" w:rsidDel="00240553">
          <w:rPr>
            <w:rFonts w:ascii="Times New Roman" w:hAnsi="Times New Roman" w:cs="Times New Roman"/>
            <w:i/>
            <w:sz w:val="18"/>
            <w:szCs w:val="18"/>
            <w:lang w:val="en-US"/>
            <w:rPrChange w:id="5189" w:author="Chen Liao" w:date="2020-06-22T07:02:00Z">
              <w:rPr>
                <w:i/>
                <w:sz w:val="18"/>
                <w:szCs w:val="18"/>
                <w:lang w:val="en-US"/>
              </w:rPr>
            </w:rPrChange>
          </w:rPr>
          <w:delText>et al.</w:delText>
        </w:r>
        <w:r w:rsidRPr="00254232" w:rsidDel="00240553">
          <w:rPr>
            <w:rFonts w:ascii="Times New Roman" w:hAnsi="Times New Roman" w:cs="Times New Roman"/>
            <w:sz w:val="18"/>
            <w:szCs w:val="18"/>
            <w:lang w:val="en-US"/>
            <w:rPrChange w:id="5190" w:author="Chen Liao" w:date="2020-06-22T07:02:00Z">
              <w:rPr>
                <w:sz w:val="18"/>
                <w:szCs w:val="18"/>
                <w:lang w:val="en-US"/>
              </w:rPr>
            </w:rPrChange>
          </w:rPr>
          <w:delText xml:space="preserve">, “Translocation of Pseudomonas aeruginosa from the Intestinal Tract Is Mediated by the Binding of ExoS to an Na,K-ATPase Regulator, FXYD3,” </w:delText>
        </w:r>
        <w:r w:rsidRPr="00254232" w:rsidDel="00240553">
          <w:rPr>
            <w:rFonts w:ascii="Times New Roman" w:hAnsi="Times New Roman" w:cs="Times New Roman"/>
            <w:i/>
            <w:sz w:val="18"/>
            <w:szCs w:val="18"/>
            <w:lang w:val="en-US"/>
            <w:rPrChange w:id="5191" w:author="Chen Liao" w:date="2020-06-22T07:02:00Z">
              <w:rPr>
                <w:i/>
                <w:sz w:val="18"/>
                <w:szCs w:val="18"/>
                <w:lang w:val="en-US"/>
              </w:rPr>
            </w:rPrChange>
          </w:rPr>
          <w:delText>Infect. Immun.</w:delText>
        </w:r>
        <w:r w:rsidRPr="00254232" w:rsidDel="00240553">
          <w:rPr>
            <w:rFonts w:ascii="Times New Roman" w:hAnsi="Times New Roman" w:cs="Times New Roman"/>
            <w:sz w:val="18"/>
            <w:szCs w:val="18"/>
            <w:lang w:val="en-US"/>
            <w:rPrChange w:id="5192" w:author="Chen Liao" w:date="2020-06-22T07:02:00Z">
              <w:rPr>
                <w:sz w:val="18"/>
                <w:szCs w:val="18"/>
                <w:lang w:val="en-US"/>
              </w:rPr>
            </w:rPrChange>
          </w:rPr>
          <w:delText>, vol. 78, no. 11, pp. 4511–4522, 2010.</w:delText>
        </w:r>
      </w:del>
    </w:p>
    <w:p w14:paraId="7F0722B3" w14:textId="22ACC159" w:rsidR="00655E4E" w:rsidRPr="00254232" w:rsidDel="00240553" w:rsidRDefault="00D27EFC">
      <w:pPr>
        <w:numPr>
          <w:ilvl w:val="0"/>
          <w:numId w:val="1"/>
        </w:numPr>
        <w:rPr>
          <w:del w:id="5193" w:author="Chen Liao" w:date="2020-06-22T17:35:00Z"/>
          <w:rFonts w:ascii="Times New Roman" w:hAnsi="Times New Roman" w:cs="Times New Roman"/>
          <w:sz w:val="24"/>
          <w:szCs w:val="24"/>
          <w:lang w:val="en-US"/>
          <w:rPrChange w:id="5194" w:author="Chen Liao" w:date="2020-06-22T07:02:00Z">
            <w:rPr>
              <w:del w:id="5195" w:author="Chen Liao" w:date="2020-06-22T17:35:00Z"/>
              <w:sz w:val="24"/>
              <w:szCs w:val="24"/>
              <w:lang w:val="en-US"/>
            </w:rPr>
          </w:rPrChange>
        </w:rPr>
      </w:pPr>
      <w:del w:id="5196" w:author="Chen Liao" w:date="2020-06-22T17:35:00Z">
        <w:r w:rsidRPr="00254232" w:rsidDel="00240553">
          <w:rPr>
            <w:rFonts w:ascii="Times New Roman" w:hAnsi="Times New Roman" w:cs="Times New Roman"/>
            <w:sz w:val="18"/>
            <w:szCs w:val="18"/>
            <w:lang w:val="en-US"/>
            <w:rPrChange w:id="5197" w:author="Chen Liao" w:date="2020-06-22T07:02:00Z">
              <w:rPr>
                <w:sz w:val="18"/>
                <w:szCs w:val="18"/>
                <w:lang w:val="en-US"/>
              </w:rPr>
            </w:rPrChange>
          </w:rPr>
          <w:delText xml:space="preserve">[18]  J. Overhage, M. Bains, M. D. Brazas, and R. E. W. Hancock, “Swarming of Pseudomonas aeruginosa is a complex adaptation leading to increased production of virulence factors and antibiotic resistance,” </w:delText>
        </w:r>
        <w:r w:rsidRPr="00254232" w:rsidDel="00240553">
          <w:rPr>
            <w:rFonts w:ascii="Times New Roman" w:hAnsi="Times New Roman" w:cs="Times New Roman"/>
            <w:i/>
            <w:sz w:val="18"/>
            <w:szCs w:val="18"/>
            <w:lang w:val="en-US"/>
            <w:rPrChange w:id="5198" w:author="Chen Liao" w:date="2020-06-22T07:02:00Z">
              <w:rPr>
                <w:i/>
                <w:sz w:val="18"/>
                <w:szCs w:val="18"/>
                <w:lang w:val="en-US"/>
              </w:rPr>
            </w:rPrChange>
          </w:rPr>
          <w:delText>J. Bacteriol.</w:delText>
        </w:r>
        <w:r w:rsidRPr="00254232" w:rsidDel="00240553">
          <w:rPr>
            <w:rFonts w:ascii="Times New Roman" w:hAnsi="Times New Roman" w:cs="Times New Roman"/>
            <w:sz w:val="18"/>
            <w:szCs w:val="18"/>
            <w:lang w:val="en-US"/>
            <w:rPrChange w:id="5199" w:author="Chen Liao" w:date="2020-06-22T07:02:00Z">
              <w:rPr>
                <w:sz w:val="18"/>
                <w:szCs w:val="18"/>
                <w:lang w:val="en-US"/>
              </w:rPr>
            </w:rPrChange>
          </w:rPr>
          <w:delText>, vo</w:delText>
        </w:r>
        <w:r w:rsidRPr="00254232" w:rsidDel="00240553">
          <w:rPr>
            <w:rFonts w:ascii="Times New Roman" w:hAnsi="Times New Roman" w:cs="Times New Roman"/>
            <w:sz w:val="18"/>
            <w:szCs w:val="18"/>
            <w:lang w:val="en-US"/>
            <w:rPrChange w:id="5200" w:author="Chen Liao" w:date="2020-06-22T07:02:00Z">
              <w:rPr>
                <w:sz w:val="18"/>
                <w:szCs w:val="18"/>
                <w:lang w:val="en-US"/>
              </w:rPr>
            </w:rPrChange>
          </w:rPr>
          <w:lastRenderedPageBreak/>
          <w:delText>l. 190, no. 8, pp. 2671–2679, 2008.</w:delText>
        </w:r>
      </w:del>
    </w:p>
    <w:p w14:paraId="4FCB3AB7" w14:textId="6AEEBCF5" w:rsidR="00655E4E" w:rsidRPr="00254232" w:rsidDel="00240553" w:rsidRDefault="00D27EFC">
      <w:pPr>
        <w:numPr>
          <w:ilvl w:val="0"/>
          <w:numId w:val="1"/>
        </w:numPr>
        <w:rPr>
          <w:del w:id="5201" w:author="Chen Liao" w:date="2020-06-22T17:35:00Z"/>
          <w:rFonts w:ascii="Times New Roman" w:hAnsi="Times New Roman" w:cs="Times New Roman"/>
          <w:sz w:val="18"/>
          <w:szCs w:val="18"/>
          <w:lang w:val="en-US"/>
          <w:rPrChange w:id="5202" w:author="Chen Liao" w:date="2020-06-22T07:02:00Z">
            <w:rPr>
              <w:del w:id="5203" w:author="Chen Liao" w:date="2020-06-22T17:35:00Z"/>
              <w:sz w:val="18"/>
              <w:szCs w:val="18"/>
              <w:lang w:val="en-US"/>
            </w:rPr>
          </w:rPrChange>
        </w:rPr>
      </w:pPr>
      <w:del w:id="5204" w:author="Chen Liao" w:date="2020-06-22T17:35:00Z">
        <w:r w:rsidRPr="00254232" w:rsidDel="00240553">
          <w:rPr>
            <w:rFonts w:ascii="Times New Roman" w:hAnsi="Times New Roman" w:cs="Times New Roman"/>
            <w:sz w:val="18"/>
            <w:szCs w:val="18"/>
            <w:lang w:val="en-US"/>
            <w:rPrChange w:id="5205" w:author="Chen Liao" w:date="2020-06-22T07:02:00Z">
              <w:rPr>
                <w:sz w:val="18"/>
                <w:szCs w:val="18"/>
                <w:lang w:val="en-US"/>
              </w:rPr>
            </w:rPrChange>
          </w:rPr>
          <w:delText>van Ditmarsch D, Boyle KE, Sakhtah H, Oyler JE, Nadell CD, et al. (2013) Convergent Evolution of Hyperswarming Leads to Impaired Biofilm Formation in Pathogenic Bacteria. Cell Reports 4: 697–708.</w:delText>
        </w:r>
      </w:del>
    </w:p>
    <w:p w14:paraId="42986AE7" w14:textId="749F24B2" w:rsidR="00655E4E" w:rsidRPr="00254232" w:rsidDel="00240553" w:rsidRDefault="00D27EFC">
      <w:pPr>
        <w:numPr>
          <w:ilvl w:val="0"/>
          <w:numId w:val="1"/>
        </w:numPr>
        <w:rPr>
          <w:del w:id="5206" w:author="Chen Liao" w:date="2020-06-22T17:35:00Z"/>
          <w:rFonts w:ascii="Times New Roman" w:hAnsi="Times New Roman" w:cs="Times New Roman"/>
          <w:sz w:val="18"/>
          <w:szCs w:val="18"/>
          <w:lang w:val="en-US"/>
          <w:rPrChange w:id="5207" w:author="Chen Liao" w:date="2020-06-22T07:02:00Z">
            <w:rPr>
              <w:del w:id="5208" w:author="Chen Liao" w:date="2020-06-22T17:35:00Z"/>
              <w:sz w:val="18"/>
              <w:szCs w:val="18"/>
              <w:lang w:val="en-US"/>
            </w:rPr>
          </w:rPrChange>
        </w:rPr>
      </w:pPr>
      <w:del w:id="5209" w:author="Chen Liao" w:date="2020-06-22T17:35:00Z">
        <w:r w:rsidRPr="00254232" w:rsidDel="00240553">
          <w:rPr>
            <w:rFonts w:ascii="Times New Roman" w:hAnsi="Times New Roman" w:cs="Times New Roman"/>
            <w:sz w:val="18"/>
            <w:szCs w:val="18"/>
            <w:lang w:val="en-US"/>
            <w:rPrChange w:id="5210" w:author="Chen Liao" w:date="2020-06-22T07:02:00Z">
              <w:rPr>
                <w:sz w:val="18"/>
                <w:szCs w:val="18"/>
                <w:lang w:val="en-US"/>
              </w:rPr>
            </w:rPrChange>
          </w:rPr>
          <w:delText>Murray TS, Ledizet M, Kazmierczak BI (2010) Swarming motility, secretion of type 3 effectors and bio- film formation phenotypes exhibited within a large cohort of Pseudomonas aeruginosa clinical isolates. Journal of medical microbiology 59: 511–520. https://doi.org/10.1099/jmm.0.017715-0 PMID: 20093376</w:delText>
        </w:r>
      </w:del>
    </w:p>
    <w:p w14:paraId="6C49F363" w14:textId="3ADC10FC" w:rsidR="00655E4E" w:rsidRPr="00254232" w:rsidDel="00240553" w:rsidRDefault="00D27EFC">
      <w:pPr>
        <w:numPr>
          <w:ilvl w:val="0"/>
          <w:numId w:val="1"/>
        </w:numPr>
        <w:rPr>
          <w:del w:id="5211" w:author="Chen Liao" w:date="2020-06-22T17:35:00Z"/>
          <w:rFonts w:ascii="Times New Roman" w:hAnsi="Times New Roman" w:cs="Times New Roman"/>
          <w:sz w:val="18"/>
          <w:szCs w:val="18"/>
          <w:lang w:val="en-US"/>
          <w:rPrChange w:id="5212" w:author="Chen Liao" w:date="2020-06-22T07:02:00Z">
            <w:rPr>
              <w:del w:id="5213" w:author="Chen Liao" w:date="2020-06-22T17:35:00Z"/>
              <w:sz w:val="18"/>
              <w:szCs w:val="18"/>
              <w:lang w:val="en-US"/>
            </w:rPr>
          </w:rPrChange>
        </w:rPr>
      </w:pPr>
      <w:del w:id="5214" w:author="Chen Liao" w:date="2020-06-22T17:35:00Z">
        <w:r w:rsidRPr="00254232" w:rsidDel="00240553">
          <w:rPr>
            <w:rFonts w:ascii="Times New Roman" w:hAnsi="Times New Roman" w:cs="Times New Roman"/>
            <w:sz w:val="18"/>
            <w:szCs w:val="18"/>
            <w:lang w:val="en-US"/>
            <w:rPrChange w:id="5215" w:author="Chen Liao" w:date="2020-06-22T07:02:00Z">
              <w:rPr>
                <w:sz w:val="18"/>
                <w:szCs w:val="18"/>
                <w:lang w:val="en-US"/>
              </w:rPr>
            </w:rPrChange>
          </w:rPr>
          <w:delText xml:space="preserve">[19]  U. Roessner and J. Bowne, “What is metabolomics all about ?,” </w:delText>
        </w:r>
        <w:r w:rsidRPr="00254232" w:rsidDel="00240553">
          <w:rPr>
            <w:rFonts w:ascii="Times New Roman" w:hAnsi="Times New Roman" w:cs="Times New Roman"/>
            <w:i/>
            <w:sz w:val="18"/>
            <w:szCs w:val="18"/>
            <w:lang w:val="en-US"/>
            <w:rPrChange w:id="5216" w:author="Chen Liao" w:date="2020-06-22T07:02:00Z">
              <w:rPr>
                <w:i/>
                <w:sz w:val="18"/>
                <w:szCs w:val="18"/>
                <w:lang w:val="en-US"/>
              </w:rPr>
            </w:rPrChange>
          </w:rPr>
          <w:delText>Biotechniques</w:delText>
        </w:r>
        <w:r w:rsidRPr="00254232" w:rsidDel="00240553">
          <w:rPr>
            <w:rFonts w:ascii="Times New Roman" w:hAnsi="Times New Roman" w:cs="Times New Roman"/>
            <w:sz w:val="18"/>
            <w:szCs w:val="18"/>
            <w:lang w:val="en-US"/>
            <w:rPrChange w:id="5217" w:author="Chen Liao" w:date="2020-06-22T07:02:00Z">
              <w:rPr>
                <w:sz w:val="18"/>
                <w:szCs w:val="18"/>
                <w:lang w:val="en-US"/>
              </w:rPr>
            </w:rPrChange>
          </w:rPr>
          <w:delText>, vol. 46, no. 5, pp. 363–365, 2009.</w:delText>
        </w:r>
      </w:del>
    </w:p>
    <w:p w14:paraId="6C0B0424" w14:textId="262CFF1E" w:rsidR="00655E4E" w:rsidRPr="00254232" w:rsidDel="00240553" w:rsidRDefault="00D27EFC">
      <w:pPr>
        <w:numPr>
          <w:ilvl w:val="0"/>
          <w:numId w:val="1"/>
        </w:numPr>
        <w:rPr>
          <w:del w:id="5218" w:author="Chen Liao" w:date="2020-06-22T17:35:00Z"/>
          <w:rFonts w:ascii="Times New Roman" w:hAnsi="Times New Roman" w:cs="Times New Roman"/>
          <w:sz w:val="18"/>
          <w:szCs w:val="18"/>
          <w:lang w:val="en-US"/>
          <w:rPrChange w:id="5219" w:author="Chen Liao" w:date="2020-06-22T07:02:00Z">
            <w:rPr>
              <w:del w:id="5220" w:author="Chen Liao" w:date="2020-06-22T17:35:00Z"/>
              <w:sz w:val="18"/>
              <w:szCs w:val="18"/>
              <w:lang w:val="en-US"/>
            </w:rPr>
          </w:rPrChange>
        </w:rPr>
      </w:pPr>
      <w:del w:id="5221" w:author="Chen Liao" w:date="2020-06-22T17:35:00Z">
        <w:r w:rsidRPr="00254232" w:rsidDel="00240553">
          <w:rPr>
            <w:rFonts w:ascii="Times New Roman" w:hAnsi="Times New Roman" w:cs="Times New Roman"/>
            <w:sz w:val="18"/>
            <w:szCs w:val="18"/>
            <w:lang w:val="en-US"/>
            <w:rPrChange w:id="5222" w:author="Chen Liao" w:date="2020-06-22T07:02:00Z">
              <w:rPr>
                <w:sz w:val="18"/>
                <w:szCs w:val="18"/>
                <w:lang w:val="en-US"/>
              </w:rPr>
            </w:rPrChange>
          </w:rPr>
          <w:delText xml:space="preserve">[20]  O. Fiehn, “Metabolomics – the link between genotypes and phenotypes,” </w:delText>
        </w:r>
        <w:r w:rsidRPr="00254232" w:rsidDel="00240553">
          <w:rPr>
            <w:rFonts w:ascii="Times New Roman" w:hAnsi="Times New Roman" w:cs="Times New Roman"/>
            <w:i/>
            <w:sz w:val="18"/>
            <w:szCs w:val="18"/>
            <w:lang w:val="en-US"/>
            <w:rPrChange w:id="5223" w:author="Chen Liao" w:date="2020-06-22T07:02:00Z">
              <w:rPr>
                <w:i/>
                <w:sz w:val="18"/>
                <w:szCs w:val="18"/>
                <w:lang w:val="en-US"/>
              </w:rPr>
            </w:rPrChange>
          </w:rPr>
          <w:delText>Plant Mol. Biol.</w:delText>
        </w:r>
        <w:r w:rsidRPr="00254232" w:rsidDel="00240553">
          <w:rPr>
            <w:rFonts w:ascii="Times New Roman" w:hAnsi="Times New Roman" w:cs="Times New Roman"/>
            <w:sz w:val="18"/>
            <w:szCs w:val="18"/>
            <w:lang w:val="en-US"/>
            <w:rPrChange w:id="5224" w:author="Chen Liao" w:date="2020-06-22T07:02:00Z">
              <w:rPr>
                <w:sz w:val="18"/>
                <w:szCs w:val="18"/>
                <w:lang w:val="en-US"/>
              </w:rPr>
            </w:rPrChange>
          </w:rPr>
          <w:delText>, vol. 48, no. 1–2, pp. 25</w:delText>
        </w:r>
      </w:del>
    </w:p>
    <w:p w14:paraId="7DAAB78F" w14:textId="2743D9B9" w:rsidR="00655E4E" w:rsidRPr="00254232" w:rsidDel="00240553" w:rsidRDefault="00655E4E">
      <w:pPr>
        <w:numPr>
          <w:ilvl w:val="0"/>
          <w:numId w:val="1"/>
        </w:numPr>
        <w:spacing w:after="240"/>
        <w:rPr>
          <w:del w:id="5225" w:author="Chen Liao" w:date="2020-06-22T17:35:00Z"/>
          <w:rFonts w:ascii="Times New Roman" w:hAnsi="Times New Roman" w:cs="Times New Roman"/>
          <w:sz w:val="18"/>
          <w:szCs w:val="18"/>
          <w:lang w:val="en-US"/>
          <w:rPrChange w:id="5226" w:author="Chen Liao" w:date="2020-06-22T07:02:00Z">
            <w:rPr>
              <w:del w:id="5227" w:author="Chen Liao" w:date="2020-06-22T17:35:00Z"/>
              <w:sz w:val="18"/>
              <w:szCs w:val="18"/>
              <w:lang w:val="en-US"/>
            </w:rPr>
          </w:rPrChange>
        </w:rPr>
      </w:pPr>
    </w:p>
    <w:p w14:paraId="1950EB1A" w14:textId="77777777" w:rsidR="00655E4E" w:rsidRPr="00254232" w:rsidDel="0002448C" w:rsidRDefault="00655E4E">
      <w:pPr>
        <w:spacing w:before="240" w:after="240"/>
        <w:jc w:val="both"/>
        <w:rPr>
          <w:del w:id="5228" w:author="Chen Liao" w:date="2020-06-22T17:35:00Z"/>
          <w:rFonts w:ascii="Times New Roman" w:hAnsi="Times New Roman" w:cs="Times New Roman"/>
          <w:sz w:val="24"/>
          <w:szCs w:val="24"/>
          <w:lang w:val="en-US"/>
          <w:rPrChange w:id="5229" w:author="Chen Liao" w:date="2020-06-22T07:02:00Z">
            <w:rPr>
              <w:del w:id="5230" w:author="Chen Liao" w:date="2020-06-22T17:35:00Z"/>
              <w:sz w:val="24"/>
              <w:szCs w:val="24"/>
              <w:lang w:val="en-US"/>
            </w:rPr>
          </w:rPrChange>
        </w:rPr>
      </w:pPr>
    </w:p>
    <w:p w14:paraId="50580B8D" w14:textId="77777777" w:rsidR="00655E4E" w:rsidRPr="00254232" w:rsidDel="0002448C" w:rsidRDefault="00655E4E">
      <w:pPr>
        <w:spacing w:before="240" w:after="240"/>
        <w:rPr>
          <w:del w:id="5231" w:author="Chen Liao" w:date="2020-06-22T17:35:00Z"/>
          <w:rFonts w:ascii="Times New Roman" w:hAnsi="Times New Roman" w:cs="Times New Roman"/>
          <w:sz w:val="24"/>
          <w:szCs w:val="24"/>
          <w:lang w:val="en-US"/>
          <w:rPrChange w:id="5232" w:author="Chen Liao" w:date="2020-06-22T07:02:00Z">
            <w:rPr>
              <w:del w:id="5233" w:author="Chen Liao" w:date="2020-06-22T17:35:00Z"/>
              <w:sz w:val="24"/>
              <w:szCs w:val="24"/>
              <w:lang w:val="en-US"/>
            </w:rPr>
          </w:rPrChange>
        </w:rPr>
      </w:pPr>
    </w:p>
    <w:p w14:paraId="5CC00885" w14:textId="35762E8D" w:rsidR="00953F0D" w:rsidRPr="00254232" w:rsidRDefault="00953F0D" w:rsidP="00A542C3">
      <w:pPr>
        <w:spacing w:before="240" w:after="240"/>
        <w:jc w:val="both"/>
        <w:rPr>
          <w:rFonts w:ascii="Times New Roman" w:hAnsi="Times New Roman" w:cs="Times New Roman"/>
          <w:lang w:val="en-US"/>
          <w:rPrChange w:id="5234" w:author="Chen Liao" w:date="2020-06-22T07:02:00Z">
            <w:rPr>
              <w:lang w:val="en-US"/>
            </w:rPr>
          </w:rPrChange>
        </w:rPr>
        <w:pPrChange w:id="5235" w:author="Chen Liao" w:date="2020-06-22T20:54:00Z">
          <w:pPr/>
        </w:pPrChange>
      </w:pPr>
      <w:r w:rsidRPr="00254232">
        <w:rPr>
          <w:rFonts w:ascii="Times New Roman" w:hAnsi="Times New Roman" w:cs="Times New Roman"/>
          <w:lang w:val="en-US"/>
          <w:rPrChange w:id="5236" w:author="Chen Liao" w:date="2020-06-22T07:02:00Z">
            <w:rPr>
              <w:lang w:val="en-US"/>
            </w:rPr>
          </w:rPrChange>
        </w:rPr>
        <w:br w:type="page"/>
      </w:r>
    </w:p>
    <w:p w14:paraId="11E49CE9" w14:textId="2C8CE2E1" w:rsidR="00655E4E" w:rsidRPr="00FB62F0" w:rsidRDefault="00953F0D">
      <w:pPr>
        <w:rPr>
          <w:rFonts w:ascii="Times New Roman" w:hAnsi="Times New Roman" w:cs="Times New Roman"/>
          <w:b/>
          <w:bCs/>
          <w:sz w:val="28"/>
          <w:szCs w:val="28"/>
          <w:lang w:val="en-US"/>
          <w:rPrChange w:id="5237" w:author="Chen Liao" w:date="2020-06-22T14:16:00Z">
            <w:rPr>
              <w:lang w:val="en-US"/>
            </w:rPr>
          </w:rPrChange>
        </w:rPr>
      </w:pPr>
      <w:del w:id="5238" w:author="Chen Liao" w:date="2020-06-21T20:19:00Z">
        <w:r w:rsidRPr="00FB62F0" w:rsidDel="00DB3079">
          <w:rPr>
            <w:rFonts w:ascii="Times New Roman" w:hAnsi="Times New Roman" w:cs="Times New Roman"/>
            <w:b/>
            <w:bCs/>
            <w:sz w:val="28"/>
            <w:szCs w:val="28"/>
            <w:lang w:val="en-US"/>
            <w:rPrChange w:id="5239" w:author="Chen Liao" w:date="2020-06-22T14:16:00Z">
              <w:rPr>
                <w:lang w:val="en-US"/>
              </w:rPr>
            </w:rPrChange>
          </w:rPr>
          <w:lastRenderedPageBreak/>
          <w:delText>Bibliography</w:delText>
        </w:r>
      </w:del>
      <w:ins w:id="5240" w:author="Chen Liao" w:date="2020-06-21T20:19:00Z">
        <w:r w:rsidR="00DB3079" w:rsidRPr="00FB62F0">
          <w:rPr>
            <w:rFonts w:ascii="Times New Roman" w:hAnsi="Times New Roman" w:cs="Times New Roman"/>
            <w:b/>
            <w:bCs/>
            <w:sz w:val="28"/>
            <w:szCs w:val="28"/>
            <w:lang w:val="en-US"/>
            <w:rPrChange w:id="5241" w:author="Chen Liao" w:date="2020-06-22T14:16:00Z">
              <w:rPr>
                <w:lang w:val="en-US"/>
              </w:rPr>
            </w:rPrChange>
          </w:rPr>
          <w:t>References</w:t>
        </w:r>
      </w:ins>
    </w:p>
    <w:p w14:paraId="659517A0" w14:textId="77777777" w:rsidR="007927E1" w:rsidRPr="007927E1" w:rsidRDefault="00953F0D">
      <w:pPr>
        <w:widowControl w:val="0"/>
        <w:autoSpaceDE w:val="0"/>
        <w:autoSpaceDN w:val="0"/>
        <w:adjustRightInd w:val="0"/>
        <w:rPr>
          <w:rFonts w:ascii="Times New Roman" w:hAnsi="Times New Roman" w:cs="Times New Roman"/>
          <w:noProof/>
        </w:rPr>
      </w:pPr>
      <w:r w:rsidRPr="00254232">
        <w:rPr>
          <w:rFonts w:ascii="Times New Roman" w:hAnsi="Times New Roman" w:cs="Times New Roman"/>
          <w:lang w:val="en-US"/>
          <w:rPrChange w:id="5242" w:author="Chen Liao" w:date="2020-06-22T07:02:00Z">
            <w:rPr>
              <w:lang w:val="en-US"/>
            </w:rPr>
          </w:rPrChange>
        </w:rPr>
        <w:fldChar w:fldCharType="begin"/>
      </w:r>
      <w:r w:rsidR="007927E1">
        <w:rPr>
          <w:rFonts w:ascii="Times New Roman" w:hAnsi="Times New Roman" w:cs="Times New Roman"/>
          <w:lang w:val="en-US"/>
        </w:rPr>
        <w:instrText>ADDIN F1000_CSL_BIBLIOGRAPHY</w:instrText>
      </w:r>
      <w:r w:rsidRPr="00254232">
        <w:rPr>
          <w:rFonts w:ascii="Times New Roman" w:hAnsi="Times New Roman" w:cs="Times New Roman"/>
          <w:lang w:val="en-US"/>
          <w:rPrChange w:id="5243" w:author="Chen Liao" w:date="2020-06-22T07:02:00Z">
            <w:rPr>
              <w:lang w:val="en-US"/>
            </w:rPr>
          </w:rPrChange>
        </w:rPr>
        <w:fldChar w:fldCharType="separate"/>
      </w:r>
    </w:p>
    <w:p w14:paraId="23B84F7D"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Abdel-Mawgoud, A.M., Lépine, F. and Déziel, E. 2010. Rhamnolipids: diversity of structures, microbial origins and roles. </w:t>
      </w:r>
      <w:r w:rsidRPr="007927E1">
        <w:rPr>
          <w:rFonts w:ascii="Times New Roman" w:hAnsi="Times New Roman" w:cs="Times New Roman"/>
          <w:i/>
          <w:iCs/>
          <w:noProof/>
        </w:rPr>
        <w:t>Applied Microbiology and Biotechnology</w:t>
      </w:r>
      <w:r w:rsidRPr="007927E1">
        <w:rPr>
          <w:rFonts w:ascii="Times New Roman" w:hAnsi="Times New Roman" w:cs="Times New Roman"/>
          <w:noProof/>
        </w:rPr>
        <w:t xml:space="preserve"> 86(5), pp. 1323–1336.</w:t>
      </w:r>
    </w:p>
    <w:p w14:paraId="70CE21A9"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Biro, P.A. and Stamps, J.A. 2010. Do consistent individual differences in metabolic rate promote consistent individual differences in behavior? </w:t>
      </w:r>
      <w:r w:rsidRPr="007927E1">
        <w:rPr>
          <w:rFonts w:ascii="Times New Roman" w:hAnsi="Times New Roman" w:cs="Times New Roman"/>
          <w:i/>
          <w:iCs/>
          <w:noProof/>
        </w:rPr>
        <w:t>Trends in Ecology &amp; Evolution</w:t>
      </w:r>
      <w:r w:rsidRPr="007927E1">
        <w:rPr>
          <w:rFonts w:ascii="Times New Roman" w:hAnsi="Times New Roman" w:cs="Times New Roman"/>
          <w:noProof/>
        </w:rPr>
        <w:t xml:space="preserve"> 25(11), pp. 653–659.</w:t>
      </w:r>
    </w:p>
    <w:p w14:paraId="2EEE3387"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Boyle, K.E., Monaco, H., van Ditmarsch, D., Deforet, M. and Xavier, J.B. 2015. Integration of metabolic and quorum sensing signals governing the decision to cooperate in a bacterial social trait. </w:t>
      </w:r>
      <w:r w:rsidRPr="007927E1">
        <w:rPr>
          <w:rFonts w:ascii="Times New Roman" w:hAnsi="Times New Roman" w:cs="Times New Roman"/>
          <w:i/>
          <w:iCs/>
          <w:noProof/>
        </w:rPr>
        <w:t>PLoS Computational Biology</w:t>
      </w:r>
      <w:r w:rsidRPr="007927E1">
        <w:rPr>
          <w:rFonts w:ascii="Times New Roman" w:hAnsi="Times New Roman" w:cs="Times New Roman"/>
          <w:noProof/>
        </w:rPr>
        <w:t xml:space="preserve"> 11(5), p. e1004279.</w:t>
      </w:r>
    </w:p>
    <w:p w14:paraId="033B8183"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Boyle, K.E., Monaco, H.T., Deforet, M., et al. 2017. Metabolism and the evolution of social behavior. </w:t>
      </w:r>
      <w:r w:rsidRPr="007927E1">
        <w:rPr>
          <w:rFonts w:ascii="Times New Roman" w:hAnsi="Times New Roman" w:cs="Times New Roman"/>
          <w:i/>
          <w:iCs/>
          <w:noProof/>
        </w:rPr>
        <w:t>Molecular Biology and Evolution</w:t>
      </w:r>
      <w:r w:rsidRPr="007927E1">
        <w:rPr>
          <w:rFonts w:ascii="Times New Roman" w:hAnsi="Times New Roman" w:cs="Times New Roman"/>
          <w:noProof/>
        </w:rPr>
        <w:t xml:space="preserve"> 34(9), pp. 2367–2379.</w:t>
      </w:r>
    </w:p>
    <w:p w14:paraId="1CE42C4C"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Bru, J.-L., Rawson, B., Trinh, C., Whiteson, K., Høyland-Kroghsbo, N.M. and Siryaporn, A. 2019. PQS Produced by the Pseudomonas aeruginosa Stress Response Repels Swarms Away from Bacteriophage and Antibiotics. </w:t>
      </w:r>
      <w:r w:rsidRPr="007927E1">
        <w:rPr>
          <w:rFonts w:ascii="Times New Roman" w:hAnsi="Times New Roman" w:cs="Times New Roman"/>
          <w:i/>
          <w:iCs/>
          <w:noProof/>
        </w:rPr>
        <w:t>Journal of Bacteriology</w:t>
      </w:r>
      <w:r w:rsidRPr="007927E1">
        <w:rPr>
          <w:rFonts w:ascii="Times New Roman" w:hAnsi="Times New Roman" w:cs="Times New Roman"/>
          <w:noProof/>
        </w:rPr>
        <w:t xml:space="preserve"> 201(23).</w:t>
      </w:r>
    </w:p>
    <w:p w14:paraId="788431CE"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Chen, C.Y., Baker, S.C. and Darton, R.C. 2007. The application of a high throughput analysis method for the screening of potential biosurfactants from natural sources. </w:t>
      </w:r>
      <w:r w:rsidRPr="007927E1">
        <w:rPr>
          <w:rFonts w:ascii="Times New Roman" w:hAnsi="Times New Roman" w:cs="Times New Roman"/>
          <w:i/>
          <w:iCs/>
          <w:noProof/>
        </w:rPr>
        <w:t>Journal of Microbiological Methods</w:t>
      </w:r>
      <w:r w:rsidRPr="007927E1">
        <w:rPr>
          <w:rFonts w:ascii="Times New Roman" w:hAnsi="Times New Roman" w:cs="Times New Roman"/>
          <w:noProof/>
        </w:rPr>
        <w:t>.</w:t>
      </w:r>
    </w:p>
    <w:p w14:paraId="0277A6A6"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Chong, H. and Li, Q. 2017. Microbial production of rhamnolipids: opportunities, challenges and strategies. </w:t>
      </w:r>
      <w:r w:rsidRPr="007927E1">
        <w:rPr>
          <w:rFonts w:ascii="Times New Roman" w:hAnsi="Times New Roman" w:cs="Times New Roman"/>
          <w:i/>
          <w:iCs/>
          <w:noProof/>
        </w:rPr>
        <w:t>Microbial Cell Factories</w:t>
      </w:r>
      <w:r w:rsidRPr="007927E1">
        <w:rPr>
          <w:rFonts w:ascii="Times New Roman" w:hAnsi="Times New Roman" w:cs="Times New Roman"/>
          <w:noProof/>
        </w:rPr>
        <w:t xml:space="preserve"> 16(1), p. 137.</w:t>
      </w:r>
    </w:p>
    <w:p w14:paraId="4340D6B1"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De Deken, R. 1966. The Crabtree Effect: A Regulatory System in Yeast. </w:t>
      </w:r>
      <w:r w:rsidRPr="007927E1">
        <w:rPr>
          <w:rFonts w:ascii="Times New Roman" w:hAnsi="Times New Roman" w:cs="Times New Roman"/>
          <w:i/>
          <w:iCs/>
          <w:noProof/>
        </w:rPr>
        <w:t>Journal of general microbiology</w:t>
      </w:r>
      <w:r w:rsidRPr="007927E1">
        <w:rPr>
          <w:rFonts w:ascii="Times New Roman" w:hAnsi="Times New Roman" w:cs="Times New Roman"/>
          <w:noProof/>
        </w:rPr>
        <w:t xml:space="preserve"> 44(2), pp. 149–156.</w:t>
      </w:r>
    </w:p>
    <w:p w14:paraId="29791A79"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De Livera, A.M., Olshansky, G., Simpson, J.A. and Creek, D.J. 2018. NormalizeMets: assessing, selecting and implementing statistical methods for normalizing metabolomics data. </w:t>
      </w:r>
      <w:r w:rsidRPr="007927E1">
        <w:rPr>
          <w:rFonts w:ascii="Times New Roman" w:hAnsi="Times New Roman" w:cs="Times New Roman"/>
          <w:i/>
          <w:iCs/>
          <w:noProof/>
        </w:rPr>
        <w:t>Metabolomics : Official journal of the Metabolomic Society</w:t>
      </w:r>
      <w:r w:rsidRPr="007927E1">
        <w:rPr>
          <w:rFonts w:ascii="Times New Roman" w:hAnsi="Times New Roman" w:cs="Times New Roman"/>
          <w:noProof/>
        </w:rPr>
        <w:t xml:space="preserve"> 14(5), p. 54.</w:t>
      </w:r>
    </w:p>
    <w:p w14:paraId="25F95A18"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Deforet, M., van Ditmarsch, D., Carmona-Fontaine, C. and Xavier, J.B. 2014. Hyperswarming adaptations in a bacterium improve collective motility without enhancing single cell motility. </w:t>
      </w:r>
      <w:r w:rsidRPr="007927E1">
        <w:rPr>
          <w:rFonts w:ascii="Times New Roman" w:hAnsi="Times New Roman" w:cs="Times New Roman"/>
          <w:i/>
          <w:iCs/>
          <w:noProof/>
        </w:rPr>
        <w:t>Soft matter</w:t>
      </w:r>
      <w:r w:rsidRPr="007927E1">
        <w:rPr>
          <w:rFonts w:ascii="Times New Roman" w:hAnsi="Times New Roman" w:cs="Times New Roman"/>
          <w:noProof/>
        </w:rPr>
        <w:t xml:space="preserve"> 10(14), pp. 2405–2413.</w:t>
      </w:r>
    </w:p>
    <w:p w14:paraId="6A01FECB"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van Ditmarsch, D., Boyle, K.E., Sakhtah, H., et al. 2013. Convergent evolution of hyperswarming leads to impaired biofilm formation in pathogenic bacteria. </w:t>
      </w:r>
      <w:r w:rsidRPr="007927E1">
        <w:rPr>
          <w:rFonts w:ascii="Times New Roman" w:hAnsi="Times New Roman" w:cs="Times New Roman"/>
          <w:i/>
          <w:iCs/>
          <w:noProof/>
        </w:rPr>
        <w:t>Cell reports</w:t>
      </w:r>
      <w:r w:rsidRPr="007927E1">
        <w:rPr>
          <w:rFonts w:ascii="Times New Roman" w:hAnsi="Times New Roman" w:cs="Times New Roman"/>
          <w:noProof/>
        </w:rPr>
        <w:t xml:space="preserve"> 4(4), pp. 697–708.</w:t>
      </w:r>
    </w:p>
    <w:p w14:paraId="699894CD"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van Ditmarsch, D. and Xavier, J.B. 2011. High-resolution time series of </w:t>
      </w:r>
      <w:r w:rsidRPr="007927E1">
        <w:rPr>
          <w:rFonts w:ascii="Times New Roman" w:hAnsi="Times New Roman" w:cs="Times New Roman"/>
          <w:i/>
          <w:iCs/>
          <w:noProof/>
        </w:rPr>
        <w:t>Pseudomonas aeruginosa</w:t>
      </w:r>
      <w:r w:rsidRPr="007927E1">
        <w:rPr>
          <w:rFonts w:ascii="Times New Roman" w:hAnsi="Times New Roman" w:cs="Times New Roman"/>
          <w:noProof/>
        </w:rPr>
        <w:t xml:space="preserve"> gene expression and rhamnolipid secretion through growth curve synchronization. </w:t>
      </w:r>
      <w:r w:rsidRPr="007927E1">
        <w:rPr>
          <w:rFonts w:ascii="Times New Roman" w:hAnsi="Times New Roman" w:cs="Times New Roman"/>
          <w:i/>
          <w:iCs/>
          <w:noProof/>
        </w:rPr>
        <w:t>BMC Microbiology</w:t>
      </w:r>
      <w:r w:rsidRPr="007927E1">
        <w:rPr>
          <w:rFonts w:ascii="Times New Roman" w:hAnsi="Times New Roman" w:cs="Times New Roman"/>
          <w:noProof/>
        </w:rPr>
        <w:t xml:space="preserve"> 11, p. 140.</w:t>
      </w:r>
    </w:p>
    <w:p w14:paraId="1D915B42"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Dolan, S.K., Kohlstedt, M., Trigg, S., et al. 2020. Contextual Flexibility in Pseudomonas aeruginosa Central Carbon Metabolism during Growth in Single Carbon Sources. </w:t>
      </w:r>
      <w:r w:rsidRPr="007927E1">
        <w:rPr>
          <w:rFonts w:ascii="Times New Roman" w:hAnsi="Times New Roman" w:cs="Times New Roman"/>
          <w:i/>
          <w:iCs/>
          <w:noProof/>
        </w:rPr>
        <w:t>mBio</w:t>
      </w:r>
      <w:r w:rsidRPr="007927E1">
        <w:rPr>
          <w:rFonts w:ascii="Times New Roman" w:hAnsi="Times New Roman" w:cs="Times New Roman"/>
          <w:noProof/>
        </w:rPr>
        <w:t xml:space="preserve"> 11(2).</w:t>
      </w:r>
    </w:p>
    <w:p w14:paraId="6C66C432"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Inoue, T., Shingaki, R., Hirose, S., Waki, K., Mori, H. and Fukui, K. 2007. Genome-wide screening of genes required for swarming motility in Escherichia coli K-12. </w:t>
      </w:r>
      <w:r w:rsidRPr="007927E1">
        <w:rPr>
          <w:rFonts w:ascii="Times New Roman" w:hAnsi="Times New Roman" w:cs="Times New Roman"/>
          <w:i/>
          <w:iCs/>
          <w:noProof/>
        </w:rPr>
        <w:t>Journal of Bacteriology</w:t>
      </w:r>
      <w:r w:rsidRPr="007927E1">
        <w:rPr>
          <w:rFonts w:ascii="Times New Roman" w:hAnsi="Times New Roman" w:cs="Times New Roman"/>
          <w:noProof/>
        </w:rPr>
        <w:t xml:space="preserve"> 189(3), pp. 950–957.</w:t>
      </w:r>
    </w:p>
    <w:p w14:paraId="3D81AE78"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Jain, D.K. and Collins, D.L. A drop-collapsing test for screening surfactant-producing microorganisms. </w:t>
      </w:r>
      <w:r w:rsidRPr="007927E1">
        <w:rPr>
          <w:rFonts w:ascii="Times New Roman" w:hAnsi="Times New Roman" w:cs="Times New Roman"/>
          <w:i/>
          <w:iCs/>
          <w:noProof/>
        </w:rPr>
        <w:t>Thompson</w:t>
      </w:r>
      <w:r w:rsidRPr="007927E1">
        <w:rPr>
          <w:rFonts w:ascii="Times New Roman" w:hAnsi="Times New Roman" w:cs="Times New Roman"/>
          <w:noProof/>
        </w:rPr>
        <w:t>.</w:t>
      </w:r>
    </w:p>
    <w:p w14:paraId="330F189F"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Kamatkar, N.G. and Shrout, J.D. 2011. Surface hardness impairment of quorum sensing and swarming for Pseudomonas aeruginosa. </w:t>
      </w:r>
      <w:r w:rsidRPr="007927E1">
        <w:rPr>
          <w:rFonts w:ascii="Times New Roman" w:hAnsi="Times New Roman" w:cs="Times New Roman"/>
          <w:i/>
          <w:iCs/>
          <w:noProof/>
        </w:rPr>
        <w:t>Plos One</w:t>
      </w:r>
      <w:r w:rsidRPr="007927E1">
        <w:rPr>
          <w:rFonts w:ascii="Times New Roman" w:hAnsi="Times New Roman" w:cs="Times New Roman"/>
          <w:noProof/>
        </w:rPr>
        <w:t xml:space="preserve"> 6(6), p. e20888.</w:t>
      </w:r>
    </w:p>
    <w:p w14:paraId="65305C3C"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Kearns, D.B. 2010. A field guide to bacterial swarming motility. </w:t>
      </w:r>
      <w:r w:rsidRPr="007927E1">
        <w:rPr>
          <w:rFonts w:ascii="Times New Roman" w:hAnsi="Times New Roman" w:cs="Times New Roman"/>
          <w:i/>
          <w:iCs/>
          <w:noProof/>
        </w:rPr>
        <w:t>Nature Reviews. Microbiology</w:t>
      </w:r>
      <w:r w:rsidRPr="007927E1">
        <w:rPr>
          <w:rFonts w:ascii="Times New Roman" w:hAnsi="Times New Roman" w:cs="Times New Roman"/>
          <w:noProof/>
        </w:rPr>
        <w:t xml:space="preserve"> 8(9), pp. 634–644.</w:t>
      </w:r>
    </w:p>
    <w:p w14:paraId="0B4F46C9"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Kim, W. and Surette, M.G. 2004. Metabolic differentiation in actively swarming Salmonella. </w:t>
      </w:r>
      <w:r w:rsidRPr="007927E1">
        <w:rPr>
          <w:rFonts w:ascii="Times New Roman" w:hAnsi="Times New Roman" w:cs="Times New Roman"/>
          <w:i/>
          <w:iCs/>
          <w:noProof/>
        </w:rPr>
        <w:t>Molecular Microbiology</w:t>
      </w:r>
      <w:r w:rsidRPr="007927E1">
        <w:rPr>
          <w:rFonts w:ascii="Times New Roman" w:hAnsi="Times New Roman" w:cs="Times New Roman"/>
          <w:noProof/>
        </w:rPr>
        <w:t xml:space="preserve"> 54(3), pp. 702–714.</w:t>
      </w:r>
    </w:p>
    <w:p w14:paraId="7B5B5074"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Klevens, R.M., Edwards, J.R., Richards, C.L., et al. 2007. Estimating health care-associated infections and deaths in U.S. hospitals, 2002. </w:t>
      </w:r>
      <w:r w:rsidRPr="007927E1">
        <w:rPr>
          <w:rFonts w:ascii="Times New Roman" w:hAnsi="Times New Roman" w:cs="Times New Roman"/>
          <w:i/>
          <w:iCs/>
          <w:noProof/>
        </w:rPr>
        <w:t>Public health reports (Washington, D.C. : 1974)</w:t>
      </w:r>
      <w:r w:rsidRPr="007927E1">
        <w:rPr>
          <w:rFonts w:ascii="Times New Roman" w:hAnsi="Times New Roman" w:cs="Times New Roman"/>
          <w:noProof/>
        </w:rPr>
        <w:t xml:space="preserve"> 122(2), pp. 160–166.</w:t>
      </w:r>
    </w:p>
    <w:p w14:paraId="792A5E42"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Köhler, T., Curty, L.K., Barja, F., van Delden, C. and Pechère, J.C. 2000. Swarming of </w:t>
      </w:r>
      <w:r w:rsidRPr="007927E1">
        <w:rPr>
          <w:rFonts w:ascii="Times New Roman" w:hAnsi="Times New Roman" w:cs="Times New Roman"/>
          <w:i/>
          <w:iCs/>
          <w:noProof/>
        </w:rPr>
        <w:t xml:space="preserve">Pseudomonas aeruginosa </w:t>
      </w:r>
      <w:r w:rsidRPr="007927E1">
        <w:rPr>
          <w:rFonts w:ascii="Times New Roman" w:hAnsi="Times New Roman" w:cs="Times New Roman"/>
          <w:noProof/>
        </w:rPr>
        <w:t xml:space="preserve">is dependent on cell-to-cell signaling and requires flagella and pili. </w:t>
      </w:r>
      <w:r w:rsidRPr="007927E1">
        <w:rPr>
          <w:rFonts w:ascii="Times New Roman" w:hAnsi="Times New Roman" w:cs="Times New Roman"/>
          <w:i/>
          <w:iCs/>
          <w:noProof/>
        </w:rPr>
        <w:t>Journal of Bacteriology</w:t>
      </w:r>
      <w:r w:rsidRPr="007927E1">
        <w:rPr>
          <w:rFonts w:ascii="Times New Roman" w:hAnsi="Times New Roman" w:cs="Times New Roman"/>
          <w:noProof/>
        </w:rPr>
        <w:t xml:space="preserve"> 182(21), pp. 5990–5996.</w:t>
      </w:r>
    </w:p>
    <w:p w14:paraId="696F0E5F"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Kollaran, A.M., Joge, S., Kotian, H.S., et al. 2019. Context-Specific Requirement of Forty-Four Two-Component Loci in Pseudomonas aeruginosa Swarming. </w:t>
      </w:r>
      <w:r w:rsidRPr="007927E1">
        <w:rPr>
          <w:rFonts w:ascii="Times New Roman" w:hAnsi="Times New Roman" w:cs="Times New Roman"/>
          <w:i/>
          <w:iCs/>
          <w:noProof/>
        </w:rPr>
        <w:t>iScience</w:t>
      </w:r>
      <w:r w:rsidRPr="007927E1">
        <w:rPr>
          <w:rFonts w:ascii="Times New Roman" w:hAnsi="Times New Roman" w:cs="Times New Roman"/>
          <w:noProof/>
        </w:rPr>
        <w:t xml:space="preserve"> 13, pp. 305–317.</w:t>
      </w:r>
    </w:p>
    <w:p w14:paraId="64875137"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Luo, Y., Zhao, K., Baker, A.E., et al. 2015. A hierarchical cascade of second messengers regulates </w:t>
      </w:r>
      <w:r w:rsidRPr="007927E1">
        <w:rPr>
          <w:rFonts w:ascii="Times New Roman" w:hAnsi="Times New Roman" w:cs="Times New Roman"/>
          <w:i/>
          <w:iCs/>
          <w:noProof/>
        </w:rPr>
        <w:t>Pseudomonas aeruginosa</w:t>
      </w:r>
      <w:r w:rsidRPr="007927E1">
        <w:rPr>
          <w:rFonts w:ascii="Times New Roman" w:hAnsi="Times New Roman" w:cs="Times New Roman"/>
          <w:noProof/>
        </w:rPr>
        <w:t xml:space="preserve"> surface behaviors. </w:t>
      </w:r>
      <w:r w:rsidRPr="007927E1">
        <w:rPr>
          <w:rFonts w:ascii="Times New Roman" w:hAnsi="Times New Roman" w:cs="Times New Roman"/>
          <w:i/>
          <w:iCs/>
          <w:noProof/>
        </w:rPr>
        <w:t>mBio</w:t>
      </w:r>
      <w:r w:rsidRPr="007927E1">
        <w:rPr>
          <w:rFonts w:ascii="Times New Roman" w:hAnsi="Times New Roman" w:cs="Times New Roman"/>
          <w:noProof/>
        </w:rPr>
        <w:t xml:space="preserve"> 6(1).</w:t>
      </w:r>
    </w:p>
    <w:p w14:paraId="36438ABD"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Mattingly, A.E., Kamatkar, N.G., Borlee, B.R. and Shrout, J.D. 2018. Multiple Environmental Factors Influence the Importance of the Phosphodiesterase DipA upon </w:t>
      </w:r>
      <w:r w:rsidRPr="007927E1">
        <w:rPr>
          <w:rFonts w:ascii="Times New Roman" w:hAnsi="Times New Roman" w:cs="Times New Roman"/>
          <w:i/>
          <w:iCs/>
          <w:noProof/>
        </w:rPr>
        <w:t>Pseudomonas aeruginosa</w:t>
      </w:r>
      <w:r w:rsidRPr="007927E1">
        <w:rPr>
          <w:rFonts w:ascii="Times New Roman" w:hAnsi="Times New Roman" w:cs="Times New Roman"/>
          <w:noProof/>
        </w:rPr>
        <w:t xml:space="preserve"> Swarming. </w:t>
      </w:r>
      <w:r w:rsidRPr="007927E1">
        <w:rPr>
          <w:rFonts w:ascii="Times New Roman" w:hAnsi="Times New Roman" w:cs="Times New Roman"/>
          <w:i/>
          <w:iCs/>
          <w:noProof/>
        </w:rPr>
        <w:t>Applied and Environmental Microbiology</w:t>
      </w:r>
      <w:r w:rsidRPr="007927E1">
        <w:rPr>
          <w:rFonts w:ascii="Times New Roman" w:hAnsi="Times New Roman" w:cs="Times New Roman"/>
          <w:noProof/>
        </w:rPr>
        <w:t xml:space="preserve"> 84(7).</w:t>
      </w:r>
    </w:p>
    <w:p w14:paraId="582E53BE"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Medina, G., Juárez, K., Valderrama, B. and Soberón-Chávez, G. 2003. Mechanism of Pseudomonas aeruginosa RhlR transcriptional regulation of the rhlAB promoter. </w:t>
      </w:r>
      <w:r w:rsidRPr="007927E1">
        <w:rPr>
          <w:rFonts w:ascii="Times New Roman" w:hAnsi="Times New Roman" w:cs="Times New Roman"/>
          <w:i/>
          <w:iCs/>
          <w:noProof/>
        </w:rPr>
        <w:t>Journal of Bacteriology</w:t>
      </w:r>
      <w:r w:rsidRPr="007927E1">
        <w:rPr>
          <w:rFonts w:ascii="Times New Roman" w:hAnsi="Times New Roman" w:cs="Times New Roman"/>
          <w:noProof/>
        </w:rPr>
        <w:t xml:space="preserve"> 185(20), pp. 5976–5983.</w:t>
      </w:r>
    </w:p>
    <w:p w14:paraId="044F8D1F"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Mellbye, B. and Schuster, M. 2014. Physiological framework for the regulation of quorum sensing-dependent public goods in Pseudomonas aeruginosa. </w:t>
      </w:r>
      <w:r w:rsidRPr="007927E1">
        <w:rPr>
          <w:rFonts w:ascii="Times New Roman" w:hAnsi="Times New Roman" w:cs="Times New Roman"/>
          <w:i/>
          <w:iCs/>
          <w:noProof/>
        </w:rPr>
        <w:t>Journal of Bacteriology</w:t>
      </w:r>
      <w:r w:rsidRPr="007927E1">
        <w:rPr>
          <w:rFonts w:ascii="Times New Roman" w:hAnsi="Times New Roman" w:cs="Times New Roman"/>
          <w:noProof/>
        </w:rPr>
        <w:t xml:space="preserve"> 196(6), pp. 1155–1164.</w:t>
      </w:r>
    </w:p>
    <w:p w14:paraId="7AE5A3B8"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Nogales, J., Mueller, J., Gudmundsson, S., et al. 2020. High-quality genome-scale metabolic modelling of Pseudomonas putida highlights its broad metabolic capabilities. </w:t>
      </w:r>
      <w:r w:rsidRPr="007927E1">
        <w:rPr>
          <w:rFonts w:ascii="Times New Roman" w:hAnsi="Times New Roman" w:cs="Times New Roman"/>
          <w:i/>
          <w:iCs/>
          <w:noProof/>
        </w:rPr>
        <w:t>Environmental Microbiology</w:t>
      </w:r>
      <w:r w:rsidRPr="007927E1">
        <w:rPr>
          <w:rFonts w:ascii="Times New Roman" w:hAnsi="Times New Roman" w:cs="Times New Roman"/>
          <w:noProof/>
        </w:rPr>
        <w:t xml:space="preserve"> 22(1), pp. 255–269.</w:t>
      </w:r>
    </w:p>
    <w:p w14:paraId="56C6B24B"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Overhage, J., Bains, M., Brazas, M.D. and Hancock, R.E.W. 2008. Swarming of Pseudomonas aeruginosa is a complex adaptation leading to increased production of virulence factors and antibiotic resistance. </w:t>
      </w:r>
      <w:r w:rsidRPr="007927E1">
        <w:rPr>
          <w:rFonts w:ascii="Times New Roman" w:hAnsi="Times New Roman" w:cs="Times New Roman"/>
          <w:i/>
          <w:iCs/>
          <w:noProof/>
        </w:rPr>
        <w:t>Journal of Bacteriology</w:t>
      </w:r>
      <w:r w:rsidRPr="007927E1">
        <w:rPr>
          <w:rFonts w:ascii="Times New Roman" w:hAnsi="Times New Roman" w:cs="Times New Roman"/>
          <w:noProof/>
        </w:rPr>
        <w:t xml:space="preserve"> 190(8), pp. 2671–2679.</w:t>
      </w:r>
    </w:p>
    <w:p w14:paraId="1FB2C92E"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Overhage, J., Lewenza, S., Marr, A.K. and Hancock, R.E.W. 2007. Identification of genes involved in swarming motility using a </w:t>
      </w:r>
      <w:r w:rsidRPr="007927E1">
        <w:rPr>
          <w:rFonts w:ascii="Times New Roman" w:hAnsi="Times New Roman" w:cs="Times New Roman"/>
          <w:i/>
          <w:iCs/>
          <w:noProof/>
        </w:rPr>
        <w:t>Pseudomonas aeruginosa</w:t>
      </w:r>
      <w:r w:rsidRPr="007927E1">
        <w:rPr>
          <w:rFonts w:ascii="Times New Roman" w:hAnsi="Times New Roman" w:cs="Times New Roman"/>
          <w:noProof/>
        </w:rPr>
        <w:t xml:space="preserve"> PAO1 mini-Tn5-lux mutant library. </w:t>
      </w:r>
      <w:r w:rsidRPr="007927E1">
        <w:rPr>
          <w:rFonts w:ascii="Times New Roman" w:hAnsi="Times New Roman" w:cs="Times New Roman"/>
          <w:i/>
          <w:iCs/>
          <w:noProof/>
        </w:rPr>
        <w:t>Journal of Bacteriology</w:t>
      </w:r>
      <w:r w:rsidRPr="007927E1">
        <w:rPr>
          <w:rFonts w:ascii="Times New Roman" w:hAnsi="Times New Roman" w:cs="Times New Roman"/>
          <w:noProof/>
        </w:rPr>
        <w:t xml:space="preserve"> 189(5), pp. 2164–2169.</w:t>
      </w:r>
    </w:p>
    <w:p w14:paraId="28DCACB3"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Pessi, G. and Haas, D. 2000. Transcriptional control of the hydrogen cyanide biosynthetic genes hcnABC by the anaerobic regulator ANR and the quorum-sensing regulators LasR and RhlR in Pseudomonas aeruginosa. </w:t>
      </w:r>
      <w:r w:rsidRPr="007927E1">
        <w:rPr>
          <w:rFonts w:ascii="Times New Roman" w:hAnsi="Times New Roman" w:cs="Times New Roman"/>
          <w:i/>
          <w:iCs/>
          <w:noProof/>
        </w:rPr>
        <w:t>Journal of Bacteriology</w:t>
      </w:r>
      <w:r w:rsidRPr="007927E1">
        <w:rPr>
          <w:rFonts w:ascii="Times New Roman" w:hAnsi="Times New Roman" w:cs="Times New Roman"/>
          <w:noProof/>
        </w:rPr>
        <w:t xml:space="preserve"> 182(24), pp. 6940–6949.</w:t>
      </w:r>
    </w:p>
    <w:p w14:paraId="34DA1157"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Picart-Armada, S., Fernández-Albert, F., Vinaixa, M., Yanes, O. and Perera-Lluna, A. 2018. FELLA: an R package to enrich metabolomics data. </w:t>
      </w:r>
      <w:r w:rsidRPr="007927E1">
        <w:rPr>
          <w:rFonts w:ascii="Times New Roman" w:hAnsi="Times New Roman" w:cs="Times New Roman"/>
          <w:i/>
          <w:iCs/>
          <w:noProof/>
        </w:rPr>
        <w:t>BMC Bioinformatics</w:t>
      </w:r>
      <w:r w:rsidRPr="007927E1">
        <w:rPr>
          <w:rFonts w:ascii="Times New Roman" w:hAnsi="Times New Roman" w:cs="Times New Roman"/>
          <w:noProof/>
        </w:rPr>
        <w:t xml:space="preserve"> 19(1), p. 538.</w:t>
      </w:r>
    </w:p>
    <w:p w14:paraId="2CD806EE"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Redestig, H., Fukushima, A., Stenlund, H., et al. 2009. Compensation for systematic cross-contribution improves normalization of mass spectrometry based metabolomics data. </w:t>
      </w:r>
      <w:r w:rsidRPr="007927E1">
        <w:rPr>
          <w:rFonts w:ascii="Times New Roman" w:hAnsi="Times New Roman" w:cs="Times New Roman"/>
          <w:i/>
          <w:iCs/>
          <w:noProof/>
        </w:rPr>
        <w:t>Analytical Chemistry</w:t>
      </w:r>
      <w:r w:rsidRPr="007927E1">
        <w:rPr>
          <w:rFonts w:ascii="Times New Roman" w:hAnsi="Times New Roman" w:cs="Times New Roman"/>
          <w:noProof/>
        </w:rPr>
        <w:t xml:space="preserve"> 81(19), pp. 7974–7980.</w:t>
      </w:r>
    </w:p>
    <w:p w14:paraId="768EA782"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Smith, E. and Morowitz, H.J. 2004. Universality in intermediary metabolism. </w:t>
      </w:r>
      <w:r w:rsidRPr="007927E1">
        <w:rPr>
          <w:rFonts w:ascii="Times New Roman" w:hAnsi="Times New Roman" w:cs="Times New Roman"/>
          <w:i/>
          <w:iCs/>
          <w:noProof/>
        </w:rPr>
        <w:t>Proceedings of the National Academy of Sciences of the United States of America</w:t>
      </w:r>
      <w:r w:rsidRPr="007927E1">
        <w:rPr>
          <w:rFonts w:ascii="Times New Roman" w:hAnsi="Times New Roman" w:cs="Times New Roman"/>
          <w:noProof/>
        </w:rPr>
        <w:t xml:space="preserve"> 101(36), pp. 13168–13173.</w:t>
      </w:r>
    </w:p>
    <w:p w14:paraId="59BD1844"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Stickland, H.G., Davenport, P.W., Lilley, K.S., Griffin, J.L. and Welch, M. 2010. Mutation of nfxB causes global changes in the physiology and metabolism of Pseudomonas aeruginosa. </w:t>
      </w:r>
      <w:r w:rsidRPr="007927E1">
        <w:rPr>
          <w:rFonts w:ascii="Times New Roman" w:hAnsi="Times New Roman" w:cs="Times New Roman"/>
          <w:i/>
          <w:iCs/>
          <w:noProof/>
        </w:rPr>
        <w:t>Journal of Proteome Research</w:t>
      </w:r>
      <w:r w:rsidRPr="007927E1">
        <w:rPr>
          <w:rFonts w:ascii="Times New Roman" w:hAnsi="Times New Roman" w:cs="Times New Roman"/>
          <w:noProof/>
        </w:rPr>
        <w:t xml:space="preserve"> 9(6), pp. 2957–2967.</w:t>
      </w:r>
    </w:p>
    <w:p w14:paraId="4658D43A"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Szenk, M., Dill, K.A. and de Graff, A.M.R. 2017. Why Do Fast-Growing Bacteria Enter Overflow Metabolism? Testing the Membrane Real Estate Hypothesis. </w:t>
      </w:r>
      <w:r w:rsidRPr="007927E1">
        <w:rPr>
          <w:rFonts w:ascii="Times New Roman" w:hAnsi="Times New Roman" w:cs="Times New Roman"/>
          <w:i/>
          <w:iCs/>
          <w:noProof/>
        </w:rPr>
        <w:t>Cell Systems</w:t>
      </w:r>
      <w:r w:rsidRPr="007927E1">
        <w:rPr>
          <w:rFonts w:ascii="Times New Roman" w:hAnsi="Times New Roman" w:cs="Times New Roman"/>
          <w:noProof/>
        </w:rPr>
        <w:t xml:space="preserve"> 5(2), pp. 95–104.</w:t>
      </w:r>
    </w:p>
    <w:p w14:paraId="58D281A5"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Thévenot, E.A., Roux, A., Xu, Y., Ezan, E. and Junot, C. 2015. Analysis of the Human Adult Urinary Metabolome Variations with Age, Body Mass Index, and Gender by Implementing a Comprehensive Workflow for Univariate and OPLS Statistical Analyses. </w:t>
      </w:r>
      <w:r w:rsidRPr="007927E1">
        <w:rPr>
          <w:rFonts w:ascii="Times New Roman" w:hAnsi="Times New Roman" w:cs="Times New Roman"/>
          <w:i/>
          <w:iCs/>
          <w:noProof/>
        </w:rPr>
        <w:t>Journal of Proteome Research</w:t>
      </w:r>
      <w:r w:rsidRPr="007927E1">
        <w:rPr>
          <w:rFonts w:ascii="Times New Roman" w:hAnsi="Times New Roman" w:cs="Times New Roman"/>
          <w:noProof/>
        </w:rPr>
        <w:t xml:space="preserve"> 14(8), pp. 3322–3335.</w:t>
      </w:r>
    </w:p>
    <w:p w14:paraId="1EC48936"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Tremblay, J. and Déziel, E. 2010. Gene expression in Pseudomonas aeruginosa swarming motility. </w:t>
      </w:r>
      <w:r w:rsidRPr="007927E1">
        <w:rPr>
          <w:rFonts w:ascii="Times New Roman" w:hAnsi="Times New Roman" w:cs="Times New Roman"/>
          <w:i/>
          <w:iCs/>
          <w:noProof/>
        </w:rPr>
        <w:t>BMC Genomics</w:t>
      </w:r>
      <w:r w:rsidRPr="007927E1">
        <w:rPr>
          <w:rFonts w:ascii="Times New Roman" w:hAnsi="Times New Roman" w:cs="Times New Roman"/>
          <w:noProof/>
        </w:rPr>
        <w:t xml:space="preserve"> 11, p. 587.</w:t>
      </w:r>
    </w:p>
    <w:p w14:paraId="74D0902A"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Vemuri, G.N., Altman, E., Sangurdekar, D.P., Khodursky, A.B. and Eiteman, M.A. 2006. Overflow metabolism in Escherichia coli during steady-state growth: transcriptional regulation and effect of the redox ratio. </w:t>
      </w:r>
      <w:r w:rsidRPr="007927E1">
        <w:rPr>
          <w:rFonts w:ascii="Times New Roman" w:hAnsi="Times New Roman" w:cs="Times New Roman"/>
          <w:i/>
          <w:iCs/>
          <w:noProof/>
        </w:rPr>
        <w:t>Applied and Environmental Microbiology</w:t>
      </w:r>
      <w:r w:rsidRPr="007927E1">
        <w:rPr>
          <w:rFonts w:ascii="Times New Roman" w:hAnsi="Times New Roman" w:cs="Times New Roman"/>
          <w:noProof/>
        </w:rPr>
        <w:t xml:space="preserve"> 72(5), pp. 3653–3661.</w:t>
      </w:r>
    </w:p>
    <w:p w14:paraId="00379A44"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Wang, Q., Frye, J.G., McClelland, M. and Harshey, R.M. 2004. Gene expression patterns during swarming in Salmonella typhimurium: genes specific to surface growth and putative new motility and pathogenicity genes. </w:t>
      </w:r>
      <w:r w:rsidRPr="007927E1">
        <w:rPr>
          <w:rFonts w:ascii="Times New Roman" w:hAnsi="Times New Roman" w:cs="Times New Roman"/>
          <w:i/>
          <w:iCs/>
          <w:noProof/>
        </w:rPr>
        <w:t>Molecular Microbiology</w:t>
      </w:r>
      <w:r w:rsidRPr="007927E1">
        <w:rPr>
          <w:rFonts w:ascii="Times New Roman" w:hAnsi="Times New Roman" w:cs="Times New Roman"/>
          <w:noProof/>
        </w:rPr>
        <w:t xml:space="preserve"> 52(1), pp. 169–187.</w:t>
      </w:r>
    </w:p>
    <w:p w14:paraId="7025D1AE"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Westbrock-Wadman, S., Sherman, D.R., Hickey, M.J., et al. 1999. Characterization of a Pseudomonas aeruginosa efflux pump contributing to aminoglycoside impermeability. </w:t>
      </w:r>
      <w:r w:rsidRPr="007927E1">
        <w:rPr>
          <w:rFonts w:ascii="Times New Roman" w:hAnsi="Times New Roman" w:cs="Times New Roman"/>
          <w:i/>
          <w:iCs/>
          <w:noProof/>
        </w:rPr>
        <w:t>Antimicrobial Agents and Chemotherapy</w:t>
      </w:r>
      <w:r w:rsidRPr="007927E1">
        <w:rPr>
          <w:rFonts w:ascii="Times New Roman" w:hAnsi="Times New Roman" w:cs="Times New Roman"/>
          <w:noProof/>
        </w:rPr>
        <w:t xml:space="preserve"> 43(12), pp. 2975–2983.</w:t>
      </w:r>
    </w:p>
    <w:p w14:paraId="75E9FC24"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Xavier, J.B., Kim, W. and Foster, K.R. 2011. A molecular mechanism that stabilizes cooperative secretions in </w:t>
      </w:r>
      <w:r w:rsidRPr="007927E1">
        <w:rPr>
          <w:rFonts w:ascii="Times New Roman" w:hAnsi="Times New Roman" w:cs="Times New Roman"/>
          <w:i/>
          <w:iCs/>
          <w:noProof/>
        </w:rPr>
        <w:t>Pseudomonas aeruginosa</w:t>
      </w:r>
      <w:r w:rsidRPr="007927E1">
        <w:rPr>
          <w:rFonts w:ascii="Times New Roman" w:hAnsi="Times New Roman" w:cs="Times New Roman"/>
          <w:noProof/>
        </w:rPr>
        <w:t xml:space="preserve">. </w:t>
      </w:r>
      <w:r w:rsidRPr="007927E1">
        <w:rPr>
          <w:rFonts w:ascii="Times New Roman" w:hAnsi="Times New Roman" w:cs="Times New Roman"/>
          <w:i/>
          <w:iCs/>
          <w:noProof/>
        </w:rPr>
        <w:t>Molecular Microbiology</w:t>
      </w:r>
      <w:r w:rsidRPr="007927E1">
        <w:rPr>
          <w:rFonts w:ascii="Times New Roman" w:hAnsi="Times New Roman" w:cs="Times New Roman"/>
          <w:noProof/>
        </w:rPr>
        <w:t xml:space="preserve"> 79(1), pp. 166–179.</w:t>
      </w:r>
    </w:p>
    <w:p w14:paraId="2C7AE9F0"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Xiao, W. and Loscalzo, J. 2019. Metabolic responses to reductive stress. </w:t>
      </w:r>
      <w:r w:rsidRPr="007927E1">
        <w:rPr>
          <w:rFonts w:ascii="Times New Roman" w:hAnsi="Times New Roman" w:cs="Times New Roman"/>
          <w:i/>
          <w:iCs/>
          <w:noProof/>
        </w:rPr>
        <w:t>Antioxidants &amp; Redox Signaling</w:t>
      </w:r>
      <w:r w:rsidRPr="007927E1">
        <w:rPr>
          <w:rFonts w:ascii="Times New Roman" w:hAnsi="Times New Roman" w:cs="Times New Roman"/>
          <w:noProof/>
        </w:rPr>
        <w:t>.</w:t>
      </w:r>
    </w:p>
    <w:p w14:paraId="026D7595"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Yan, J., Deforet, M., Boyle, K.E., et al. 2017. Bow-tie signaling in c-di-GMP: Machine learning in a simple biochemical network. </w:t>
      </w:r>
      <w:r w:rsidRPr="007927E1">
        <w:rPr>
          <w:rFonts w:ascii="Times New Roman" w:hAnsi="Times New Roman" w:cs="Times New Roman"/>
          <w:i/>
          <w:iCs/>
          <w:noProof/>
        </w:rPr>
        <w:t>PLoS Computational Biology</w:t>
      </w:r>
      <w:r w:rsidRPr="007927E1">
        <w:rPr>
          <w:rFonts w:ascii="Times New Roman" w:hAnsi="Times New Roman" w:cs="Times New Roman"/>
          <w:noProof/>
        </w:rPr>
        <w:t xml:space="preserve"> 13(8), p. e1005677.</w:t>
      </w:r>
    </w:p>
    <w:p w14:paraId="3C447CFE"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Yan, J., Estanbouli, H., Liao, C., et al. 2019. Systems-level analysis of NalD mutation, a recurrent driver of rapid drug resistance in acute Pseudomonas aeruginosa infection. </w:t>
      </w:r>
      <w:r w:rsidRPr="007927E1">
        <w:rPr>
          <w:rFonts w:ascii="Times New Roman" w:hAnsi="Times New Roman" w:cs="Times New Roman"/>
          <w:i/>
          <w:iCs/>
          <w:noProof/>
        </w:rPr>
        <w:t>PLoS Computational Biology</w:t>
      </w:r>
      <w:r w:rsidRPr="007927E1">
        <w:rPr>
          <w:rFonts w:ascii="Times New Roman" w:hAnsi="Times New Roman" w:cs="Times New Roman"/>
          <w:noProof/>
        </w:rPr>
        <w:t xml:space="preserve"> 15(12), p. e1007562.</w:t>
      </w:r>
    </w:p>
    <w:p w14:paraId="2A7BE808"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Yeung, A.T.Y., Bains, M. and Hancock, R.E.W. 2011. The sensor kinase CbrA is a global regulator that modulates metabolism, virulence, and antibiotic resistance in </w:t>
      </w:r>
      <w:r w:rsidRPr="007927E1">
        <w:rPr>
          <w:rFonts w:ascii="Times New Roman" w:hAnsi="Times New Roman" w:cs="Times New Roman"/>
          <w:i/>
          <w:iCs/>
          <w:noProof/>
        </w:rPr>
        <w:t>Pseudomonas aeruginosa.</w:t>
      </w:r>
      <w:r w:rsidRPr="007927E1">
        <w:rPr>
          <w:rFonts w:ascii="Times New Roman" w:hAnsi="Times New Roman" w:cs="Times New Roman"/>
          <w:noProof/>
        </w:rPr>
        <w:t xml:space="preserve"> </w:t>
      </w:r>
      <w:r w:rsidRPr="007927E1">
        <w:rPr>
          <w:rFonts w:ascii="Times New Roman" w:hAnsi="Times New Roman" w:cs="Times New Roman"/>
          <w:i/>
          <w:iCs/>
          <w:noProof/>
        </w:rPr>
        <w:t>Journal of Bacteriology</w:t>
      </w:r>
      <w:r w:rsidRPr="007927E1">
        <w:rPr>
          <w:rFonts w:ascii="Times New Roman" w:hAnsi="Times New Roman" w:cs="Times New Roman"/>
          <w:noProof/>
        </w:rPr>
        <w:t xml:space="preserve"> 193(4), pp. 918–931.</w:t>
      </w:r>
    </w:p>
    <w:p w14:paraId="6E813785" w14:textId="77777777" w:rsidR="007927E1" w:rsidRPr="007927E1" w:rsidRDefault="007927E1">
      <w:pPr>
        <w:widowControl w:val="0"/>
        <w:autoSpaceDE w:val="0"/>
        <w:autoSpaceDN w:val="0"/>
        <w:adjustRightInd w:val="0"/>
        <w:rPr>
          <w:rFonts w:ascii="Times New Roman" w:hAnsi="Times New Roman" w:cs="Times New Roman"/>
          <w:noProof/>
        </w:rPr>
      </w:pPr>
      <w:r w:rsidRPr="007927E1">
        <w:rPr>
          <w:rFonts w:ascii="Times New Roman" w:hAnsi="Times New Roman" w:cs="Times New Roman"/>
          <w:noProof/>
        </w:rPr>
        <w:t xml:space="preserve">Zhu, K. and Rock, C.O. 2008. RhlA converts beta-hydroxyacyl-acyl carrier protein intermediates in fatty acid synthesis to the beta-hydroxydecanoyl-beta-hydroxydecanoate component of rhamnolipids in </w:t>
      </w:r>
      <w:r w:rsidRPr="007927E1">
        <w:rPr>
          <w:rFonts w:ascii="Times New Roman" w:hAnsi="Times New Roman" w:cs="Times New Roman"/>
          <w:i/>
          <w:iCs/>
          <w:noProof/>
        </w:rPr>
        <w:t>Pseudomonas aeruginosa.</w:t>
      </w:r>
      <w:r w:rsidRPr="007927E1">
        <w:rPr>
          <w:rFonts w:ascii="Times New Roman" w:hAnsi="Times New Roman" w:cs="Times New Roman"/>
          <w:noProof/>
        </w:rPr>
        <w:t xml:space="preserve"> </w:t>
      </w:r>
      <w:r w:rsidRPr="007927E1">
        <w:rPr>
          <w:rFonts w:ascii="Times New Roman" w:hAnsi="Times New Roman" w:cs="Times New Roman"/>
          <w:i/>
          <w:iCs/>
          <w:noProof/>
        </w:rPr>
        <w:t>Journal of Bacteriology</w:t>
      </w:r>
      <w:r w:rsidRPr="007927E1">
        <w:rPr>
          <w:rFonts w:ascii="Times New Roman" w:hAnsi="Times New Roman" w:cs="Times New Roman"/>
          <w:noProof/>
        </w:rPr>
        <w:t xml:space="preserve"> 190(9), pp. 3147–3154.</w:t>
      </w:r>
    </w:p>
    <w:p w14:paraId="6A540739" w14:textId="6E3BE77E" w:rsidR="0075784B" w:rsidRPr="000376B6" w:rsidRDefault="00953F0D" w:rsidP="007927E1">
      <w:pPr>
        <w:widowControl w:val="0"/>
        <w:autoSpaceDE w:val="0"/>
        <w:autoSpaceDN w:val="0"/>
        <w:adjustRightInd w:val="0"/>
        <w:rPr>
          <w:ins w:id="5244" w:author="Chen Liao" w:date="2020-06-21T20:21:00Z"/>
          <w:rFonts w:ascii="Times New Roman" w:hAnsi="Times New Roman" w:cs="Times New Roman"/>
          <w:lang w:val="en-US"/>
          <w:rPrChange w:id="5245" w:author="Chen Liao" w:date="2020-06-22T14:16:00Z">
            <w:rPr>
              <w:ins w:id="5246" w:author="Chen Liao" w:date="2020-06-21T20:21:00Z"/>
              <w:sz w:val="24"/>
              <w:szCs w:val="24"/>
              <w:lang w:val="en-US"/>
            </w:rPr>
          </w:rPrChange>
        </w:rPr>
        <w:pPrChange w:id="5247" w:author="Chen Liao" w:date="2020-06-22T14:16:00Z">
          <w:pPr>
            <w:spacing w:before="240" w:after="240"/>
            <w:jc w:val="center"/>
          </w:pPr>
        </w:pPrChange>
      </w:pPr>
      <w:r w:rsidRPr="00254232">
        <w:rPr>
          <w:rFonts w:ascii="Times New Roman" w:hAnsi="Times New Roman" w:cs="Times New Roman"/>
          <w:lang w:val="en-US"/>
          <w:rPrChange w:id="5248" w:author="Chen Liao" w:date="2020-06-22T07:02:00Z">
            <w:rPr>
              <w:lang w:val="en-US"/>
            </w:rPr>
          </w:rPrChange>
        </w:rPr>
        <w:fldChar w:fldCharType="end"/>
      </w:r>
    </w:p>
    <w:p w14:paraId="21E85A68" w14:textId="77777777" w:rsidR="000376B6" w:rsidRDefault="000376B6" w:rsidP="0075784B">
      <w:pPr>
        <w:spacing w:before="240" w:after="240"/>
        <w:rPr>
          <w:ins w:id="5249" w:author="Chen Liao" w:date="2020-06-22T14:16:00Z"/>
          <w:rFonts w:ascii="Times New Roman" w:hAnsi="Times New Roman" w:cs="Times New Roman"/>
          <w:b/>
          <w:bCs/>
          <w:sz w:val="28"/>
          <w:szCs w:val="28"/>
          <w:lang w:val="en-US"/>
        </w:rPr>
      </w:pPr>
      <w:ins w:id="5250" w:author="Chen Liao" w:date="2020-06-22T14:16:00Z">
        <w:r>
          <w:rPr>
            <w:rFonts w:ascii="Times New Roman" w:hAnsi="Times New Roman" w:cs="Times New Roman"/>
            <w:b/>
            <w:bCs/>
            <w:sz w:val="28"/>
            <w:szCs w:val="28"/>
            <w:lang w:val="en-US"/>
          </w:rPr>
          <w:br w:type="page"/>
        </w:r>
      </w:ins>
    </w:p>
    <w:p w14:paraId="1F420C4D" w14:textId="75ED0BBD" w:rsidR="00973C24" w:rsidRPr="00790E08" w:rsidRDefault="0075784B" w:rsidP="0075784B">
      <w:pPr>
        <w:spacing w:before="240" w:after="240"/>
        <w:rPr>
          <w:ins w:id="5251" w:author="Chen Liao" w:date="2020-06-21T20:21:00Z"/>
          <w:rFonts w:ascii="Times New Roman" w:hAnsi="Times New Roman" w:cs="Times New Roman"/>
          <w:b/>
          <w:bCs/>
          <w:sz w:val="28"/>
          <w:szCs w:val="28"/>
          <w:lang w:val="en-US"/>
          <w:rPrChange w:id="5252" w:author="Chen Liao" w:date="2020-06-22T13:57:00Z">
            <w:rPr>
              <w:ins w:id="5253" w:author="Chen Liao" w:date="2020-06-21T20:21:00Z"/>
              <w:b/>
              <w:bCs/>
              <w:sz w:val="24"/>
              <w:szCs w:val="24"/>
              <w:lang w:val="en-US"/>
            </w:rPr>
          </w:rPrChange>
        </w:rPr>
      </w:pPr>
      <w:ins w:id="5254" w:author="Chen Liao" w:date="2020-06-21T20:21:00Z">
        <w:r w:rsidRPr="00790E08">
          <w:rPr>
            <w:rFonts w:ascii="Times New Roman" w:hAnsi="Times New Roman" w:cs="Times New Roman"/>
            <w:b/>
            <w:bCs/>
            <w:sz w:val="28"/>
            <w:szCs w:val="28"/>
            <w:lang w:val="en-US"/>
            <w:rPrChange w:id="5255" w:author="Chen Liao" w:date="2020-06-22T13:57:00Z">
              <w:rPr>
                <w:sz w:val="24"/>
                <w:szCs w:val="24"/>
                <w:lang w:val="en-US"/>
              </w:rPr>
            </w:rPrChange>
          </w:rPr>
          <w:lastRenderedPageBreak/>
          <w:t>Figures</w:t>
        </w:r>
      </w:ins>
    </w:p>
    <w:p w14:paraId="12FDFCAA" w14:textId="52DDEF8E" w:rsidR="0075784B" w:rsidRPr="00254232" w:rsidRDefault="0075784B" w:rsidP="0075784B">
      <w:pPr>
        <w:spacing w:before="240" w:after="240"/>
        <w:jc w:val="center"/>
        <w:rPr>
          <w:ins w:id="5256" w:author="Chen Liao" w:date="2020-06-21T20:19:00Z"/>
          <w:rFonts w:ascii="Times New Roman" w:hAnsi="Times New Roman" w:cs="Times New Roman"/>
          <w:b/>
          <w:bCs/>
          <w:sz w:val="24"/>
          <w:szCs w:val="24"/>
          <w:lang w:val="en-US"/>
          <w:rPrChange w:id="5257" w:author="Chen Liao" w:date="2020-06-22T07:02:00Z">
            <w:rPr>
              <w:ins w:id="5258" w:author="Chen Liao" w:date="2020-06-21T20:19:00Z"/>
              <w:sz w:val="24"/>
              <w:szCs w:val="24"/>
              <w:lang w:val="en-US"/>
            </w:rPr>
          </w:rPrChange>
        </w:rPr>
      </w:pPr>
      <w:ins w:id="5259" w:author="Chen Liao" w:date="2020-06-21T20:21:00Z">
        <w:r w:rsidRPr="00254232">
          <w:rPr>
            <w:rFonts w:ascii="Times New Roman" w:hAnsi="Times New Roman" w:cs="Times New Roman"/>
            <w:noProof/>
            <w:sz w:val="24"/>
            <w:szCs w:val="24"/>
            <w:lang w:val="en-US"/>
            <w:rPrChange w:id="5260" w:author="Chen Liao" w:date="2020-06-22T07:02:00Z">
              <w:rPr>
                <w:noProof/>
                <w:sz w:val="24"/>
                <w:szCs w:val="24"/>
                <w:lang w:val="en-US"/>
              </w:rPr>
            </w:rPrChange>
          </w:rPr>
          <w:drawing>
            <wp:inline distT="114300" distB="114300" distL="114300" distR="114300" wp14:anchorId="273BF806" wp14:editId="42A6C510">
              <wp:extent cx="3706613" cy="6165445"/>
              <wp:effectExtent l="0" t="0" r="1905" b="0"/>
              <wp:docPr id="23" name="image14.png"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3708225" cy="6168126"/>
                      </a:xfrm>
                      <a:prstGeom prst="rect">
                        <a:avLst/>
                      </a:prstGeom>
                      <a:ln/>
                    </pic:spPr>
                  </pic:pic>
                </a:graphicData>
              </a:graphic>
            </wp:inline>
          </w:drawing>
        </w:r>
      </w:ins>
    </w:p>
    <w:p w14:paraId="062ACE65" w14:textId="51575169" w:rsidR="0075784B" w:rsidRPr="00254232" w:rsidRDefault="00973C24" w:rsidP="00973C24">
      <w:pPr>
        <w:spacing w:before="240" w:after="240"/>
        <w:jc w:val="both"/>
        <w:rPr>
          <w:ins w:id="5261" w:author="Chen Liao" w:date="2020-06-21T20:19:00Z"/>
          <w:rFonts w:ascii="Times New Roman" w:hAnsi="Times New Roman" w:cs="Times New Roman"/>
          <w:sz w:val="20"/>
          <w:szCs w:val="20"/>
          <w:lang w:val="en-US"/>
          <w:rPrChange w:id="5262" w:author="Chen Liao" w:date="2020-06-22T07:02:00Z">
            <w:rPr>
              <w:ins w:id="5263" w:author="Chen Liao" w:date="2020-06-21T20:19:00Z"/>
              <w:sz w:val="20"/>
              <w:szCs w:val="20"/>
              <w:lang w:val="en-US"/>
            </w:rPr>
          </w:rPrChange>
        </w:rPr>
      </w:pPr>
      <w:ins w:id="5264" w:author="Chen Liao" w:date="2020-06-21T20:19:00Z">
        <w:r w:rsidRPr="00423982">
          <w:rPr>
            <w:rFonts w:ascii="Times New Roman" w:hAnsi="Times New Roman" w:cs="Times New Roman"/>
            <w:b/>
            <w:lang w:val="en-US"/>
            <w:rPrChange w:id="5265" w:author="Chen Liao" w:date="2020-06-22T13:58:00Z">
              <w:rPr>
                <w:b/>
                <w:sz w:val="20"/>
                <w:szCs w:val="20"/>
                <w:lang w:val="en-US"/>
              </w:rPr>
            </w:rPrChange>
          </w:rPr>
          <w:t>Figure 1.</w:t>
        </w:r>
        <w:r w:rsidRPr="00423982">
          <w:rPr>
            <w:rFonts w:ascii="Times New Roman" w:hAnsi="Times New Roman" w:cs="Times New Roman"/>
            <w:lang w:val="en-US"/>
            <w:rPrChange w:id="5266" w:author="Chen Liao" w:date="2020-06-22T13:58:00Z">
              <w:rPr>
                <w:sz w:val="20"/>
                <w:szCs w:val="20"/>
                <w:lang w:val="en-US"/>
              </w:rPr>
            </w:rPrChange>
          </w:rPr>
          <w:t xml:space="preserve"> Diversity of swarming across the </w:t>
        </w:r>
        <w:r w:rsidRPr="00423982">
          <w:rPr>
            <w:rFonts w:ascii="Times New Roman" w:hAnsi="Times New Roman" w:cs="Times New Roman"/>
            <w:i/>
            <w:lang w:val="en-US"/>
            <w:rPrChange w:id="5267" w:author="Chen Liao" w:date="2020-06-22T13:58:00Z">
              <w:rPr>
                <w:i/>
                <w:sz w:val="20"/>
                <w:szCs w:val="20"/>
                <w:lang w:val="en-US"/>
              </w:rPr>
            </w:rPrChange>
          </w:rPr>
          <w:t>P. aeruginosa</w:t>
        </w:r>
        <w:r w:rsidRPr="00423982">
          <w:rPr>
            <w:rFonts w:ascii="Times New Roman" w:hAnsi="Times New Roman" w:cs="Times New Roman"/>
            <w:lang w:val="en-US"/>
            <w:rPrChange w:id="5268" w:author="Chen Liao" w:date="2020-06-22T13:58:00Z">
              <w:rPr>
                <w:sz w:val="20"/>
                <w:szCs w:val="20"/>
                <w:lang w:val="en-US"/>
              </w:rPr>
            </w:rPrChange>
          </w:rPr>
          <w:t xml:space="preserve"> phylogeny. </w:t>
        </w:r>
        <w:r w:rsidRPr="00423982">
          <w:rPr>
            <w:rFonts w:ascii="Times New Roman" w:hAnsi="Times New Roman" w:cs="Times New Roman"/>
            <w:b/>
            <w:lang w:val="en-US"/>
            <w:rPrChange w:id="5269" w:author="Chen Liao" w:date="2020-06-22T13:58:00Z">
              <w:rPr>
                <w:b/>
                <w:sz w:val="20"/>
                <w:szCs w:val="20"/>
                <w:lang w:val="en-US"/>
              </w:rPr>
            </w:rPrChange>
          </w:rPr>
          <w:t>A.</w:t>
        </w:r>
        <w:r w:rsidRPr="00423982">
          <w:rPr>
            <w:rFonts w:ascii="Times New Roman" w:hAnsi="Times New Roman" w:cs="Times New Roman"/>
            <w:lang w:val="en-US"/>
            <w:rPrChange w:id="5270" w:author="Chen Liao" w:date="2020-06-22T13:58:00Z">
              <w:rPr>
                <w:sz w:val="20"/>
                <w:szCs w:val="20"/>
                <w:lang w:val="en-US"/>
              </w:rPr>
            </w:rPrChange>
          </w:rPr>
          <w:t xml:space="preserve"> Phylogeny of clinical isolates obtained from patients with cancer at MSKCC </w:t>
        </w:r>
      </w:ins>
      <w:r w:rsidR="0075784B" w:rsidRPr="00423982">
        <w:rPr>
          <w:rFonts w:ascii="Times New Roman" w:hAnsi="Times New Roman" w:cs="Times New Roman"/>
          <w:lang w:val="en-US"/>
          <w:rPrChange w:id="5271" w:author="Chen Liao" w:date="2020-06-22T13:58:00Z">
            <w:rPr>
              <w:sz w:val="20"/>
              <w:szCs w:val="20"/>
              <w:lang w:val="en-US"/>
            </w:rPr>
          </w:rPrChange>
        </w:rPr>
        <w:fldChar w:fldCharType="begin"/>
      </w:r>
      <w:r w:rsidR="0075784B" w:rsidRPr="00423982">
        <w:rPr>
          <w:rFonts w:ascii="Times New Roman" w:hAnsi="Times New Roman" w:cs="Times New Roman"/>
          <w:lang w:val="en-US"/>
          <w:rPrChange w:id="5272" w:author="Chen Liao" w:date="2020-06-22T13:58:00Z">
            <w:rPr>
              <w:sz w:val="20"/>
              <w:szCs w:val="20"/>
              <w:lang w:val="en-US"/>
            </w:rPr>
          </w:rPrChange>
        </w:rPr>
        <w:instrText>ADDIN F1000_CSL_CITATION&lt;~#@#~&gt;[{"DOI":"10.1371/journal.pcbi.1005677","First":false,"Last":false,"PMCID":"PMC5555705","PMID":"28767643","abstract":"Bacteria of many species rely on a simple molecule, the intracellular secondary messenger c-di-GMP (Bis-(3'-5')-cyclic dimeric guanosine monophosphate), to make a vital choice: whether to stay in one place and form a biofilm, or to leave it in search of better conditions. The c-di-GMP network has a bow-tie shaped architecture that integrates many signals from the outside world-the input stimuli-into intracellular c-di-GMP levels that then regulate genes for biofilm formation or for swarming motility-the output phenotypes. How does the 'uninformed' process of evolution produce a network with the right input/output association and enable bacteria to make the right choice? Inspired by new data from 28 clinical isolates of Pseudomonas aeruginosa and strains evolved in laboratory experiments we propose a mathematical model where the c-di-GMP network is analogous to a machine learning classifier. The analogy immediately suggests a mechanism for learning through evolution: adaptation though incremental changes in c-di-GMP network proteins acquires knowledge from past experiences and enables bacteria to use it to direct future behaviors. Our model clarifies the elusive function of the ubiquitous c-di-GMP network, a key regulator of bacterial social traits associated with virulence. More broadly, the link between evolution and machine learning can help explain how natural selection across fluctuating environments produces networks that enable living organisms to make sophisticated decisions.","author":[{"family":"Yan","given":"Jinyuan"},{"family":"Deforet","given":"Maxime"},{"family":"Boyle","given":"Kerry E"},{"family":"Rahman","given":"Rayees"},{"family":"Liang","given":"Raymond"},{"family":"Okegbe","given":"Chinweike"},{"family":"Dietrich","given":"Lars E P"},{"family":"Qiu","given":"Weigang"},{"family":"Xavier","given":"Joao B"}],"authorYearDisplayFormat":false,"citation-label":"4015325","container-title":"PLoS Computational Biology","container-title-short":"PLoS Comput. Biol.","id":"4015325","invisible":false,"issue":"8","issued":{"date-parts":[["2017","8","2"]]},"journalAbbreviation":"PLoS Comput. Biol.","page":"e1005677","suppress-author":false,"title":"Bow-tie signaling in c-di-GMP: Machine learning in a simple biochemical network.","type":"article-journal","volume":"13"},{"DOI":"10.1371/journal.pcbi.1007562","First":false,"Last":false,"PMCID":"PMC6944390","PMID":"31860667","abstract":"Pseudomonas aeruginosa, a main cause of human infection, can gain resistance to the antibiotic aztreonam through a mutation in NalD, a transcriptional repressor of cellular efflux. Here we combine computational analysis of clinical isolates, transcriptomics, metabolic modeling and experimental validation to find a strong association between NalD mutations and resistance to aztreonam-as well as resistance to other antibiotics-across P. aeruginosa isolated from different patients. A detailed analysis of one patient's timeline shows how this mutation can emerge in vivo and drive rapid evolution of resistance while the patient received cancer treatment, a bone marrow transplantation, and antibiotics up to the point of causing the patient's death. Transcriptomics analysis confirmed the primary mechanism of NalD action-a loss-of-function mutation that caused constitutive overexpression of the MexAB-OprM efflux system-which lead to aztreonam resistance but, surprisingly, had no fitness cost in the absence of the antibiotic. We constrained a genome-scale metabolic model using the transcriptomics data to investigate changes beyond the primary mechanism of resistance, including adaptations in major metabolic pathways and membrane transport concurrent with aztreonam resistance, which may explain the lack of a fitness cost. We propose that metabolic adaptations may allow resistance mutations to endure in the absence of antibiotics and could be targeted by future therapies against antibiotic resistant pathogens.","author":[{"family":"Yan","given":"Jinyuan"},{"family":"Estanbouli","given":"Henri"},{"family":"Liao","given":"Chen"},{"family":"Kim","given":"Wook"},{"family":"Monk","given":"Jonathan M"},{"family":"Rahman","given":"Rayees"},{"family":"Kamboj","given":"Mini"},{"family":"Palsson","given":"Bernhard O"},{"family":"Qiu","given":"Weigang"},{"family":"Xavier","given":"Joao B"}],"authorYearDisplayFormat":false,"citation-label":"8481439","container-title":"PLoS Computational Biology","container-title-short":"PLoS Comput. Biol.","id":"8481439","invisible":false,"issue":"12","issued":{"date-parts":[["2019","12","20"]]},"journalAbbreviation":"PLoS Comput. Biol.","page":"e1007562","suppress-author":false,"title":"Systems-level analysis of NalD mutation, a recurrent driver of rapid drug resistance in acute Pseudomonas aeruginosa infection.","type":"article-journal","volume":"15"}]</w:instrText>
      </w:r>
      <w:r w:rsidR="0075784B" w:rsidRPr="00423982">
        <w:rPr>
          <w:rFonts w:ascii="Times New Roman" w:hAnsi="Times New Roman" w:cs="Times New Roman"/>
          <w:lang w:val="en-US"/>
          <w:rPrChange w:id="5273" w:author="Chen Liao" w:date="2020-06-22T13:58:00Z">
            <w:rPr>
              <w:sz w:val="20"/>
              <w:szCs w:val="20"/>
              <w:lang w:val="en-US"/>
            </w:rPr>
          </w:rPrChange>
        </w:rPr>
        <w:fldChar w:fldCharType="separate"/>
      </w:r>
      <w:r w:rsidR="007927E1" w:rsidRPr="007927E1">
        <w:rPr>
          <w:rFonts w:ascii="Times New Roman" w:hAnsi="Times New Roman" w:cs="Times New Roman"/>
          <w:lang w:val="en-US"/>
        </w:rPr>
        <w:t>(Yan et al. 2017; Yan et al. 2019)</w:t>
      </w:r>
      <w:r w:rsidR="0075784B" w:rsidRPr="00423982">
        <w:rPr>
          <w:rFonts w:ascii="Times New Roman" w:hAnsi="Times New Roman" w:cs="Times New Roman"/>
          <w:lang w:val="en-US"/>
          <w:rPrChange w:id="5274" w:author="Chen Liao" w:date="2020-06-22T13:58:00Z">
            <w:rPr>
              <w:sz w:val="20"/>
              <w:szCs w:val="20"/>
              <w:lang w:val="en-US"/>
            </w:rPr>
          </w:rPrChange>
        </w:rPr>
        <w:fldChar w:fldCharType="end"/>
      </w:r>
      <w:ins w:id="5275" w:author="Chen Liao" w:date="2020-06-21T20:19:00Z">
        <w:r w:rsidRPr="00423982">
          <w:rPr>
            <w:rFonts w:ascii="Times New Roman" w:hAnsi="Times New Roman" w:cs="Times New Roman"/>
            <w:lang w:val="en-US"/>
            <w:rPrChange w:id="5276" w:author="Chen Liao" w:date="2020-06-22T13:58:00Z">
              <w:rPr>
                <w:sz w:val="20"/>
                <w:szCs w:val="20"/>
                <w:lang w:val="en-US"/>
              </w:rPr>
            </w:rPrChange>
          </w:rPr>
          <w:t xml:space="preserve"> together with reference strains PAO1, PA14 and PA7. The tissue of origin of each patient isolate is also shown.  </w:t>
        </w:r>
        <w:r w:rsidRPr="00423982">
          <w:rPr>
            <w:rFonts w:ascii="Times New Roman" w:hAnsi="Times New Roman" w:cs="Times New Roman"/>
            <w:b/>
            <w:lang w:val="en-US"/>
            <w:rPrChange w:id="5277" w:author="Chen Liao" w:date="2020-06-22T13:58:00Z">
              <w:rPr>
                <w:b/>
                <w:sz w:val="20"/>
                <w:szCs w:val="20"/>
                <w:lang w:val="en-US"/>
              </w:rPr>
            </w:rPrChange>
          </w:rPr>
          <w:t>B</w:t>
        </w:r>
        <w:r w:rsidRPr="00423982">
          <w:rPr>
            <w:rFonts w:ascii="Times New Roman" w:hAnsi="Times New Roman" w:cs="Times New Roman"/>
            <w:lang w:val="en-US"/>
            <w:rPrChange w:id="5278" w:author="Chen Liao" w:date="2020-06-22T13:58:00Z">
              <w:rPr>
                <w:sz w:val="20"/>
                <w:szCs w:val="20"/>
                <w:lang w:val="en-US"/>
              </w:rPr>
            </w:rPrChange>
          </w:rPr>
          <w:t xml:space="preserve">. The ability to swarm (swarming picture shown) does not correlate with phylogeny; however, all swarmers can secrete rhamnolipids. They also tend to have a shorter lag phase in a minimal growth medium using glycerol as the sole carbon source, suggesting that the link between metabolic capability and swarming which we observed in the PA14 background </w:t>
        </w:r>
      </w:ins>
      <w:r w:rsidR="0075784B" w:rsidRPr="00423982">
        <w:rPr>
          <w:rFonts w:ascii="Times New Roman" w:hAnsi="Times New Roman" w:cs="Times New Roman"/>
          <w:lang w:val="en-US"/>
          <w:rPrChange w:id="5279" w:author="Chen Liao" w:date="2020-06-22T13:58:00Z">
            <w:rPr>
              <w:sz w:val="20"/>
              <w:szCs w:val="20"/>
              <w:lang w:val="en-US"/>
            </w:rPr>
          </w:rPrChange>
        </w:rPr>
        <w:fldChar w:fldCharType="begin"/>
      </w:r>
      <w:r w:rsidR="0075784B" w:rsidRPr="00423982">
        <w:rPr>
          <w:rFonts w:ascii="Times New Roman" w:hAnsi="Times New Roman" w:cs="Times New Roman"/>
          <w:lang w:val="en-US"/>
          <w:rPrChange w:id="5280" w:author="Chen Liao" w:date="2020-06-22T13:58:00Z">
            <w:rPr>
              <w:sz w:val="20"/>
              <w:szCs w:val="20"/>
              <w:lang w:val="en-US"/>
            </w:rPr>
          </w:rPrChange>
        </w:rPr>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75784B" w:rsidRPr="00423982">
        <w:rPr>
          <w:rFonts w:ascii="Times New Roman" w:hAnsi="Times New Roman" w:cs="Times New Roman"/>
          <w:lang w:val="en-US"/>
          <w:rPrChange w:id="5281" w:author="Chen Liao" w:date="2020-06-22T13:58:00Z">
            <w:rPr>
              <w:sz w:val="20"/>
              <w:szCs w:val="20"/>
              <w:lang w:val="en-US"/>
            </w:rPr>
          </w:rPrChange>
        </w:rPr>
        <w:fldChar w:fldCharType="separate"/>
      </w:r>
      <w:r w:rsidR="007927E1" w:rsidRPr="007927E1">
        <w:rPr>
          <w:rFonts w:ascii="Times New Roman" w:hAnsi="Times New Roman" w:cs="Times New Roman"/>
          <w:lang w:val="en-US"/>
        </w:rPr>
        <w:t>(Boyle et al. 2017)</w:t>
      </w:r>
      <w:r w:rsidR="0075784B" w:rsidRPr="00423982">
        <w:rPr>
          <w:rFonts w:ascii="Times New Roman" w:hAnsi="Times New Roman" w:cs="Times New Roman"/>
          <w:lang w:val="en-US"/>
          <w:rPrChange w:id="5282" w:author="Chen Liao" w:date="2020-06-22T13:58:00Z">
            <w:rPr>
              <w:sz w:val="20"/>
              <w:szCs w:val="20"/>
              <w:lang w:val="en-US"/>
            </w:rPr>
          </w:rPrChange>
        </w:rPr>
        <w:fldChar w:fldCharType="end"/>
      </w:r>
      <w:ins w:id="5283" w:author="Chen Liao" w:date="2020-06-21T20:19:00Z">
        <w:r w:rsidRPr="00423982">
          <w:rPr>
            <w:rFonts w:ascii="Times New Roman" w:hAnsi="Times New Roman" w:cs="Times New Roman"/>
            <w:lang w:val="en-US"/>
            <w:rPrChange w:id="5284" w:author="Chen Liao" w:date="2020-06-22T13:58:00Z">
              <w:rPr>
                <w:sz w:val="20"/>
                <w:szCs w:val="20"/>
                <w:lang w:val="en-US"/>
              </w:rPr>
            </w:rPrChange>
          </w:rPr>
          <w:t xml:space="preserve"> may be conserved across the phylogenetic tree.</w:t>
        </w:r>
      </w:ins>
      <w:ins w:id="5285" w:author="Chen Liao" w:date="2020-06-21T20:21:00Z">
        <w:r w:rsidR="007148BB" w:rsidRPr="00254232">
          <w:rPr>
            <w:rFonts w:ascii="Times New Roman" w:hAnsi="Times New Roman" w:cs="Times New Roman"/>
            <w:sz w:val="20"/>
            <w:szCs w:val="20"/>
            <w:lang w:val="en-US"/>
            <w:rPrChange w:id="5286" w:author="Chen Liao" w:date="2020-06-22T07:02:00Z">
              <w:rPr>
                <w:sz w:val="20"/>
                <w:szCs w:val="20"/>
                <w:lang w:val="en-US"/>
              </w:rPr>
            </w:rPrChange>
          </w:rPr>
          <w:br w:type="page"/>
        </w:r>
      </w:ins>
    </w:p>
    <w:p w14:paraId="715254F4" w14:textId="77777777" w:rsidR="00973C24" w:rsidRPr="00254232" w:rsidRDefault="00973C24">
      <w:pPr>
        <w:spacing w:before="240" w:after="240"/>
        <w:jc w:val="center"/>
        <w:rPr>
          <w:ins w:id="5287" w:author="Chen Liao" w:date="2020-06-21T20:19:00Z"/>
          <w:rFonts w:ascii="Times New Roman" w:hAnsi="Times New Roman" w:cs="Times New Roman"/>
          <w:sz w:val="24"/>
          <w:szCs w:val="24"/>
          <w:lang w:val="en-US"/>
          <w:rPrChange w:id="5288" w:author="Chen Liao" w:date="2020-06-22T07:02:00Z">
            <w:rPr>
              <w:ins w:id="5289" w:author="Chen Liao" w:date="2020-06-21T20:19:00Z"/>
              <w:sz w:val="24"/>
              <w:szCs w:val="24"/>
              <w:lang w:val="en-US"/>
            </w:rPr>
          </w:rPrChange>
        </w:rPr>
        <w:pPrChange w:id="5290" w:author="Chen Liao" w:date="2020-06-21T20:21:00Z">
          <w:pPr>
            <w:spacing w:before="240" w:after="240"/>
            <w:jc w:val="both"/>
          </w:pPr>
        </w:pPrChange>
      </w:pPr>
      <w:ins w:id="5291" w:author="Chen Liao" w:date="2020-06-21T20:19:00Z">
        <w:r w:rsidRPr="00254232">
          <w:rPr>
            <w:rFonts w:ascii="Times New Roman" w:hAnsi="Times New Roman" w:cs="Times New Roman"/>
            <w:noProof/>
            <w:sz w:val="24"/>
            <w:szCs w:val="24"/>
            <w:lang w:val="en-US"/>
            <w:rPrChange w:id="5292" w:author="Chen Liao" w:date="2020-06-22T07:02:00Z">
              <w:rPr>
                <w:noProof/>
                <w:sz w:val="24"/>
                <w:szCs w:val="24"/>
                <w:lang w:val="en-US"/>
              </w:rPr>
            </w:rPrChange>
          </w:rPr>
          <w:lastRenderedPageBreak/>
          <w:drawing>
            <wp:inline distT="114300" distB="114300" distL="114300" distR="114300" wp14:anchorId="12DB1B09" wp14:editId="4BBDE44C">
              <wp:extent cx="4900037" cy="4124062"/>
              <wp:effectExtent l="0" t="0" r="2540" b="3810"/>
              <wp:docPr id="24" name="image2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4924274" cy="4144461"/>
                      </a:xfrm>
                      <a:prstGeom prst="rect">
                        <a:avLst/>
                      </a:prstGeom>
                      <a:ln/>
                    </pic:spPr>
                  </pic:pic>
                </a:graphicData>
              </a:graphic>
            </wp:inline>
          </w:drawing>
        </w:r>
      </w:ins>
    </w:p>
    <w:p w14:paraId="7E91F79E" w14:textId="77777777" w:rsidR="00973C24" w:rsidRPr="00423982" w:rsidRDefault="00973C24" w:rsidP="00973C24">
      <w:pPr>
        <w:spacing w:before="240" w:after="240"/>
        <w:jc w:val="both"/>
        <w:rPr>
          <w:ins w:id="5293" w:author="Chen Liao" w:date="2020-06-21T20:19:00Z"/>
          <w:rFonts w:ascii="Times New Roman" w:hAnsi="Times New Roman" w:cs="Times New Roman"/>
          <w:sz w:val="32"/>
          <w:szCs w:val="32"/>
          <w:lang w:val="en-US"/>
          <w:rPrChange w:id="5294" w:author="Chen Liao" w:date="2020-06-22T13:59:00Z">
            <w:rPr>
              <w:ins w:id="5295" w:author="Chen Liao" w:date="2020-06-21T20:19:00Z"/>
              <w:sz w:val="24"/>
              <w:szCs w:val="24"/>
              <w:lang w:val="en-US"/>
            </w:rPr>
          </w:rPrChange>
        </w:rPr>
      </w:pPr>
      <w:ins w:id="5296" w:author="Chen Liao" w:date="2020-06-21T20:19:00Z">
        <w:r w:rsidRPr="00423982">
          <w:rPr>
            <w:rFonts w:ascii="Times New Roman" w:hAnsi="Times New Roman" w:cs="Times New Roman"/>
            <w:b/>
            <w:lang w:val="en-US"/>
            <w:rPrChange w:id="5297" w:author="Chen Liao" w:date="2020-06-22T13:59:00Z">
              <w:rPr>
                <w:b/>
                <w:sz w:val="20"/>
                <w:szCs w:val="20"/>
                <w:lang w:val="en-US"/>
              </w:rPr>
            </w:rPrChange>
          </w:rPr>
          <w:t xml:space="preserve">Figure S1: </w:t>
        </w:r>
        <w:r w:rsidRPr="00423982">
          <w:rPr>
            <w:rFonts w:ascii="Times New Roman" w:hAnsi="Times New Roman" w:cs="Times New Roman"/>
            <w:lang w:val="en-US"/>
            <w:rPrChange w:id="5298" w:author="Chen Liao" w:date="2020-06-22T13:59:00Z">
              <w:rPr>
                <w:sz w:val="20"/>
                <w:szCs w:val="20"/>
                <w:lang w:val="en-US"/>
              </w:rPr>
            </w:rPrChange>
          </w:rPr>
          <w:t xml:space="preserve">Quantitative analysis of the swarming phenotype. </w:t>
        </w:r>
        <w:r w:rsidRPr="00423982">
          <w:rPr>
            <w:rFonts w:ascii="Times New Roman" w:hAnsi="Times New Roman" w:cs="Times New Roman"/>
            <w:b/>
            <w:lang w:val="en-US"/>
            <w:rPrChange w:id="5299" w:author="Chen Liao" w:date="2020-06-22T13:59:00Z">
              <w:rPr>
                <w:b/>
                <w:sz w:val="20"/>
                <w:szCs w:val="20"/>
                <w:lang w:val="en-US"/>
              </w:rPr>
            </w:rPrChange>
          </w:rPr>
          <w:t>A</w:t>
        </w:r>
        <w:r w:rsidRPr="00423982">
          <w:rPr>
            <w:rFonts w:ascii="Times New Roman" w:hAnsi="Times New Roman" w:cs="Times New Roman"/>
            <w:lang w:val="en-US"/>
            <w:rPrChange w:id="5300" w:author="Chen Liao" w:date="2020-06-22T13:59:00Z">
              <w:rPr>
                <w:sz w:val="20"/>
                <w:szCs w:val="20"/>
                <w:lang w:val="en-US"/>
              </w:rPr>
            </w:rPrChange>
          </w:rPr>
          <w:t xml:space="preserve">. We imaged swarming colonies grown overnight growth at 37ºC in soft-agar casamino acids plates. Roughly it is possible to identify swarmers by simple observation: the strains in bold). With the aim of getting a quantitative measure of swarming, we tested different morphological features of the colony using computational image analysis: maximum length (larger diagonal of the rectangle fitting the colony), skeleton, perimeter, area of the colony, area percentage (percentage of the plate occupied by the colony), circularity and eccentricity. Many of these features are correlated, so we used a principal component analysis to identify features that explained the majority variation among the strains, shown in the biplot presented here. </w:t>
        </w:r>
        <w:r w:rsidRPr="00423982">
          <w:rPr>
            <w:rFonts w:ascii="Times New Roman" w:hAnsi="Times New Roman" w:cs="Times New Roman"/>
            <w:i/>
            <w:lang w:val="en-US"/>
            <w:rPrChange w:id="5301" w:author="Chen Liao" w:date="2020-06-22T13:59:00Z">
              <w:rPr>
                <w:i/>
                <w:sz w:val="20"/>
                <w:szCs w:val="20"/>
                <w:lang w:val="en-US"/>
              </w:rPr>
            </w:rPrChange>
          </w:rPr>
          <w:t>Max. length</w:t>
        </w:r>
        <w:r w:rsidRPr="00423982">
          <w:rPr>
            <w:rFonts w:ascii="Times New Roman" w:hAnsi="Times New Roman" w:cs="Times New Roman"/>
            <w:lang w:val="en-US"/>
            <w:rPrChange w:id="5302" w:author="Chen Liao" w:date="2020-06-22T13:59:00Z">
              <w:rPr>
                <w:sz w:val="20"/>
                <w:szCs w:val="20"/>
                <w:lang w:val="en-US"/>
              </w:rPr>
            </w:rPrChange>
          </w:rPr>
          <w:t xml:space="preserve"> and </w:t>
        </w:r>
        <w:r w:rsidRPr="00423982">
          <w:rPr>
            <w:rFonts w:ascii="Times New Roman" w:hAnsi="Times New Roman" w:cs="Times New Roman"/>
            <w:i/>
            <w:lang w:val="en-US"/>
            <w:rPrChange w:id="5303" w:author="Chen Liao" w:date="2020-06-22T13:59:00Z">
              <w:rPr>
                <w:i/>
                <w:sz w:val="20"/>
                <w:szCs w:val="20"/>
                <w:lang w:val="en-US"/>
              </w:rPr>
            </w:rPrChange>
          </w:rPr>
          <w:t>circularity</w:t>
        </w:r>
        <w:r w:rsidRPr="00423982">
          <w:rPr>
            <w:rFonts w:ascii="Times New Roman" w:hAnsi="Times New Roman" w:cs="Times New Roman"/>
            <w:lang w:val="en-US"/>
            <w:rPrChange w:id="5304" w:author="Chen Liao" w:date="2020-06-22T13:59:00Z">
              <w:rPr>
                <w:sz w:val="20"/>
                <w:szCs w:val="20"/>
                <w:lang w:val="en-US"/>
              </w:rPr>
            </w:rPrChange>
          </w:rPr>
          <w:t xml:space="preserve"> were the two features that better separated the strains according to swarming. The top 3 strains with largest and shortest colonies (best swarmers and non swarmers), determined by eye, are highlighted in red and blue and the picture of their swarm is shown. Rhamnolipid production is also indicated. </w:t>
        </w:r>
      </w:ins>
    </w:p>
    <w:p w14:paraId="40D566A7" w14:textId="77777777" w:rsidR="00973C24" w:rsidRPr="00254232" w:rsidRDefault="00973C24" w:rsidP="00973C24">
      <w:pPr>
        <w:spacing w:before="240" w:after="240"/>
        <w:jc w:val="center"/>
        <w:rPr>
          <w:ins w:id="5305" w:author="Chen Liao" w:date="2020-06-21T20:19:00Z"/>
          <w:rFonts w:ascii="Times New Roman" w:hAnsi="Times New Roman" w:cs="Times New Roman"/>
          <w:sz w:val="24"/>
          <w:szCs w:val="24"/>
          <w:lang w:val="en-US"/>
          <w:rPrChange w:id="5306" w:author="Chen Liao" w:date="2020-06-22T07:02:00Z">
            <w:rPr>
              <w:ins w:id="5307" w:author="Chen Liao" w:date="2020-06-21T20:19:00Z"/>
              <w:sz w:val="24"/>
              <w:szCs w:val="24"/>
              <w:lang w:val="en-US"/>
            </w:rPr>
          </w:rPrChange>
        </w:rPr>
      </w:pPr>
      <w:ins w:id="5308" w:author="Chen Liao" w:date="2020-06-21T20:19:00Z">
        <w:r w:rsidRPr="00254232">
          <w:rPr>
            <w:rFonts w:ascii="Times New Roman" w:hAnsi="Times New Roman" w:cs="Times New Roman"/>
            <w:noProof/>
            <w:sz w:val="24"/>
            <w:szCs w:val="24"/>
            <w:lang w:val="en-US"/>
            <w:rPrChange w:id="5309" w:author="Chen Liao" w:date="2020-06-22T07:02:00Z">
              <w:rPr>
                <w:noProof/>
                <w:sz w:val="24"/>
                <w:szCs w:val="24"/>
                <w:lang w:val="en-US"/>
              </w:rPr>
            </w:rPrChange>
          </w:rPr>
          <w:lastRenderedPageBreak/>
          <w:drawing>
            <wp:inline distT="114300" distB="114300" distL="114300" distR="114300" wp14:anchorId="3DF41E2D" wp14:editId="7CB745BE">
              <wp:extent cx="4165386" cy="5064369"/>
              <wp:effectExtent l="0" t="0" r="635" b="3175"/>
              <wp:docPr id="25" name="image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4205883" cy="5113606"/>
                      </a:xfrm>
                      <a:prstGeom prst="rect">
                        <a:avLst/>
                      </a:prstGeom>
                      <a:ln/>
                    </pic:spPr>
                  </pic:pic>
                </a:graphicData>
              </a:graphic>
            </wp:inline>
          </w:drawing>
        </w:r>
      </w:ins>
    </w:p>
    <w:p w14:paraId="55CFF10E" w14:textId="18F63484" w:rsidR="00B97F68" w:rsidRPr="00423982" w:rsidRDefault="00973C24" w:rsidP="00973C24">
      <w:pPr>
        <w:spacing w:before="240" w:after="240"/>
        <w:jc w:val="both"/>
        <w:rPr>
          <w:ins w:id="5310" w:author="Chen Liao" w:date="2020-06-21T20:23:00Z"/>
          <w:rFonts w:ascii="Times New Roman" w:hAnsi="Times New Roman" w:cs="Times New Roman"/>
          <w:lang w:val="en-US"/>
          <w:rPrChange w:id="5311" w:author="Chen Liao" w:date="2020-06-22T13:59:00Z">
            <w:rPr>
              <w:ins w:id="5312" w:author="Chen Liao" w:date="2020-06-21T20:23:00Z"/>
              <w:sz w:val="24"/>
              <w:szCs w:val="24"/>
              <w:lang w:val="en-US"/>
            </w:rPr>
          </w:rPrChange>
        </w:rPr>
      </w:pPr>
      <w:ins w:id="5313" w:author="Chen Liao" w:date="2020-06-21T20:19:00Z">
        <w:r w:rsidRPr="00423982">
          <w:rPr>
            <w:rFonts w:ascii="Times New Roman" w:hAnsi="Times New Roman" w:cs="Times New Roman"/>
            <w:b/>
            <w:lang w:val="en-US"/>
            <w:rPrChange w:id="5314" w:author="Chen Liao" w:date="2020-06-22T13:59:00Z">
              <w:rPr>
                <w:b/>
                <w:sz w:val="24"/>
                <w:szCs w:val="24"/>
                <w:lang w:val="en-US"/>
              </w:rPr>
            </w:rPrChange>
          </w:rPr>
          <w:t>Figure S2</w:t>
        </w:r>
        <w:r w:rsidRPr="00423982">
          <w:rPr>
            <w:rFonts w:ascii="Times New Roman" w:hAnsi="Times New Roman" w:cs="Times New Roman"/>
            <w:lang w:val="en-US"/>
            <w:rPrChange w:id="5315" w:author="Chen Liao" w:date="2020-06-22T13:59:00Z">
              <w:rPr>
                <w:sz w:val="24"/>
                <w:szCs w:val="24"/>
                <w:lang w:val="en-US"/>
              </w:rPr>
            </w:rPrChange>
          </w:rPr>
          <w:t xml:space="preserve"> Phylogenetic reconstruction of rhamnolipids production (A) and swarming phenotype (B). The pie chart in the nodes of branches indicate the likelihood of the phenotype for each ancestral state.</w:t>
        </w:r>
      </w:ins>
      <w:ins w:id="5316" w:author="Chen Liao" w:date="2020-06-21T22:46:00Z">
        <w:r w:rsidR="00A95E9A" w:rsidRPr="00423982">
          <w:rPr>
            <w:rFonts w:ascii="Times New Roman" w:hAnsi="Times New Roman" w:cs="Times New Roman"/>
            <w:lang w:val="en-US"/>
            <w:rPrChange w:id="5317" w:author="Chen Liao" w:date="2020-06-22T13:59:00Z">
              <w:rPr>
                <w:sz w:val="24"/>
                <w:szCs w:val="24"/>
                <w:lang w:val="en-US"/>
              </w:rPr>
            </w:rPrChange>
          </w:rPr>
          <w:t xml:space="preserve"> </w:t>
        </w:r>
      </w:ins>
      <w:moveToRangeStart w:id="5318" w:author="Chen Liao" w:date="2020-06-21T22:46:00Z" w:name="move43672034"/>
      <w:moveTo w:id="5319" w:author="Chen Liao" w:date="2020-06-21T22:46:00Z">
        <w:r w:rsidR="00A95E9A" w:rsidRPr="00423982">
          <w:rPr>
            <w:rFonts w:ascii="Times New Roman" w:hAnsi="Times New Roman" w:cs="Times New Roman"/>
            <w:lang w:val="en-US"/>
            <w:rPrChange w:id="5320" w:author="Chen Liao" w:date="2020-06-22T13:59:00Z">
              <w:rPr>
                <w:sz w:val="24"/>
                <w:szCs w:val="24"/>
                <w:lang w:val="en-US"/>
              </w:rPr>
            </w:rPrChange>
          </w:rPr>
          <w:t xml:space="preserve">We rooted the tree with PA7, a </w:t>
        </w:r>
        <w:r w:rsidR="00A95E9A" w:rsidRPr="00423982">
          <w:rPr>
            <w:rFonts w:ascii="Times New Roman" w:hAnsi="Times New Roman" w:cs="Times New Roman"/>
            <w:i/>
            <w:lang w:val="en-US"/>
            <w:rPrChange w:id="5321" w:author="Chen Liao" w:date="2020-06-22T13:59:00Z">
              <w:rPr>
                <w:i/>
                <w:sz w:val="24"/>
                <w:szCs w:val="24"/>
                <w:lang w:val="en-US"/>
              </w:rPr>
            </w:rPrChange>
          </w:rPr>
          <w:t>P. aeruginosa</w:t>
        </w:r>
        <w:r w:rsidR="00A95E9A" w:rsidRPr="00423982">
          <w:rPr>
            <w:rFonts w:ascii="Times New Roman" w:hAnsi="Times New Roman" w:cs="Times New Roman"/>
            <w:lang w:val="en-US"/>
            <w:rPrChange w:id="5322" w:author="Chen Liao" w:date="2020-06-22T13:59:00Z">
              <w:rPr>
                <w:sz w:val="24"/>
                <w:szCs w:val="24"/>
                <w:lang w:val="en-US"/>
              </w:rPr>
            </w:rPrChange>
          </w:rPr>
          <w:t xml:space="preserve"> isolate that is often used as an outlier to root phylogenetic trees. </w:t>
        </w:r>
      </w:moveTo>
      <w:moveToRangeEnd w:id="5318"/>
      <w:ins w:id="5323" w:author="Chen Liao" w:date="2020-06-21T20:23:00Z">
        <w:r w:rsidR="00B97F68" w:rsidRPr="00423982">
          <w:rPr>
            <w:rFonts w:ascii="Times New Roman" w:hAnsi="Times New Roman" w:cs="Times New Roman"/>
            <w:lang w:val="en-US"/>
            <w:rPrChange w:id="5324" w:author="Chen Liao" w:date="2020-06-22T13:59:00Z">
              <w:rPr>
                <w:sz w:val="24"/>
                <w:szCs w:val="24"/>
                <w:lang w:val="en-US"/>
              </w:rPr>
            </w:rPrChange>
          </w:rPr>
          <w:br w:type="page"/>
        </w:r>
      </w:ins>
    </w:p>
    <w:p w14:paraId="0E885B57" w14:textId="77777777" w:rsidR="00B97F68" w:rsidRPr="00254232" w:rsidRDefault="00B97F68" w:rsidP="00B97F68">
      <w:pPr>
        <w:spacing w:before="240" w:after="240"/>
        <w:jc w:val="both"/>
        <w:rPr>
          <w:rFonts w:ascii="Times New Roman" w:hAnsi="Times New Roman" w:cs="Times New Roman"/>
          <w:sz w:val="24"/>
          <w:szCs w:val="24"/>
          <w:lang w:val="en-US"/>
          <w:rPrChange w:id="5325" w:author="Chen Liao" w:date="2020-06-22T07:02:00Z">
            <w:rPr>
              <w:sz w:val="24"/>
              <w:szCs w:val="24"/>
              <w:lang w:val="en-US"/>
            </w:rPr>
          </w:rPrChange>
        </w:rPr>
      </w:pPr>
      <w:r w:rsidRPr="00254232">
        <w:rPr>
          <w:rFonts w:ascii="Times New Roman" w:hAnsi="Times New Roman" w:cs="Times New Roman"/>
          <w:noProof/>
          <w:sz w:val="24"/>
          <w:szCs w:val="24"/>
          <w:lang w:val="en-US"/>
          <w:rPrChange w:id="5326" w:author="Chen Liao" w:date="2020-06-22T07:02:00Z">
            <w:rPr>
              <w:noProof/>
              <w:sz w:val="24"/>
              <w:szCs w:val="24"/>
              <w:lang w:val="en-US"/>
            </w:rPr>
          </w:rPrChange>
        </w:rPr>
        <w:lastRenderedPageBreak/>
        <w:drawing>
          <wp:inline distT="114300" distB="114300" distL="114300" distR="114300" wp14:anchorId="4208ED05" wp14:editId="6B79B9FF">
            <wp:extent cx="5734050" cy="2946400"/>
            <wp:effectExtent l="0" t="0" r="0" b="0"/>
            <wp:docPr id="26" name="image1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734050" cy="2946400"/>
                    </a:xfrm>
                    <a:prstGeom prst="rect">
                      <a:avLst/>
                    </a:prstGeom>
                    <a:ln/>
                  </pic:spPr>
                </pic:pic>
              </a:graphicData>
            </a:graphic>
          </wp:inline>
        </w:drawing>
      </w:r>
    </w:p>
    <w:p w14:paraId="2024E243" w14:textId="4E87A4EC" w:rsidR="005955D0" w:rsidRPr="00254232" w:rsidRDefault="00B97F68" w:rsidP="005955D0">
      <w:pPr>
        <w:spacing w:before="240" w:after="240"/>
        <w:jc w:val="both"/>
        <w:rPr>
          <w:ins w:id="5327" w:author="Chen Liao" w:date="2020-06-21T20:39:00Z"/>
          <w:rFonts w:ascii="Times New Roman" w:hAnsi="Times New Roman" w:cs="Times New Roman"/>
          <w:sz w:val="24"/>
          <w:szCs w:val="24"/>
          <w:lang w:val="en-US"/>
          <w:rPrChange w:id="5328" w:author="Chen Liao" w:date="2020-06-22T07:02:00Z">
            <w:rPr>
              <w:ins w:id="5329" w:author="Chen Liao" w:date="2020-06-21T20:39:00Z"/>
              <w:sz w:val="24"/>
              <w:szCs w:val="24"/>
              <w:lang w:val="en-US"/>
            </w:rPr>
          </w:rPrChange>
        </w:rPr>
      </w:pPr>
      <w:r w:rsidRPr="00254232">
        <w:rPr>
          <w:rFonts w:ascii="Times New Roman" w:hAnsi="Times New Roman" w:cs="Times New Roman"/>
          <w:b/>
          <w:lang w:val="en-US"/>
          <w:rPrChange w:id="5330" w:author="Chen Liao" w:date="2020-06-22T07:02:00Z">
            <w:rPr>
              <w:b/>
              <w:sz w:val="20"/>
              <w:szCs w:val="20"/>
              <w:lang w:val="en-US"/>
            </w:rPr>
          </w:rPrChange>
        </w:rPr>
        <w:t>Figure S3</w:t>
      </w:r>
      <w:r w:rsidRPr="00254232">
        <w:rPr>
          <w:rFonts w:ascii="Times New Roman" w:hAnsi="Times New Roman" w:cs="Times New Roman"/>
          <w:lang w:val="en-US"/>
          <w:rPrChange w:id="5331" w:author="Chen Liao" w:date="2020-06-22T07:02:00Z">
            <w:rPr>
              <w:sz w:val="20"/>
              <w:szCs w:val="20"/>
              <w:lang w:val="en-US"/>
            </w:rPr>
          </w:rPrChange>
        </w:rPr>
        <w:t xml:space="preserve"> Clustergram of growth curve in glycerol of </w:t>
      </w:r>
      <w:r w:rsidRPr="00254232">
        <w:rPr>
          <w:rFonts w:ascii="Times New Roman" w:hAnsi="Times New Roman" w:cs="Times New Roman"/>
          <w:i/>
          <w:lang w:val="en-US"/>
          <w:rPrChange w:id="5332" w:author="Chen Liao" w:date="2020-06-22T07:02:00Z">
            <w:rPr>
              <w:i/>
              <w:sz w:val="20"/>
              <w:szCs w:val="20"/>
              <w:lang w:val="en-US"/>
            </w:rPr>
          </w:rPrChange>
        </w:rPr>
        <w:t>P. aeruginosa</w:t>
      </w:r>
      <w:r w:rsidRPr="00254232">
        <w:rPr>
          <w:rFonts w:ascii="Times New Roman" w:hAnsi="Times New Roman" w:cs="Times New Roman"/>
          <w:lang w:val="en-US"/>
          <w:rPrChange w:id="5333" w:author="Chen Liao" w:date="2020-06-22T07:02:00Z">
            <w:rPr>
              <w:sz w:val="20"/>
              <w:szCs w:val="20"/>
              <w:lang w:val="en-US"/>
            </w:rPr>
          </w:rPrChange>
        </w:rPr>
        <w:t xml:space="preserve"> isolates. The clinical isolates along with type strains PA14, PAO1 and PA7 were grown in the same synthetic medium of metabolomics extraction </w:t>
      </w:r>
      <w:commentRangeStart w:id="5334"/>
      <w:r w:rsidRPr="00254232">
        <w:rPr>
          <w:rFonts w:ascii="Times New Roman" w:hAnsi="Times New Roman" w:cs="Times New Roman"/>
          <w:shd w:val="clear" w:color="auto" w:fill="B6D7A8"/>
          <w:lang w:val="en-US"/>
          <w:rPrChange w:id="5335" w:author="Chen Liao" w:date="2020-06-22T07:02:00Z">
            <w:rPr>
              <w:sz w:val="20"/>
              <w:szCs w:val="20"/>
              <w:shd w:val="clear" w:color="auto" w:fill="B6D7A8"/>
              <w:lang w:val="en-US"/>
            </w:rPr>
          </w:rPrChange>
        </w:rPr>
        <w:t>(with glycerol as sole carbon source) at 37ºC for 48 h (initial OD</w:t>
      </w:r>
      <w:r w:rsidRPr="00254232">
        <w:rPr>
          <w:rFonts w:ascii="Times New Roman" w:hAnsi="Times New Roman" w:cs="Times New Roman"/>
          <w:shd w:val="clear" w:color="auto" w:fill="B6D7A8"/>
          <w:vertAlign w:val="subscript"/>
          <w:lang w:val="en-US"/>
          <w:rPrChange w:id="5336" w:author="Chen Liao" w:date="2020-06-22T07:02:00Z">
            <w:rPr>
              <w:sz w:val="20"/>
              <w:szCs w:val="20"/>
              <w:shd w:val="clear" w:color="auto" w:fill="B6D7A8"/>
              <w:vertAlign w:val="subscript"/>
              <w:lang w:val="en-US"/>
            </w:rPr>
          </w:rPrChange>
        </w:rPr>
        <w:t>600</w:t>
      </w:r>
      <w:r w:rsidRPr="00254232">
        <w:rPr>
          <w:rFonts w:ascii="Times New Roman" w:hAnsi="Times New Roman" w:cs="Times New Roman"/>
          <w:shd w:val="clear" w:color="auto" w:fill="B6D7A8"/>
          <w:lang w:val="en-US"/>
          <w:rPrChange w:id="5337" w:author="Chen Liao" w:date="2020-06-22T07:02:00Z">
            <w:rPr>
              <w:sz w:val="20"/>
              <w:szCs w:val="20"/>
              <w:shd w:val="clear" w:color="auto" w:fill="B6D7A8"/>
              <w:lang w:val="en-US"/>
            </w:rPr>
          </w:rPrChange>
        </w:rPr>
        <w:t xml:space="preserve"> was 0.0025). The growths curves were determined by measuring OD</w:t>
      </w:r>
      <w:r w:rsidRPr="00254232">
        <w:rPr>
          <w:rFonts w:ascii="Times New Roman" w:hAnsi="Times New Roman" w:cs="Times New Roman"/>
          <w:shd w:val="clear" w:color="auto" w:fill="B6D7A8"/>
          <w:vertAlign w:val="subscript"/>
          <w:lang w:val="en-US"/>
          <w:rPrChange w:id="5338" w:author="Chen Liao" w:date="2020-06-22T07:02:00Z">
            <w:rPr>
              <w:sz w:val="20"/>
              <w:szCs w:val="20"/>
              <w:shd w:val="clear" w:color="auto" w:fill="B6D7A8"/>
              <w:vertAlign w:val="subscript"/>
              <w:lang w:val="en-US"/>
            </w:rPr>
          </w:rPrChange>
        </w:rPr>
        <w:t>600</w:t>
      </w:r>
      <w:r w:rsidRPr="00254232">
        <w:rPr>
          <w:rFonts w:ascii="Times New Roman" w:hAnsi="Times New Roman" w:cs="Times New Roman"/>
          <w:shd w:val="clear" w:color="auto" w:fill="B6D7A8"/>
          <w:lang w:val="en-US"/>
          <w:rPrChange w:id="5339" w:author="Chen Liao" w:date="2020-06-22T07:02:00Z">
            <w:rPr>
              <w:sz w:val="20"/>
              <w:szCs w:val="20"/>
              <w:shd w:val="clear" w:color="auto" w:fill="B6D7A8"/>
              <w:lang w:val="en-US"/>
            </w:rPr>
          </w:rPrChange>
        </w:rPr>
        <w:t xml:space="preserve"> each 10 minutes. The growth curves were clustered using Euclidean distance.</w:t>
      </w:r>
      <w:commentRangeEnd w:id="5334"/>
      <w:r w:rsidRPr="00254232">
        <w:rPr>
          <w:rFonts w:ascii="Times New Roman" w:hAnsi="Times New Roman" w:cs="Times New Roman"/>
          <w:lang w:val="en-US"/>
          <w:rPrChange w:id="5340" w:author="Chen Liao" w:date="2020-06-22T07:02:00Z">
            <w:rPr>
              <w:lang w:val="en-US"/>
            </w:rPr>
          </w:rPrChange>
        </w:rPr>
        <w:commentReference w:id="5334"/>
      </w:r>
      <w:r w:rsidRPr="00254232">
        <w:rPr>
          <w:rFonts w:ascii="Times New Roman" w:hAnsi="Times New Roman" w:cs="Times New Roman"/>
          <w:shd w:val="clear" w:color="auto" w:fill="B6D7A8"/>
          <w:lang w:val="en-US"/>
          <w:rPrChange w:id="5341" w:author="Chen Liao" w:date="2020-06-22T07:02:00Z">
            <w:rPr>
              <w:sz w:val="20"/>
              <w:szCs w:val="20"/>
              <w:shd w:val="clear" w:color="auto" w:fill="B6D7A8"/>
              <w:lang w:val="en-US"/>
            </w:rPr>
          </w:rPrChange>
        </w:rPr>
        <w:t xml:space="preserve"> </w:t>
      </w:r>
      <w:r w:rsidRPr="00254232">
        <w:rPr>
          <w:rFonts w:ascii="Times New Roman" w:hAnsi="Times New Roman" w:cs="Times New Roman"/>
          <w:lang w:val="en-US"/>
          <w:rPrChange w:id="5342" w:author="Chen Liao" w:date="2020-06-22T07:02:00Z">
            <w:rPr>
              <w:sz w:val="20"/>
              <w:szCs w:val="20"/>
              <w:lang w:val="en-US"/>
            </w:rPr>
          </w:rPrChange>
        </w:rPr>
        <w:t>The strains that by simple observation are swarmers are indicated in bold. Most of the swarmers are aggregated together, with the exception of F30658 and PAO1, which are both mild swarmers, and F23197, which has a longer lag phase in comparison to the rest of the isolates.</w:t>
      </w:r>
      <w:ins w:id="5343" w:author="Chen Liao" w:date="2020-06-21T20:39:00Z">
        <w:r w:rsidR="005955D0" w:rsidRPr="00254232">
          <w:rPr>
            <w:rFonts w:ascii="Times New Roman" w:hAnsi="Times New Roman" w:cs="Times New Roman"/>
            <w:sz w:val="24"/>
            <w:szCs w:val="24"/>
            <w:lang w:val="en-US"/>
            <w:rPrChange w:id="5344" w:author="Chen Liao" w:date="2020-06-22T07:02:00Z">
              <w:rPr>
                <w:sz w:val="24"/>
                <w:szCs w:val="24"/>
                <w:lang w:val="en-US"/>
              </w:rPr>
            </w:rPrChange>
          </w:rPr>
          <w:br w:type="page"/>
        </w:r>
      </w:ins>
    </w:p>
    <w:p w14:paraId="42AB5E65" w14:textId="77777777" w:rsidR="005955D0" w:rsidRPr="00254232" w:rsidRDefault="005955D0" w:rsidP="005955D0">
      <w:pPr>
        <w:spacing w:before="240" w:after="240"/>
        <w:jc w:val="both"/>
        <w:rPr>
          <w:ins w:id="5345" w:author="Chen Liao" w:date="2020-06-21T20:39:00Z"/>
          <w:rFonts w:ascii="Times New Roman" w:hAnsi="Times New Roman" w:cs="Times New Roman"/>
          <w:sz w:val="20"/>
          <w:szCs w:val="20"/>
          <w:lang w:val="en-US"/>
          <w:rPrChange w:id="5346" w:author="Chen Liao" w:date="2020-06-22T07:02:00Z">
            <w:rPr>
              <w:ins w:id="5347" w:author="Chen Liao" w:date="2020-06-21T20:39:00Z"/>
              <w:sz w:val="20"/>
              <w:szCs w:val="20"/>
              <w:lang w:val="en-US"/>
            </w:rPr>
          </w:rPrChange>
        </w:rPr>
      </w:pPr>
      <w:ins w:id="5348" w:author="Chen Liao" w:date="2020-06-21T20:39:00Z">
        <w:r w:rsidRPr="00254232">
          <w:rPr>
            <w:rFonts w:ascii="Times New Roman" w:hAnsi="Times New Roman" w:cs="Times New Roman"/>
            <w:noProof/>
            <w:sz w:val="20"/>
            <w:szCs w:val="20"/>
            <w:lang w:val="en-US"/>
            <w:rPrChange w:id="5349" w:author="Chen Liao" w:date="2020-06-22T07:02:00Z">
              <w:rPr>
                <w:noProof/>
                <w:sz w:val="20"/>
                <w:szCs w:val="20"/>
                <w:lang w:val="en-US"/>
              </w:rPr>
            </w:rPrChange>
          </w:rPr>
          <w:lastRenderedPageBreak/>
          <w:drawing>
            <wp:inline distT="114300" distB="114300" distL="114300" distR="114300" wp14:anchorId="17DDAD27" wp14:editId="2E487CC6">
              <wp:extent cx="5734050" cy="4533900"/>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5734050" cy="4533900"/>
                      </a:xfrm>
                      <a:prstGeom prst="rect">
                        <a:avLst/>
                      </a:prstGeom>
                      <a:ln/>
                    </pic:spPr>
                  </pic:pic>
                </a:graphicData>
              </a:graphic>
            </wp:inline>
          </w:drawing>
        </w:r>
      </w:ins>
    </w:p>
    <w:p w14:paraId="4A9F2C26" w14:textId="77777777" w:rsidR="00180698" w:rsidRDefault="005955D0" w:rsidP="005955D0">
      <w:pPr>
        <w:spacing w:before="240" w:after="240"/>
        <w:jc w:val="both"/>
        <w:rPr>
          <w:ins w:id="5350" w:author="Chen Liao" w:date="2020-06-22T20:31:00Z"/>
          <w:rFonts w:ascii="Times New Roman" w:hAnsi="Times New Roman" w:cs="Times New Roman"/>
          <w:sz w:val="20"/>
          <w:szCs w:val="20"/>
          <w:lang w:val="en-US"/>
        </w:rPr>
      </w:pPr>
      <w:ins w:id="5351" w:author="Chen Liao" w:date="2020-06-21T20:39:00Z">
        <w:r w:rsidRPr="00254232">
          <w:rPr>
            <w:rFonts w:ascii="Times New Roman" w:hAnsi="Times New Roman" w:cs="Times New Roman"/>
            <w:b/>
            <w:sz w:val="20"/>
            <w:szCs w:val="20"/>
            <w:lang w:val="en-US"/>
            <w:rPrChange w:id="5352" w:author="Chen Liao" w:date="2020-06-22T07:02:00Z">
              <w:rPr>
                <w:b/>
                <w:sz w:val="20"/>
                <w:szCs w:val="20"/>
                <w:lang w:val="en-US"/>
              </w:rPr>
            </w:rPrChange>
          </w:rPr>
          <w:t>Figure 2</w:t>
        </w:r>
        <w:r w:rsidRPr="00254232">
          <w:rPr>
            <w:rFonts w:ascii="Times New Roman" w:hAnsi="Times New Roman" w:cs="Times New Roman"/>
            <w:sz w:val="20"/>
            <w:szCs w:val="20"/>
            <w:lang w:val="en-US"/>
            <w:rPrChange w:id="5353" w:author="Chen Liao" w:date="2020-06-22T07:02:00Z">
              <w:rPr>
                <w:sz w:val="20"/>
                <w:szCs w:val="20"/>
                <w:lang w:val="en-US"/>
              </w:rPr>
            </w:rPrChange>
          </w:rPr>
          <w:t xml:space="preserve"> Growth curve features distinguish rhamnolipid producers from non-producers. (</w:t>
        </w:r>
        <w:r w:rsidRPr="00254232">
          <w:rPr>
            <w:rFonts w:ascii="Times New Roman" w:hAnsi="Times New Roman" w:cs="Times New Roman"/>
            <w:b/>
            <w:sz w:val="20"/>
            <w:szCs w:val="20"/>
            <w:lang w:val="en-US"/>
            <w:rPrChange w:id="5354" w:author="Chen Liao" w:date="2020-06-22T07:02:00Z">
              <w:rPr>
                <w:b/>
                <w:sz w:val="20"/>
                <w:szCs w:val="20"/>
                <w:lang w:val="en-US"/>
              </w:rPr>
            </w:rPrChange>
          </w:rPr>
          <w:t>A-D</w:t>
        </w:r>
        <w:r w:rsidRPr="00254232">
          <w:rPr>
            <w:rFonts w:ascii="Times New Roman" w:hAnsi="Times New Roman" w:cs="Times New Roman"/>
            <w:sz w:val="20"/>
            <w:szCs w:val="20"/>
            <w:lang w:val="en-US"/>
            <w:rPrChange w:id="5355" w:author="Chen Liao" w:date="2020-06-22T07:02:00Z">
              <w:rPr>
                <w:sz w:val="20"/>
                <w:szCs w:val="20"/>
                <w:lang w:val="en-US"/>
              </w:rPr>
            </w:rPrChange>
          </w:rPr>
          <w:t xml:space="preserve">) Unsupervised feature selection using non-negative matrix factorization (NNMF), which decomposes growth curves of all </w:t>
        </w:r>
        <w:r w:rsidRPr="00254232">
          <w:rPr>
            <w:rFonts w:ascii="Times New Roman" w:hAnsi="Times New Roman" w:cs="Times New Roman"/>
            <w:i/>
            <w:sz w:val="20"/>
            <w:szCs w:val="20"/>
            <w:lang w:val="en-US"/>
            <w:rPrChange w:id="5356" w:author="Chen Liao" w:date="2020-06-22T07:02:00Z">
              <w:rPr>
                <w:i/>
                <w:sz w:val="20"/>
                <w:szCs w:val="20"/>
                <w:lang w:val="en-US"/>
              </w:rPr>
            </w:rPrChange>
          </w:rPr>
          <w:t>Pseudomonas</w:t>
        </w:r>
        <w:r w:rsidRPr="00254232">
          <w:rPr>
            <w:rFonts w:ascii="Times New Roman" w:hAnsi="Times New Roman" w:cs="Times New Roman"/>
            <w:sz w:val="20"/>
            <w:szCs w:val="20"/>
            <w:lang w:val="en-US"/>
            <w:rPrChange w:id="5357" w:author="Chen Liao" w:date="2020-06-22T07:02:00Z">
              <w:rPr>
                <w:sz w:val="20"/>
                <w:szCs w:val="20"/>
                <w:lang w:val="en-US"/>
              </w:rPr>
            </w:rPrChange>
          </w:rPr>
          <w:t xml:space="preserve"> isolates into three additive basis functions (features) such that each growth curve can be approximately represented by the weighted sum of these functions. (</w:t>
        </w:r>
        <w:r w:rsidRPr="00254232">
          <w:rPr>
            <w:rFonts w:ascii="Times New Roman" w:hAnsi="Times New Roman" w:cs="Times New Roman"/>
            <w:b/>
            <w:sz w:val="20"/>
            <w:szCs w:val="20"/>
            <w:lang w:val="en-US"/>
            <w:rPrChange w:id="5358" w:author="Chen Liao" w:date="2020-06-22T07:02:00Z">
              <w:rPr>
                <w:b/>
                <w:sz w:val="20"/>
                <w:szCs w:val="20"/>
                <w:lang w:val="en-US"/>
              </w:rPr>
            </w:rPrChange>
          </w:rPr>
          <w:t>A</w:t>
        </w:r>
        <w:r w:rsidRPr="00254232">
          <w:rPr>
            <w:rFonts w:ascii="Times New Roman" w:hAnsi="Times New Roman" w:cs="Times New Roman"/>
            <w:sz w:val="20"/>
            <w:szCs w:val="20"/>
            <w:lang w:val="en-US"/>
            <w:rPrChange w:id="5359" w:author="Chen Liao" w:date="2020-06-22T07:02:00Z">
              <w:rPr>
                <w:sz w:val="20"/>
                <w:szCs w:val="20"/>
                <w:lang w:val="en-US"/>
              </w:rPr>
            </w:rPrChange>
          </w:rPr>
          <w:t>) Growth curves from both rhamnolipid producers (orange) and non-producers (blue). (</w:t>
        </w:r>
        <w:r w:rsidRPr="00254232">
          <w:rPr>
            <w:rFonts w:ascii="Times New Roman" w:hAnsi="Times New Roman" w:cs="Times New Roman"/>
            <w:b/>
            <w:sz w:val="20"/>
            <w:szCs w:val="20"/>
            <w:lang w:val="en-US"/>
            <w:rPrChange w:id="5360" w:author="Chen Liao" w:date="2020-06-22T07:02:00Z">
              <w:rPr>
                <w:b/>
                <w:sz w:val="20"/>
                <w:szCs w:val="20"/>
                <w:lang w:val="en-US"/>
              </w:rPr>
            </w:rPrChange>
          </w:rPr>
          <w:t>B-D</w:t>
        </w:r>
        <w:r w:rsidRPr="00254232">
          <w:rPr>
            <w:rFonts w:ascii="Times New Roman" w:hAnsi="Times New Roman" w:cs="Times New Roman"/>
            <w:sz w:val="20"/>
            <w:szCs w:val="20"/>
            <w:lang w:val="en-US"/>
            <w:rPrChange w:id="5361" w:author="Chen Liao" w:date="2020-06-22T07:02:00Z">
              <w:rPr>
                <w:sz w:val="20"/>
                <w:szCs w:val="20"/>
                <w:lang w:val="en-US"/>
              </w:rPr>
            </w:rPrChange>
          </w:rPr>
          <w:t>) Decomposed components (basis function multiplied by weights; left panels) and weights (right panels) from NNMF grouped by rhamnolipid (RL) production. The shaded areas represent 95% bootstrap confidence interval of the mean. (</w:t>
        </w:r>
        <w:r w:rsidRPr="00254232">
          <w:rPr>
            <w:rFonts w:ascii="Times New Roman" w:hAnsi="Times New Roman" w:cs="Times New Roman"/>
            <w:b/>
            <w:sz w:val="20"/>
            <w:szCs w:val="20"/>
            <w:lang w:val="en-US"/>
            <w:rPrChange w:id="5362" w:author="Chen Liao" w:date="2020-06-22T07:02:00Z">
              <w:rPr>
                <w:b/>
                <w:sz w:val="20"/>
                <w:szCs w:val="20"/>
                <w:lang w:val="en-US"/>
              </w:rPr>
            </w:rPrChange>
          </w:rPr>
          <w:t>E</w:t>
        </w:r>
        <w:r w:rsidRPr="00254232">
          <w:rPr>
            <w:rFonts w:ascii="Times New Roman" w:hAnsi="Times New Roman" w:cs="Times New Roman"/>
            <w:sz w:val="20"/>
            <w:szCs w:val="20"/>
            <w:lang w:val="en-US"/>
            <w:rPrChange w:id="5363" w:author="Chen Liao" w:date="2020-06-22T07:02:00Z">
              <w:rPr>
                <w:sz w:val="20"/>
                <w:szCs w:val="20"/>
                <w:lang w:val="en-US"/>
              </w:rPr>
            </w:rPrChange>
          </w:rPr>
          <w:t>,</w:t>
        </w:r>
        <w:r w:rsidRPr="00254232">
          <w:rPr>
            <w:rFonts w:ascii="Times New Roman" w:hAnsi="Times New Roman" w:cs="Times New Roman"/>
            <w:b/>
            <w:sz w:val="20"/>
            <w:szCs w:val="20"/>
            <w:lang w:val="en-US"/>
            <w:rPrChange w:id="5364" w:author="Chen Liao" w:date="2020-06-22T07:02:00Z">
              <w:rPr>
                <w:b/>
                <w:sz w:val="20"/>
                <w:szCs w:val="20"/>
                <w:lang w:val="en-US"/>
              </w:rPr>
            </w:rPrChange>
          </w:rPr>
          <w:t xml:space="preserve"> F</w:t>
        </w:r>
        <w:r w:rsidRPr="00254232">
          <w:rPr>
            <w:rFonts w:ascii="Times New Roman" w:hAnsi="Times New Roman" w:cs="Times New Roman"/>
            <w:sz w:val="20"/>
            <w:szCs w:val="20"/>
            <w:lang w:val="en-US"/>
            <w:rPrChange w:id="5365" w:author="Chen Liao" w:date="2020-06-22T07:02:00Z">
              <w:rPr>
                <w:sz w:val="20"/>
                <w:szCs w:val="20"/>
                <w:lang w:val="en-US"/>
              </w:rPr>
            </w:rPrChange>
          </w:rPr>
          <w:t>) Supervised feature selection using Random Forest classifier. (</w:t>
        </w:r>
        <w:r w:rsidRPr="00254232">
          <w:rPr>
            <w:rFonts w:ascii="Times New Roman" w:hAnsi="Times New Roman" w:cs="Times New Roman"/>
            <w:b/>
            <w:sz w:val="20"/>
            <w:szCs w:val="20"/>
            <w:lang w:val="en-US"/>
            <w:rPrChange w:id="5366" w:author="Chen Liao" w:date="2020-06-22T07:02:00Z">
              <w:rPr>
                <w:b/>
                <w:sz w:val="20"/>
                <w:szCs w:val="20"/>
                <w:lang w:val="en-US"/>
              </w:rPr>
            </w:rPrChange>
          </w:rPr>
          <w:t>E</w:t>
        </w:r>
        <w:r w:rsidRPr="00254232">
          <w:rPr>
            <w:rFonts w:ascii="Times New Roman" w:hAnsi="Times New Roman" w:cs="Times New Roman"/>
            <w:sz w:val="20"/>
            <w:szCs w:val="20"/>
            <w:lang w:val="en-US"/>
            <w:rPrChange w:id="5367" w:author="Chen Liao" w:date="2020-06-22T07:02:00Z">
              <w:rPr>
                <w:sz w:val="20"/>
                <w:szCs w:val="20"/>
                <w:lang w:val="en-US"/>
              </w:rPr>
            </w:rPrChange>
          </w:rPr>
          <w:t>) Feature extraction method. Each growth curve (excluding the initial lag phase) was divided into three phases (left panel) and each phase was described by 7 quantitative features (right panel). (</w:t>
        </w:r>
        <w:r w:rsidRPr="00254232">
          <w:rPr>
            <w:rFonts w:ascii="Times New Roman" w:hAnsi="Times New Roman" w:cs="Times New Roman"/>
            <w:b/>
            <w:sz w:val="20"/>
            <w:szCs w:val="20"/>
            <w:lang w:val="en-US"/>
            <w:rPrChange w:id="5368" w:author="Chen Liao" w:date="2020-06-22T07:02:00Z">
              <w:rPr>
                <w:b/>
                <w:sz w:val="20"/>
                <w:szCs w:val="20"/>
                <w:lang w:val="en-US"/>
              </w:rPr>
            </w:rPrChange>
          </w:rPr>
          <w:t>F</w:t>
        </w:r>
        <w:r w:rsidRPr="00254232">
          <w:rPr>
            <w:rFonts w:ascii="Times New Roman" w:hAnsi="Times New Roman" w:cs="Times New Roman"/>
            <w:sz w:val="20"/>
            <w:szCs w:val="20"/>
            <w:lang w:val="en-US"/>
            <w:rPrChange w:id="5369" w:author="Chen Liao" w:date="2020-06-22T07:02:00Z">
              <w:rPr>
                <w:sz w:val="20"/>
                <w:szCs w:val="20"/>
                <w:lang w:val="en-US"/>
              </w:rPr>
            </w:rPrChange>
          </w:rPr>
          <w:t>) Ranking of feature importance in classifying rhamnolipid producers. Inset: boxplot of maximum specific growth rate of phase 1 grouped by rhamnolipid production. Welch’s t-test was used in (</w:t>
        </w:r>
        <w:r w:rsidRPr="00254232">
          <w:rPr>
            <w:rFonts w:ascii="Times New Roman" w:hAnsi="Times New Roman" w:cs="Times New Roman"/>
            <w:b/>
            <w:sz w:val="20"/>
            <w:szCs w:val="20"/>
            <w:lang w:val="en-US"/>
            <w:rPrChange w:id="5370" w:author="Chen Liao" w:date="2020-06-22T07:02:00Z">
              <w:rPr>
                <w:b/>
                <w:sz w:val="20"/>
                <w:szCs w:val="20"/>
                <w:lang w:val="en-US"/>
              </w:rPr>
            </w:rPrChange>
          </w:rPr>
          <w:t>B-D</w:t>
        </w:r>
        <w:r w:rsidRPr="00254232">
          <w:rPr>
            <w:rFonts w:ascii="Times New Roman" w:hAnsi="Times New Roman" w:cs="Times New Roman"/>
            <w:sz w:val="20"/>
            <w:szCs w:val="20"/>
            <w:lang w:val="en-US"/>
            <w:rPrChange w:id="5371" w:author="Chen Liao" w:date="2020-06-22T07:02:00Z">
              <w:rPr>
                <w:sz w:val="20"/>
                <w:szCs w:val="20"/>
                <w:lang w:val="en-US"/>
              </w:rPr>
            </w:rPrChange>
          </w:rPr>
          <w:t>) and (</w:t>
        </w:r>
        <w:r w:rsidRPr="00254232">
          <w:rPr>
            <w:rFonts w:ascii="Times New Roman" w:hAnsi="Times New Roman" w:cs="Times New Roman"/>
            <w:b/>
            <w:sz w:val="20"/>
            <w:szCs w:val="20"/>
            <w:lang w:val="en-US"/>
            <w:rPrChange w:id="5372" w:author="Chen Liao" w:date="2020-06-22T07:02:00Z">
              <w:rPr>
                <w:b/>
                <w:sz w:val="20"/>
                <w:szCs w:val="20"/>
                <w:lang w:val="en-US"/>
              </w:rPr>
            </w:rPrChange>
          </w:rPr>
          <w:t>F</w:t>
        </w:r>
        <w:r w:rsidRPr="00254232">
          <w:rPr>
            <w:rFonts w:ascii="Times New Roman" w:hAnsi="Times New Roman" w:cs="Times New Roman"/>
            <w:sz w:val="20"/>
            <w:szCs w:val="20"/>
            <w:lang w:val="en-US"/>
            <w:rPrChange w:id="5373" w:author="Chen Liao" w:date="2020-06-22T07:02:00Z">
              <w:rPr>
                <w:sz w:val="20"/>
                <w:szCs w:val="20"/>
                <w:lang w:val="en-US"/>
              </w:rPr>
            </w:rPrChange>
          </w:rPr>
          <w:t xml:space="preserve">) for significance testing. ****, p-value </w:t>
        </w:r>
        <m:oMath>
          <m:r>
            <w:rPr>
              <w:rFonts w:ascii="Cambria Math" w:hAnsi="Cambria Math" w:cs="Times New Roman"/>
              <w:lang w:val="en-US"/>
            </w:rPr>
            <m:t>≤</m:t>
          </m:r>
        </m:oMath>
        <w:r w:rsidRPr="00254232">
          <w:rPr>
            <w:rFonts w:ascii="Times New Roman" w:hAnsi="Times New Roman" w:cs="Times New Roman"/>
            <w:sz w:val="20"/>
            <w:szCs w:val="20"/>
            <w:lang w:val="en-US"/>
            <w:rPrChange w:id="5374" w:author="Chen Liao" w:date="2020-06-22T07:02:00Z">
              <w:rPr>
                <w:sz w:val="20"/>
                <w:szCs w:val="20"/>
                <w:lang w:val="en-US"/>
              </w:rPr>
            </w:rPrChange>
          </w:rPr>
          <w:t xml:space="preserve"> 0.0001; *, p-value </w:t>
        </w:r>
        <m:oMath>
          <m:r>
            <w:rPr>
              <w:rFonts w:ascii="Cambria Math" w:hAnsi="Cambria Math" w:cs="Times New Roman"/>
              <w:lang w:val="en-US"/>
            </w:rPr>
            <m:t>≤</m:t>
          </m:r>
        </m:oMath>
        <w:r w:rsidRPr="00254232">
          <w:rPr>
            <w:rFonts w:ascii="Times New Roman" w:hAnsi="Times New Roman" w:cs="Times New Roman"/>
            <w:sz w:val="20"/>
            <w:szCs w:val="20"/>
            <w:lang w:val="en-US"/>
            <w:rPrChange w:id="5375" w:author="Chen Liao" w:date="2020-06-22T07:02:00Z">
              <w:rPr>
                <w:sz w:val="20"/>
                <w:szCs w:val="20"/>
                <w:lang w:val="en-US"/>
              </w:rPr>
            </w:rPrChange>
          </w:rPr>
          <w:t xml:space="preserve">0.05; ns, p-value &gt; 0.05. </w:t>
        </w:r>
      </w:ins>
      <w:ins w:id="5376" w:author="Chen Liao" w:date="2020-06-22T20:31:00Z">
        <w:r w:rsidR="00180698">
          <w:rPr>
            <w:rFonts w:ascii="Times New Roman" w:hAnsi="Times New Roman" w:cs="Times New Roman"/>
            <w:sz w:val="20"/>
            <w:szCs w:val="20"/>
            <w:lang w:val="en-US"/>
          </w:rPr>
          <w:br w:type="page"/>
        </w:r>
      </w:ins>
    </w:p>
    <w:p w14:paraId="576D920F" w14:textId="77777777" w:rsidR="00180698" w:rsidRPr="00F079B1" w:rsidRDefault="00180698" w:rsidP="00180698">
      <w:pPr>
        <w:spacing w:before="240" w:after="240"/>
        <w:jc w:val="both"/>
        <w:rPr>
          <w:moveTo w:id="5377" w:author="Chen Liao" w:date="2020-06-22T20:31:00Z"/>
          <w:rFonts w:ascii="Times New Roman" w:hAnsi="Times New Roman" w:cs="Times New Roman"/>
          <w:sz w:val="24"/>
          <w:szCs w:val="24"/>
          <w:lang w:val="en-US"/>
        </w:rPr>
      </w:pPr>
      <w:moveToRangeStart w:id="5378" w:author="Chen Liao" w:date="2020-06-22T20:31:00Z" w:name="move43750305"/>
      <w:moveTo w:id="5379" w:author="Chen Liao" w:date="2020-06-22T20:31:00Z">
        <w:r w:rsidRPr="00F079B1">
          <w:rPr>
            <w:rFonts w:ascii="Times New Roman" w:hAnsi="Times New Roman" w:cs="Times New Roman"/>
            <w:noProof/>
            <w:sz w:val="24"/>
            <w:szCs w:val="24"/>
            <w:lang w:val="en-US"/>
          </w:rPr>
          <w:lastRenderedPageBreak/>
          <w:drawing>
            <wp:inline distT="114300" distB="114300" distL="114300" distR="114300" wp14:anchorId="254F5D3B" wp14:editId="70B85601">
              <wp:extent cx="5734050" cy="2959100"/>
              <wp:effectExtent l="0" t="0" r="0" b="0"/>
              <wp:docPr id="19" name="image17.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734050" cy="2959100"/>
                      </a:xfrm>
                      <a:prstGeom prst="rect">
                        <a:avLst/>
                      </a:prstGeom>
                      <a:ln/>
                    </pic:spPr>
                  </pic:pic>
                </a:graphicData>
              </a:graphic>
            </wp:inline>
          </w:drawing>
        </w:r>
      </w:moveTo>
    </w:p>
    <w:p w14:paraId="218924A4" w14:textId="6AC85FB1" w:rsidR="00180698" w:rsidRPr="00F079B1" w:rsidRDefault="00180698" w:rsidP="00180698">
      <w:pPr>
        <w:spacing w:before="240" w:after="240"/>
        <w:jc w:val="both"/>
        <w:rPr>
          <w:moveTo w:id="5380" w:author="Chen Liao" w:date="2020-06-22T20:31:00Z"/>
          <w:rFonts w:ascii="Times New Roman" w:hAnsi="Times New Roman" w:cs="Times New Roman"/>
          <w:sz w:val="24"/>
          <w:szCs w:val="24"/>
          <w:lang w:val="en-US"/>
        </w:rPr>
      </w:pPr>
      <w:moveTo w:id="5381" w:author="Chen Liao" w:date="2020-06-22T20:31:00Z">
        <w:r w:rsidRPr="00180698">
          <w:rPr>
            <w:rFonts w:ascii="Times New Roman" w:hAnsi="Times New Roman" w:cs="Times New Roman"/>
            <w:b/>
            <w:sz w:val="21"/>
            <w:szCs w:val="21"/>
            <w:lang w:val="en-US"/>
            <w:rPrChange w:id="5382" w:author="Chen Liao" w:date="2020-06-22T20:31:00Z">
              <w:rPr>
                <w:rFonts w:ascii="Times New Roman" w:hAnsi="Times New Roman" w:cs="Times New Roman"/>
                <w:b/>
                <w:sz w:val="20"/>
                <w:szCs w:val="20"/>
                <w:lang w:val="en-US"/>
              </w:rPr>
            </w:rPrChange>
          </w:rPr>
          <w:t>Figure S</w:t>
        </w:r>
      </w:moveTo>
      <w:ins w:id="5383" w:author="Chen Liao" w:date="2020-06-22T20:31:00Z">
        <w:r w:rsidRPr="00180698">
          <w:rPr>
            <w:rFonts w:ascii="Times New Roman" w:hAnsi="Times New Roman" w:cs="Times New Roman"/>
            <w:b/>
            <w:sz w:val="21"/>
            <w:szCs w:val="21"/>
            <w:lang w:val="en-US"/>
            <w:rPrChange w:id="5384" w:author="Chen Liao" w:date="2020-06-22T20:31:00Z">
              <w:rPr>
                <w:rFonts w:ascii="Times New Roman" w:hAnsi="Times New Roman" w:cs="Times New Roman"/>
                <w:b/>
                <w:sz w:val="20"/>
                <w:szCs w:val="20"/>
                <w:lang w:val="en-US"/>
              </w:rPr>
            </w:rPrChange>
          </w:rPr>
          <w:t>3</w:t>
        </w:r>
      </w:ins>
      <w:moveTo w:id="5385" w:author="Chen Liao" w:date="2020-06-22T20:31:00Z">
        <w:del w:id="5386" w:author="Chen Liao" w:date="2020-06-22T20:31:00Z">
          <w:r w:rsidRPr="00180698" w:rsidDel="00180698">
            <w:rPr>
              <w:rFonts w:ascii="Times New Roman" w:hAnsi="Times New Roman" w:cs="Times New Roman"/>
              <w:b/>
              <w:sz w:val="21"/>
              <w:szCs w:val="21"/>
              <w:lang w:val="en-US"/>
              <w:rPrChange w:id="5387" w:author="Chen Liao" w:date="2020-06-22T20:31:00Z">
                <w:rPr>
                  <w:rFonts w:ascii="Times New Roman" w:hAnsi="Times New Roman" w:cs="Times New Roman"/>
                  <w:b/>
                  <w:sz w:val="20"/>
                  <w:szCs w:val="20"/>
                  <w:lang w:val="en-US"/>
                </w:rPr>
              </w:rPrChange>
            </w:rPr>
            <w:delText>4:</w:delText>
          </w:r>
        </w:del>
        <w:r w:rsidRPr="00180698">
          <w:rPr>
            <w:rFonts w:ascii="Times New Roman" w:hAnsi="Times New Roman" w:cs="Times New Roman"/>
            <w:b/>
            <w:sz w:val="21"/>
            <w:szCs w:val="21"/>
            <w:lang w:val="en-US"/>
            <w:rPrChange w:id="5388" w:author="Chen Liao" w:date="2020-06-22T20:31:00Z">
              <w:rPr>
                <w:rFonts w:ascii="Times New Roman" w:hAnsi="Times New Roman" w:cs="Times New Roman"/>
                <w:b/>
                <w:sz w:val="20"/>
                <w:szCs w:val="20"/>
                <w:lang w:val="en-US"/>
              </w:rPr>
            </w:rPrChange>
          </w:rPr>
          <w:t xml:space="preserve"> </w:t>
        </w:r>
        <w:r w:rsidRPr="00180698">
          <w:rPr>
            <w:rFonts w:ascii="Times New Roman" w:hAnsi="Times New Roman" w:cs="Times New Roman"/>
            <w:sz w:val="21"/>
            <w:szCs w:val="21"/>
            <w:lang w:val="en-US"/>
            <w:rPrChange w:id="5389" w:author="Chen Liao" w:date="2020-06-22T20:31:00Z">
              <w:rPr>
                <w:rFonts w:ascii="Times New Roman" w:hAnsi="Times New Roman" w:cs="Times New Roman"/>
                <w:sz w:val="20"/>
                <w:szCs w:val="20"/>
                <w:lang w:val="en-US"/>
              </w:rPr>
            </w:rPrChange>
          </w:rPr>
          <w:t>Quality of LC-MS measures of each one of the compounds, pre and post imputation. The peak range refers to the maximum peak area minus the minimum peak area. The imputation consisted in, for the compounds that had missing values only in some of the replicates of a same clinical isolate for a given compound, impute the missing values by the average of the replicates with an actual value. After the imputation the compounds with a missing value proportion above 0 were dropped out.</w:t>
        </w:r>
        <w:r w:rsidRPr="00180698">
          <w:rPr>
            <w:rFonts w:ascii="Times New Roman" w:hAnsi="Times New Roman" w:cs="Times New Roman"/>
            <w:sz w:val="28"/>
            <w:szCs w:val="28"/>
            <w:lang w:val="en-US"/>
            <w:rPrChange w:id="5390" w:author="Chen Liao" w:date="2020-06-22T20:31:00Z">
              <w:rPr>
                <w:rFonts w:ascii="Times New Roman" w:hAnsi="Times New Roman" w:cs="Times New Roman"/>
                <w:sz w:val="24"/>
                <w:szCs w:val="24"/>
                <w:lang w:val="en-US"/>
              </w:rPr>
            </w:rPrChange>
          </w:rPr>
          <w:t xml:space="preserve"> </w:t>
        </w:r>
      </w:moveTo>
    </w:p>
    <w:moveToRangeEnd w:id="5378"/>
    <w:p w14:paraId="43510FF3" w14:textId="5D27601D" w:rsidR="005544EF" w:rsidRDefault="005955D0" w:rsidP="005955D0">
      <w:pPr>
        <w:spacing w:before="240" w:after="240"/>
        <w:jc w:val="both"/>
        <w:rPr>
          <w:ins w:id="5391" w:author="Chen Liao" w:date="2020-06-22T16:52:00Z"/>
          <w:rFonts w:ascii="Times New Roman" w:hAnsi="Times New Roman" w:cs="Times New Roman"/>
          <w:sz w:val="20"/>
          <w:szCs w:val="20"/>
          <w:lang w:val="en-US"/>
        </w:rPr>
      </w:pPr>
      <w:ins w:id="5392" w:author="Chen Liao" w:date="2020-06-21T20:39:00Z">
        <w:r w:rsidRPr="00254232">
          <w:rPr>
            <w:rFonts w:ascii="Times New Roman" w:hAnsi="Times New Roman" w:cs="Times New Roman"/>
            <w:sz w:val="20"/>
            <w:szCs w:val="20"/>
            <w:lang w:val="en-US"/>
            <w:rPrChange w:id="5393" w:author="Chen Liao" w:date="2020-06-22T07:02:00Z">
              <w:rPr>
                <w:sz w:val="20"/>
                <w:szCs w:val="20"/>
                <w:lang w:val="en-US"/>
              </w:rPr>
            </w:rPrChange>
          </w:rPr>
          <w:t xml:space="preserve"> </w:t>
        </w:r>
      </w:ins>
      <w:ins w:id="5394" w:author="Chen Liao" w:date="2020-06-22T16:52:00Z">
        <w:r w:rsidR="005544EF">
          <w:rPr>
            <w:rFonts w:ascii="Times New Roman" w:hAnsi="Times New Roman" w:cs="Times New Roman"/>
            <w:sz w:val="20"/>
            <w:szCs w:val="20"/>
            <w:lang w:val="en-US"/>
          </w:rPr>
          <w:br w:type="page"/>
        </w:r>
      </w:ins>
    </w:p>
    <w:p w14:paraId="72D65B4E" w14:textId="77777777" w:rsidR="005544EF" w:rsidRPr="00F079B1" w:rsidRDefault="005544EF" w:rsidP="005544EF">
      <w:pPr>
        <w:spacing w:before="240" w:after="240"/>
        <w:jc w:val="both"/>
        <w:rPr>
          <w:rFonts w:ascii="Times New Roman" w:hAnsi="Times New Roman" w:cs="Times New Roman"/>
          <w:sz w:val="24"/>
          <w:szCs w:val="24"/>
          <w:lang w:val="en-US"/>
        </w:rPr>
      </w:pPr>
      <w:commentRangeStart w:id="5395"/>
      <w:r w:rsidRPr="00F079B1">
        <w:rPr>
          <w:rFonts w:ascii="Times New Roman" w:hAnsi="Times New Roman" w:cs="Times New Roman"/>
          <w:noProof/>
          <w:sz w:val="24"/>
          <w:szCs w:val="24"/>
          <w:lang w:val="en-US"/>
        </w:rPr>
        <w:lastRenderedPageBreak/>
        <w:drawing>
          <wp:inline distT="114300" distB="114300" distL="114300" distR="114300" wp14:anchorId="6BE717C6" wp14:editId="1B87F993">
            <wp:extent cx="5734050" cy="5562600"/>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734050" cy="5562600"/>
                    </a:xfrm>
                    <a:prstGeom prst="rect">
                      <a:avLst/>
                    </a:prstGeom>
                    <a:ln/>
                  </pic:spPr>
                </pic:pic>
              </a:graphicData>
            </a:graphic>
          </wp:inline>
        </w:drawing>
      </w:r>
      <w:commentRangeEnd w:id="5395"/>
      <w:r w:rsidR="009739B1">
        <w:rPr>
          <w:rStyle w:val="CommentReference"/>
        </w:rPr>
        <w:commentReference w:id="5395"/>
      </w:r>
    </w:p>
    <w:p w14:paraId="2479B37A" w14:textId="4D4EA55B" w:rsidR="005544EF" w:rsidRDefault="005544EF" w:rsidP="005544EF">
      <w:pPr>
        <w:spacing w:before="240" w:after="240"/>
        <w:jc w:val="both"/>
        <w:rPr>
          <w:ins w:id="5396" w:author="Chen Liao" w:date="2020-06-22T17:25:00Z"/>
          <w:rFonts w:ascii="Times New Roman" w:hAnsi="Times New Roman" w:cs="Times New Roman"/>
          <w:sz w:val="20"/>
          <w:szCs w:val="20"/>
          <w:lang w:val="en-US"/>
        </w:rPr>
      </w:pPr>
      <w:r w:rsidRPr="00F079B1">
        <w:rPr>
          <w:rFonts w:ascii="Times New Roman" w:hAnsi="Times New Roman" w:cs="Times New Roman"/>
          <w:b/>
          <w:sz w:val="20"/>
          <w:szCs w:val="20"/>
          <w:lang w:val="en-US"/>
        </w:rPr>
        <w:t>Figure 3</w:t>
      </w:r>
      <w:del w:id="5397" w:author="Chen Liao" w:date="2020-06-22T20:31:00Z">
        <w:r w:rsidRPr="00F079B1" w:rsidDel="000C3CE5">
          <w:rPr>
            <w:rFonts w:ascii="Times New Roman" w:hAnsi="Times New Roman" w:cs="Times New Roman"/>
            <w:b/>
            <w:sz w:val="20"/>
            <w:szCs w:val="20"/>
            <w:lang w:val="en-US"/>
          </w:rPr>
          <w:delText>.</w:delText>
        </w:r>
      </w:del>
      <w:r w:rsidRPr="00F079B1">
        <w:rPr>
          <w:rFonts w:ascii="Times New Roman" w:hAnsi="Times New Roman" w:cs="Times New Roman"/>
          <w:b/>
          <w:sz w:val="20"/>
          <w:szCs w:val="20"/>
          <w:lang w:val="en-US"/>
        </w:rPr>
        <w:t xml:space="preserve"> </w:t>
      </w:r>
      <w:r w:rsidRPr="00F079B1">
        <w:rPr>
          <w:rFonts w:ascii="Times New Roman" w:hAnsi="Times New Roman" w:cs="Times New Roman"/>
          <w:sz w:val="20"/>
          <w:szCs w:val="20"/>
          <w:lang w:val="en-US"/>
        </w:rPr>
        <w:t xml:space="preserve">A. Levels of all the metabolites identified by LC-MS. The values shown here are absolute pre-normalization of all the compounds in the uncurated metabolite table (logarithm of the peak area) used for the HCA normalization. The blue-coded metabolites had a non-ambiguous peak identification. The black-coded metabolites were used as Internal Standard in the Cross-Contribution Compensating Multiple Standard Normalization. These were assumed to be constant across strains by a Kruskal-Wallis test and a level of significance of 0.05 (after Benjamini-Hochberg </w:t>
      </w:r>
      <w:r w:rsidRPr="00F079B1">
        <w:rPr>
          <w:rFonts w:ascii="Times New Roman" w:hAnsi="Times New Roman" w:cs="Times New Roman"/>
          <w:i/>
          <w:sz w:val="20"/>
          <w:szCs w:val="20"/>
          <w:lang w:val="en-US"/>
        </w:rPr>
        <w:t>p-</w:t>
      </w:r>
      <w:r w:rsidRPr="00F079B1">
        <w:rPr>
          <w:rFonts w:ascii="Times New Roman" w:hAnsi="Times New Roman" w:cs="Times New Roman"/>
          <w:sz w:val="20"/>
          <w:szCs w:val="20"/>
          <w:lang w:val="en-US"/>
        </w:rPr>
        <w:t xml:space="preserve">value correction). The </w:t>
      </w:r>
      <w:r w:rsidRPr="00F079B1">
        <w:rPr>
          <w:rFonts w:ascii="Times New Roman" w:hAnsi="Times New Roman" w:cs="Times New Roman"/>
          <w:sz w:val="20"/>
          <w:szCs w:val="20"/>
          <w:highlight w:val="yellow"/>
          <w:lang w:val="en-US"/>
        </w:rPr>
        <w:t>red-coded</w:t>
      </w:r>
      <w:r w:rsidRPr="00F079B1">
        <w:rPr>
          <w:rFonts w:ascii="Times New Roman" w:hAnsi="Times New Roman" w:cs="Times New Roman"/>
          <w:sz w:val="20"/>
          <w:szCs w:val="20"/>
          <w:lang w:val="en-US"/>
        </w:rPr>
        <w:t xml:space="preserve"> metabolites were removed after the HCA because of uncertain identity. Many metabolites were renamed during the curation, producing some duplicated names, which are labeled as “repeated”, and were removed. B.</w:t>
      </w:r>
      <w:r w:rsidRPr="00F079B1">
        <w:rPr>
          <w:rFonts w:ascii="Times New Roman" w:hAnsi="Times New Roman" w:cs="Times New Roman"/>
          <w:b/>
          <w:sz w:val="20"/>
          <w:szCs w:val="20"/>
          <w:lang w:val="en-US"/>
        </w:rPr>
        <w:t xml:space="preserve"> </w:t>
      </w:r>
      <w:r w:rsidRPr="00F079B1">
        <w:rPr>
          <w:rFonts w:ascii="Times New Roman" w:hAnsi="Times New Roman" w:cs="Times New Roman"/>
          <w:sz w:val="20"/>
          <w:szCs w:val="20"/>
          <w:lang w:val="en-US"/>
        </w:rPr>
        <w:t>Hierarchical Cluster Analysis of the metabolic profiles.</w:t>
      </w:r>
      <w:r w:rsidRPr="00F079B1">
        <w:rPr>
          <w:rFonts w:ascii="Times New Roman" w:hAnsi="Times New Roman" w:cs="Times New Roman"/>
          <w:b/>
          <w:sz w:val="20"/>
          <w:szCs w:val="20"/>
          <w:lang w:val="en-US"/>
        </w:rPr>
        <w:t xml:space="preserve"> </w:t>
      </w:r>
      <w:r w:rsidRPr="00F079B1">
        <w:rPr>
          <w:rFonts w:ascii="Times New Roman" w:hAnsi="Times New Roman" w:cs="Times New Roman"/>
          <w:sz w:val="20"/>
          <w:szCs w:val="20"/>
          <w:lang w:val="en-US"/>
        </w:rPr>
        <w:t xml:space="preserve">The intracellular metabolites measured for each strain show that swarmers have similar metabolic profiles. The metabolic profile of each strain was determined by LC-MS and normalized with CCMN method. 3 replicates were done for each strain. This heatmap is only showing the compounds that the experimentalists were confident about their identity. The data was clustered using Euclidean distance and Ward D aggregation method. The swarming behavior of each strain is color coded. The high swarmers are red-coded and low swarmers blue coded. The strains that swarm better appear all grouped in the same sector. F30658, which is a mild swarmer, is the only swarmer strain that is not grouped to the other ones. Regarding the metabolites, some sectors of the heatmap are higher in some groups of strains, but there is not any obvious pattern differentiating the strains with high swarming score. </w:t>
      </w:r>
    </w:p>
    <w:p w14:paraId="5D2A8533" w14:textId="5500D122" w:rsidR="00520717" w:rsidRDefault="00520717" w:rsidP="005544EF">
      <w:pPr>
        <w:spacing w:before="240" w:after="240"/>
        <w:jc w:val="both"/>
        <w:rPr>
          <w:ins w:id="5398" w:author="Chen Liao" w:date="2020-06-22T17:25:00Z"/>
          <w:rFonts w:ascii="Times New Roman" w:hAnsi="Times New Roman" w:cs="Times New Roman"/>
          <w:sz w:val="24"/>
          <w:szCs w:val="24"/>
          <w:lang w:val="en-US"/>
        </w:rPr>
      </w:pPr>
      <w:moveToRangeStart w:id="5399" w:author="Chen Liao" w:date="2020-06-22T17:25:00Z" w:name="move43739142"/>
      <w:moveTo w:id="5400" w:author="Chen Liao" w:date="2020-06-22T17:25:00Z">
        <w:r w:rsidRPr="00F079B1">
          <w:rPr>
            <w:rFonts w:ascii="Times New Roman" w:hAnsi="Times New Roman" w:cs="Times New Roman"/>
            <w:sz w:val="24"/>
            <w:szCs w:val="24"/>
            <w:lang w:val="en-US"/>
          </w:rPr>
          <w:lastRenderedPageBreak/>
          <w:t>We included strain M6075, which was not in our phylogenetic assay due to unsatisfactory genomic sequencing and assembly.</w:t>
        </w:r>
      </w:moveTo>
      <w:moveToRangeEnd w:id="5399"/>
    </w:p>
    <w:p w14:paraId="1B63EAE2" w14:textId="407D7E4A" w:rsidR="00E724F5" w:rsidRDefault="00E724F5" w:rsidP="005544EF">
      <w:pPr>
        <w:spacing w:before="240" w:after="240"/>
        <w:jc w:val="both"/>
        <w:rPr>
          <w:ins w:id="5401" w:author="Chen Liao" w:date="2020-06-22T17:25:00Z"/>
          <w:rFonts w:ascii="Times New Roman" w:hAnsi="Times New Roman" w:cs="Times New Roman"/>
          <w:sz w:val="24"/>
          <w:szCs w:val="24"/>
          <w:lang w:val="en-US"/>
        </w:rPr>
      </w:pPr>
      <w:moveToRangeStart w:id="5402" w:author="Chen Liao" w:date="2020-06-22T17:25:00Z" w:name="move43739165"/>
      <w:moveTo w:id="5403" w:author="Chen Liao" w:date="2020-06-22T17:25:00Z">
        <w:r w:rsidRPr="00F079B1">
          <w:rPr>
            <w:rFonts w:ascii="Times New Roman" w:hAnsi="Times New Roman" w:cs="Times New Roman"/>
            <w:sz w:val="24"/>
            <w:szCs w:val="24"/>
            <w:lang w:val="en-US"/>
          </w:rPr>
          <w:t>Every strain  was measured in three technical replicates.</w:t>
        </w:r>
      </w:moveTo>
      <w:moveToRangeEnd w:id="5402"/>
    </w:p>
    <w:p w14:paraId="2962BF31" w14:textId="77777777" w:rsidR="00E724F5" w:rsidRPr="00F079B1" w:rsidRDefault="00E724F5" w:rsidP="005544EF">
      <w:pPr>
        <w:spacing w:before="240" w:after="240"/>
        <w:jc w:val="both"/>
        <w:rPr>
          <w:rFonts w:ascii="Times New Roman" w:hAnsi="Times New Roman" w:cs="Times New Roman"/>
          <w:sz w:val="20"/>
          <w:szCs w:val="20"/>
          <w:lang w:val="en-US"/>
        </w:rPr>
      </w:pPr>
    </w:p>
    <w:p w14:paraId="48A4B153" w14:textId="77777777" w:rsidR="00453E6B" w:rsidRPr="00F079B1" w:rsidRDefault="00453E6B" w:rsidP="00453E6B">
      <w:pPr>
        <w:spacing w:before="240" w:after="240"/>
        <w:jc w:val="both"/>
        <w:rPr>
          <w:rFonts w:ascii="Times New Roman" w:hAnsi="Times New Roman" w:cs="Times New Roman"/>
          <w:sz w:val="24"/>
          <w:szCs w:val="24"/>
          <w:lang w:val="en-US"/>
        </w:rPr>
      </w:pPr>
      <w:r w:rsidRPr="00F079B1">
        <w:rPr>
          <w:rFonts w:ascii="Times New Roman" w:hAnsi="Times New Roman" w:cs="Times New Roman"/>
          <w:noProof/>
          <w:sz w:val="24"/>
          <w:szCs w:val="24"/>
          <w:lang w:val="en-US"/>
        </w:rPr>
        <w:drawing>
          <wp:inline distT="114300" distB="114300" distL="114300" distR="114300" wp14:anchorId="65B5631B" wp14:editId="66E6A9A3">
            <wp:extent cx="5734050" cy="5207000"/>
            <wp:effectExtent l="0" t="0" r="0" b="0"/>
            <wp:docPr id="7" name="image21.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734050" cy="5207000"/>
                    </a:xfrm>
                    <a:prstGeom prst="rect">
                      <a:avLst/>
                    </a:prstGeom>
                    <a:ln/>
                  </pic:spPr>
                </pic:pic>
              </a:graphicData>
            </a:graphic>
          </wp:inline>
        </w:drawing>
      </w:r>
    </w:p>
    <w:p w14:paraId="7133A7B3" w14:textId="77777777" w:rsidR="00453E6B" w:rsidRPr="00F079B1" w:rsidRDefault="00453E6B" w:rsidP="00453E6B">
      <w:pPr>
        <w:spacing w:before="240" w:after="240"/>
        <w:jc w:val="both"/>
        <w:rPr>
          <w:rFonts w:ascii="Times New Roman" w:hAnsi="Times New Roman" w:cs="Times New Roman"/>
          <w:sz w:val="24"/>
          <w:szCs w:val="24"/>
          <w:lang w:val="en-US"/>
        </w:rPr>
      </w:pPr>
      <w:r w:rsidRPr="00F079B1">
        <w:rPr>
          <w:rFonts w:ascii="Times New Roman" w:hAnsi="Times New Roman" w:cs="Times New Roman"/>
          <w:b/>
          <w:sz w:val="20"/>
          <w:szCs w:val="20"/>
          <w:lang w:val="en-US"/>
        </w:rPr>
        <w:t xml:space="preserve">Figure 4. </w:t>
      </w:r>
      <w:r w:rsidRPr="00F079B1">
        <w:rPr>
          <w:rFonts w:ascii="Times New Roman" w:hAnsi="Times New Roman" w:cs="Times New Roman"/>
          <w:sz w:val="20"/>
          <w:szCs w:val="20"/>
          <w:lang w:val="en-US"/>
        </w:rPr>
        <w:t xml:space="preserve">A. Score plot of the OPLS model. The strains appear separated according to whether they produce or not rhamnolipids across the predictor component (t1). B. Loading values for the predictor component of a selected number of metabolites, mapped to the pathways they are involved in according to KEGG database, among the ones found to be potentially altered according to FELLA algorithm. C. TCA Cycle map. The compounds that are in our metabolomic dataset appear in bold. The colored ones are the ones that are correlated to any of the rhamnolipid production phenotypes. Pyruvate does not appear in B because it was found to be constant, so it was removed in the normalization step. </w:t>
      </w:r>
    </w:p>
    <w:p w14:paraId="44CEC43B" w14:textId="56A4626B" w:rsidR="00FC584A" w:rsidRDefault="00FC584A">
      <w:pPr>
        <w:spacing w:before="240" w:after="240"/>
        <w:jc w:val="both"/>
        <w:rPr>
          <w:ins w:id="5404" w:author="Chen Liao" w:date="2020-06-22T20:25:00Z"/>
          <w:rFonts w:ascii="Times New Roman" w:hAnsi="Times New Roman" w:cs="Times New Roman"/>
          <w:lang w:val="en-US"/>
        </w:rPr>
      </w:pPr>
      <w:ins w:id="5405" w:author="Chen Liao" w:date="2020-06-22T20:25:00Z">
        <w:r>
          <w:rPr>
            <w:rFonts w:ascii="Times New Roman" w:hAnsi="Times New Roman" w:cs="Times New Roman"/>
            <w:lang w:val="en-US"/>
          </w:rPr>
          <w:br w:type="page"/>
        </w:r>
      </w:ins>
    </w:p>
    <w:p w14:paraId="40637ADE" w14:textId="77777777" w:rsidR="00FC584A" w:rsidRPr="00F079B1" w:rsidRDefault="00FC584A">
      <w:pPr>
        <w:spacing w:before="240" w:after="240"/>
        <w:jc w:val="center"/>
        <w:rPr>
          <w:rFonts w:ascii="Times New Roman" w:hAnsi="Times New Roman" w:cs="Times New Roman"/>
          <w:sz w:val="24"/>
          <w:szCs w:val="24"/>
          <w:lang w:val="en-US"/>
        </w:rPr>
        <w:pPrChange w:id="5406" w:author="Chen Liao" w:date="2020-06-22T20:25:00Z">
          <w:pPr>
            <w:spacing w:before="240" w:after="240"/>
            <w:jc w:val="both"/>
          </w:pPr>
        </w:pPrChange>
      </w:pPr>
      <w:r w:rsidRPr="00F079B1">
        <w:rPr>
          <w:rFonts w:ascii="Times New Roman" w:hAnsi="Times New Roman" w:cs="Times New Roman"/>
          <w:noProof/>
          <w:sz w:val="24"/>
          <w:szCs w:val="24"/>
          <w:lang w:val="en-US"/>
        </w:rPr>
        <w:lastRenderedPageBreak/>
        <w:drawing>
          <wp:inline distT="114300" distB="114300" distL="114300" distR="114300" wp14:anchorId="56145904" wp14:editId="6F10B17F">
            <wp:extent cx="4724400" cy="7277100"/>
            <wp:effectExtent l="0" t="0" r="0" b="0"/>
            <wp:docPr id="18" name="image1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4724400" cy="7277100"/>
                    </a:xfrm>
                    <a:prstGeom prst="rect">
                      <a:avLst/>
                    </a:prstGeom>
                    <a:ln/>
                  </pic:spPr>
                </pic:pic>
              </a:graphicData>
            </a:graphic>
          </wp:inline>
        </w:drawing>
      </w:r>
    </w:p>
    <w:p w14:paraId="436D604E" w14:textId="7581FB09" w:rsidR="00407C45" w:rsidRDefault="00FC584A" w:rsidP="00FC584A">
      <w:pPr>
        <w:spacing w:before="240" w:after="240"/>
        <w:jc w:val="both"/>
        <w:rPr>
          <w:ins w:id="5407" w:author="Chen Liao" w:date="2020-06-22T20:28:00Z"/>
          <w:rFonts w:ascii="Times New Roman" w:hAnsi="Times New Roman" w:cs="Times New Roman"/>
          <w:sz w:val="20"/>
          <w:szCs w:val="20"/>
          <w:lang w:val="en-US"/>
        </w:rPr>
      </w:pPr>
      <w:r w:rsidRPr="00F079B1">
        <w:rPr>
          <w:rFonts w:ascii="Times New Roman" w:hAnsi="Times New Roman" w:cs="Times New Roman"/>
          <w:b/>
          <w:sz w:val="20"/>
          <w:szCs w:val="20"/>
          <w:lang w:val="en-US"/>
        </w:rPr>
        <w:t xml:space="preserve">Figure S4. </w:t>
      </w:r>
      <w:r w:rsidRPr="00F079B1">
        <w:rPr>
          <w:rFonts w:ascii="Times New Roman" w:hAnsi="Times New Roman" w:cs="Times New Roman"/>
          <w:sz w:val="20"/>
          <w:szCs w:val="20"/>
          <w:lang w:val="en-US"/>
        </w:rPr>
        <w:t xml:space="preserve">Loadings of the predictive component of the OPLS-DA model obtained to classify the strains according to if they produce or not rhamnolipids. The differential metabolites between producers and non-producers were determined by a Mann Whitney test (adjusted </w:t>
      </w:r>
      <w:r w:rsidRPr="00F079B1">
        <w:rPr>
          <w:rFonts w:ascii="Times New Roman" w:hAnsi="Times New Roman" w:cs="Times New Roman"/>
          <w:i/>
          <w:sz w:val="20"/>
          <w:szCs w:val="20"/>
          <w:lang w:val="en-US"/>
        </w:rPr>
        <w:t>p-</w:t>
      </w:r>
      <w:r w:rsidRPr="00F079B1">
        <w:rPr>
          <w:rFonts w:ascii="Times New Roman" w:hAnsi="Times New Roman" w:cs="Times New Roman"/>
          <w:sz w:val="20"/>
          <w:szCs w:val="20"/>
          <w:lang w:val="en-US"/>
        </w:rPr>
        <w:t xml:space="preserve">values with Bonferroni-Hochberg method) with a level of significance of 0.05 (bars with black outline) and used as input for a metabolic pathway enrichment with FELLA algorithm. The colors indicate the mapped pathway for each one of the metabolites. </w:t>
      </w:r>
      <w:ins w:id="5408" w:author="Chen Liao" w:date="2020-06-22T20:28:00Z">
        <w:r w:rsidR="00407C45">
          <w:rPr>
            <w:rFonts w:ascii="Times New Roman" w:hAnsi="Times New Roman" w:cs="Times New Roman"/>
            <w:sz w:val="20"/>
            <w:szCs w:val="20"/>
            <w:lang w:val="en-US"/>
          </w:rPr>
          <w:br w:type="page"/>
        </w:r>
      </w:ins>
    </w:p>
    <w:p w14:paraId="0DD18854" w14:textId="77777777" w:rsidR="00407C45" w:rsidRPr="00F079B1" w:rsidRDefault="00407C45" w:rsidP="00407C45">
      <w:pPr>
        <w:spacing w:before="240" w:after="240"/>
        <w:jc w:val="center"/>
        <w:rPr>
          <w:ins w:id="5409" w:author="Chen Liao" w:date="2020-06-22T20:28:00Z"/>
          <w:rFonts w:ascii="Times New Roman" w:hAnsi="Times New Roman" w:cs="Times New Roman"/>
          <w:sz w:val="20"/>
          <w:szCs w:val="20"/>
          <w:lang w:val="en-US"/>
        </w:rPr>
      </w:pPr>
      <w:ins w:id="5410" w:author="Chen Liao" w:date="2020-06-22T20:28:00Z">
        <w:r w:rsidRPr="00F079B1">
          <w:rPr>
            <w:rFonts w:ascii="Times New Roman" w:hAnsi="Times New Roman" w:cs="Times New Roman"/>
            <w:noProof/>
            <w:sz w:val="20"/>
            <w:szCs w:val="20"/>
            <w:lang w:val="en-US"/>
          </w:rPr>
          <w:lastRenderedPageBreak/>
          <w:drawing>
            <wp:inline distT="114300" distB="114300" distL="114300" distR="114300" wp14:anchorId="0ED762E5" wp14:editId="77F9B119">
              <wp:extent cx="4710113" cy="3286125"/>
              <wp:effectExtent l="0" t="0" r="0" b="0"/>
              <wp:docPr id="22" name="image15.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4710113" cy="3286125"/>
                      </a:xfrm>
                      <a:prstGeom prst="rect">
                        <a:avLst/>
                      </a:prstGeom>
                      <a:ln/>
                    </pic:spPr>
                  </pic:pic>
                </a:graphicData>
              </a:graphic>
            </wp:inline>
          </w:drawing>
        </w:r>
      </w:ins>
    </w:p>
    <w:p w14:paraId="3A67A93A" w14:textId="3058953D" w:rsidR="00407C45" w:rsidRDefault="00407C45" w:rsidP="00407C45">
      <w:pPr>
        <w:spacing w:before="240" w:after="240"/>
        <w:jc w:val="both"/>
        <w:rPr>
          <w:ins w:id="5411" w:author="Chen Liao" w:date="2020-06-22T20:28:00Z"/>
          <w:rFonts w:ascii="Times New Roman" w:hAnsi="Times New Roman" w:cs="Times New Roman"/>
          <w:color w:val="FF00FF"/>
          <w:sz w:val="21"/>
          <w:szCs w:val="21"/>
          <w:highlight w:val="white"/>
          <w:lang w:val="en-US"/>
        </w:rPr>
      </w:pPr>
      <w:ins w:id="5412" w:author="Chen Liao" w:date="2020-06-22T20:28:00Z">
        <w:r w:rsidRPr="00F079B1">
          <w:rPr>
            <w:rFonts w:ascii="Times New Roman" w:hAnsi="Times New Roman" w:cs="Times New Roman"/>
            <w:b/>
            <w:sz w:val="20"/>
            <w:szCs w:val="20"/>
            <w:lang w:val="en-US"/>
          </w:rPr>
          <w:t>Figure 5</w:t>
        </w:r>
        <w:r w:rsidRPr="00F079B1">
          <w:rPr>
            <w:rFonts w:ascii="Times New Roman" w:hAnsi="Times New Roman" w:cs="Times New Roman"/>
            <w:sz w:val="20"/>
            <w:szCs w:val="20"/>
            <w:lang w:val="en-US"/>
          </w:rPr>
          <w:t xml:space="preserve"> Growth and rhamnolipid secretion are constrained by redox status. The redox stress levels are perturbed by altering fluxes of NADH (reduced nicotinamide adenine dinucleotide; </w:t>
        </w:r>
        <w:r w:rsidRPr="00F079B1">
          <w:rPr>
            <w:rFonts w:ascii="Times New Roman" w:hAnsi="Times New Roman" w:cs="Times New Roman"/>
            <w:b/>
            <w:sz w:val="20"/>
            <w:szCs w:val="20"/>
            <w:lang w:val="en-US"/>
          </w:rPr>
          <w:t>A</w:t>
        </w:r>
        <w:r w:rsidRPr="00F079B1">
          <w:rPr>
            <w:rFonts w:ascii="Times New Roman" w:hAnsi="Times New Roman" w:cs="Times New Roman"/>
            <w:sz w:val="20"/>
            <w:szCs w:val="20"/>
            <w:lang w:val="en-US"/>
          </w:rPr>
          <w:t xml:space="preserve">), NADPH (reduced nicotinamide adenine dinucleotide phosphate; </w:t>
        </w:r>
        <w:r w:rsidRPr="00F079B1">
          <w:rPr>
            <w:rFonts w:ascii="Times New Roman" w:hAnsi="Times New Roman" w:cs="Times New Roman"/>
            <w:b/>
            <w:sz w:val="20"/>
            <w:szCs w:val="20"/>
            <w:lang w:val="en-US"/>
          </w:rPr>
          <w:t>B</w:t>
        </w:r>
        <w:r w:rsidRPr="00F079B1">
          <w:rPr>
            <w:rFonts w:ascii="Times New Roman" w:hAnsi="Times New Roman" w:cs="Times New Roman"/>
            <w:sz w:val="20"/>
            <w:szCs w:val="20"/>
            <w:lang w:val="en-US"/>
          </w:rPr>
          <w:t xml:space="preserve">) and GSH (reduced glutathione; </w:t>
        </w:r>
        <w:r w:rsidRPr="00F079B1">
          <w:rPr>
            <w:rFonts w:ascii="Times New Roman" w:hAnsi="Times New Roman" w:cs="Times New Roman"/>
            <w:b/>
            <w:sz w:val="20"/>
            <w:szCs w:val="20"/>
            <w:lang w:val="en-US"/>
          </w:rPr>
          <w:t>C</w:t>
        </w:r>
        <w:r w:rsidRPr="00F079B1">
          <w:rPr>
            <w:rFonts w:ascii="Times New Roman" w:hAnsi="Times New Roman" w:cs="Times New Roman"/>
            <w:sz w:val="20"/>
            <w:szCs w:val="20"/>
            <w:lang w:val="en-US"/>
          </w:rPr>
          <w:t xml:space="preserve">). Upper panels are predicted maximum growth rates and lower panels are predicted maximum byproduct secretion fluxes.  C:N indicates the carbon-to-nitrogen ratio between glycerol and ammonium in the culture medium. Abbreviations: HAA: </w:t>
        </w:r>
        <w:r w:rsidRPr="00F079B1">
          <w:rPr>
            <w:rFonts w:ascii="Times New Roman" w:hAnsi="Times New Roman" w:cs="Times New Roman"/>
            <w:sz w:val="21"/>
            <w:szCs w:val="21"/>
            <w:highlight w:val="white"/>
            <w:lang w:val="en-US"/>
          </w:rPr>
          <w:t xml:space="preserve">3-(3-hydroxyalkanoyloxy) alkanoate; monoRL: monorhamnolipid; diRL: dirhamnolipid; aKG: alpha-ketoglutarate. </w:t>
        </w:r>
        <w:r w:rsidRPr="00F079B1">
          <w:rPr>
            <w:rFonts w:ascii="Times New Roman" w:hAnsi="Times New Roman" w:cs="Times New Roman"/>
            <w:color w:val="FF00FF"/>
            <w:sz w:val="21"/>
            <w:szCs w:val="21"/>
            <w:highlight w:val="white"/>
            <w:lang w:val="en-US"/>
          </w:rPr>
          <w:t>dash line:</w:t>
        </w:r>
        <w:r>
          <w:rPr>
            <w:rFonts w:ascii="Times New Roman" w:hAnsi="Times New Roman" w:cs="Times New Roman"/>
            <w:color w:val="FF00FF"/>
            <w:sz w:val="21"/>
            <w:szCs w:val="21"/>
            <w:highlight w:val="white"/>
            <w:lang w:val="en-US"/>
          </w:rPr>
          <w:br w:type="page"/>
        </w:r>
      </w:ins>
    </w:p>
    <w:p w14:paraId="51621DF3" w14:textId="77777777" w:rsidR="00407C45" w:rsidRPr="00F079B1" w:rsidRDefault="00407C45" w:rsidP="00407C45">
      <w:pPr>
        <w:spacing w:before="240" w:after="240"/>
        <w:jc w:val="both"/>
        <w:rPr>
          <w:ins w:id="5413" w:author="Chen Liao" w:date="2020-06-22T20:28:00Z"/>
          <w:rFonts w:ascii="Times New Roman" w:hAnsi="Times New Roman" w:cs="Times New Roman"/>
          <w:color w:val="FF00FF"/>
          <w:sz w:val="20"/>
          <w:szCs w:val="20"/>
          <w:lang w:val="en-US"/>
        </w:rPr>
      </w:pPr>
    </w:p>
    <w:p w14:paraId="35D3DE14" w14:textId="77777777" w:rsidR="00407C45" w:rsidRPr="00F079B1" w:rsidRDefault="00407C45" w:rsidP="00407C45">
      <w:pPr>
        <w:spacing w:before="240" w:after="240"/>
        <w:jc w:val="both"/>
        <w:rPr>
          <w:ins w:id="5414" w:author="Chen Liao" w:date="2020-06-22T20:28:00Z"/>
          <w:rFonts w:ascii="Times New Roman" w:hAnsi="Times New Roman" w:cs="Times New Roman"/>
          <w:sz w:val="20"/>
          <w:szCs w:val="20"/>
          <w:lang w:val="en-US"/>
        </w:rPr>
      </w:pPr>
    </w:p>
    <w:p w14:paraId="1BFB6E19" w14:textId="77777777" w:rsidR="00407C45" w:rsidRPr="00F079B1" w:rsidRDefault="00407C45" w:rsidP="00407C45">
      <w:pPr>
        <w:spacing w:before="240" w:after="240"/>
        <w:jc w:val="center"/>
        <w:rPr>
          <w:ins w:id="5415" w:author="Chen Liao" w:date="2020-06-22T20:28:00Z"/>
          <w:rFonts w:ascii="Times New Roman" w:hAnsi="Times New Roman" w:cs="Times New Roman"/>
          <w:sz w:val="20"/>
          <w:szCs w:val="20"/>
          <w:lang w:val="en-US"/>
        </w:rPr>
      </w:pPr>
      <w:ins w:id="5416" w:author="Chen Liao" w:date="2020-06-22T20:28:00Z">
        <w:r w:rsidRPr="00F079B1">
          <w:rPr>
            <w:rFonts w:ascii="Times New Roman" w:hAnsi="Times New Roman" w:cs="Times New Roman"/>
            <w:noProof/>
            <w:sz w:val="20"/>
            <w:szCs w:val="20"/>
            <w:lang w:val="en-US"/>
          </w:rPr>
          <w:drawing>
            <wp:inline distT="114300" distB="114300" distL="114300" distR="114300" wp14:anchorId="410BF7FB" wp14:editId="1867151C">
              <wp:extent cx="2676525" cy="2886075"/>
              <wp:effectExtent l="0" t="0" r="3175" b="0"/>
              <wp:docPr id="21" name="image6.png" descr="A picture containing kite, flying, firework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2676905" cy="2886485"/>
                      </a:xfrm>
                      <a:prstGeom prst="rect">
                        <a:avLst/>
                      </a:prstGeom>
                      <a:ln/>
                    </pic:spPr>
                  </pic:pic>
                </a:graphicData>
              </a:graphic>
            </wp:inline>
          </w:drawing>
        </w:r>
      </w:ins>
    </w:p>
    <w:p w14:paraId="17BB7DD7" w14:textId="1505283D" w:rsidR="00F35CDD" w:rsidRDefault="00407C45" w:rsidP="00407C45">
      <w:pPr>
        <w:spacing w:before="240" w:after="240"/>
        <w:jc w:val="both"/>
        <w:rPr>
          <w:ins w:id="5417" w:author="Chen Liao" w:date="2020-06-22T20:33:00Z"/>
          <w:rFonts w:ascii="Times New Roman" w:hAnsi="Times New Roman" w:cs="Times New Roman"/>
          <w:sz w:val="21"/>
          <w:szCs w:val="21"/>
          <w:highlight w:val="white"/>
          <w:lang w:val="en-US"/>
        </w:rPr>
      </w:pPr>
      <w:ins w:id="5418" w:author="Chen Liao" w:date="2020-06-22T20:28:00Z">
        <w:r w:rsidRPr="00F079B1">
          <w:rPr>
            <w:rFonts w:ascii="Times New Roman" w:hAnsi="Times New Roman" w:cs="Times New Roman"/>
            <w:b/>
            <w:sz w:val="20"/>
            <w:szCs w:val="20"/>
            <w:lang w:val="en-US"/>
          </w:rPr>
          <w:t>Figure S5</w:t>
        </w:r>
        <w:r w:rsidRPr="00F079B1">
          <w:rPr>
            <w:rFonts w:ascii="Times New Roman" w:hAnsi="Times New Roman" w:cs="Times New Roman"/>
            <w:sz w:val="20"/>
            <w:szCs w:val="20"/>
            <w:lang w:val="en-US"/>
          </w:rPr>
          <w:t xml:space="preserve"> Theoretical estimation of threshold carbon (glycerol):nitrogen (ammonium) ratio above which carbon is in excess in the sense that carbon release through rhamnolipids and central carbon metabolites does not compromise biomass production. Abbreviations: HAA: </w:t>
        </w:r>
        <w:r w:rsidRPr="00F079B1">
          <w:rPr>
            <w:rFonts w:ascii="Times New Roman" w:hAnsi="Times New Roman" w:cs="Times New Roman"/>
            <w:sz w:val="21"/>
            <w:szCs w:val="21"/>
            <w:highlight w:val="white"/>
            <w:lang w:val="en-US"/>
          </w:rPr>
          <w:t>3-(3-hydroxyalkanoyloxy)alkanoate; monoRL: monorhamnolipid; diRL: dirhamnolipid; aKG: alpha-ketoglutarate.</w:t>
        </w:r>
      </w:ins>
      <w:ins w:id="5419" w:author="Chen Liao" w:date="2020-06-22T20:33:00Z">
        <w:r w:rsidR="00F35CDD">
          <w:rPr>
            <w:rFonts w:ascii="Times New Roman" w:hAnsi="Times New Roman" w:cs="Times New Roman"/>
            <w:sz w:val="21"/>
            <w:szCs w:val="21"/>
            <w:highlight w:val="white"/>
            <w:lang w:val="en-US"/>
          </w:rPr>
          <w:br w:type="page"/>
        </w:r>
      </w:ins>
    </w:p>
    <w:p w14:paraId="595BCD53" w14:textId="77777777" w:rsidR="00F35CDD" w:rsidRPr="00F079B1" w:rsidRDefault="00F35CDD" w:rsidP="00F35CDD">
      <w:pPr>
        <w:spacing w:before="240" w:after="240"/>
        <w:jc w:val="both"/>
        <w:rPr>
          <w:ins w:id="5420" w:author="Chen Liao" w:date="2020-06-22T20:33:00Z"/>
          <w:rFonts w:ascii="Times New Roman" w:hAnsi="Times New Roman" w:cs="Times New Roman"/>
          <w:sz w:val="24"/>
          <w:szCs w:val="24"/>
          <w:lang w:val="en-US"/>
        </w:rPr>
      </w:pPr>
    </w:p>
    <w:p w14:paraId="31E0BF79" w14:textId="77777777" w:rsidR="00F35CDD" w:rsidRPr="00F079B1" w:rsidRDefault="00F35CDD" w:rsidP="00F35CDD">
      <w:pPr>
        <w:spacing w:before="240" w:after="240"/>
        <w:jc w:val="center"/>
        <w:rPr>
          <w:ins w:id="5421" w:author="Chen Liao" w:date="2020-06-22T20:33:00Z"/>
          <w:rFonts w:ascii="Times New Roman" w:hAnsi="Times New Roman" w:cs="Times New Roman"/>
          <w:sz w:val="24"/>
          <w:szCs w:val="24"/>
          <w:lang w:val="en-US"/>
        </w:rPr>
      </w:pPr>
      <w:ins w:id="5422" w:author="Chen Liao" w:date="2020-06-22T20:33:00Z">
        <w:r w:rsidRPr="00F079B1">
          <w:rPr>
            <w:rFonts w:ascii="Times New Roman" w:hAnsi="Times New Roman" w:cs="Times New Roman"/>
            <w:noProof/>
            <w:sz w:val="24"/>
            <w:szCs w:val="24"/>
            <w:lang w:val="en-US"/>
          </w:rPr>
          <w:drawing>
            <wp:inline distT="114300" distB="114300" distL="114300" distR="114300" wp14:anchorId="254A33BE" wp14:editId="2AAFBD77">
              <wp:extent cx="3849495" cy="2052638"/>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3849495" cy="2052638"/>
                      </a:xfrm>
                      <a:prstGeom prst="rect">
                        <a:avLst/>
                      </a:prstGeom>
                      <a:ln/>
                    </pic:spPr>
                  </pic:pic>
                </a:graphicData>
              </a:graphic>
            </wp:inline>
          </w:drawing>
        </w:r>
      </w:ins>
    </w:p>
    <w:p w14:paraId="16888135" w14:textId="3CF03E79" w:rsidR="00BC06D9" w:rsidRDefault="00F35CDD">
      <w:pPr>
        <w:spacing w:before="240" w:after="240"/>
        <w:jc w:val="both"/>
        <w:rPr>
          <w:ins w:id="5423" w:author="Chen Liao" w:date="2020-06-22T20:53:00Z"/>
          <w:rFonts w:ascii="Times New Roman" w:hAnsi="Times New Roman" w:cs="Times New Roman"/>
          <w:sz w:val="20"/>
          <w:szCs w:val="20"/>
          <w:lang w:val="en-US"/>
        </w:rPr>
      </w:pPr>
      <w:ins w:id="5424" w:author="Chen Liao" w:date="2020-06-22T20:33:00Z">
        <w:r w:rsidRPr="00F079B1">
          <w:rPr>
            <w:rFonts w:ascii="Times New Roman" w:hAnsi="Times New Roman" w:cs="Times New Roman"/>
            <w:b/>
            <w:sz w:val="20"/>
            <w:szCs w:val="20"/>
            <w:lang w:val="en-US"/>
          </w:rPr>
          <w:t xml:space="preserve">Figure S6. </w:t>
        </w:r>
        <w:r w:rsidRPr="00F079B1">
          <w:rPr>
            <w:rFonts w:ascii="Times New Roman" w:hAnsi="Times New Roman" w:cs="Times New Roman"/>
            <w:sz w:val="20"/>
            <w:szCs w:val="20"/>
            <w:lang w:val="en-US"/>
          </w:rPr>
          <w:t xml:space="preserve">Volcano plot of metabolomics data between wild-type </w:t>
        </w:r>
        <w:r w:rsidRPr="00F079B1">
          <w:rPr>
            <w:rFonts w:ascii="Times New Roman" w:hAnsi="Times New Roman" w:cs="Times New Roman"/>
            <w:i/>
            <w:sz w:val="20"/>
            <w:szCs w:val="20"/>
            <w:lang w:val="en-US"/>
          </w:rPr>
          <w:t xml:space="preserve">P. aeruginosa </w:t>
        </w:r>
        <w:r w:rsidRPr="00F079B1">
          <w:rPr>
            <w:rFonts w:ascii="Times New Roman" w:hAnsi="Times New Roman" w:cs="Times New Roman"/>
            <w:sz w:val="20"/>
            <w:szCs w:val="20"/>
            <w:lang w:val="en-US"/>
          </w:rPr>
          <w:t xml:space="preserve">UCBPP-PA14 strain and its </w:t>
        </w:r>
        <w:r w:rsidRPr="00F079B1">
          <w:rPr>
            <w:rFonts w:ascii="Times New Roman" w:hAnsi="Times New Roman" w:cs="Times New Roman"/>
            <w:i/>
            <w:sz w:val="20"/>
            <w:szCs w:val="20"/>
            <w:lang w:val="en-US"/>
          </w:rPr>
          <w:t>rhlA</w:t>
        </w:r>
        <w:r w:rsidRPr="00F079B1">
          <w:rPr>
            <w:rFonts w:ascii="Times New Roman" w:hAnsi="Times New Roman" w:cs="Times New Roman"/>
            <w:sz w:val="20"/>
            <w:szCs w:val="20"/>
            <w:lang w:val="en-US"/>
          </w:rPr>
          <w:t xml:space="preserve"> mutant (replotted from Boyle et al. 2017). </w:t>
        </w:r>
      </w:ins>
      <w:ins w:id="5425" w:author="Chen Liao" w:date="2020-06-22T20:53:00Z">
        <w:r w:rsidR="00BC06D9">
          <w:rPr>
            <w:rFonts w:ascii="Times New Roman" w:hAnsi="Times New Roman" w:cs="Times New Roman"/>
            <w:sz w:val="20"/>
            <w:szCs w:val="20"/>
            <w:lang w:val="en-US"/>
          </w:rPr>
          <w:br w:type="page"/>
        </w:r>
      </w:ins>
    </w:p>
    <w:p w14:paraId="07433EB7" w14:textId="77777777" w:rsidR="00BC06D9" w:rsidRPr="00F079B1" w:rsidRDefault="00BC06D9" w:rsidP="00BC06D9">
      <w:pPr>
        <w:spacing w:before="240" w:after="240"/>
        <w:jc w:val="center"/>
        <w:rPr>
          <w:moveTo w:id="5426" w:author="Chen Liao" w:date="2020-06-22T20:53:00Z"/>
          <w:rFonts w:ascii="Times New Roman" w:hAnsi="Times New Roman" w:cs="Times New Roman"/>
          <w:sz w:val="24"/>
          <w:szCs w:val="24"/>
          <w:lang w:val="en-US"/>
        </w:rPr>
        <w:pPrChange w:id="5427" w:author="Chen Liao" w:date="2020-06-22T20:53:00Z">
          <w:pPr>
            <w:spacing w:before="240" w:after="240"/>
            <w:jc w:val="both"/>
          </w:pPr>
        </w:pPrChange>
      </w:pPr>
      <w:moveToRangeStart w:id="5428" w:author="Chen Liao" w:date="2020-06-22T20:53:00Z" w:name="move43751620"/>
      <w:moveTo w:id="5429" w:author="Chen Liao" w:date="2020-06-22T20:53:00Z">
        <w:r w:rsidRPr="00F079B1">
          <w:rPr>
            <w:rFonts w:ascii="Times New Roman" w:hAnsi="Times New Roman" w:cs="Times New Roman"/>
            <w:noProof/>
            <w:sz w:val="24"/>
            <w:szCs w:val="24"/>
            <w:lang w:val="en-US"/>
          </w:rPr>
          <w:lastRenderedPageBreak/>
          <w:drawing>
            <wp:inline distT="114300" distB="114300" distL="114300" distR="114300" wp14:anchorId="097D27D5" wp14:editId="684BEDF2">
              <wp:extent cx="5343525" cy="5715000"/>
              <wp:effectExtent l="0" t="0" r="3175" b="0"/>
              <wp:docPr id="2" name="image2.png"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343525" cy="5715000"/>
                      </a:xfrm>
                      <a:prstGeom prst="rect">
                        <a:avLst/>
                      </a:prstGeom>
                      <a:ln/>
                    </pic:spPr>
                  </pic:pic>
                </a:graphicData>
              </a:graphic>
            </wp:inline>
          </w:drawing>
        </w:r>
      </w:moveTo>
    </w:p>
    <w:p w14:paraId="39C9B04C" w14:textId="77777777" w:rsidR="00BC06D9" w:rsidRPr="00F079B1" w:rsidRDefault="00BC06D9" w:rsidP="00BC06D9">
      <w:pPr>
        <w:spacing w:before="240" w:after="240"/>
        <w:jc w:val="both"/>
        <w:rPr>
          <w:moveTo w:id="5430" w:author="Chen Liao" w:date="2020-06-22T20:53:00Z"/>
          <w:rFonts w:ascii="Times New Roman" w:hAnsi="Times New Roman" w:cs="Times New Roman"/>
          <w:sz w:val="24"/>
          <w:szCs w:val="24"/>
          <w:lang w:val="en-US"/>
        </w:rPr>
      </w:pPr>
      <w:moveTo w:id="5431" w:author="Chen Liao" w:date="2020-06-22T20:53:00Z">
        <w:r w:rsidRPr="00F079B1">
          <w:rPr>
            <w:rFonts w:ascii="Times New Roman" w:hAnsi="Times New Roman" w:cs="Times New Roman"/>
            <w:b/>
            <w:sz w:val="24"/>
            <w:szCs w:val="24"/>
            <w:lang w:val="en-US"/>
          </w:rPr>
          <w:t>Figure 6</w:t>
        </w:r>
        <w:r w:rsidRPr="00F079B1">
          <w:rPr>
            <w:rFonts w:ascii="Times New Roman" w:hAnsi="Times New Roman" w:cs="Times New Roman"/>
            <w:sz w:val="24"/>
            <w:szCs w:val="24"/>
            <w:lang w:val="en-US"/>
          </w:rPr>
          <w:t xml:space="preserve">. Metabolic model of rhamnolipids production in </w:t>
        </w:r>
        <w:r w:rsidRPr="00F079B1">
          <w:rPr>
            <w:rFonts w:ascii="Times New Roman" w:hAnsi="Times New Roman" w:cs="Times New Roman"/>
            <w:i/>
            <w:sz w:val="24"/>
            <w:szCs w:val="24"/>
            <w:lang w:val="en-US"/>
          </w:rPr>
          <w:t>P. aeruginosa</w:t>
        </w:r>
        <w:r w:rsidRPr="00F079B1">
          <w:rPr>
            <w:rFonts w:ascii="Times New Roman" w:hAnsi="Times New Roman" w:cs="Times New Roman"/>
            <w:sz w:val="24"/>
            <w:szCs w:val="24"/>
            <w:lang w:val="en-US"/>
          </w:rPr>
          <w:t>. A) During aerobic growth, cells rely on the TCA cycle to generate energy molecules such as NADH and invest in biomass. B) When cells reach a certain density and nitrogen becomes limited, rhamnolipids production is turned on by quorum sensing and this step consumes NADH. Enzymes that facilitate cell growth at this condition are synthesized and some proteins are recycled with fMet as a degradation signal. At the same time, TCA cycle is slowed down by redox stress. For the strains that could produce rhamnolipids, the membrane redox stress is partially released and therefore the flux between succinate and fumarate is less reduced (*), resulting in higher fumarate level than in rhamnolipids nonproducer. red dots: metabolites whose levels are lower in rhamnolipids producers; green dots: metabolites whose levels are higher in rhamnolipids producers.</w:t>
        </w:r>
      </w:moveTo>
    </w:p>
    <w:moveToRangeEnd w:id="5428"/>
    <w:p w14:paraId="679982FE" w14:textId="77777777" w:rsidR="00FC584A" w:rsidRPr="00F079B1" w:rsidDel="00291FE2" w:rsidRDefault="00FC584A" w:rsidP="00FC584A">
      <w:pPr>
        <w:spacing w:before="240" w:after="240"/>
        <w:jc w:val="both"/>
        <w:rPr>
          <w:del w:id="5432" w:author="Chen Liao" w:date="2020-06-22T20:33:00Z"/>
          <w:rFonts w:ascii="Times New Roman" w:hAnsi="Times New Roman" w:cs="Times New Roman"/>
          <w:sz w:val="20"/>
          <w:szCs w:val="20"/>
          <w:lang w:val="en-US"/>
        </w:rPr>
      </w:pPr>
    </w:p>
    <w:p w14:paraId="7B6081E0" w14:textId="77777777" w:rsidR="00B97F68" w:rsidRPr="00254232" w:rsidDel="005955D0" w:rsidRDefault="00B97F68" w:rsidP="00B97F68">
      <w:pPr>
        <w:spacing w:before="240" w:after="240"/>
        <w:jc w:val="both"/>
        <w:rPr>
          <w:del w:id="5433" w:author="Chen Liao" w:date="2020-06-21T20:39:00Z"/>
          <w:rFonts w:ascii="Times New Roman" w:hAnsi="Times New Roman" w:cs="Times New Roman"/>
          <w:lang w:val="en-US"/>
          <w:rPrChange w:id="5434" w:author="Chen Liao" w:date="2020-06-22T07:02:00Z">
            <w:rPr>
              <w:del w:id="5435" w:author="Chen Liao" w:date="2020-06-21T20:39:00Z"/>
              <w:sz w:val="20"/>
              <w:szCs w:val="20"/>
              <w:lang w:val="en-US"/>
            </w:rPr>
          </w:rPrChange>
        </w:rPr>
      </w:pPr>
    </w:p>
    <w:p w14:paraId="37F3422E" w14:textId="48CAD884" w:rsidR="00973C24" w:rsidRPr="00254232" w:rsidRDefault="00973C24">
      <w:pPr>
        <w:spacing w:before="240" w:after="240"/>
        <w:jc w:val="both"/>
        <w:rPr>
          <w:rFonts w:ascii="Times New Roman" w:hAnsi="Times New Roman" w:cs="Times New Roman"/>
          <w:lang w:val="en-US"/>
          <w:rPrChange w:id="5436" w:author="Chen Liao" w:date="2020-06-22T07:02:00Z">
            <w:rPr>
              <w:lang w:val="en-US"/>
            </w:rPr>
          </w:rPrChange>
        </w:rPr>
        <w:pPrChange w:id="5437" w:author="Chen Liao" w:date="2020-06-21T20:39:00Z">
          <w:pPr>
            <w:widowControl w:val="0"/>
            <w:autoSpaceDE w:val="0"/>
            <w:autoSpaceDN w:val="0"/>
            <w:adjustRightInd w:val="0"/>
          </w:pPr>
        </w:pPrChange>
      </w:pPr>
    </w:p>
    <w:sectPr w:rsidR="00973C24" w:rsidRPr="00254232">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958" w:author="Jinyuan Yan" w:date="2020-06-11T17:47:00Z" w:initials="">
    <w:p w14:paraId="3FB04AEB" w14:textId="77777777" w:rsidR="00AC4798" w:rsidRDefault="00AC4798">
      <w:pPr>
        <w:widowControl w:val="0"/>
        <w:pBdr>
          <w:top w:val="nil"/>
          <w:left w:val="nil"/>
          <w:bottom w:val="nil"/>
          <w:right w:val="nil"/>
          <w:between w:val="nil"/>
        </w:pBdr>
        <w:spacing w:line="240" w:lineRule="auto"/>
        <w:rPr>
          <w:color w:val="000000"/>
        </w:rPr>
      </w:pPr>
      <w:r>
        <w:rPr>
          <w:color w:val="000000"/>
        </w:rPr>
        <w:t>Those two measure almost the same thing.</w:t>
      </w:r>
    </w:p>
  </w:comment>
  <w:comment w:id="1975" w:author="Chen Liao" w:date="2020-06-21T21:37:00Z" w:initials="MOU">
    <w:p w14:paraId="01C3CA8E" w14:textId="6BA8CC39" w:rsidR="00AC4798" w:rsidRDefault="00AC4798">
      <w:pPr>
        <w:pStyle w:val="CommentText"/>
      </w:pPr>
      <w:r>
        <w:rPr>
          <w:rStyle w:val="CommentReference"/>
        </w:rPr>
        <w:annotationRef/>
      </w:r>
      <w:r>
        <w:t>unclear how it is calculated</w:t>
      </w:r>
    </w:p>
  </w:comment>
  <w:comment w:id="2034" w:author="Chen Liao" w:date="2020-06-21T21:56:00Z" w:initials="MOU">
    <w:p w14:paraId="682AEA55" w14:textId="6838A7E7" w:rsidR="00AC4798" w:rsidRDefault="00AC4798">
      <w:pPr>
        <w:pStyle w:val="CommentText"/>
      </w:pPr>
      <w:r>
        <w:rPr>
          <w:rStyle w:val="CommentReference"/>
        </w:rPr>
        <w:annotationRef/>
      </w:r>
      <w:r>
        <w:t>it would be ideal to show result of statistical test.</w:t>
      </w:r>
    </w:p>
  </w:comment>
  <w:comment w:id="2130" w:author="Chen Liao" w:date="2020-06-21T22:03:00Z" w:initials="MOU">
    <w:p w14:paraId="0232E27B" w14:textId="0F99E7DD" w:rsidR="00AC4798" w:rsidRDefault="00AC4798">
      <w:pPr>
        <w:pStyle w:val="CommentText"/>
      </w:pPr>
      <w:r>
        <w:rPr>
          <w:rStyle w:val="CommentReference"/>
        </w:rPr>
        <w:annotationRef/>
      </w:r>
      <w:r>
        <w:t>is this accurate?</w:t>
      </w:r>
    </w:p>
  </w:comment>
  <w:comment w:id="3105" w:author="Chen Liao" w:date="2020-06-22T19:10:00Z" w:initials="MOU">
    <w:p w14:paraId="14F70D58" w14:textId="56307DE0" w:rsidR="00AC4798" w:rsidRDefault="00AC4798">
      <w:pPr>
        <w:pStyle w:val="CommentText"/>
      </w:pPr>
      <w:r>
        <w:rPr>
          <w:rStyle w:val="CommentReference"/>
        </w:rPr>
        <w:annotationRef/>
      </w:r>
      <w:r>
        <w:t>Fig. 3A is not discussed</w:t>
      </w:r>
    </w:p>
  </w:comment>
  <w:comment w:id="3209" w:author="Chen Liao" w:date="2020-06-22T20:07:00Z" w:initials="MOU">
    <w:p w14:paraId="217D402D" w14:textId="39B793B3" w:rsidR="00AC4798" w:rsidRDefault="00AC4798">
      <w:pPr>
        <w:pStyle w:val="CommentText"/>
      </w:pPr>
      <w:r>
        <w:rPr>
          <w:rStyle w:val="CommentReference"/>
        </w:rPr>
        <w:annotationRef/>
      </w:r>
      <w:r>
        <w:t>What is t1?</w:t>
      </w:r>
    </w:p>
  </w:comment>
  <w:comment w:id="3219" w:author="Chen Liao" w:date="2020-06-22T20:08:00Z" w:initials="MOU">
    <w:p w14:paraId="66A75DEE" w14:textId="18834585" w:rsidR="00AC4798" w:rsidRDefault="00AC4798">
      <w:pPr>
        <w:pStyle w:val="CommentText"/>
      </w:pPr>
      <w:r>
        <w:rPr>
          <w:rStyle w:val="CommentReference"/>
        </w:rPr>
        <w:annotationRef/>
      </w:r>
      <w:r>
        <w:rPr>
          <w:rStyle w:val="CommentReference"/>
        </w:rPr>
        <w:t>Unclear what Q2 is. Consider remove it if it is unnecessary</w:t>
      </w:r>
    </w:p>
  </w:comment>
  <w:comment w:id="3212" w:author="Chen Liao" w:date="2020-06-22T20:11:00Z" w:initials="MOU">
    <w:p w14:paraId="2B3BE251" w14:textId="50A1CE6E" w:rsidR="00AC4798" w:rsidRDefault="00AC4798">
      <w:pPr>
        <w:pStyle w:val="CommentText"/>
      </w:pPr>
      <w:r>
        <w:rPr>
          <w:rStyle w:val="CommentReference"/>
        </w:rPr>
        <w:annotationRef/>
      </w:r>
      <w:r>
        <w:t>Unclear why a “good fit” with R2 0.8 can only explain 5% of the variance.</w:t>
      </w:r>
    </w:p>
  </w:comment>
  <w:comment w:id="3244" w:author="Chen Liao" w:date="2020-06-22T20:14:00Z" w:initials="MOU">
    <w:p w14:paraId="485B8347" w14:textId="5B82D7FB" w:rsidR="00AC4798" w:rsidRDefault="00AC4798">
      <w:pPr>
        <w:pStyle w:val="CommentText"/>
      </w:pPr>
      <w:r>
        <w:rPr>
          <w:rStyle w:val="CommentReference"/>
        </w:rPr>
        <w:annotationRef/>
      </w:r>
      <w:r>
        <w:t>Unclear what this univariate analysis did</w:t>
      </w:r>
    </w:p>
  </w:comment>
  <w:comment w:id="3259" w:author="Chen Liao" w:date="2020-06-22T20:16:00Z" w:initials="MOU">
    <w:p w14:paraId="503572D4" w14:textId="609FF50F" w:rsidR="00AC4798" w:rsidRDefault="00AC4798">
      <w:pPr>
        <w:pStyle w:val="CommentText"/>
      </w:pPr>
      <w:r>
        <w:rPr>
          <w:rStyle w:val="CommentReference"/>
        </w:rPr>
        <w:annotationRef/>
      </w:r>
      <w:r>
        <w:t>Removed in which analysis?</w:t>
      </w:r>
    </w:p>
  </w:comment>
  <w:comment w:id="3784" w:author="Chen Liao" w:date="2020-06-21T21:51:00Z" w:initials="MOU">
    <w:p w14:paraId="76998299" w14:textId="6666CD24" w:rsidR="00AC4798" w:rsidRDefault="00AC4798">
      <w:pPr>
        <w:pStyle w:val="CommentText"/>
      </w:pPr>
      <w:r>
        <w:rPr>
          <w:rStyle w:val="CommentReference"/>
        </w:rPr>
        <w:annotationRef/>
      </w:r>
      <w:r>
        <w:t>correct?</w:t>
      </w:r>
    </w:p>
  </w:comment>
  <w:comment w:id="3832" w:author="Joao Xavier" w:date="2020-04-02T20:25:00Z" w:initials="">
    <w:p w14:paraId="78C496D3" w14:textId="77777777" w:rsidR="00AC4798" w:rsidRDefault="00AC4798">
      <w:pPr>
        <w:widowControl w:val="0"/>
        <w:pBdr>
          <w:top w:val="nil"/>
          <w:left w:val="nil"/>
          <w:bottom w:val="nil"/>
          <w:right w:val="nil"/>
          <w:between w:val="nil"/>
        </w:pBdr>
        <w:spacing w:line="240" w:lineRule="auto"/>
        <w:rPr>
          <w:color w:val="000000"/>
        </w:rPr>
      </w:pPr>
      <w:r>
        <w:rPr>
          <w:color w:val="000000"/>
        </w:rPr>
        <w:t>This belongs to the Methods section</w:t>
      </w:r>
    </w:p>
  </w:comment>
  <w:comment w:id="3863" w:author="Joao Xavier" w:date="2020-04-02T20:25:00Z" w:initials="">
    <w:p w14:paraId="28DB1CDB" w14:textId="77777777" w:rsidR="00AC4798" w:rsidRDefault="00AC4798">
      <w:pPr>
        <w:widowControl w:val="0"/>
        <w:pBdr>
          <w:top w:val="nil"/>
          <w:left w:val="nil"/>
          <w:bottom w:val="nil"/>
          <w:right w:val="nil"/>
          <w:between w:val="nil"/>
        </w:pBdr>
        <w:spacing w:line="240" w:lineRule="auto"/>
        <w:rPr>
          <w:color w:val="000000"/>
        </w:rPr>
      </w:pPr>
      <w:r>
        <w:rPr>
          <w:color w:val="000000"/>
        </w:rPr>
        <w:t>This belongs to the Methods section</w:t>
      </w:r>
    </w:p>
  </w:comment>
  <w:comment w:id="3867" w:author="Joao Xavier" w:date="2020-04-02T20:25:00Z" w:initials="">
    <w:p w14:paraId="78EECF4D" w14:textId="77777777" w:rsidR="00AC4798" w:rsidRDefault="00AC4798">
      <w:pPr>
        <w:widowControl w:val="0"/>
        <w:pBdr>
          <w:top w:val="nil"/>
          <w:left w:val="nil"/>
          <w:bottom w:val="nil"/>
          <w:right w:val="nil"/>
          <w:between w:val="nil"/>
        </w:pBdr>
        <w:spacing w:line="240" w:lineRule="auto"/>
        <w:rPr>
          <w:color w:val="000000"/>
        </w:rPr>
      </w:pPr>
      <w:r>
        <w:rPr>
          <w:color w:val="000000"/>
        </w:rPr>
        <w:t>This belongs to the Methods section</w:t>
      </w:r>
    </w:p>
  </w:comment>
  <w:comment w:id="3871" w:author="Joao Xavier" w:date="2020-04-02T20:25:00Z" w:initials="">
    <w:p w14:paraId="7C93C3B1" w14:textId="77777777" w:rsidR="00AC4798" w:rsidRDefault="00AC4798">
      <w:pPr>
        <w:widowControl w:val="0"/>
        <w:pBdr>
          <w:top w:val="nil"/>
          <w:left w:val="nil"/>
          <w:bottom w:val="nil"/>
          <w:right w:val="nil"/>
          <w:between w:val="nil"/>
        </w:pBdr>
        <w:spacing w:line="240" w:lineRule="auto"/>
        <w:rPr>
          <w:color w:val="000000"/>
        </w:rPr>
      </w:pPr>
      <w:r>
        <w:rPr>
          <w:color w:val="000000"/>
        </w:rPr>
        <w:t>This belongs to the Methods section</w:t>
      </w:r>
    </w:p>
  </w:comment>
  <w:comment w:id="5334" w:author="Jinyuan Yan" w:date="2020-06-11T21:27:00Z" w:initials="">
    <w:p w14:paraId="37E15C08" w14:textId="77777777" w:rsidR="00AC4798" w:rsidRDefault="00AC4798" w:rsidP="00B97F68">
      <w:pPr>
        <w:widowControl w:val="0"/>
        <w:pBdr>
          <w:top w:val="nil"/>
          <w:left w:val="nil"/>
          <w:bottom w:val="nil"/>
          <w:right w:val="nil"/>
          <w:between w:val="nil"/>
        </w:pBdr>
        <w:spacing w:line="240" w:lineRule="auto"/>
        <w:rPr>
          <w:color w:val="000000"/>
        </w:rPr>
      </w:pPr>
      <w:r>
        <w:rPr>
          <w:color w:val="000000"/>
        </w:rPr>
        <w:t>can be moved to materials and methods</w:t>
      </w:r>
    </w:p>
  </w:comment>
  <w:comment w:id="5395" w:author="Chen Liao" w:date="2020-06-22T16:52:00Z" w:initials="MOU">
    <w:p w14:paraId="7D607E6B" w14:textId="1BB9CE7E" w:rsidR="00AC4798" w:rsidRDefault="00AC4798">
      <w:pPr>
        <w:pStyle w:val="CommentText"/>
      </w:pPr>
      <w:r>
        <w:rPr>
          <w:rStyle w:val="CommentReference"/>
        </w:rPr>
        <w:annotationRef/>
      </w:r>
      <w:r>
        <w:t>it is very difficult to read the labels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FB04AEB" w15:done="0"/>
  <w15:commentEx w15:paraId="01C3CA8E" w15:done="0"/>
  <w15:commentEx w15:paraId="682AEA55" w15:done="0"/>
  <w15:commentEx w15:paraId="0232E27B" w15:done="0"/>
  <w15:commentEx w15:paraId="14F70D58" w15:done="0"/>
  <w15:commentEx w15:paraId="217D402D" w15:done="0"/>
  <w15:commentEx w15:paraId="66A75DEE" w15:done="0"/>
  <w15:commentEx w15:paraId="2B3BE251" w15:done="0"/>
  <w15:commentEx w15:paraId="485B8347" w15:done="0"/>
  <w15:commentEx w15:paraId="503572D4" w15:done="0"/>
  <w15:commentEx w15:paraId="76998299" w15:done="0"/>
  <w15:commentEx w15:paraId="78C496D3" w15:done="0"/>
  <w15:commentEx w15:paraId="28DB1CDB" w15:done="0"/>
  <w15:commentEx w15:paraId="78EECF4D" w15:done="0"/>
  <w15:commentEx w15:paraId="7C93C3B1" w15:done="0"/>
  <w15:commentEx w15:paraId="37E15C08" w15:done="0"/>
  <w15:commentEx w15:paraId="7D607E6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A51A3" w16cex:dateUtc="2020-06-22T01:37:00Z"/>
  <w16cex:commentExtensible w16cex:durableId="229A561F" w16cex:dateUtc="2020-06-22T01:56:00Z"/>
  <w16cex:commentExtensible w16cex:durableId="229A57AD" w16cex:dateUtc="2020-06-22T02:03:00Z"/>
  <w16cex:commentExtensible w16cex:durableId="229B8094" w16cex:dateUtc="2020-06-22T23:10:00Z"/>
  <w16cex:commentExtensible w16cex:durableId="229B8E0E" w16cex:dateUtc="2020-06-23T00:07:00Z"/>
  <w16cex:commentExtensible w16cex:durableId="229B8E39" w16cex:dateUtc="2020-06-23T00:08:00Z"/>
  <w16cex:commentExtensible w16cex:durableId="229B8F0B" w16cex:dateUtc="2020-06-23T00:11:00Z"/>
  <w16cex:commentExtensible w16cex:durableId="229B8F93" w16cex:dateUtc="2020-06-23T00:14:00Z"/>
  <w16cex:commentExtensible w16cex:durableId="229B900D" w16cex:dateUtc="2020-06-23T00:16:00Z"/>
  <w16cex:commentExtensible w16cex:durableId="229A54E7" w16cex:dateUtc="2020-06-22T01:51:00Z"/>
  <w16cex:commentExtensible w16cex:durableId="229B6065" w16cex:dateUtc="2020-06-22T20: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FB04AEB" w16cid:durableId="2297C119"/>
  <w16cid:commentId w16cid:paraId="01C3CA8E" w16cid:durableId="229A51A3"/>
  <w16cid:commentId w16cid:paraId="682AEA55" w16cid:durableId="229A561F"/>
  <w16cid:commentId w16cid:paraId="0232E27B" w16cid:durableId="229A57AD"/>
  <w16cid:commentId w16cid:paraId="14F70D58" w16cid:durableId="229B8094"/>
  <w16cid:commentId w16cid:paraId="217D402D" w16cid:durableId="229B8E0E"/>
  <w16cid:commentId w16cid:paraId="66A75DEE" w16cid:durableId="229B8E39"/>
  <w16cid:commentId w16cid:paraId="2B3BE251" w16cid:durableId="229B8F0B"/>
  <w16cid:commentId w16cid:paraId="485B8347" w16cid:durableId="229B8F93"/>
  <w16cid:commentId w16cid:paraId="503572D4" w16cid:durableId="229B900D"/>
  <w16cid:commentId w16cid:paraId="76998299" w16cid:durableId="229A54E7"/>
  <w16cid:commentId w16cid:paraId="78C496D3" w16cid:durableId="2297C11B"/>
  <w16cid:commentId w16cid:paraId="28DB1CDB" w16cid:durableId="2297C11C"/>
  <w16cid:commentId w16cid:paraId="78EECF4D" w16cid:durableId="2297C11D"/>
  <w16cid:commentId w16cid:paraId="7C93C3B1" w16cid:durableId="2297C11E"/>
  <w16cid:commentId w16cid:paraId="37E15C08" w16cid:durableId="229A403F"/>
  <w16cid:commentId w16cid:paraId="7D607E6B" w16cid:durableId="229B606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Roboto">
    <w:altName w:val="Arial"/>
    <w:panose1 w:val="020B0604020202020204"/>
    <w:charset w:val="00"/>
    <w:family w:val="auto"/>
    <w:pitch w:val="default"/>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F1C22EE"/>
    <w:multiLevelType w:val="multilevel"/>
    <w:tmpl w:val="961E7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E4E"/>
    <w:rsid w:val="0000361D"/>
    <w:rsid w:val="000050C2"/>
    <w:rsid w:val="00006E06"/>
    <w:rsid w:val="00015275"/>
    <w:rsid w:val="00016B28"/>
    <w:rsid w:val="0002448C"/>
    <w:rsid w:val="00027F39"/>
    <w:rsid w:val="00030614"/>
    <w:rsid w:val="00030964"/>
    <w:rsid w:val="000349D7"/>
    <w:rsid w:val="00036C2E"/>
    <w:rsid w:val="000376B6"/>
    <w:rsid w:val="00040967"/>
    <w:rsid w:val="00040E21"/>
    <w:rsid w:val="00041873"/>
    <w:rsid w:val="00042926"/>
    <w:rsid w:val="000435A6"/>
    <w:rsid w:val="00043FCB"/>
    <w:rsid w:val="00046FBF"/>
    <w:rsid w:val="000502C9"/>
    <w:rsid w:val="000525AC"/>
    <w:rsid w:val="0005386A"/>
    <w:rsid w:val="00054590"/>
    <w:rsid w:val="0005486D"/>
    <w:rsid w:val="0006625C"/>
    <w:rsid w:val="000671E6"/>
    <w:rsid w:val="00071E2A"/>
    <w:rsid w:val="000724DF"/>
    <w:rsid w:val="000737B2"/>
    <w:rsid w:val="00081252"/>
    <w:rsid w:val="00082230"/>
    <w:rsid w:val="00085ED5"/>
    <w:rsid w:val="00086CBD"/>
    <w:rsid w:val="000966E5"/>
    <w:rsid w:val="000975D7"/>
    <w:rsid w:val="00097683"/>
    <w:rsid w:val="000A0F5D"/>
    <w:rsid w:val="000A4FFB"/>
    <w:rsid w:val="000A5B1E"/>
    <w:rsid w:val="000A788A"/>
    <w:rsid w:val="000B088D"/>
    <w:rsid w:val="000B1735"/>
    <w:rsid w:val="000B69C3"/>
    <w:rsid w:val="000B7932"/>
    <w:rsid w:val="000C3CE5"/>
    <w:rsid w:val="000C4FBF"/>
    <w:rsid w:val="000C74A6"/>
    <w:rsid w:val="000D2F75"/>
    <w:rsid w:val="000E21DB"/>
    <w:rsid w:val="000E586D"/>
    <w:rsid w:val="000F4EF6"/>
    <w:rsid w:val="00102438"/>
    <w:rsid w:val="0010688C"/>
    <w:rsid w:val="00113E9A"/>
    <w:rsid w:val="00120D28"/>
    <w:rsid w:val="001225EA"/>
    <w:rsid w:val="00123D60"/>
    <w:rsid w:val="00132695"/>
    <w:rsid w:val="0013318C"/>
    <w:rsid w:val="00137A49"/>
    <w:rsid w:val="00142176"/>
    <w:rsid w:val="0014241C"/>
    <w:rsid w:val="00150DCB"/>
    <w:rsid w:val="00155167"/>
    <w:rsid w:val="00155CC0"/>
    <w:rsid w:val="00156326"/>
    <w:rsid w:val="001603D6"/>
    <w:rsid w:val="00161DAA"/>
    <w:rsid w:val="00163DA4"/>
    <w:rsid w:val="00167507"/>
    <w:rsid w:val="001678FB"/>
    <w:rsid w:val="00170410"/>
    <w:rsid w:val="00174B75"/>
    <w:rsid w:val="00174DFB"/>
    <w:rsid w:val="001756F6"/>
    <w:rsid w:val="00180698"/>
    <w:rsid w:val="001836A3"/>
    <w:rsid w:val="00186224"/>
    <w:rsid w:val="00190720"/>
    <w:rsid w:val="00196C78"/>
    <w:rsid w:val="001A02C9"/>
    <w:rsid w:val="001A0C28"/>
    <w:rsid w:val="001A17F1"/>
    <w:rsid w:val="001A1A0B"/>
    <w:rsid w:val="001A409A"/>
    <w:rsid w:val="001A693D"/>
    <w:rsid w:val="001A7372"/>
    <w:rsid w:val="001B5191"/>
    <w:rsid w:val="001C2BF8"/>
    <w:rsid w:val="001C4655"/>
    <w:rsid w:val="001D088C"/>
    <w:rsid w:val="001D4AB6"/>
    <w:rsid w:val="001D6287"/>
    <w:rsid w:val="001E3000"/>
    <w:rsid w:val="001E52FF"/>
    <w:rsid w:val="001E6840"/>
    <w:rsid w:val="001F21DE"/>
    <w:rsid w:val="001F3870"/>
    <w:rsid w:val="001F390D"/>
    <w:rsid w:val="001F51A5"/>
    <w:rsid w:val="001F645F"/>
    <w:rsid w:val="002002ED"/>
    <w:rsid w:val="00215400"/>
    <w:rsid w:val="00215BE6"/>
    <w:rsid w:val="00217DCA"/>
    <w:rsid w:val="002241A6"/>
    <w:rsid w:val="00231821"/>
    <w:rsid w:val="00236660"/>
    <w:rsid w:val="00240553"/>
    <w:rsid w:val="0024069D"/>
    <w:rsid w:val="002457A3"/>
    <w:rsid w:val="002466A5"/>
    <w:rsid w:val="002473D8"/>
    <w:rsid w:val="00253FBE"/>
    <w:rsid w:val="00254232"/>
    <w:rsid w:val="00256AFB"/>
    <w:rsid w:val="00257B2A"/>
    <w:rsid w:val="00263CEE"/>
    <w:rsid w:val="002644CA"/>
    <w:rsid w:val="00264E25"/>
    <w:rsid w:val="0026754E"/>
    <w:rsid w:val="0027387E"/>
    <w:rsid w:val="00275D40"/>
    <w:rsid w:val="00277D36"/>
    <w:rsid w:val="00281CEF"/>
    <w:rsid w:val="00283BFE"/>
    <w:rsid w:val="0028499C"/>
    <w:rsid w:val="00291BEF"/>
    <w:rsid w:val="00291FE2"/>
    <w:rsid w:val="0029299F"/>
    <w:rsid w:val="002977C8"/>
    <w:rsid w:val="00297994"/>
    <w:rsid w:val="002A5E13"/>
    <w:rsid w:val="002B283F"/>
    <w:rsid w:val="002B64D4"/>
    <w:rsid w:val="002C52AE"/>
    <w:rsid w:val="002C5CA4"/>
    <w:rsid w:val="002D5C12"/>
    <w:rsid w:val="002D7613"/>
    <w:rsid w:val="002E0656"/>
    <w:rsid w:val="002E15FD"/>
    <w:rsid w:val="002E1C30"/>
    <w:rsid w:val="002E297E"/>
    <w:rsid w:val="002E32FE"/>
    <w:rsid w:val="002E5277"/>
    <w:rsid w:val="002E54DA"/>
    <w:rsid w:val="002E5F3C"/>
    <w:rsid w:val="002F0045"/>
    <w:rsid w:val="002F02B9"/>
    <w:rsid w:val="002F17F0"/>
    <w:rsid w:val="00306A00"/>
    <w:rsid w:val="003128D4"/>
    <w:rsid w:val="0031555F"/>
    <w:rsid w:val="00315F1E"/>
    <w:rsid w:val="00316DE9"/>
    <w:rsid w:val="00322766"/>
    <w:rsid w:val="003230EE"/>
    <w:rsid w:val="003275E4"/>
    <w:rsid w:val="00327637"/>
    <w:rsid w:val="00330FB0"/>
    <w:rsid w:val="00334AAC"/>
    <w:rsid w:val="00335603"/>
    <w:rsid w:val="0033649D"/>
    <w:rsid w:val="00336BD8"/>
    <w:rsid w:val="003405CC"/>
    <w:rsid w:val="00341835"/>
    <w:rsid w:val="0034562E"/>
    <w:rsid w:val="0034564A"/>
    <w:rsid w:val="003466D1"/>
    <w:rsid w:val="00350B94"/>
    <w:rsid w:val="00350E15"/>
    <w:rsid w:val="00352241"/>
    <w:rsid w:val="00356406"/>
    <w:rsid w:val="003601AC"/>
    <w:rsid w:val="0036032D"/>
    <w:rsid w:val="00360EF8"/>
    <w:rsid w:val="00360FB8"/>
    <w:rsid w:val="00362523"/>
    <w:rsid w:val="003656D6"/>
    <w:rsid w:val="00366807"/>
    <w:rsid w:val="00367034"/>
    <w:rsid w:val="00370408"/>
    <w:rsid w:val="00371EE0"/>
    <w:rsid w:val="0037352F"/>
    <w:rsid w:val="00374D55"/>
    <w:rsid w:val="003758EC"/>
    <w:rsid w:val="0039056F"/>
    <w:rsid w:val="003944C0"/>
    <w:rsid w:val="00395CEE"/>
    <w:rsid w:val="0039743C"/>
    <w:rsid w:val="003A01D6"/>
    <w:rsid w:val="003B5BC5"/>
    <w:rsid w:val="003B776A"/>
    <w:rsid w:val="003C47CB"/>
    <w:rsid w:val="003C4DDE"/>
    <w:rsid w:val="003C5EFB"/>
    <w:rsid w:val="003D350B"/>
    <w:rsid w:val="003D5AE9"/>
    <w:rsid w:val="003E0D6B"/>
    <w:rsid w:val="003E77B5"/>
    <w:rsid w:val="003F17D9"/>
    <w:rsid w:val="003F6C29"/>
    <w:rsid w:val="004001BC"/>
    <w:rsid w:val="004013E2"/>
    <w:rsid w:val="00401B53"/>
    <w:rsid w:val="00404117"/>
    <w:rsid w:val="004061D7"/>
    <w:rsid w:val="004061E6"/>
    <w:rsid w:val="00407C45"/>
    <w:rsid w:val="004108D0"/>
    <w:rsid w:val="00420B65"/>
    <w:rsid w:val="00423982"/>
    <w:rsid w:val="00434A86"/>
    <w:rsid w:val="00440791"/>
    <w:rsid w:val="00443A82"/>
    <w:rsid w:val="00444A4B"/>
    <w:rsid w:val="00446D18"/>
    <w:rsid w:val="00451BAB"/>
    <w:rsid w:val="00453E6B"/>
    <w:rsid w:val="004606DD"/>
    <w:rsid w:val="0046559B"/>
    <w:rsid w:val="00465B49"/>
    <w:rsid w:val="00467405"/>
    <w:rsid w:val="0047678A"/>
    <w:rsid w:val="0047692B"/>
    <w:rsid w:val="004813C2"/>
    <w:rsid w:val="004966A5"/>
    <w:rsid w:val="004A0F7A"/>
    <w:rsid w:val="004A39F0"/>
    <w:rsid w:val="004B6D96"/>
    <w:rsid w:val="004B71F1"/>
    <w:rsid w:val="004C0B0C"/>
    <w:rsid w:val="004C73E2"/>
    <w:rsid w:val="004D2939"/>
    <w:rsid w:val="004D5B3C"/>
    <w:rsid w:val="004D6637"/>
    <w:rsid w:val="004D7787"/>
    <w:rsid w:val="004D787D"/>
    <w:rsid w:val="004E1D0C"/>
    <w:rsid w:val="004E1E58"/>
    <w:rsid w:val="004E3B94"/>
    <w:rsid w:val="004E47BA"/>
    <w:rsid w:val="004E557C"/>
    <w:rsid w:val="004E5A85"/>
    <w:rsid w:val="004F276E"/>
    <w:rsid w:val="004F4621"/>
    <w:rsid w:val="004F47FA"/>
    <w:rsid w:val="00504B3B"/>
    <w:rsid w:val="00510BBA"/>
    <w:rsid w:val="00510CBB"/>
    <w:rsid w:val="00513FFA"/>
    <w:rsid w:val="0051630F"/>
    <w:rsid w:val="005168CC"/>
    <w:rsid w:val="0052044B"/>
    <w:rsid w:val="00520717"/>
    <w:rsid w:val="005217D3"/>
    <w:rsid w:val="00523E47"/>
    <w:rsid w:val="00524138"/>
    <w:rsid w:val="005273DC"/>
    <w:rsid w:val="005315E3"/>
    <w:rsid w:val="005321A3"/>
    <w:rsid w:val="005323DA"/>
    <w:rsid w:val="00534A97"/>
    <w:rsid w:val="0054159E"/>
    <w:rsid w:val="00543560"/>
    <w:rsid w:val="00546340"/>
    <w:rsid w:val="005516D3"/>
    <w:rsid w:val="0055302B"/>
    <w:rsid w:val="005544EF"/>
    <w:rsid w:val="005575EB"/>
    <w:rsid w:val="00560D78"/>
    <w:rsid w:val="005651C8"/>
    <w:rsid w:val="00570335"/>
    <w:rsid w:val="00570E21"/>
    <w:rsid w:val="00576A3B"/>
    <w:rsid w:val="00582EBA"/>
    <w:rsid w:val="005837DC"/>
    <w:rsid w:val="00586287"/>
    <w:rsid w:val="005876F0"/>
    <w:rsid w:val="0059509C"/>
    <w:rsid w:val="005955D0"/>
    <w:rsid w:val="005959E3"/>
    <w:rsid w:val="00595FCF"/>
    <w:rsid w:val="00596699"/>
    <w:rsid w:val="005972E6"/>
    <w:rsid w:val="005A4A6F"/>
    <w:rsid w:val="005A75E4"/>
    <w:rsid w:val="005B3598"/>
    <w:rsid w:val="005D2012"/>
    <w:rsid w:val="005D5EFA"/>
    <w:rsid w:val="005E0C9D"/>
    <w:rsid w:val="005E2EA7"/>
    <w:rsid w:val="005E361C"/>
    <w:rsid w:val="005E3777"/>
    <w:rsid w:val="005E3EAF"/>
    <w:rsid w:val="005E5DE4"/>
    <w:rsid w:val="005E75EE"/>
    <w:rsid w:val="005F3315"/>
    <w:rsid w:val="005F4F58"/>
    <w:rsid w:val="005F7DE0"/>
    <w:rsid w:val="00605684"/>
    <w:rsid w:val="0060608A"/>
    <w:rsid w:val="006147B5"/>
    <w:rsid w:val="006159BA"/>
    <w:rsid w:val="00615A81"/>
    <w:rsid w:val="006271A5"/>
    <w:rsid w:val="00630178"/>
    <w:rsid w:val="0063636A"/>
    <w:rsid w:val="00636BDA"/>
    <w:rsid w:val="00641446"/>
    <w:rsid w:val="00645273"/>
    <w:rsid w:val="00645422"/>
    <w:rsid w:val="00645C69"/>
    <w:rsid w:val="00647753"/>
    <w:rsid w:val="0065538C"/>
    <w:rsid w:val="00655E4E"/>
    <w:rsid w:val="00660CCA"/>
    <w:rsid w:val="00666C65"/>
    <w:rsid w:val="00670904"/>
    <w:rsid w:val="006722D3"/>
    <w:rsid w:val="006723CA"/>
    <w:rsid w:val="00673781"/>
    <w:rsid w:val="00675791"/>
    <w:rsid w:val="00675975"/>
    <w:rsid w:val="00680022"/>
    <w:rsid w:val="00684214"/>
    <w:rsid w:val="00684DE7"/>
    <w:rsid w:val="006853E3"/>
    <w:rsid w:val="0069127B"/>
    <w:rsid w:val="006960F9"/>
    <w:rsid w:val="006A05EC"/>
    <w:rsid w:val="006A0D7E"/>
    <w:rsid w:val="006A13A7"/>
    <w:rsid w:val="006A278F"/>
    <w:rsid w:val="006A2A68"/>
    <w:rsid w:val="006A4275"/>
    <w:rsid w:val="006B345C"/>
    <w:rsid w:val="006B34C3"/>
    <w:rsid w:val="006B3F50"/>
    <w:rsid w:val="006B64FB"/>
    <w:rsid w:val="006C19E3"/>
    <w:rsid w:val="006C4662"/>
    <w:rsid w:val="006C7668"/>
    <w:rsid w:val="006D184D"/>
    <w:rsid w:val="006D2CFC"/>
    <w:rsid w:val="006D707E"/>
    <w:rsid w:val="006E5923"/>
    <w:rsid w:val="006E6809"/>
    <w:rsid w:val="006E6D20"/>
    <w:rsid w:val="006E7140"/>
    <w:rsid w:val="006F03BB"/>
    <w:rsid w:val="006F2A85"/>
    <w:rsid w:val="006F328D"/>
    <w:rsid w:val="006F330F"/>
    <w:rsid w:val="006F3384"/>
    <w:rsid w:val="00704873"/>
    <w:rsid w:val="00706088"/>
    <w:rsid w:val="007063DC"/>
    <w:rsid w:val="007138A4"/>
    <w:rsid w:val="007141C1"/>
    <w:rsid w:val="007148BB"/>
    <w:rsid w:val="00717919"/>
    <w:rsid w:val="007300C0"/>
    <w:rsid w:val="00733E31"/>
    <w:rsid w:val="0073403C"/>
    <w:rsid w:val="00736033"/>
    <w:rsid w:val="0074207A"/>
    <w:rsid w:val="0074530D"/>
    <w:rsid w:val="007519E1"/>
    <w:rsid w:val="0075378D"/>
    <w:rsid w:val="007542F8"/>
    <w:rsid w:val="0075614D"/>
    <w:rsid w:val="0075784B"/>
    <w:rsid w:val="00760878"/>
    <w:rsid w:val="0076250D"/>
    <w:rsid w:val="00772496"/>
    <w:rsid w:val="00780872"/>
    <w:rsid w:val="00787765"/>
    <w:rsid w:val="007900E1"/>
    <w:rsid w:val="00790E08"/>
    <w:rsid w:val="00791AC1"/>
    <w:rsid w:val="007927E1"/>
    <w:rsid w:val="00792B33"/>
    <w:rsid w:val="00795822"/>
    <w:rsid w:val="00797598"/>
    <w:rsid w:val="007A0024"/>
    <w:rsid w:val="007A0AA3"/>
    <w:rsid w:val="007A5FD7"/>
    <w:rsid w:val="007B3C51"/>
    <w:rsid w:val="007B49A0"/>
    <w:rsid w:val="007D50B7"/>
    <w:rsid w:val="007D5657"/>
    <w:rsid w:val="007D6F4D"/>
    <w:rsid w:val="007E0EA5"/>
    <w:rsid w:val="007E149F"/>
    <w:rsid w:val="007F3D9F"/>
    <w:rsid w:val="007F408E"/>
    <w:rsid w:val="007F4E46"/>
    <w:rsid w:val="00800889"/>
    <w:rsid w:val="0080537D"/>
    <w:rsid w:val="00805C1D"/>
    <w:rsid w:val="0080642F"/>
    <w:rsid w:val="008105B4"/>
    <w:rsid w:val="0082365C"/>
    <w:rsid w:val="008248BD"/>
    <w:rsid w:val="00824F36"/>
    <w:rsid w:val="00831D07"/>
    <w:rsid w:val="00831EAB"/>
    <w:rsid w:val="00834192"/>
    <w:rsid w:val="00836351"/>
    <w:rsid w:val="0083768F"/>
    <w:rsid w:val="00847A66"/>
    <w:rsid w:val="00852645"/>
    <w:rsid w:val="00854029"/>
    <w:rsid w:val="008574D6"/>
    <w:rsid w:val="00864D1E"/>
    <w:rsid w:val="00866670"/>
    <w:rsid w:val="008715E6"/>
    <w:rsid w:val="008719E1"/>
    <w:rsid w:val="008740EE"/>
    <w:rsid w:val="00874169"/>
    <w:rsid w:val="00877D95"/>
    <w:rsid w:val="00886C63"/>
    <w:rsid w:val="0088750B"/>
    <w:rsid w:val="008957ED"/>
    <w:rsid w:val="00895F7D"/>
    <w:rsid w:val="008B22D5"/>
    <w:rsid w:val="008C779B"/>
    <w:rsid w:val="008C7D68"/>
    <w:rsid w:val="008D0977"/>
    <w:rsid w:val="008D46D7"/>
    <w:rsid w:val="008E062A"/>
    <w:rsid w:val="008E1778"/>
    <w:rsid w:val="008E3F4E"/>
    <w:rsid w:val="008F0C46"/>
    <w:rsid w:val="008F5DA2"/>
    <w:rsid w:val="008F71F6"/>
    <w:rsid w:val="009018C2"/>
    <w:rsid w:val="009024A9"/>
    <w:rsid w:val="009029F8"/>
    <w:rsid w:val="00903EF7"/>
    <w:rsid w:val="009127F7"/>
    <w:rsid w:val="0091739C"/>
    <w:rsid w:val="009178AF"/>
    <w:rsid w:val="00920839"/>
    <w:rsid w:val="00924697"/>
    <w:rsid w:val="009369CF"/>
    <w:rsid w:val="009414CA"/>
    <w:rsid w:val="009532A1"/>
    <w:rsid w:val="00953F0D"/>
    <w:rsid w:val="00962E2B"/>
    <w:rsid w:val="009653ED"/>
    <w:rsid w:val="00967746"/>
    <w:rsid w:val="009737F3"/>
    <w:rsid w:val="009739B1"/>
    <w:rsid w:val="00973AA6"/>
    <w:rsid w:val="00973C24"/>
    <w:rsid w:val="00975168"/>
    <w:rsid w:val="00976E2C"/>
    <w:rsid w:val="00983908"/>
    <w:rsid w:val="009901F3"/>
    <w:rsid w:val="0099130B"/>
    <w:rsid w:val="009924E5"/>
    <w:rsid w:val="0099558A"/>
    <w:rsid w:val="009966DE"/>
    <w:rsid w:val="00997E9B"/>
    <w:rsid w:val="009A1E0F"/>
    <w:rsid w:val="009A3184"/>
    <w:rsid w:val="009A369C"/>
    <w:rsid w:val="009B2C07"/>
    <w:rsid w:val="009B3DA4"/>
    <w:rsid w:val="009C23E6"/>
    <w:rsid w:val="009C28BF"/>
    <w:rsid w:val="009C2FE5"/>
    <w:rsid w:val="009C57A8"/>
    <w:rsid w:val="009D1660"/>
    <w:rsid w:val="009D1A16"/>
    <w:rsid w:val="009D2878"/>
    <w:rsid w:val="009D2F6F"/>
    <w:rsid w:val="009D39A6"/>
    <w:rsid w:val="009D56F4"/>
    <w:rsid w:val="009D6386"/>
    <w:rsid w:val="009F14F0"/>
    <w:rsid w:val="009F78EC"/>
    <w:rsid w:val="00A05166"/>
    <w:rsid w:val="00A137E1"/>
    <w:rsid w:val="00A13A38"/>
    <w:rsid w:val="00A20697"/>
    <w:rsid w:val="00A20E98"/>
    <w:rsid w:val="00A20FEE"/>
    <w:rsid w:val="00A24CC6"/>
    <w:rsid w:val="00A32C12"/>
    <w:rsid w:val="00A3544A"/>
    <w:rsid w:val="00A36DDC"/>
    <w:rsid w:val="00A409FC"/>
    <w:rsid w:val="00A436AF"/>
    <w:rsid w:val="00A44394"/>
    <w:rsid w:val="00A4559C"/>
    <w:rsid w:val="00A50043"/>
    <w:rsid w:val="00A51CDD"/>
    <w:rsid w:val="00A53FF1"/>
    <w:rsid w:val="00A542C3"/>
    <w:rsid w:val="00A603D5"/>
    <w:rsid w:val="00A61A95"/>
    <w:rsid w:val="00A7114C"/>
    <w:rsid w:val="00A72E1C"/>
    <w:rsid w:val="00A73783"/>
    <w:rsid w:val="00A76784"/>
    <w:rsid w:val="00A80F63"/>
    <w:rsid w:val="00A90DD4"/>
    <w:rsid w:val="00A93C4F"/>
    <w:rsid w:val="00A95279"/>
    <w:rsid w:val="00A95E9A"/>
    <w:rsid w:val="00A96655"/>
    <w:rsid w:val="00A97533"/>
    <w:rsid w:val="00AA14EE"/>
    <w:rsid w:val="00AA2BAD"/>
    <w:rsid w:val="00AA525B"/>
    <w:rsid w:val="00AB1A2E"/>
    <w:rsid w:val="00AB2494"/>
    <w:rsid w:val="00AB5FC0"/>
    <w:rsid w:val="00AC4798"/>
    <w:rsid w:val="00AC5D5A"/>
    <w:rsid w:val="00AD0824"/>
    <w:rsid w:val="00AE100E"/>
    <w:rsid w:val="00AE1BBA"/>
    <w:rsid w:val="00AE2F95"/>
    <w:rsid w:val="00AE38D4"/>
    <w:rsid w:val="00AE3F72"/>
    <w:rsid w:val="00AE565F"/>
    <w:rsid w:val="00AE5E16"/>
    <w:rsid w:val="00AF1DBA"/>
    <w:rsid w:val="00AF24F6"/>
    <w:rsid w:val="00AF433D"/>
    <w:rsid w:val="00AF7701"/>
    <w:rsid w:val="00B03CB1"/>
    <w:rsid w:val="00B07085"/>
    <w:rsid w:val="00B110FF"/>
    <w:rsid w:val="00B14DEE"/>
    <w:rsid w:val="00B16FA9"/>
    <w:rsid w:val="00B17808"/>
    <w:rsid w:val="00B20270"/>
    <w:rsid w:val="00B20DA0"/>
    <w:rsid w:val="00B26783"/>
    <w:rsid w:val="00B2738D"/>
    <w:rsid w:val="00B2767E"/>
    <w:rsid w:val="00B31A8E"/>
    <w:rsid w:val="00B3612A"/>
    <w:rsid w:val="00B4419B"/>
    <w:rsid w:val="00B560B3"/>
    <w:rsid w:val="00B5659F"/>
    <w:rsid w:val="00B573D4"/>
    <w:rsid w:val="00B60C04"/>
    <w:rsid w:val="00B60FB4"/>
    <w:rsid w:val="00B61C1D"/>
    <w:rsid w:val="00B676B5"/>
    <w:rsid w:val="00B746B4"/>
    <w:rsid w:val="00B75462"/>
    <w:rsid w:val="00B76B05"/>
    <w:rsid w:val="00B8367D"/>
    <w:rsid w:val="00B876B1"/>
    <w:rsid w:val="00B939E4"/>
    <w:rsid w:val="00B9475E"/>
    <w:rsid w:val="00B951CC"/>
    <w:rsid w:val="00B97F68"/>
    <w:rsid w:val="00BA0C7A"/>
    <w:rsid w:val="00BA1FB0"/>
    <w:rsid w:val="00BA5DEA"/>
    <w:rsid w:val="00BB2551"/>
    <w:rsid w:val="00BB3581"/>
    <w:rsid w:val="00BC06D9"/>
    <w:rsid w:val="00BC17F1"/>
    <w:rsid w:val="00BC394C"/>
    <w:rsid w:val="00BC6613"/>
    <w:rsid w:val="00BC705F"/>
    <w:rsid w:val="00BD524B"/>
    <w:rsid w:val="00BD5B7F"/>
    <w:rsid w:val="00BE0C16"/>
    <w:rsid w:val="00BE2A54"/>
    <w:rsid w:val="00BF0718"/>
    <w:rsid w:val="00BF50AB"/>
    <w:rsid w:val="00BF5D4B"/>
    <w:rsid w:val="00C02889"/>
    <w:rsid w:val="00C03842"/>
    <w:rsid w:val="00C0669A"/>
    <w:rsid w:val="00C11311"/>
    <w:rsid w:val="00C15C8E"/>
    <w:rsid w:val="00C22397"/>
    <w:rsid w:val="00C22A45"/>
    <w:rsid w:val="00C30244"/>
    <w:rsid w:val="00C309D5"/>
    <w:rsid w:val="00C30F7A"/>
    <w:rsid w:val="00C332F1"/>
    <w:rsid w:val="00C33FC6"/>
    <w:rsid w:val="00C412BA"/>
    <w:rsid w:val="00C44F8B"/>
    <w:rsid w:val="00C4740A"/>
    <w:rsid w:val="00C52B31"/>
    <w:rsid w:val="00C5405D"/>
    <w:rsid w:val="00C55F60"/>
    <w:rsid w:val="00C56C8C"/>
    <w:rsid w:val="00C60C15"/>
    <w:rsid w:val="00C6455A"/>
    <w:rsid w:val="00C6493F"/>
    <w:rsid w:val="00C64E2A"/>
    <w:rsid w:val="00C65E78"/>
    <w:rsid w:val="00C727E0"/>
    <w:rsid w:val="00C728BB"/>
    <w:rsid w:val="00C84724"/>
    <w:rsid w:val="00C90525"/>
    <w:rsid w:val="00C94D14"/>
    <w:rsid w:val="00C96AC5"/>
    <w:rsid w:val="00CA48C7"/>
    <w:rsid w:val="00CC7D03"/>
    <w:rsid w:val="00CD2A6E"/>
    <w:rsid w:val="00CE48A2"/>
    <w:rsid w:val="00CF10DE"/>
    <w:rsid w:val="00CF169D"/>
    <w:rsid w:val="00D02650"/>
    <w:rsid w:val="00D02E21"/>
    <w:rsid w:val="00D17E67"/>
    <w:rsid w:val="00D20F98"/>
    <w:rsid w:val="00D22AC7"/>
    <w:rsid w:val="00D22DF2"/>
    <w:rsid w:val="00D25A15"/>
    <w:rsid w:val="00D27EFC"/>
    <w:rsid w:val="00D3243A"/>
    <w:rsid w:val="00D364A2"/>
    <w:rsid w:val="00D46C22"/>
    <w:rsid w:val="00D563E0"/>
    <w:rsid w:val="00D56EA2"/>
    <w:rsid w:val="00D602EB"/>
    <w:rsid w:val="00D606EE"/>
    <w:rsid w:val="00D66D9D"/>
    <w:rsid w:val="00D67078"/>
    <w:rsid w:val="00D70C57"/>
    <w:rsid w:val="00D70E2E"/>
    <w:rsid w:val="00D71F99"/>
    <w:rsid w:val="00D722AF"/>
    <w:rsid w:val="00D76250"/>
    <w:rsid w:val="00D80BD3"/>
    <w:rsid w:val="00D9759A"/>
    <w:rsid w:val="00DA2775"/>
    <w:rsid w:val="00DA3F7A"/>
    <w:rsid w:val="00DA4B76"/>
    <w:rsid w:val="00DA5A6F"/>
    <w:rsid w:val="00DA7AA7"/>
    <w:rsid w:val="00DB11B8"/>
    <w:rsid w:val="00DB16A7"/>
    <w:rsid w:val="00DB3079"/>
    <w:rsid w:val="00DB687E"/>
    <w:rsid w:val="00DB6950"/>
    <w:rsid w:val="00DB6DD3"/>
    <w:rsid w:val="00DB7B63"/>
    <w:rsid w:val="00DC7C87"/>
    <w:rsid w:val="00DD01CF"/>
    <w:rsid w:val="00DD1724"/>
    <w:rsid w:val="00DD6591"/>
    <w:rsid w:val="00DE1B25"/>
    <w:rsid w:val="00DE2A20"/>
    <w:rsid w:val="00DE54CC"/>
    <w:rsid w:val="00DF1A66"/>
    <w:rsid w:val="00DF668C"/>
    <w:rsid w:val="00E03198"/>
    <w:rsid w:val="00E055C3"/>
    <w:rsid w:val="00E0608B"/>
    <w:rsid w:val="00E061BE"/>
    <w:rsid w:val="00E10E38"/>
    <w:rsid w:val="00E13CAC"/>
    <w:rsid w:val="00E16436"/>
    <w:rsid w:val="00E21772"/>
    <w:rsid w:val="00E31076"/>
    <w:rsid w:val="00E34140"/>
    <w:rsid w:val="00E401F2"/>
    <w:rsid w:val="00E47B52"/>
    <w:rsid w:val="00E53299"/>
    <w:rsid w:val="00E53348"/>
    <w:rsid w:val="00E545F1"/>
    <w:rsid w:val="00E55259"/>
    <w:rsid w:val="00E55C52"/>
    <w:rsid w:val="00E64B5B"/>
    <w:rsid w:val="00E65FAD"/>
    <w:rsid w:val="00E708E8"/>
    <w:rsid w:val="00E724F5"/>
    <w:rsid w:val="00E74344"/>
    <w:rsid w:val="00E74F4F"/>
    <w:rsid w:val="00E769F5"/>
    <w:rsid w:val="00E816BE"/>
    <w:rsid w:val="00E85913"/>
    <w:rsid w:val="00E87138"/>
    <w:rsid w:val="00E90BDE"/>
    <w:rsid w:val="00E938A5"/>
    <w:rsid w:val="00E975FE"/>
    <w:rsid w:val="00EA334A"/>
    <w:rsid w:val="00EA3FC0"/>
    <w:rsid w:val="00EA7B94"/>
    <w:rsid w:val="00EA7DB6"/>
    <w:rsid w:val="00EB04B1"/>
    <w:rsid w:val="00EB0DF7"/>
    <w:rsid w:val="00ED2707"/>
    <w:rsid w:val="00ED2B06"/>
    <w:rsid w:val="00EE2BDD"/>
    <w:rsid w:val="00EE58B1"/>
    <w:rsid w:val="00EE6105"/>
    <w:rsid w:val="00EE6300"/>
    <w:rsid w:val="00EF589E"/>
    <w:rsid w:val="00EF63E6"/>
    <w:rsid w:val="00F0169F"/>
    <w:rsid w:val="00F05D11"/>
    <w:rsid w:val="00F11276"/>
    <w:rsid w:val="00F1486B"/>
    <w:rsid w:val="00F157CF"/>
    <w:rsid w:val="00F24370"/>
    <w:rsid w:val="00F349BC"/>
    <w:rsid w:val="00F35935"/>
    <w:rsid w:val="00F35CDD"/>
    <w:rsid w:val="00F36662"/>
    <w:rsid w:val="00F370D2"/>
    <w:rsid w:val="00F41F2C"/>
    <w:rsid w:val="00F4323B"/>
    <w:rsid w:val="00F43493"/>
    <w:rsid w:val="00F57615"/>
    <w:rsid w:val="00F57B03"/>
    <w:rsid w:val="00F57BD4"/>
    <w:rsid w:val="00F63738"/>
    <w:rsid w:val="00F67285"/>
    <w:rsid w:val="00F72DBA"/>
    <w:rsid w:val="00F737EE"/>
    <w:rsid w:val="00F742C8"/>
    <w:rsid w:val="00F765FE"/>
    <w:rsid w:val="00F85C1F"/>
    <w:rsid w:val="00F86026"/>
    <w:rsid w:val="00F92FC5"/>
    <w:rsid w:val="00F944A1"/>
    <w:rsid w:val="00F97454"/>
    <w:rsid w:val="00FA14C3"/>
    <w:rsid w:val="00FA49DC"/>
    <w:rsid w:val="00FA619F"/>
    <w:rsid w:val="00FB1539"/>
    <w:rsid w:val="00FB62F0"/>
    <w:rsid w:val="00FB6323"/>
    <w:rsid w:val="00FC1B16"/>
    <w:rsid w:val="00FC584A"/>
    <w:rsid w:val="00FC5E37"/>
    <w:rsid w:val="00FD5596"/>
    <w:rsid w:val="00FD69E7"/>
    <w:rsid w:val="00FE1635"/>
    <w:rsid w:val="00FE2510"/>
    <w:rsid w:val="00FE4FAA"/>
    <w:rsid w:val="00FE582B"/>
    <w:rsid w:val="00FF1845"/>
    <w:rsid w:val="00FF56DE"/>
    <w:rsid w:val="00FF7A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10AC6"/>
  <w15:docId w15:val="{456A3ED2-84FD-CF45-8123-BA30D66D6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SimSun" w:hAnsi="Arial" w:cs="Arial"/>
        <w:sz w:val="22"/>
        <w:szCs w:val="22"/>
        <w:lang w:val="es"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3D350B"/>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350B"/>
    <w:rPr>
      <w:rFonts w:ascii="Times New Roman" w:hAnsi="Times New Roman" w:cs="Times New Roman"/>
      <w:sz w:val="18"/>
      <w:szCs w:val="18"/>
    </w:rPr>
  </w:style>
  <w:style w:type="paragraph" w:styleId="Revision">
    <w:name w:val="Revision"/>
    <w:hidden/>
    <w:uiPriority w:val="99"/>
    <w:semiHidden/>
    <w:rsid w:val="00360EF8"/>
    <w:pPr>
      <w:spacing w:line="240" w:lineRule="auto"/>
    </w:pPr>
  </w:style>
  <w:style w:type="paragraph" w:styleId="CommentSubject">
    <w:name w:val="annotation subject"/>
    <w:basedOn w:val="CommentText"/>
    <w:next w:val="CommentText"/>
    <w:link w:val="CommentSubjectChar"/>
    <w:uiPriority w:val="99"/>
    <w:semiHidden/>
    <w:unhideWhenUsed/>
    <w:rsid w:val="004E3B94"/>
    <w:rPr>
      <w:b/>
      <w:bCs/>
    </w:rPr>
  </w:style>
  <w:style w:type="character" w:customStyle="1" w:styleId="CommentSubjectChar">
    <w:name w:val="Comment Subject Char"/>
    <w:basedOn w:val="CommentTextChar"/>
    <w:link w:val="CommentSubject"/>
    <w:uiPriority w:val="99"/>
    <w:semiHidden/>
    <w:rsid w:val="004E3B94"/>
    <w:rPr>
      <w:b/>
      <w:bCs/>
      <w:sz w:val="20"/>
      <w:szCs w:val="20"/>
    </w:rPr>
  </w:style>
  <w:style w:type="character" w:styleId="PlaceholderText">
    <w:name w:val="Placeholder Text"/>
    <w:basedOn w:val="DefaultParagraphFont"/>
    <w:uiPriority w:val="99"/>
    <w:semiHidden/>
    <w:rsid w:val="00E16436"/>
    <w:rPr>
      <w:color w:val="808080"/>
    </w:rPr>
  </w:style>
  <w:style w:type="table" w:styleId="TableGrid">
    <w:name w:val="Table Grid"/>
    <w:basedOn w:val="TableNormal"/>
    <w:uiPriority w:val="39"/>
    <w:rsid w:val="0082365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82365C"/>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82365C"/>
    <w:pPr>
      <w:spacing w:after="200" w:line="240" w:lineRule="auto"/>
    </w:pPr>
    <w:rPr>
      <w:i/>
      <w:iCs/>
      <w:color w:val="1F497D" w:themeColor="text2"/>
      <w:sz w:val="18"/>
      <w:szCs w:val="18"/>
    </w:rPr>
  </w:style>
  <w:style w:type="paragraph" w:styleId="NormalWeb">
    <w:name w:val="Normal (Web)"/>
    <w:basedOn w:val="Normal"/>
    <w:uiPriority w:val="99"/>
    <w:semiHidden/>
    <w:unhideWhenUsed/>
    <w:rsid w:val="00A50043"/>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5083906">
      <w:bodyDiv w:val="1"/>
      <w:marLeft w:val="0"/>
      <w:marRight w:val="0"/>
      <w:marTop w:val="0"/>
      <w:marBottom w:val="0"/>
      <w:divBdr>
        <w:top w:val="none" w:sz="0" w:space="0" w:color="auto"/>
        <w:left w:val="none" w:sz="0" w:space="0" w:color="auto"/>
        <w:bottom w:val="none" w:sz="0" w:space="0" w:color="auto"/>
        <w:right w:val="none" w:sz="0" w:space="0" w:color="auto"/>
      </w:divBdr>
      <w:divsChild>
        <w:div w:id="692652357">
          <w:marLeft w:val="0"/>
          <w:marRight w:val="0"/>
          <w:marTop w:val="0"/>
          <w:marBottom w:val="0"/>
          <w:divBdr>
            <w:top w:val="none" w:sz="0" w:space="0" w:color="auto"/>
            <w:left w:val="none" w:sz="0" w:space="0" w:color="auto"/>
            <w:bottom w:val="none" w:sz="0" w:space="0" w:color="auto"/>
            <w:right w:val="none" w:sz="0" w:space="0" w:color="auto"/>
          </w:divBdr>
          <w:divsChild>
            <w:div w:id="421419239">
              <w:marLeft w:val="0"/>
              <w:marRight w:val="0"/>
              <w:marTop w:val="0"/>
              <w:marBottom w:val="0"/>
              <w:divBdr>
                <w:top w:val="none" w:sz="0" w:space="0" w:color="auto"/>
                <w:left w:val="none" w:sz="0" w:space="0" w:color="auto"/>
                <w:bottom w:val="none" w:sz="0" w:space="0" w:color="auto"/>
                <w:right w:val="none" w:sz="0" w:space="0" w:color="auto"/>
              </w:divBdr>
              <w:divsChild>
                <w:div w:id="880357713">
                  <w:marLeft w:val="0"/>
                  <w:marRight w:val="0"/>
                  <w:marTop w:val="0"/>
                  <w:marBottom w:val="0"/>
                  <w:divBdr>
                    <w:top w:val="none" w:sz="0" w:space="0" w:color="auto"/>
                    <w:left w:val="none" w:sz="0" w:space="0" w:color="auto"/>
                    <w:bottom w:val="none" w:sz="0" w:space="0" w:color="auto"/>
                    <w:right w:val="none" w:sz="0" w:space="0" w:color="auto"/>
                  </w:divBdr>
                  <w:divsChild>
                    <w:div w:id="179196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259221">
      <w:bodyDiv w:val="1"/>
      <w:marLeft w:val="0"/>
      <w:marRight w:val="0"/>
      <w:marTop w:val="0"/>
      <w:marBottom w:val="0"/>
      <w:divBdr>
        <w:top w:val="none" w:sz="0" w:space="0" w:color="auto"/>
        <w:left w:val="none" w:sz="0" w:space="0" w:color="auto"/>
        <w:bottom w:val="none" w:sz="0" w:space="0" w:color="auto"/>
        <w:right w:val="none" w:sz="0" w:space="0" w:color="auto"/>
      </w:divBdr>
    </w:div>
    <w:div w:id="2128809322">
      <w:bodyDiv w:val="1"/>
      <w:marLeft w:val="0"/>
      <w:marRight w:val="0"/>
      <w:marTop w:val="0"/>
      <w:marBottom w:val="0"/>
      <w:divBdr>
        <w:top w:val="none" w:sz="0" w:space="0" w:color="auto"/>
        <w:left w:val="none" w:sz="0" w:space="0" w:color="auto"/>
        <w:bottom w:val="none" w:sz="0" w:space="0" w:color="auto"/>
        <w:right w:val="none" w:sz="0" w:space="0" w:color="auto"/>
      </w:divBdr>
    </w:div>
    <w:div w:id="21448105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jpg"/><Relationship Id="rId31" Type="http://schemas.openxmlformats.org/officeDocument/2006/relationships/image" Target="media/image22.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3985FB-096D-C74B-AF7C-7A6E7C22E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1444</TotalTime>
  <Pages>30</Pages>
  <Words>48379</Words>
  <Characters>275763</Characters>
  <Application>Microsoft Office Word</Application>
  <DocSecurity>0</DocSecurity>
  <Lines>2298</Lines>
  <Paragraphs>646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Chen Liao</cp:lastModifiedBy>
  <cp:revision>734</cp:revision>
  <dcterms:created xsi:type="dcterms:W3CDTF">2020-06-20T02:56:00Z</dcterms:created>
  <dcterms:modified xsi:type="dcterms:W3CDTF">2020-06-23T01:09:00Z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Format">
    <vt:lpwstr>True</vt:lpwstr>
  </property>
  <property fmtid="{D5CDD505-2E9C-101B-9397-08002B2CF9AE}" pid="3" name="StyleId">
    <vt:lpwstr>http://f1000research.com/style/f1000research</vt:lpwstr>
  </property>
  <property fmtid="{D5CDD505-2E9C-101B-9397-08002B2CF9AE}" pid="4" name="InsertAsFootnote">
    <vt:lpwstr>0</vt:lpwstr>
  </property>
</Properties>
</file>