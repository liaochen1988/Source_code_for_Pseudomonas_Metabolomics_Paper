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F544CB" w14:textId="006E4338" w:rsidR="00655E4E" w:rsidRDefault="00D27EFC">
      <w:pPr>
        <w:rPr>
          <w:ins w:id="0" w:author="Joao Xavier" w:date="2020-07-08T11:57:00Z"/>
          <w:b/>
          <w:sz w:val="28"/>
          <w:szCs w:val="28"/>
        </w:rPr>
        <w:pPrChange w:id="1" w:author="Joao Xavier" w:date="2020-07-08T12:08:00Z">
          <w:pPr>
            <w:spacing w:before="240" w:after="240"/>
          </w:pPr>
        </w:pPrChange>
      </w:pPr>
      <w:bookmarkStart w:id="2" w:name="_GoBack"/>
      <w:bookmarkEnd w:id="2"/>
      <w:del w:id="3" w:author="Joao Xavier" w:date="2020-07-07T15:45:00Z">
        <w:r w:rsidRPr="00AB23C1" w:rsidDel="00D202B4">
          <w:rPr>
            <w:b/>
            <w:sz w:val="28"/>
            <w:szCs w:val="28"/>
          </w:rPr>
          <w:delText xml:space="preserve">Metabolic constraints </w:delText>
        </w:r>
      </w:del>
      <w:del w:id="4" w:author="Joao Xavier" w:date="2020-07-07T15:16:00Z">
        <w:r w:rsidR="00E87138" w:rsidRPr="00AB23C1" w:rsidDel="00CE7B71">
          <w:rPr>
            <w:b/>
            <w:sz w:val="28"/>
            <w:szCs w:val="28"/>
          </w:rPr>
          <w:delText xml:space="preserve">drive </w:delText>
        </w:r>
      </w:del>
      <w:ins w:id="5" w:author="Joao Xavier" w:date="2020-07-08T10:47:00Z">
        <w:r w:rsidR="00CD3BA7">
          <w:rPr>
            <w:b/>
            <w:sz w:val="28"/>
            <w:szCs w:val="28"/>
          </w:rPr>
          <w:t>O</w:t>
        </w:r>
      </w:ins>
      <w:ins w:id="6" w:author="Joao Xavier" w:date="2020-07-07T15:45:00Z">
        <w:r w:rsidR="00D202B4">
          <w:rPr>
            <w:b/>
            <w:sz w:val="28"/>
            <w:szCs w:val="28"/>
          </w:rPr>
          <w:t xml:space="preserve">verflow </w:t>
        </w:r>
      </w:ins>
      <w:ins w:id="7" w:author="Joao Xavier" w:date="2020-07-08T10:47:00Z">
        <w:r w:rsidR="00CD3BA7">
          <w:rPr>
            <w:b/>
            <w:sz w:val="28"/>
            <w:szCs w:val="28"/>
          </w:rPr>
          <w:t xml:space="preserve">metabolism and redox homeostasis </w:t>
        </w:r>
      </w:ins>
      <w:ins w:id="8" w:author="Joao Xavier" w:date="2020-07-07T15:45:00Z">
        <w:r w:rsidR="00D202B4">
          <w:rPr>
            <w:b/>
            <w:sz w:val="28"/>
            <w:szCs w:val="28"/>
          </w:rPr>
          <w:t>underl</w:t>
        </w:r>
      </w:ins>
      <w:ins w:id="9" w:author="Joao Xavier" w:date="2020-07-08T10:56:00Z">
        <w:r w:rsidR="00531246">
          <w:rPr>
            <w:b/>
            <w:sz w:val="28"/>
            <w:szCs w:val="28"/>
          </w:rPr>
          <w:t>y</w:t>
        </w:r>
      </w:ins>
      <w:ins w:id="10" w:author="Joao Xavier" w:date="2020-07-07T15:45:00Z">
        <w:r w:rsidR="00D202B4">
          <w:rPr>
            <w:b/>
            <w:sz w:val="28"/>
            <w:szCs w:val="28"/>
          </w:rPr>
          <w:t xml:space="preserve"> swarming </w:t>
        </w:r>
      </w:ins>
      <w:ins w:id="11" w:author="Joao Xavier" w:date="2020-07-08T10:56:00Z">
        <w:r w:rsidR="00531246">
          <w:rPr>
            <w:b/>
            <w:sz w:val="28"/>
            <w:szCs w:val="28"/>
          </w:rPr>
          <w:t>diversity in</w:t>
        </w:r>
      </w:ins>
      <w:ins w:id="12" w:author="Joao Xavier" w:date="2020-07-07T17:50:00Z">
        <w:r w:rsidR="00F9163D">
          <w:rPr>
            <w:b/>
            <w:sz w:val="28"/>
            <w:szCs w:val="28"/>
          </w:rPr>
          <w:t xml:space="preserve"> </w:t>
        </w:r>
      </w:ins>
      <w:ins w:id="13" w:author="Joao Xavier" w:date="2020-07-07T15:45:00Z">
        <w:r w:rsidR="00D202B4">
          <w:rPr>
            <w:b/>
            <w:sz w:val="28"/>
            <w:szCs w:val="28"/>
          </w:rPr>
          <w:t>pathogenic bacter</w:t>
        </w:r>
      </w:ins>
      <w:ins w:id="14" w:author="Joao Xavier" w:date="2020-07-07T17:50:00Z">
        <w:r w:rsidR="00EE4417">
          <w:rPr>
            <w:b/>
            <w:sz w:val="28"/>
            <w:szCs w:val="28"/>
          </w:rPr>
          <w:t>i</w:t>
        </w:r>
      </w:ins>
      <w:ins w:id="15" w:author="Joao Xavier" w:date="2020-07-07T15:45:00Z">
        <w:r w:rsidR="00D202B4">
          <w:rPr>
            <w:b/>
            <w:sz w:val="28"/>
            <w:szCs w:val="28"/>
          </w:rPr>
          <w:t>a</w:t>
        </w:r>
      </w:ins>
      <w:del w:id="16" w:author="Joao Xavier" w:date="2020-07-07T15:16:00Z">
        <w:r w:rsidRPr="00AB23C1" w:rsidDel="00CE7B71">
          <w:rPr>
            <w:b/>
            <w:sz w:val="28"/>
            <w:szCs w:val="28"/>
          </w:rPr>
          <w:delText xml:space="preserve">the </w:delText>
        </w:r>
      </w:del>
      <w:del w:id="17" w:author="Joao Xavier" w:date="2020-07-07T15:45:00Z">
        <w:r w:rsidRPr="00AB23C1" w:rsidDel="00D202B4">
          <w:rPr>
            <w:b/>
            <w:sz w:val="28"/>
            <w:szCs w:val="28"/>
          </w:rPr>
          <w:delText>swarming diversity in pathogenic bacteria</w:delText>
        </w:r>
      </w:del>
    </w:p>
    <w:p w14:paraId="21156A67" w14:textId="0973101F" w:rsidR="00BF39C2" w:rsidRDefault="00BF39C2">
      <w:pPr>
        <w:rPr>
          <w:ins w:id="18" w:author="Joao Xavier" w:date="2020-07-08T11:58:00Z"/>
        </w:rPr>
        <w:pPrChange w:id="19" w:author="Joao Xavier" w:date="2020-07-08T12:08:00Z">
          <w:pPr>
            <w:spacing w:before="240" w:after="240"/>
          </w:pPr>
        </w:pPrChange>
      </w:pPr>
      <w:proofErr w:type="spellStart"/>
      <w:ins w:id="20" w:author="Joao Xavier" w:date="2020-07-08T11:57:00Z">
        <w:r w:rsidRPr="00BF39C2">
          <w:rPr>
            <w:rPrChange w:id="21" w:author="Joao Xavier" w:date="2020-07-08T11:58:00Z">
              <w:rPr>
                <w:b/>
                <w:sz w:val="28"/>
                <w:szCs w:val="28"/>
              </w:rPr>
            </w:rPrChange>
          </w:rPr>
          <w:t>Guillem</w:t>
        </w:r>
        <w:proofErr w:type="spellEnd"/>
        <w:r w:rsidRPr="00BF39C2">
          <w:rPr>
            <w:rPrChange w:id="22" w:author="Joao Xavier" w:date="2020-07-08T11:58:00Z">
              <w:rPr>
                <w:b/>
                <w:sz w:val="28"/>
                <w:szCs w:val="28"/>
              </w:rPr>
            </w:rPrChange>
          </w:rPr>
          <w:t xml:space="preserve"> Santamaria</w:t>
        </w:r>
      </w:ins>
      <w:ins w:id="23" w:author="Joao Xavier" w:date="2020-07-08T11:59:00Z">
        <w:r w:rsidRPr="00BF39C2">
          <w:rPr>
            <w:vertAlign w:val="superscript"/>
            <w:rPrChange w:id="24" w:author="Joao Xavier" w:date="2020-07-08T11:59:00Z">
              <w:rPr/>
            </w:rPrChange>
          </w:rPr>
          <w:t>1,3</w:t>
        </w:r>
      </w:ins>
      <w:ins w:id="25" w:author="Joao Xavier" w:date="2020-07-08T12:09:00Z">
        <w:r w:rsidR="007676A0">
          <w:rPr>
            <w:vertAlign w:val="superscript"/>
          </w:rPr>
          <w:t>+</w:t>
        </w:r>
      </w:ins>
      <w:ins w:id="26" w:author="Joao Xavier" w:date="2020-07-08T11:57:00Z">
        <w:r w:rsidRPr="00BF39C2">
          <w:rPr>
            <w:rPrChange w:id="27" w:author="Joao Xavier" w:date="2020-07-08T11:58:00Z">
              <w:rPr>
                <w:b/>
                <w:sz w:val="28"/>
                <w:szCs w:val="28"/>
              </w:rPr>
            </w:rPrChange>
          </w:rPr>
          <w:t>, Chen Liao</w:t>
        </w:r>
      </w:ins>
      <w:ins w:id="28" w:author="Joao Xavier" w:date="2020-07-08T12:00:00Z">
        <w:r w:rsidRPr="00734116">
          <w:rPr>
            <w:vertAlign w:val="superscript"/>
          </w:rPr>
          <w:t>1</w:t>
        </w:r>
      </w:ins>
      <w:ins w:id="29" w:author="Joao Xavier" w:date="2020-07-08T12:09:00Z">
        <w:r w:rsidR="007676A0">
          <w:rPr>
            <w:vertAlign w:val="superscript"/>
          </w:rPr>
          <w:t>+</w:t>
        </w:r>
      </w:ins>
      <w:ins w:id="30" w:author="Joao Xavier" w:date="2020-07-08T11:57:00Z">
        <w:r w:rsidRPr="00BF39C2">
          <w:rPr>
            <w:rPrChange w:id="31" w:author="Joao Xavier" w:date="2020-07-08T11:58:00Z">
              <w:rPr>
                <w:b/>
                <w:sz w:val="28"/>
                <w:szCs w:val="28"/>
              </w:rPr>
            </w:rPrChange>
          </w:rPr>
          <w:t xml:space="preserve">, </w:t>
        </w:r>
      </w:ins>
      <w:proofErr w:type="spellStart"/>
      <w:ins w:id="32" w:author="Joao Xavier" w:date="2020-07-08T11:58:00Z">
        <w:r w:rsidRPr="00BF39C2">
          <w:rPr>
            <w:rPrChange w:id="33" w:author="Joao Xavier" w:date="2020-07-08T11:58:00Z">
              <w:rPr>
                <w:bCs/>
                <w:sz w:val="28"/>
                <w:szCs w:val="28"/>
              </w:rPr>
            </w:rPrChange>
          </w:rPr>
          <w:t>Kyu</w:t>
        </w:r>
        <w:proofErr w:type="spellEnd"/>
        <w:r w:rsidRPr="00BF39C2">
          <w:rPr>
            <w:rPrChange w:id="34" w:author="Joao Xavier" w:date="2020-07-08T11:58:00Z">
              <w:rPr>
                <w:bCs/>
                <w:sz w:val="28"/>
                <w:szCs w:val="28"/>
              </w:rPr>
            </w:rPrChange>
          </w:rPr>
          <w:t xml:space="preserve"> Rhee</w:t>
        </w:r>
      </w:ins>
      <w:ins w:id="35" w:author="Joao Xavier" w:date="2020-07-08T12:14:00Z">
        <w:r w:rsidR="005E706A">
          <w:rPr>
            <w:vertAlign w:val="superscript"/>
          </w:rPr>
          <w:t>2</w:t>
        </w:r>
      </w:ins>
      <w:ins w:id="36" w:author="Joao Xavier" w:date="2020-07-08T11:58:00Z">
        <w:r w:rsidRPr="00BF39C2">
          <w:rPr>
            <w:rPrChange w:id="37" w:author="Joao Xavier" w:date="2020-07-08T11:58:00Z">
              <w:rPr>
                <w:bCs/>
                <w:sz w:val="28"/>
                <w:szCs w:val="28"/>
              </w:rPr>
            </w:rPrChange>
          </w:rPr>
          <w:t>, Francisco Pinto</w:t>
        </w:r>
      </w:ins>
      <w:ins w:id="38" w:author="Joao Xavier" w:date="2020-07-08T12:14:00Z">
        <w:r w:rsidR="005E706A" w:rsidRPr="005E706A">
          <w:rPr>
            <w:vertAlign w:val="superscript"/>
            <w:rPrChange w:id="39" w:author="Joao Xavier" w:date="2020-07-08T12:14:00Z">
              <w:rPr/>
            </w:rPrChange>
          </w:rPr>
          <w:t>3</w:t>
        </w:r>
      </w:ins>
      <w:ins w:id="40" w:author="Joao Xavier" w:date="2020-07-08T11:58:00Z">
        <w:r w:rsidRPr="00BF39C2">
          <w:rPr>
            <w:rPrChange w:id="41" w:author="Joao Xavier" w:date="2020-07-08T11:58:00Z">
              <w:rPr>
                <w:bCs/>
                <w:sz w:val="28"/>
                <w:szCs w:val="28"/>
              </w:rPr>
            </w:rPrChange>
          </w:rPr>
          <w:t xml:space="preserve">, </w:t>
        </w:r>
      </w:ins>
      <w:proofErr w:type="spellStart"/>
      <w:ins w:id="42" w:author="Joao Xavier" w:date="2020-07-08T11:57:00Z">
        <w:r w:rsidRPr="00BF39C2">
          <w:rPr>
            <w:rPrChange w:id="43" w:author="Joao Xavier" w:date="2020-07-08T11:58:00Z">
              <w:rPr>
                <w:b/>
                <w:sz w:val="28"/>
                <w:szCs w:val="28"/>
              </w:rPr>
            </w:rPrChange>
          </w:rPr>
          <w:t>Jinyuan</w:t>
        </w:r>
        <w:proofErr w:type="spellEnd"/>
        <w:r w:rsidRPr="00BF39C2">
          <w:rPr>
            <w:rPrChange w:id="44" w:author="Joao Xavier" w:date="2020-07-08T11:58:00Z">
              <w:rPr>
                <w:b/>
                <w:sz w:val="28"/>
                <w:szCs w:val="28"/>
              </w:rPr>
            </w:rPrChange>
          </w:rPr>
          <w:t xml:space="preserve"> Yan</w:t>
        </w:r>
      </w:ins>
      <w:ins w:id="45" w:author="Joao Xavier" w:date="2020-07-08T12:00:00Z">
        <w:r w:rsidRPr="00734116">
          <w:rPr>
            <w:vertAlign w:val="superscript"/>
          </w:rPr>
          <w:t>1</w:t>
        </w:r>
      </w:ins>
      <w:ins w:id="46" w:author="Joao Xavier" w:date="2020-07-08T11:59:00Z">
        <w:r>
          <w:t>*</w:t>
        </w:r>
      </w:ins>
      <w:ins w:id="47" w:author="Joao Xavier" w:date="2020-07-08T11:57:00Z">
        <w:r w:rsidRPr="00BF39C2">
          <w:rPr>
            <w:rPrChange w:id="48" w:author="Joao Xavier" w:date="2020-07-08T11:58:00Z">
              <w:rPr>
                <w:b/>
                <w:sz w:val="28"/>
                <w:szCs w:val="28"/>
              </w:rPr>
            </w:rPrChange>
          </w:rPr>
          <w:t>,</w:t>
        </w:r>
      </w:ins>
      <w:ins w:id="49" w:author="Joao Xavier" w:date="2020-07-08T11:58:00Z">
        <w:r w:rsidRPr="00BF39C2">
          <w:rPr>
            <w:rPrChange w:id="50" w:author="Joao Xavier" w:date="2020-07-08T11:58:00Z">
              <w:rPr>
                <w:b/>
                <w:sz w:val="28"/>
                <w:szCs w:val="28"/>
              </w:rPr>
            </w:rPrChange>
          </w:rPr>
          <w:t xml:space="preserve"> Joao B. Xavier</w:t>
        </w:r>
      </w:ins>
      <w:ins w:id="51" w:author="Joao Xavier" w:date="2020-07-08T12:00:00Z">
        <w:r w:rsidRPr="00734116">
          <w:rPr>
            <w:vertAlign w:val="superscript"/>
          </w:rPr>
          <w:t>1</w:t>
        </w:r>
      </w:ins>
      <w:ins w:id="52" w:author="Joao Xavier" w:date="2020-07-08T11:59:00Z">
        <w:r>
          <w:t>*</w:t>
        </w:r>
      </w:ins>
    </w:p>
    <w:p w14:paraId="211AB0B5" w14:textId="77777777" w:rsidR="00BF39C2" w:rsidRPr="00BF39C2" w:rsidRDefault="00BF39C2">
      <w:pPr>
        <w:rPr>
          <w:ins w:id="53" w:author="Joao Xavier" w:date="2020-07-08T11:59:00Z"/>
        </w:rPr>
        <w:pPrChange w:id="54" w:author="Joao Xavier" w:date="2020-07-08T12:08:00Z">
          <w:pPr>
            <w:spacing w:before="240" w:after="240"/>
          </w:pPr>
        </w:pPrChange>
      </w:pPr>
      <w:ins w:id="55" w:author="Joao Xavier" w:date="2020-07-08T11:59:00Z">
        <w:r w:rsidRPr="00BF39C2">
          <w:rPr>
            <w:vertAlign w:val="superscript"/>
          </w:rPr>
          <w:t>1</w:t>
        </w:r>
        <w:r w:rsidRPr="00BF39C2">
          <w:t>Program for Computational and Systems Biology, Memorial Sloan-Kettering Cancer Center, New York, NY, USA</w:t>
        </w:r>
      </w:ins>
    </w:p>
    <w:p w14:paraId="073407DF" w14:textId="77777777" w:rsidR="00BF39C2" w:rsidRPr="00BF39C2" w:rsidRDefault="00BF39C2">
      <w:pPr>
        <w:rPr>
          <w:ins w:id="56" w:author="Joao Xavier" w:date="2020-07-08T12:07:00Z"/>
          <w:lang w:eastAsia="zh-CN"/>
        </w:rPr>
        <w:pPrChange w:id="57" w:author="Joao Xavier" w:date="2020-07-08T12:08:00Z">
          <w:pPr>
            <w:spacing w:before="240" w:after="240"/>
          </w:pPr>
        </w:pPrChange>
      </w:pPr>
      <w:ins w:id="58" w:author="Joao Xavier" w:date="2020-07-08T12:07:00Z">
        <w:r>
          <w:rPr>
            <w:vertAlign w:val="superscript"/>
          </w:rPr>
          <w:t>2</w:t>
        </w:r>
        <w:r w:rsidRPr="00BF39C2">
          <w:rPr>
            <w:lang w:eastAsia="zh-CN"/>
          </w:rPr>
          <w:t>Department of Medicine, Weill Cornell Medical College, New York, NY</w:t>
        </w:r>
      </w:ins>
    </w:p>
    <w:p w14:paraId="1AD28982" w14:textId="6FA76329" w:rsidR="00BF39C2" w:rsidRPr="00BF39C2" w:rsidRDefault="00BF39C2">
      <w:pPr>
        <w:rPr>
          <w:ins w:id="59" w:author="Joao Xavier" w:date="2020-07-08T11:59:00Z"/>
          <w:lang w:eastAsia="zh-CN"/>
        </w:rPr>
        <w:pPrChange w:id="60" w:author="Joao Xavier" w:date="2020-07-08T12:08:00Z">
          <w:pPr>
            <w:spacing w:before="240" w:after="240"/>
          </w:pPr>
        </w:pPrChange>
      </w:pPr>
      <w:ins w:id="61" w:author="Joao Xavier" w:date="2020-07-08T12:07:00Z">
        <w:r>
          <w:rPr>
            <w:vertAlign w:val="superscript"/>
          </w:rPr>
          <w:t>3</w:t>
        </w:r>
        <w:r>
          <w:rPr>
            <w:lang w:eastAsia="zh-CN"/>
          </w:rPr>
          <w:t xml:space="preserve">Departamento de </w:t>
        </w:r>
        <w:proofErr w:type="spellStart"/>
        <w:r>
          <w:rPr>
            <w:lang w:eastAsia="zh-CN"/>
          </w:rPr>
          <w:t>Biologia</w:t>
        </w:r>
        <w:proofErr w:type="spellEnd"/>
        <w:r w:rsidRPr="00BF39C2">
          <w:rPr>
            <w:lang w:eastAsia="zh-CN"/>
          </w:rPr>
          <w:t xml:space="preserve">, </w:t>
        </w:r>
      </w:ins>
      <w:proofErr w:type="spellStart"/>
      <w:ins w:id="62" w:author="Joao Xavier" w:date="2020-07-08T12:08:00Z">
        <w:r>
          <w:rPr>
            <w:lang w:eastAsia="zh-CN"/>
          </w:rPr>
          <w:t>Universidade</w:t>
        </w:r>
        <w:proofErr w:type="spellEnd"/>
        <w:r>
          <w:rPr>
            <w:lang w:eastAsia="zh-CN"/>
          </w:rPr>
          <w:t xml:space="preserve"> de </w:t>
        </w:r>
        <w:proofErr w:type="spellStart"/>
        <w:r>
          <w:rPr>
            <w:lang w:eastAsia="zh-CN"/>
          </w:rPr>
          <w:t>Lisboa</w:t>
        </w:r>
      </w:ins>
      <w:proofErr w:type="spellEnd"/>
      <w:ins w:id="63" w:author="Joao Xavier" w:date="2020-07-08T12:07:00Z">
        <w:r w:rsidRPr="00BF39C2">
          <w:rPr>
            <w:lang w:eastAsia="zh-CN"/>
          </w:rPr>
          <w:t xml:space="preserve">, </w:t>
        </w:r>
      </w:ins>
      <w:ins w:id="64" w:author="Joao Xavier" w:date="2020-07-08T12:08:00Z">
        <w:r>
          <w:rPr>
            <w:lang w:eastAsia="zh-CN"/>
          </w:rPr>
          <w:t>Portugal</w:t>
        </w:r>
      </w:ins>
    </w:p>
    <w:p w14:paraId="601B0FB8" w14:textId="31F4DD8B" w:rsidR="007676A0" w:rsidRPr="00BF39C2" w:rsidRDefault="007676A0" w:rsidP="007676A0">
      <w:pPr>
        <w:rPr>
          <w:ins w:id="65" w:author="Joao Xavier" w:date="2020-07-08T12:08:00Z"/>
        </w:rPr>
      </w:pPr>
      <w:ins w:id="66" w:author="Joao Xavier" w:date="2020-07-08T12:08:00Z">
        <w:r>
          <w:rPr>
            <w:vertAlign w:val="superscript"/>
          </w:rPr>
          <w:t>+</w:t>
        </w:r>
      </w:ins>
      <w:ins w:id="67" w:author="Joao Xavier" w:date="2020-07-08T12:09:00Z">
        <w:r>
          <w:t>these authors contributed equally</w:t>
        </w:r>
      </w:ins>
    </w:p>
    <w:p w14:paraId="0936ED06" w14:textId="77777777" w:rsidR="007676A0" w:rsidRPr="00BF39C2" w:rsidRDefault="007676A0" w:rsidP="007676A0">
      <w:pPr>
        <w:rPr>
          <w:ins w:id="68" w:author="Joao Xavier" w:date="2020-07-08T12:08:00Z"/>
        </w:rPr>
      </w:pPr>
      <w:ins w:id="69" w:author="Joao Xavier" w:date="2020-07-08T12:08:00Z">
        <w:r w:rsidRPr="00BF39C2">
          <w:rPr>
            <w:vertAlign w:val="superscript"/>
          </w:rPr>
          <w:t>*</w:t>
        </w:r>
        <w:r w:rsidRPr="00BF39C2">
          <w:t xml:space="preserve">Correspondence: </w:t>
        </w:r>
        <w:r>
          <w:fldChar w:fldCharType="begin"/>
        </w:r>
        <w:r>
          <w:instrText xml:space="preserve"> HYPERLINK "mailto:yanj2@mskcc.org" </w:instrText>
        </w:r>
        <w:r>
          <w:fldChar w:fldCharType="separate"/>
        </w:r>
        <w:r w:rsidRPr="00133140">
          <w:rPr>
            <w:rStyle w:val="Hyperlink"/>
          </w:rPr>
          <w:t>yanj2@mskcc.org</w:t>
        </w:r>
        <w:r>
          <w:fldChar w:fldCharType="end"/>
        </w:r>
        <w:r>
          <w:t xml:space="preserve"> and </w:t>
        </w:r>
        <w:r w:rsidRPr="00BF39C2">
          <w:t>xavierj@mskcc.org</w:t>
        </w:r>
      </w:ins>
    </w:p>
    <w:p w14:paraId="3D655325" w14:textId="77777777" w:rsidR="00BF39C2" w:rsidRPr="00BF39C2" w:rsidRDefault="00BF39C2" w:rsidP="00573DAE">
      <w:pPr>
        <w:spacing w:before="240" w:after="240"/>
        <w:rPr>
          <w:rPrChange w:id="70" w:author="Joao Xavier" w:date="2020-07-08T11:58:00Z">
            <w:rPr>
              <w:b/>
              <w:sz w:val="28"/>
              <w:szCs w:val="28"/>
            </w:rPr>
          </w:rPrChange>
        </w:rPr>
      </w:pPr>
    </w:p>
    <w:p w14:paraId="6C73824A" w14:textId="77777777" w:rsidR="00C03842" w:rsidRPr="00AB23C1" w:rsidRDefault="00D27EFC" w:rsidP="005959E3">
      <w:pPr>
        <w:spacing w:before="240" w:after="240"/>
        <w:jc w:val="both"/>
        <w:rPr>
          <w:b/>
        </w:rPr>
      </w:pPr>
      <w:r w:rsidRPr="00AB23C1">
        <w:rPr>
          <w:b/>
          <w:sz w:val="28"/>
          <w:szCs w:val="28"/>
        </w:rPr>
        <w:t>Abstract</w:t>
      </w:r>
      <w:r w:rsidR="00877D95" w:rsidRPr="00AB23C1">
        <w:rPr>
          <w:b/>
        </w:rPr>
        <w:t xml:space="preserve"> </w:t>
      </w:r>
    </w:p>
    <w:p w14:paraId="64560D45" w14:textId="3B0247B9" w:rsidR="00C03842" w:rsidRDefault="00D27EFC">
      <w:pPr>
        <w:spacing w:before="240" w:after="240"/>
        <w:jc w:val="both"/>
      </w:pPr>
      <w:r w:rsidRPr="00AB23C1">
        <w:t xml:space="preserve">Many species of bacteria have </w:t>
      </w:r>
      <w:del w:id="71" w:author="Joao Xavier" w:date="2020-07-07T15:39:00Z">
        <w:r w:rsidRPr="00AB23C1" w:rsidDel="00D202B4">
          <w:delText xml:space="preserve">the </w:delText>
        </w:r>
      </w:del>
      <w:ins w:id="72" w:author="Joao Xavier" w:date="2020-07-07T15:39:00Z">
        <w:r w:rsidR="00D202B4">
          <w:t>an</w:t>
        </w:r>
        <w:r w:rsidR="00D202B4" w:rsidRPr="00AB23C1">
          <w:t xml:space="preserve"> </w:t>
        </w:r>
      </w:ins>
      <w:r w:rsidRPr="00AB23C1">
        <w:t xml:space="preserve">incredible ability to </w:t>
      </w:r>
      <w:ins w:id="73" w:author="Joao Xavier" w:date="2020-07-07T15:18:00Z">
        <w:r w:rsidR="00CE7B71">
          <w:t xml:space="preserve">move </w:t>
        </w:r>
      </w:ins>
      <w:ins w:id="74" w:author="Joao Xavier" w:date="2020-07-07T15:30:00Z">
        <w:r w:rsidR="008C493E">
          <w:t xml:space="preserve">cooperatively </w:t>
        </w:r>
      </w:ins>
      <w:ins w:id="75" w:author="Joao Xavier" w:date="2020-07-08T09:03:00Z">
        <w:r w:rsidR="005C2FCA">
          <w:t xml:space="preserve">over </w:t>
        </w:r>
      </w:ins>
      <w:ins w:id="76" w:author="Joao Xavier" w:date="2020-07-08T09:04:00Z">
        <w:r w:rsidR="005C2FCA">
          <w:t>surfaces in</w:t>
        </w:r>
      </w:ins>
      <w:ins w:id="77" w:author="Joao Xavier" w:date="2020-07-07T15:30:00Z">
        <w:r w:rsidR="008C493E">
          <w:t xml:space="preserve"> </w:t>
        </w:r>
      </w:ins>
      <w:del w:id="78" w:author="Joao Xavier" w:date="2020-07-07T15:17:00Z">
        <w:r w:rsidRPr="00AB23C1" w:rsidDel="00CE7B71">
          <w:delText>form swarms and move cooperatively</w:delText>
        </w:r>
      </w:del>
      <w:ins w:id="79" w:author="Joao Xavier" w:date="2020-07-07T15:17:00Z">
        <w:r w:rsidR="00CE7B71">
          <w:t>swarm</w:t>
        </w:r>
      </w:ins>
      <w:ins w:id="80" w:author="Joao Xavier" w:date="2020-07-07T15:18:00Z">
        <w:r w:rsidR="00CE7B71">
          <w:t>s</w:t>
        </w:r>
      </w:ins>
      <w:del w:id="81" w:author="Joao Xavier" w:date="2020-07-07T15:18:00Z">
        <w:r w:rsidRPr="00AB23C1" w:rsidDel="00CE7B71">
          <w:delText xml:space="preserve"> across surfaces</w:delText>
        </w:r>
      </w:del>
      <w:r w:rsidRPr="00AB23C1">
        <w:t xml:space="preserve">. </w:t>
      </w:r>
      <w:ins w:id="82" w:author="Joao Xavier" w:date="2020-07-08T09:04:00Z">
        <w:r w:rsidR="005C2FCA">
          <w:t>Although</w:t>
        </w:r>
      </w:ins>
      <w:ins w:id="83" w:author="Joao Xavier" w:date="2020-07-07T17:59:00Z">
        <w:r w:rsidR="00F328A5">
          <w:t xml:space="preserve"> s</w:t>
        </w:r>
      </w:ins>
      <w:del w:id="84" w:author="Joao Xavier" w:date="2020-07-07T17:59:00Z">
        <w:r w:rsidRPr="00AB23C1" w:rsidDel="00F328A5">
          <w:delText>S</w:delText>
        </w:r>
      </w:del>
      <w:r w:rsidRPr="00AB23C1">
        <w:t>warming</w:t>
      </w:r>
      <w:ins w:id="85" w:author="Joao Xavier" w:date="2020-07-07T15:30:00Z">
        <w:r w:rsidR="008C493E">
          <w:t xml:space="preserve"> cooperation</w:t>
        </w:r>
      </w:ins>
      <w:r w:rsidRPr="00AB23C1">
        <w:t xml:space="preserve"> </w:t>
      </w:r>
      <w:del w:id="86" w:author="Joao Xavier" w:date="2020-07-07T15:20:00Z">
        <w:r w:rsidRPr="00AB23C1" w:rsidDel="009015BB">
          <w:delText xml:space="preserve">motility </w:delText>
        </w:r>
      </w:del>
      <w:r w:rsidRPr="00AB23C1">
        <w:t xml:space="preserve">is </w:t>
      </w:r>
      <w:ins w:id="87" w:author="Joao Xavier" w:date="2020-07-08T09:04:00Z">
        <w:r w:rsidR="005C2FCA">
          <w:t xml:space="preserve">deemed </w:t>
        </w:r>
      </w:ins>
      <w:r w:rsidRPr="00AB23C1">
        <w:t xml:space="preserve">important to </w:t>
      </w:r>
      <w:ins w:id="88" w:author="Joao Xavier" w:date="2020-07-08T09:04:00Z">
        <w:r w:rsidR="005C2FCA">
          <w:t xml:space="preserve">bacterial </w:t>
        </w:r>
      </w:ins>
      <w:del w:id="89" w:author="Joao Xavier" w:date="2020-07-07T15:18:00Z">
        <w:r w:rsidRPr="00AB23C1" w:rsidDel="009015BB">
          <w:delText xml:space="preserve">the </w:delText>
        </w:r>
      </w:del>
      <w:r w:rsidRPr="00AB23C1">
        <w:t>fitness and virulence</w:t>
      </w:r>
      <w:del w:id="90" w:author="Joao Xavier" w:date="2020-07-07T15:18:00Z">
        <w:r w:rsidRPr="00AB23C1" w:rsidDel="009015BB">
          <w:delText xml:space="preserve"> of bacteria</w:delText>
        </w:r>
      </w:del>
      <w:r w:rsidRPr="00AB23C1">
        <w:t xml:space="preserve">, </w:t>
      </w:r>
      <w:del w:id="91" w:author="Joao Xavier" w:date="2020-07-07T17:50:00Z">
        <w:r w:rsidRPr="00AB23C1" w:rsidDel="008E4C23">
          <w:delText xml:space="preserve">yet </w:delText>
        </w:r>
      </w:del>
      <w:r w:rsidRPr="00AB23C1">
        <w:t xml:space="preserve">strains of the same </w:t>
      </w:r>
      <w:del w:id="92" w:author="Joao Xavier" w:date="2020-07-07T18:00:00Z">
        <w:r w:rsidRPr="00AB23C1" w:rsidDel="00F328A5">
          <w:delText>bacteria</w:delText>
        </w:r>
        <w:r w:rsidR="004813C2" w:rsidRPr="00AB23C1" w:rsidDel="00F328A5">
          <w:delText xml:space="preserve">l </w:delText>
        </w:r>
      </w:del>
      <w:r w:rsidR="004813C2" w:rsidRPr="00AB23C1">
        <w:t>species</w:t>
      </w:r>
      <w:r w:rsidRPr="00AB23C1">
        <w:t xml:space="preserve"> </w:t>
      </w:r>
      <w:ins w:id="93" w:author="Joao Xavier" w:date="2020-07-08T09:04:00Z">
        <w:r w:rsidR="005C2FCA">
          <w:t xml:space="preserve">can </w:t>
        </w:r>
      </w:ins>
      <w:r w:rsidRPr="00AB23C1">
        <w:t>vary widely</w:t>
      </w:r>
      <w:ins w:id="94" w:author="Joao Xavier" w:date="2020-07-07T15:48:00Z">
        <w:r w:rsidR="00525083">
          <w:t xml:space="preserve"> in their swarming phenotype</w:t>
        </w:r>
      </w:ins>
      <w:ins w:id="95" w:author="Joao Xavier" w:date="2020-07-07T15:19:00Z">
        <w:r w:rsidR="009015BB">
          <w:t>.</w:t>
        </w:r>
      </w:ins>
      <w:del w:id="96" w:author="Joao Xavier" w:date="2020-07-07T15:19:00Z">
        <w:r w:rsidRPr="00AB23C1" w:rsidDel="009015BB">
          <w:delText>:</w:delText>
        </w:r>
      </w:del>
      <w:r w:rsidRPr="00AB23C1">
        <w:t xml:space="preserve"> </w:t>
      </w:r>
      <w:ins w:id="97" w:author="Joao Xavier" w:date="2020-07-07T15:49:00Z">
        <w:r w:rsidR="00632109">
          <w:t xml:space="preserve">Here </w:t>
        </w:r>
      </w:ins>
      <w:del w:id="98" w:author="Joao Xavier" w:date="2020-07-07T15:49:00Z">
        <w:r w:rsidRPr="00AB23C1" w:rsidDel="00632109">
          <w:delText xml:space="preserve">What underlies swarming diversity? </w:delText>
        </w:r>
      </w:del>
      <w:del w:id="99" w:author="Joao Xavier" w:date="2020-07-07T15:40:00Z">
        <w:r w:rsidRPr="00AB23C1" w:rsidDel="00D202B4">
          <w:delText>Here w</w:delText>
        </w:r>
      </w:del>
      <w:ins w:id="100" w:author="Joao Xavier" w:date="2020-07-07T15:49:00Z">
        <w:r w:rsidR="00632109">
          <w:t>w</w:t>
        </w:r>
      </w:ins>
      <w:r w:rsidRPr="00AB23C1">
        <w:t xml:space="preserve">e </w:t>
      </w:r>
      <w:del w:id="101" w:author="Joao Xavier" w:date="2020-07-07T15:21:00Z">
        <w:r w:rsidR="00675791" w:rsidRPr="00AB23C1" w:rsidDel="009015BB">
          <w:delText>presented</w:delText>
        </w:r>
        <w:r w:rsidRPr="00AB23C1" w:rsidDel="009015BB">
          <w:delText xml:space="preserve"> comparative</w:delText>
        </w:r>
        <w:r w:rsidR="00704873" w:rsidRPr="00AB23C1" w:rsidDel="009015BB">
          <w:delText xml:space="preserve"> analyses </w:delText>
        </w:r>
        <w:r w:rsidR="00675791" w:rsidRPr="00AB23C1" w:rsidDel="009015BB">
          <w:delText>of</w:delText>
        </w:r>
      </w:del>
      <w:ins w:id="102" w:author="Joao Xavier" w:date="2020-07-07T15:21:00Z">
        <w:r w:rsidR="009015BB">
          <w:t>compare</w:t>
        </w:r>
      </w:ins>
      <w:ins w:id="103" w:author="Joao Xavier" w:date="2020-07-07T15:40:00Z">
        <w:r w:rsidR="00D202B4">
          <w:t>d</w:t>
        </w:r>
      </w:ins>
      <w:ins w:id="104" w:author="Joao Xavier" w:date="2020-07-07T15:21:00Z">
        <w:r w:rsidR="009015BB">
          <w:t xml:space="preserve"> the metabolomes of</w:t>
        </w:r>
      </w:ins>
      <w:del w:id="105" w:author="Joao Xavier" w:date="2020-07-07T15:21:00Z">
        <w:r w:rsidR="00675791" w:rsidRPr="00AB23C1" w:rsidDel="009015BB">
          <w:delText xml:space="preserve"> </w:delText>
        </w:r>
        <w:r w:rsidRPr="00AB23C1" w:rsidDel="009015BB">
          <w:delText>genetics</w:delText>
        </w:r>
        <w:r w:rsidR="00704873" w:rsidRPr="00AB23C1" w:rsidDel="009015BB">
          <w:delText xml:space="preserve">, </w:delText>
        </w:r>
        <w:r w:rsidRPr="00AB23C1" w:rsidDel="009015BB">
          <w:delText>metabolomics</w:delText>
        </w:r>
        <w:r w:rsidR="00704873" w:rsidRPr="00AB23C1" w:rsidDel="009015BB">
          <w:delText xml:space="preserve"> and </w:delText>
        </w:r>
        <w:r w:rsidRPr="00AB23C1" w:rsidDel="009015BB">
          <w:delText>growth curve</w:delText>
        </w:r>
        <w:r w:rsidR="00704873" w:rsidRPr="00AB23C1" w:rsidDel="009015BB">
          <w:delText xml:space="preserve"> data</w:delText>
        </w:r>
        <w:r w:rsidRPr="00AB23C1" w:rsidDel="009015BB">
          <w:delText xml:space="preserve"> to investigate why</w:delText>
        </w:r>
      </w:del>
      <w:r w:rsidRPr="00AB23C1">
        <w:t xml:space="preserve"> 28 clinical </w:t>
      </w:r>
      <w:r w:rsidRPr="00AB23C1">
        <w:rPr>
          <w:i/>
        </w:rPr>
        <w:t>P</w:t>
      </w:r>
      <w:ins w:id="106" w:author="Joao Xavier" w:date="2020-07-07T15:40:00Z">
        <w:r w:rsidR="00D202B4">
          <w:rPr>
            <w:i/>
          </w:rPr>
          <w:t>seudomonas</w:t>
        </w:r>
      </w:ins>
      <w:del w:id="107" w:author="Joao Xavier" w:date="2020-07-07T15:40:00Z">
        <w:r w:rsidRPr="00AB23C1" w:rsidDel="00D202B4">
          <w:rPr>
            <w:i/>
          </w:rPr>
          <w:delText>.</w:delText>
        </w:r>
      </w:del>
      <w:r w:rsidRPr="00AB23C1">
        <w:rPr>
          <w:i/>
        </w:rPr>
        <w:t xml:space="preserve"> aeruginosa</w:t>
      </w:r>
      <w:r w:rsidRPr="00AB23C1">
        <w:t xml:space="preserve"> </w:t>
      </w:r>
      <w:del w:id="108" w:author="Joao Xavier" w:date="2020-07-07T15:22:00Z">
        <w:r w:rsidRPr="00AB23C1" w:rsidDel="009015BB">
          <w:delText>strains isolated</w:delText>
        </w:r>
      </w:del>
      <w:ins w:id="109" w:author="Joao Xavier" w:date="2020-07-07T15:22:00Z">
        <w:r w:rsidR="009015BB">
          <w:t>isolates</w:t>
        </w:r>
      </w:ins>
      <w:r w:rsidRPr="00AB23C1">
        <w:t xml:space="preserve"> from </w:t>
      </w:r>
      <w:r w:rsidR="003C73C6">
        <w:t>hospitalized</w:t>
      </w:r>
      <w:r w:rsidRPr="00AB23C1">
        <w:t xml:space="preserve"> patients </w:t>
      </w:r>
      <w:ins w:id="110" w:author="Joao Xavier" w:date="2020-07-07T15:49:00Z">
        <w:r w:rsidR="00632109">
          <w:t xml:space="preserve">to </w:t>
        </w:r>
      </w:ins>
      <w:ins w:id="111" w:author="Joao Xavier" w:date="2020-07-07T16:57:00Z">
        <w:r w:rsidR="00BD0F42">
          <w:t xml:space="preserve">find </w:t>
        </w:r>
      </w:ins>
      <w:ins w:id="112" w:author="Joao Xavier" w:date="2020-07-07T16:58:00Z">
        <w:r w:rsidR="00BD0F42">
          <w:t>a</w:t>
        </w:r>
      </w:ins>
      <w:ins w:id="113" w:author="Joao Xavier" w:date="2020-07-07T16:57:00Z">
        <w:r w:rsidR="00BD0F42">
          <w:t xml:space="preserve"> mechanism </w:t>
        </w:r>
      </w:ins>
      <w:ins w:id="114" w:author="Joao Xavier" w:date="2020-07-07T16:58:00Z">
        <w:r w:rsidR="00BD0F42">
          <w:t>for</w:t>
        </w:r>
      </w:ins>
      <w:ins w:id="115" w:author="Joao Xavier" w:date="2020-07-07T15:49:00Z">
        <w:r w:rsidR="00632109" w:rsidRPr="00AB23C1">
          <w:t xml:space="preserve"> </w:t>
        </w:r>
        <w:r w:rsidR="00632109">
          <w:t xml:space="preserve">intraspecies </w:t>
        </w:r>
        <w:r w:rsidR="00632109" w:rsidRPr="00AB23C1">
          <w:t>swarming diversity</w:t>
        </w:r>
        <w:r w:rsidR="00632109">
          <w:t>.</w:t>
        </w:r>
        <w:r w:rsidR="00632109" w:rsidRPr="00AB23C1">
          <w:t xml:space="preserve"> </w:t>
        </w:r>
      </w:ins>
      <w:ins w:id="116" w:author="Joao Xavier" w:date="2020-07-08T09:04:00Z">
        <w:r w:rsidR="005C2FCA">
          <w:t>We found that the i</w:t>
        </w:r>
      </w:ins>
      <w:ins w:id="117" w:author="Joao Xavier" w:date="2020-07-07T17:51:00Z">
        <w:r w:rsidR="001B337F">
          <w:t>solates</w:t>
        </w:r>
      </w:ins>
      <w:del w:id="118" w:author="Joao Xavier" w:date="2020-07-07T15:40:00Z">
        <w:r w:rsidRPr="00AB23C1" w:rsidDel="00D202B4">
          <w:delText>differ in their abilities</w:delText>
        </w:r>
        <w:r w:rsidR="00263CEE" w:rsidRPr="00AB23C1" w:rsidDel="00D202B4">
          <w:delText xml:space="preserve"> to swarm</w:delText>
        </w:r>
      </w:del>
      <w:del w:id="119" w:author="Joao Xavier" w:date="2020-07-07T15:22:00Z">
        <w:r w:rsidR="00263CEE" w:rsidRPr="00AB23C1" w:rsidDel="009015BB">
          <w:delText xml:space="preserve"> </w:delText>
        </w:r>
        <w:r w:rsidR="00E64B5B" w:rsidRPr="00AB23C1" w:rsidDel="009015BB">
          <w:delText>and</w:delText>
        </w:r>
        <w:r w:rsidR="00263CEE" w:rsidRPr="00AB23C1" w:rsidDel="009015BB">
          <w:delText xml:space="preserve"> </w:delText>
        </w:r>
        <w:r w:rsidR="00787765" w:rsidRPr="00AB23C1" w:rsidDel="009015BB">
          <w:delText>produc</w:delText>
        </w:r>
        <w:r w:rsidR="00263CEE" w:rsidRPr="00AB23C1" w:rsidDel="009015BB">
          <w:delText>e rhamnolipi</w:delText>
        </w:r>
        <w:r w:rsidR="000E3E25" w:rsidDel="009015BB">
          <w:delText>ds</w:delText>
        </w:r>
        <w:r w:rsidR="00787765" w:rsidRPr="00AB23C1" w:rsidDel="009015BB">
          <w:delText xml:space="preserve">—a </w:delText>
        </w:r>
        <w:r w:rsidRPr="00AB23C1" w:rsidDel="009015BB">
          <w:delText xml:space="preserve">necessary but not sufficient </w:delText>
        </w:r>
        <w:r w:rsidR="003656D6" w:rsidRPr="00AB23C1" w:rsidDel="009015BB">
          <w:delText>requirement</w:delText>
        </w:r>
        <w:r w:rsidR="00787765" w:rsidRPr="00AB23C1" w:rsidDel="009015BB">
          <w:delText xml:space="preserve"> </w:delText>
        </w:r>
        <w:r w:rsidRPr="00AB23C1" w:rsidDel="009015BB">
          <w:delText>for swarming</w:delText>
        </w:r>
      </w:del>
      <w:del w:id="120" w:author="Joao Xavier" w:date="2020-07-07T15:40:00Z">
        <w:r w:rsidRPr="00AB23C1" w:rsidDel="00D202B4">
          <w:delText>.</w:delText>
        </w:r>
        <w:r w:rsidR="00675791" w:rsidRPr="00AB23C1" w:rsidDel="00D202B4">
          <w:delText xml:space="preserve"> </w:delText>
        </w:r>
      </w:del>
      <w:del w:id="121" w:author="Joao Xavier" w:date="2020-07-07T15:23:00Z">
        <w:r w:rsidR="00675791" w:rsidRPr="00AB23C1" w:rsidDel="009015BB">
          <w:delText xml:space="preserve">Despite the diversity </w:delText>
        </w:r>
        <w:r w:rsidR="00263CEE" w:rsidRPr="00AB23C1" w:rsidDel="009015BB">
          <w:delText>can be</w:delText>
        </w:r>
      </w:del>
      <w:ins w:id="122" w:author="Joao Xavier" w:date="2020-07-07T15:31:00Z">
        <w:r w:rsidR="008C493E">
          <w:t xml:space="preserve"> incapable of producing rhamnolipids—</w:t>
        </w:r>
        <w:r w:rsidR="008C493E" w:rsidRPr="00AB23C1">
          <w:t xml:space="preserve">a </w:t>
        </w:r>
        <w:r w:rsidR="008C493E">
          <w:t>surfactant</w:t>
        </w:r>
        <w:r w:rsidR="008C493E" w:rsidRPr="00AB23C1">
          <w:t xml:space="preserve"> </w:t>
        </w:r>
        <w:r w:rsidR="008C493E">
          <w:t xml:space="preserve">necessary </w:t>
        </w:r>
      </w:ins>
      <w:ins w:id="123" w:author="Joao Xavier" w:date="2020-07-07T15:32:00Z">
        <w:r w:rsidR="008C493E">
          <w:t>for</w:t>
        </w:r>
      </w:ins>
      <w:ins w:id="124" w:author="Joao Xavier" w:date="2020-07-07T15:31:00Z">
        <w:r w:rsidR="008C493E" w:rsidRPr="00AB23C1">
          <w:t xml:space="preserve"> swarming</w:t>
        </w:r>
      </w:ins>
      <w:del w:id="125" w:author="Joao Xavier" w:date="2020-07-07T15:31:00Z">
        <w:r w:rsidR="00263CEE" w:rsidRPr="00AB23C1" w:rsidDel="008C493E">
          <w:delText xml:space="preserve"> partially </w:delText>
        </w:r>
        <w:r w:rsidR="00A06935" w:rsidDel="008C493E">
          <w:delText xml:space="preserve">attributed to the loss of </w:delText>
        </w:r>
      </w:del>
      <w:del w:id="126" w:author="Joao Xavier" w:date="2020-07-07T15:24:00Z">
        <w:r w:rsidR="00A06935" w:rsidDel="009015BB">
          <w:delText>genes essential to both phenotypes</w:delText>
        </w:r>
        <w:r w:rsidR="00F6487A" w:rsidDel="009015BB">
          <w:delText xml:space="preserve">, </w:delText>
        </w:r>
        <w:r w:rsidR="00675791" w:rsidRPr="00AB23C1" w:rsidDel="009015BB">
          <w:delText xml:space="preserve">the </w:delText>
        </w:r>
        <w:r w:rsidR="00254727" w:rsidDel="009015BB">
          <w:delText>comparative</w:delText>
        </w:r>
        <w:r w:rsidR="00464B5D" w:rsidDel="009015BB">
          <w:delText xml:space="preserve"> analyses of</w:delText>
        </w:r>
        <w:r w:rsidR="00675791" w:rsidRPr="00AB23C1" w:rsidDel="009015BB">
          <w:delText xml:space="preserve"> </w:delText>
        </w:r>
        <w:r w:rsidR="00464B5D" w:rsidDel="009015BB">
          <w:delText>metabolomics and growth curve data</w:delText>
        </w:r>
        <w:r w:rsidR="00675791" w:rsidRPr="00AB23C1" w:rsidDel="009015BB">
          <w:delText xml:space="preserve"> </w:delText>
        </w:r>
        <w:r w:rsidR="005268F8" w:rsidDel="009015BB">
          <w:delText>reveal</w:delText>
        </w:r>
        <w:r w:rsidR="001D6287" w:rsidRPr="00AB23C1" w:rsidDel="009015BB">
          <w:delText xml:space="preserve"> </w:delText>
        </w:r>
        <w:r w:rsidR="00FC1B16" w:rsidRPr="00AB23C1" w:rsidDel="009015BB">
          <w:delText xml:space="preserve">increased oxidative stress in </w:delText>
        </w:r>
        <w:r w:rsidR="008A0276" w:rsidDel="009015BB">
          <w:delText xml:space="preserve">the </w:delText>
        </w:r>
        <w:r w:rsidR="00FC1B16" w:rsidRPr="00AB23C1" w:rsidDel="009015BB">
          <w:delText>n</w:delText>
        </w:r>
      </w:del>
      <w:ins w:id="127" w:author="Joao Xavier" w:date="2020-07-07T15:31:00Z">
        <w:r w:rsidR="008C493E">
          <w:t>—</w:t>
        </w:r>
      </w:ins>
      <w:del w:id="128" w:author="Joao Xavier" w:date="2020-07-07T15:31:00Z">
        <w:r w:rsidR="00FC1B16" w:rsidRPr="00AB23C1" w:rsidDel="008C493E">
          <w:delText>on-</w:delText>
        </w:r>
        <w:r w:rsidR="002060DA" w:rsidDel="008C493E">
          <w:delText>rhamnolipid-</w:delText>
        </w:r>
        <w:r w:rsidR="00AE100E" w:rsidRPr="00AB23C1" w:rsidDel="008C493E">
          <w:delText>producers</w:delText>
        </w:r>
        <w:r w:rsidR="008A0276" w:rsidDel="008C493E">
          <w:delText xml:space="preserve"> </w:delText>
        </w:r>
      </w:del>
      <w:ins w:id="129" w:author="Joao Xavier" w:date="2020-07-07T15:25:00Z">
        <w:r w:rsidR="008C493E">
          <w:t>ha</w:t>
        </w:r>
      </w:ins>
      <w:ins w:id="130" w:author="Joao Xavier" w:date="2020-07-07T17:52:00Z">
        <w:r w:rsidR="001B337F">
          <w:t>d</w:t>
        </w:r>
      </w:ins>
      <w:del w:id="131" w:author="Joao Xavier" w:date="2020-07-07T15:25:00Z">
        <w:r w:rsidR="00464B5D" w:rsidDel="008C493E">
          <w:delText>with</w:delText>
        </w:r>
      </w:del>
      <w:r w:rsidR="008A0276">
        <w:t xml:space="preserve"> </w:t>
      </w:r>
      <w:r w:rsidR="005268F8">
        <w:t xml:space="preserve">perturbed </w:t>
      </w:r>
      <w:r w:rsidR="00FC1B16" w:rsidRPr="00AB23C1">
        <w:t>tricarboxylic acid (TCA) cycle</w:t>
      </w:r>
      <w:ins w:id="132" w:author="Joao Xavier" w:date="2020-07-07T15:26:00Z">
        <w:r w:rsidR="008C493E">
          <w:t xml:space="preserve"> and</w:t>
        </w:r>
      </w:ins>
      <w:del w:id="133" w:author="Joao Xavier" w:date="2020-07-07T15:26:00Z">
        <w:r w:rsidR="009E193D" w:rsidDel="008C493E">
          <w:delText>,</w:delText>
        </w:r>
      </w:del>
      <w:r w:rsidR="009E193D">
        <w:t xml:space="preserve"> </w:t>
      </w:r>
      <w:r w:rsidR="005268F8">
        <w:t xml:space="preserve">amino acid </w:t>
      </w:r>
      <w:del w:id="134" w:author="Joao Xavier" w:date="2020-07-07T15:27:00Z">
        <w:r w:rsidR="005268F8" w:rsidDel="008C493E">
          <w:delText>metaboli</w:delText>
        </w:r>
      </w:del>
      <w:ins w:id="135" w:author="Joao Xavier" w:date="2020-07-07T15:27:00Z">
        <w:r w:rsidR="008C493E">
          <w:t>pathways</w:t>
        </w:r>
      </w:ins>
      <w:del w:id="136" w:author="Joao Xavier" w:date="2020-07-07T15:26:00Z">
        <w:r w:rsidR="005268F8" w:rsidDel="008C493E">
          <w:delText>sm</w:delText>
        </w:r>
      </w:del>
      <w:r w:rsidR="009E193D">
        <w:t xml:space="preserve">, and </w:t>
      </w:r>
      <w:del w:id="137" w:author="Joao Xavier" w:date="2020-07-07T15:26:00Z">
        <w:r w:rsidR="00FC1B16" w:rsidRPr="00AB23C1" w:rsidDel="008C493E">
          <w:delText xml:space="preserve">slower </w:delText>
        </w:r>
        <w:r w:rsidR="000725B3" w:rsidDel="008C493E">
          <w:delText xml:space="preserve">exponential </w:delText>
        </w:r>
        <w:r w:rsidR="00FC1B16" w:rsidRPr="00AB23C1" w:rsidDel="008C493E">
          <w:delText>growth rate</w:delText>
        </w:r>
      </w:del>
      <w:ins w:id="138" w:author="Joao Xavier" w:date="2020-07-07T15:26:00Z">
        <w:r w:rsidR="008C493E">
          <w:t>gr</w:t>
        </w:r>
      </w:ins>
      <w:ins w:id="139" w:author="Joao Xavier" w:date="2020-07-07T17:52:00Z">
        <w:r w:rsidR="001B337F">
          <w:t>e</w:t>
        </w:r>
      </w:ins>
      <w:ins w:id="140" w:author="Joao Xavier" w:date="2020-07-07T15:26:00Z">
        <w:r w:rsidR="008C493E">
          <w:t>w exponentially slower</w:t>
        </w:r>
      </w:ins>
      <w:ins w:id="141" w:author="Joao Xavier" w:date="2020-07-07T15:25:00Z">
        <w:r w:rsidR="008C493E">
          <w:t xml:space="preserve"> in glycerol</w:t>
        </w:r>
      </w:ins>
      <w:r w:rsidR="00FC1B16" w:rsidRPr="00AB23C1">
        <w:t>.</w:t>
      </w:r>
      <w:r w:rsidR="006F328D" w:rsidRPr="00AB23C1">
        <w:t xml:space="preserve"> </w:t>
      </w:r>
      <w:del w:id="142" w:author="Joao Xavier" w:date="2020-07-07T15:27:00Z">
        <w:r w:rsidRPr="00AB23C1" w:rsidDel="008C493E">
          <w:delText xml:space="preserve">Genome-scale model </w:delText>
        </w:r>
      </w:del>
      <w:ins w:id="143" w:author="Joao Xavier" w:date="2020-07-07T15:27:00Z">
        <w:r w:rsidR="008C493E">
          <w:t xml:space="preserve">Computer </w:t>
        </w:r>
      </w:ins>
      <w:r w:rsidRPr="00AB23C1">
        <w:t xml:space="preserve">simulations </w:t>
      </w:r>
      <w:ins w:id="144" w:author="Joao Xavier" w:date="2020-07-07T15:27:00Z">
        <w:r w:rsidR="008C493E">
          <w:t>using a g</w:t>
        </w:r>
        <w:r w:rsidR="008C493E" w:rsidRPr="00AB23C1">
          <w:t xml:space="preserve">enome-scale model </w:t>
        </w:r>
      </w:ins>
      <w:del w:id="145" w:author="Joao Xavier" w:date="2020-07-07T15:40:00Z">
        <w:r w:rsidRPr="00AB23C1" w:rsidDel="00D202B4">
          <w:delText xml:space="preserve">and </w:delText>
        </w:r>
        <w:r w:rsidR="00F6487A" w:rsidDel="00D202B4">
          <w:delText xml:space="preserve">validation </w:delText>
        </w:r>
        <w:r w:rsidRPr="00AB23C1" w:rsidDel="00D202B4">
          <w:delText xml:space="preserve">experiments </w:delText>
        </w:r>
      </w:del>
      <w:ins w:id="146" w:author="Joao Xavier" w:date="2020-07-07T17:00:00Z">
        <w:r w:rsidR="0072012B">
          <w:t>advanced the hypothesis</w:t>
        </w:r>
      </w:ins>
      <w:ins w:id="147" w:author="Joao Xavier" w:date="2020-07-07T15:32:00Z">
        <w:r w:rsidR="008C493E">
          <w:t xml:space="preserve"> that oxidative stress</w:t>
        </w:r>
      </w:ins>
      <w:ins w:id="148" w:author="Joao Xavier" w:date="2020-07-07T16:59:00Z">
        <w:r w:rsidR="001847D4">
          <w:t xml:space="preserve"> </w:t>
        </w:r>
      </w:ins>
      <w:ins w:id="149" w:author="Joao Xavier" w:date="2020-07-07T17:53:00Z">
        <w:r w:rsidR="00820A44">
          <w:t>produced in th</w:t>
        </w:r>
      </w:ins>
      <w:ins w:id="150" w:author="Joao Xavier" w:date="2020-07-07T17:54:00Z">
        <w:r w:rsidR="00820A44">
          <w:t>e TCA cycle accumulate</w:t>
        </w:r>
      </w:ins>
      <w:ins w:id="151" w:author="Joao Xavier" w:date="2020-07-08T09:05:00Z">
        <w:r w:rsidR="005C2FCA">
          <w:t>s</w:t>
        </w:r>
      </w:ins>
      <w:ins w:id="152" w:author="Joao Xavier" w:date="2020-07-07T17:54:00Z">
        <w:r w:rsidR="00820A44">
          <w:t xml:space="preserve"> </w:t>
        </w:r>
      </w:ins>
      <w:ins w:id="153" w:author="Joao Xavier" w:date="2020-07-08T09:05:00Z">
        <w:r w:rsidR="005C2FCA">
          <w:t>to</w:t>
        </w:r>
      </w:ins>
      <w:ins w:id="154" w:author="Joao Xavier" w:date="2020-07-07T17:54:00Z">
        <w:r w:rsidR="00820A44">
          <w:t xml:space="preserve"> </w:t>
        </w:r>
      </w:ins>
      <w:ins w:id="155" w:author="Joao Xavier" w:date="2020-07-07T15:41:00Z">
        <w:r w:rsidR="00D202B4">
          <w:t xml:space="preserve">slow down </w:t>
        </w:r>
      </w:ins>
      <w:ins w:id="156" w:author="Joao Xavier" w:date="2020-07-07T15:42:00Z">
        <w:r w:rsidR="00D202B4">
          <w:t>growth</w:t>
        </w:r>
      </w:ins>
      <w:ins w:id="157" w:author="Joao Xavier" w:date="2020-07-07T17:54:00Z">
        <w:r w:rsidR="00820A44">
          <w:t>,</w:t>
        </w:r>
      </w:ins>
      <w:ins w:id="158" w:author="Joao Xavier" w:date="2020-07-07T15:42:00Z">
        <w:r w:rsidR="00D202B4">
          <w:t xml:space="preserve"> </w:t>
        </w:r>
      </w:ins>
      <w:ins w:id="159" w:author="Joao Xavier" w:date="2020-07-07T17:54:00Z">
        <w:r w:rsidR="00820A44">
          <w:t xml:space="preserve">but </w:t>
        </w:r>
      </w:ins>
      <w:ins w:id="160" w:author="Joao Xavier" w:date="2020-07-07T15:32:00Z">
        <w:r w:rsidR="008C493E">
          <w:t>rhamnolipid</w:t>
        </w:r>
      </w:ins>
      <w:ins w:id="161" w:author="Joao Xavier" w:date="2020-07-08T09:06:00Z">
        <w:r w:rsidR="005C2FCA">
          <w:t xml:space="preserve"> secretion acts</w:t>
        </w:r>
      </w:ins>
      <w:ins w:id="162" w:author="Joao Xavier" w:date="2020-07-07T15:32:00Z">
        <w:r w:rsidR="008C493E">
          <w:t xml:space="preserve"> </w:t>
        </w:r>
      </w:ins>
      <w:ins w:id="163" w:author="Joao Xavier" w:date="2020-07-07T17:55:00Z">
        <w:r w:rsidR="00242022">
          <w:t xml:space="preserve">as </w:t>
        </w:r>
      </w:ins>
      <w:ins w:id="164" w:author="Joao Xavier" w:date="2020-07-08T09:06:00Z">
        <w:r w:rsidR="005C2FCA">
          <w:t xml:space="preserve">a carbon </w:t>
        </w:r>
      </w:ins>
      <w:ins w:id="165" w:author="Joao Xavier" w:date="2020-07-07T17:55:00Z">
        <w:r w:rsidR="00820A44">
          <w:t>overflow</w:t>
        </w:r>
      </w:ins>
      <w:ins w:id="166" w:author="Joao Xavier" w:date="2020-07-07T17:56:00Z">
        <w:r w:rsidR="00242022">
          <w:t xml:space="preserve"> </w:t>
        </w:r>
      </w:ins>
      <w:ins w:id="167" w:author="Joao Xavier" w:date="2020-07-08T09:06:00Z">
        <w:r w:rsidR="005C2FCA">
          <w:t xml:space="preserve">that </w:t>
        </w:r>
      </w:ins>
      <w:ins w:id="168" w:author="Joao Xavier" w:date="2020-07-07T17:56:00Z">
        <w:r w:rsidR="00242022">
          <w:t xml:space="preserve"> reduce</w:t>
        </w:r>
      </w:ins>
      <w:ins w:id="169" w:author="Joao Xavier" w:date="2020-07-07T18:01:00Z">
        <w:r w:rsidR="00AD7A54">
          <w:t>s</w:t>
        </w:r>
      </w:ins>
      <w:ins w:id="170" w:author="Joao Xavier" w:date="2020-07-07T17:56:00Z">
        <w:r w:rsidR="00242022">
          <w:t xml:space="preserve"> stress</w:t>
        </w:r>
      </w:ins>
      <w:ins w:id="171" w:author="Joao Xavier" w:date="2020-07-07T15:42:00Z">
        <w:r w:rsidR="00D202B4">
          <w:t xml:space="preserve">. Validation </w:t>
        </w:r>
      </w:ins>
      <w:ins w:id="172" w:author="Joao Xavier" w:date="2020-07-07T15:43:00Z">
        <w:r w:rsidR="00D202B4">
          <w:t xml:space="preserve">experiments </w:t>
        </w:r>
      </w:ins>
      <w:ins w:id="173" w:author="Joao Xavier" w:date="2020-07-08T09:07:00Z">
        <w:r w:rsidR="005C2FCA">
          <w:t>supported</w:t>
        </w:r>
      </w:ins>
      <w:ins w:id="174" w:author="Joao Xavier" w:date="2020-07-07T15:43:00Z">
        <w:r w:rsidR="00D202B4">
          <w:t xml:space="preserve"> </w:t>
        </w:r>
      </w:ins>
      <w:ins w:id="175" w:author="Joao Xavier" w:date="2020-07-07T17:00:00Z">
        <w:r w:rsidR="0072012B">
          <w:t xml:space="preserve">the </w:t>
        </w:r>
      </w:ins>
      <w:ins w:id="176" w:author="Joao Xavier" w:date="2020-07-07T16:59:00Z">
        <w:r w:rsidR="0072012B">
          <w:t>hypothesis</w:t>
        </w:r>
      </w:ins>
      <w:ins w:id="177" w:author="Joao Xavier" w:date="2020-07-07T15:43:00Z">
        <w:r w:rsidR="00D202B4">
          <w:t>, suggesting that rhamnolipid</w:t>
        </w:r>
      </w:ins>
      <w:ins w:id="178" w:author="Joao Xavier" w:date="2020-07-08T09:07:00Z">
        <w:r w:rsidR="005C2FCA">
          <w:t>s</w:t>
        </w:r>
      </w:ins>
      <w:ins w:id="179" w:author="Joao Xavier" w:date="2020-07-07T15:43:00Z">
        <w:r w:rsidR="00D202B4">
          <w:t xml:space="preserve"> </w:t>
        </w:r>
      </w:ins>
      <w:ins w:id="180" w:author="Joao Xavier" w:date="2020-07-07T15:59:00Z">
        <w:r w:rsidR="00F55A41">
          <w:t>function</w:t>
        </w:r>
      </w:ins>
      <w:ins w:id="181" w:author="Joao Xavier" w:date="2020-07-07T15:42:00Z">
        <w:r w:rsidR="00D202B4" w:rsidRPr="00D202B4">
          <w:t xml:space="preserve"> </w:t>
        </w:r>
      </w:ins>
      <w:ins w:id="182" w:author="Joao Xavier" w:date="2020-07-07T15:58:00Z">
        <w:r w:rsidR="00F55A41">
          <w:t xml:space="preserve">both </w:t>
        </w:r>
      </w:ins>
      <w:ins w:id="183" w:author="Joao Xavier" w:date="2020-07-07T15:59:00Z">
        <w:r w:rsidR="00F55A41">
          <w:t xml:space="preserve">as </w:t>
        </w:r>
      </w:ins>
      <w:ins w:id="184" w:author="Joao Xavier" w:date="2020-07-08T09:07:00Z">
        <w:r w:rsidR="005C2FCA">
          <w:t xml:space="preserve">cooperative </w:t>
        </w:r>
      </w:ins>
      <w:ins w:id="185" w:author="Joao Xavier" w:date="2020-07-07T15:59:00Z">
        <w:r w:rsidR="00F55A41">
          <w:t>secreted product</w:t>
        </w:r>
      </w:ins>
      <w:ins w:id="186" w:author="Joao Xavier" w:date="2020-07-08T09:07:00Z">
        <w:r w:rsidR="005C2FCA">
          <w:t>s</w:t>
        </w:r>
      </w:ins>
      <w:ins w:id="187" w:author="Joao Xavier" w:date="2020-07-07T15:58:00Z">
        <w:r w:rsidR="00F55A41">
          <w:t xml:space="preserve"> and </w:t>
        </w:r>
      </w:ins>
      <w:ins w:id="188" w:author="Joao Xavier" w:date="2020-07-07T15:42:00Z">
        <w:r w:rsidR="00D202B4">
          <w:t>a</w:t>
        </w:r>
      </w:ins>
      <w:ins w:id="189" w:author="Joao Xavier" w:date="2020-07-08T09:07:00Z">
        <w:r w:rsidR="005C2FCA">
          <w:t>s</w:t>
        </w:r>
      </w:ins>
      <w:ins w:id="190" w:author="Joao Xavier" w:date="2020-07-07T15:42:00Z">
        <w:r w:rsidR="00D202B4">
          <w:t xml:space="preserve"> </w:t>
        </w:r>
      </w:ins>
      <w:ins w:id="191" w:author="Joao Xavier" w:date="2020-07-08T09:08:00Z">
        <w:r w:rsidR="005C2FCA">
          <w:t>carbon</w:t>
        </w:r>
      </w:ins>
      <w:ins w:id="192" w:author="Joao Xavier" w:date="2020-07-07T17:56:00Z">
        <w:r w:rsidR="003D062E">
          <w:t xml:space="preserve"> </w:t>
        </w:r>
      </w:ins>
      <w:ins w:id="193" w:author="Joao Xavier" w:date="2020-07-07T15:42:00Z">
        <w:r w:rsidR="00D202B4" w:rsidRPr="00AB23C1">
          <w:t>overflow</w:t>
        </w:r>
      </w:ins>
      <w:del w:id="194" w:author="Joao Xavier" w:date="2020-07-07T15:33:00Z">
        <w:r w:rsidR="00F6487A" w:rsidDel="008C493E">
          <w:delText>confirm the</w:delText>
        </w:r>
        <w:r w:rsidR="00DD01CF" w:rsidRPr="00AB23C1" w:rsidDel="008C493E">
          <w:delText xml:space="preserve"> </w:delText>
        </w:r>
        <w:r w:rsidRPr="00AB23C1" w:rsidDel="008C493E">
          <w:delText>link</w:delText>
        </w:r>
        <w:r w:rsidR="00DD01CF" w:rsidRPr="00AB23C1" w:rsidDel="008C493E">
          <w:delText>s</w:delText>
        </w:r>
        <w:r w:rsidRPr="00AB23C1" w:rsidDel="008C493E">
          <w:delText xml:space="preserve"> between growth,</w:delText>
        </w:r>
        <w:r w:rsidR="005A75E4" w:rsidRPr="00AB23C1" w:rsidDel="008C493E">
          <w:delText xml:space="preserve"> redox homeostasis</w:delText>
        </w:r>
        <w:r w:rsidRPr="00AB23C1" w:rsidDel="008C493E">
          <w:delText xml:space="preserve"> and </w:delText>
        </w:r>
        <w:r w:rsidR="0031555F" w:rsidRPr="00AB23C1" w:rsidDel="008C493E">
          <w:delText xml:space="preserve">carbon </w:delText>
        </w:r>
        <w:r w:rsidRPr="00AB23C1" w:rsidDel="008C493E">
          <w:delText>overflow</w:delText>
        </w:r>
      </w:del>
      <w:r w:rsidR="0031555F" w:rsidRPr="00AB23C1">
        <w:t>.</w:t>
      </w:r>
      <w:r w:rsidRPr="00AB23C1">
        <w:t xml:space="preserve"> </w:t>
      </w:r>
      <w:del w:id="195" w:author="Joao Xavier" w:date="2020-07-07T15:44:00Z">
        <w:r w:rsidR="008A0276" w:rsidDel="00D202B4">
          <w:delText xml:space="preserve">Our </w:delText>
        </w:r>
        <w:r w:rsidR="003B4BB1" w:rsidDel="00D202B4">
          <w:delText xml:space="preserve">findings </w:delText>
        </w:r>
      </w:del>
      <w:del w:id="196" w:author="Joao Xavier" w:date="2020-07-07T15:29:00Z">
        <w:r w:rsidR="008A0276" w:rsidDel="008C493E">
          <w:delText xml:space="preserve">suggest </w:delText>
        </w:r>
        <w:r w:rsidR="00EE3BDB" w:rsidDel="008C493E">
          <w:delText>that</w:delText>
        </w:r>
      </w:del>
      <w:del w:id="197" w:author="Joao Xavier" w:date="2020-07-07T15:44:00Z">
        <w:r w:rsidR="00EE3BDB" w:rsidDel="00D202B4">
          <w:delText xml:space="preserve"> </w:delText>
        </w:r>
      </w:del>
      <w:ins w:id="198" w:author="Joao Xavier" w:date="2020-07-08T09:08:00Z">
        <w:r w:rsidR="005C2FCA">
          <w:t>The mechanism</w:t>
        </w:r>
      </w:ins>
      <w:ins w:id="199" w:author="Joao Xavier" w:date="2020-07-07T18:02:00Z">
        <w:r w:rsidR="00AD7A54">
          <w:t xml:space="preserve"> </w:t>
        </w:r>
      </w:ins>
      <w:ins w:id="200" w:author="Joao Xavier" w:date="2020-07-07T15:47:00Z">
        <w:r w:rsidR="00B565C5">
          <w:t>link</w:t>
        </w:r>
      </w:ins>
      <w:ins w:id="201" w:author="Joao Xavier" w:date="2020-07-07T17:03:00Z">
        <w:r w:rsidR="000330D9">
          <w:t>s</w:t>
        </w:r>
      </w:ins>
      <w:ins w:id="202" w:author="Joao Xavier" w:date="2020-07-07T15:44:00Z">
        <w:r w:rsidR="00D202B4">
          <w:t xml:space="preserve"> </w:t>
        </w:r>
      </w:ins>
      <w:ins w:id="203" w:author="Joao Xavier" w:date="2020-07-07T15:34:00Z">
        <w:r w:rsidR="008C493E">
          <w:t xml:space="preserve">intracellular </w:t>
        </w:r>
      </w:ins>
      <w:r w:rsidR="008A0276" w:rsidRPr="00AB23C1">
        <w:t xml:space="preserve">redox </w:t>
      </w:r>
      <w:proofErr w:type="spellStart"/>
      <w:r w:rsidR="008A0276" w:rsidRPr="00AB23C1">
        <w:t>home</w:t>
      </w:r>
      <w:del w:id="204" w:author="Joao Xavier" w:date="2020-07-07T15:32:00Z">
        <w:r w:rsidR="008A0276" w:rsidRPr="00AB23C1" w:rsidDel="008C493E">
          <w:delText>o</w:delText>
        </w:r>
      </w:del>
      <w:r w:rsidR="008A0276" w:rsidRPr="00AB23C1">
        <w:t>stasis</w:t>
      </w:r>
      <w:proofErr w:type="spellEnd"/>
      <w:ins w:id="205" w:author="Joao Xavier" w:date="2020-07-07T17:03:00Z">
        <w:r w:rsidR="000330D9">
          <w:t>—</w:t>
        </w:r>
      </w:ins>
      <w:ins w:id="206" w:author="Joao Xavier" w:date="2020-07-07T17:59:00Z">
        <w:r w:rsidR="003D062E">
          <w:t xml:space="preserve">a </w:t>
        </w:r>
      </w:ins>
      <w:ins w:id="207" w:author="Joao Xavier" w:date="2020-07-07T17:04:00Z">
        <w:r w:rsidR="000330D9">
          <w:t>individual</w:t>
        </w:r>
      </w:ins>
      <w:ins w:id="208" w:author="Joao Xavier" w:date="2020-07-07T17:59:00Z">
        <w:r w:rsidR="003D062E">
          <w:t>-</w:t>
        </w:r>
      </w:ins>
      <w:ins w:id="209" w:author="Joao Xavier" w:date="2020-07-07T17:04:00Z">
        <w:r w:rsidR="000330D9">
          <w:t>level</w:t>
        </w:r>
      </w:ins>
      <w:ins w:id="210" w:author="Joao Xavier" w:date="2020-07-07T17:59:00Z">
        <w:r w:rsidR="003D062E">
          <w:t xml:space="preserve"> trait</w:t>
        </w:r>
      </w:ins>
      <w:ins w:id="211" w:author="Joao Xavier" w:date="2020-07-07T17:04:00Z">
        <w:r w:rsidR="000330D9">
          <w:t>—</w:t>
        </w:r>
      </w:ins>
      <w:ins w:id="212" w:author="Joao Xavier" w:date="2020-07-07T15:48:00Z">
        <w:r w:rsidR="00B565C5">
          <w:t xml:space="preserve">to </w:t>
        </w:r>
      </w:ins>
      <w:ins w:id="213" w:author="Joao Xavier" w:date="2020-07-07T17:57:00Z">
        <w:r w:rsidR="003D062E">
          <w:t>swarming—population</w:t>
        </w:r>
      </w:ins>
      <w:ins w:id="214" w:author="Joao Xavier" w:date="2020-07-07T17:58:00Z">
        <w:r w:rsidR="003D062E">
          <w:t>-</w:t>
        </w:r>
      </w:ins>
      <w:ins w:id="215" w:author="Joao Xavier" w:date="2020-07-07T17:57:00Z">
        <w:r w:rsidR="003D062E">
          <w:t>leve</w:t>
        </w:r>
      </w:ins>
      <w:ins w:id="216" w:author="Joao Xavier" w:date="2020-07-07T17:58:00Z">
        <w:r w:rsidR="003D062E">
          <w:t>l behavior</w:t>
        </w:r>
      </w:ins>
      <w:ins w:id="217" w:author="Joao Xavier" w:date="2020-07-07T17:57:00Z">
        <w:r w:rsidR="003D062E">
          <w:t>—</w:t>
        </w:r>
      </w:ins>
      <w:del w:id="218" w:author="Joao Xavier" w:date="2020-07-07T15:34:00Z">
        <w:r w:rsidR="008A0276" w:rsidRPr="00AB23C1" w:rsidDel="008C493E">
          <w:delText xml:space="preserve"> </w:delText>
        </w:r>
        <w:r w:rsidR="00EE3BDB" w:rsidDel="008C493E">
          <w:delText>is</w:delText>
        </w:r>
        <w:r w:rsidR="008A0276" w:rsidRPr="00AB23C1" w:rsidDel="008C493E">
          <w:delText xml:space="preserve"> a fundamental metabolic constraint</w:delText>
        </w:r>
        <w:r w:rsidR="008A0276" w:rsidDel="008C493E">
          <w:delText xml:space="preserve"> of rhamnolipid production and expand</w:delText>
        </w:r>
        <w:r w:rsidR="00EE3BDB" w:rsidDel="008C493E">
          <w:delText>s</w:delText>
        </w:r>
        <w:r w:rsidR="008A0276" w:rsidDel="008C493E">
          <w:delText xml:space="preserve"> the </w:delText>
        </w:r>
        <w:r w:rsidR="003B4BB1" w:rsidDel="008C493E">
          <w:delText>“</w:delText>
        </w:r>
        <w:r w:rsidR="00EE3BDB" w:rsidDel="008C493E">
          <w:delText>metabolic prudence</w:delText>
        </w:r>
        <w:r w:rsidR="003B4BB1" w:rsidDel="008C493E">
          <w:delText xml:space="preserve">” concept </w:delText>
        </w:r>
        <w:r w:rsidR="00EE3BDB" w:rsidDel="008C493E">
          <w:delText>proposed a decade ago:</w:delText>
        </w:r>
        <w:r w:rsidR="003B4BB1" w:rsidDel="008C493E">
          <w:delText xml:space="preserve"> production of </w:delText>
        </w:r>
        <w:r w:rsidR="00EE3BDB" w:rsidDel="008C493E">
          <w:delText xml:space="preserve">rhamnolipids </w:delText>
        </w:r>
        <w:r w:rsidR="003B4BB1" w:rsidDel="008C493E">
          <w:delText xml:space="preserve">is prudently controlled by integrating </w:delText>
        </w:r>
        <w:r w:rsidR="00D115C8" w:rsidDel="008C493E">
          <w:delText xml:space="preserve">metabolic </w:delText>
        </w:r>
        <w:r w:rsidR="003B4BB1" w:rsidDel="008C493E">
          <w:delText>cues from nutrients, cell population density a</w:delText>
        </w:r>
        <w:r w:rsidR="00775871" w:rsidDel="008C493E">
          <w:delText>s well as</w:delText>
        </w:r>
        <w:r w:rsidR="003B4BB1" w:rsidDel="008C493E">
          <w:delText xml:space="preserve"> cellular redox status. By studying rhamnolipid production</w:delText>
        </w:r>
        <w:r w:rsidR="00D35E10" w:rsidDel="008C493E">
          <w:delText xml:space="preserve"> in</w:delText>
        </w:r>
        <w:r w:rsidR="00D000C3" w:rsidDel="008C493E">
          <w:delText xml:space="preserve"> </w:delText>
        </w:r>
        <w:r w:rsidR="00D000C3" w:rsidRPr="00AB23C1" w:rsidDel="008C493E">
          <w:rPr>
            <w:i/>
          </w:rPr>
          <w:delText>P. aeruginosa</w:delText>
        </w:r>
        <w:r w:rsidR="003B4BB1" w:rsidDel="008C493E">
          <w:delText>, this work provides a</w:delText>
        </w:r>
        <w:r w:rsidR="00D000C3" w:rsidDel="008C493E">
          <w:delText xml:space="preserve"> specific example </w:delText>
        </w:r>
        <w:r w:rsidR="00C96787" w:rsidDel="008C493E">
          <w:delText xml:space="preserve">of </w:delText>
        </w:r>
        <w:r w:rsidR="00DD63E4" w:rsidDel="008C493E">
          <w:delText>using systems biology approach</w:delText>
        </w:r>
        <w:r w:rsidR="00C87CC1" w:rsidDel="008C493E">
          <w:delText xml:space="preserve"> </w:delText>
        </w:r>
        <w:r w:rsidR="00DD63E4" w:rsidDel="008C493E">
          <w:delText xml:space="preserve">to </w:delText>
        </w:r>
        <w:r w:rsidR="00C96787" w:rsidDel="008C493E">
          <w:delText xml:space="preserve">link </w:delText>
        </w:r>
        <w:r w:rsidR="00E8471D" w:rsidDel="008C493E">
          <w:delText>bacterial</w:delText>
        </w:r>
        <w:r w:rsidR="00C96787" w:rsidDel="008C493E">
          <w:delText xml:space="preserve"> metabolism with </w:delText>
        </w:r>
        <w:r w:rsidR="00E8471D" w:rsidDel="008C493E">
          <w:delText xml:space="preserve">social </w:delText>
        </w:r>
      </w:del>
      <w:del w:id="219" w:author="Joao Xavier" w:date="2020-07-07T17:57:00Z">
        <w:r w:rsidR="00C96787" w:rsidDel="003D062E">
          <w:delText>trait</w:delText>
        </w:r>
      </w:del>
      <w:del w:id="220" w:author="Joao Xavier" w:date="2020-07-07T15:35:00Z">
        <w:r w:rsidR="00DD63E4" w:rsidDel="008C493E">
          <w:delText>s</w:delText>
        </w:r>
      </w:del>
      <w:del w:id="221" w:author="Joao Xavier" w:date="2020-07-07T17:57:00Z">
        <w:r w:rsidR="00775871" w:rsidDel="003D062E">
          <w:delText xml:space="preserve">, </w:delText>
        </w:r>
      </w:del>
      <w:del w:id="222" w:author="Joao Xavier" w:date="2020-07-07T15:36:00Z">
        <w:r w:rsidR="003B4BB1" w:rsidDel="00DF359D">
          <w:delText xml:space="preserve">and </w:delText>
        </w:r>
      </w:del>
      <w:del w:id="223" w:author="Joao Xavier" w:date="2020-07-07T15:37:00Z">
        <w:r w:rsidR="003B4BB1" w:rsidDel="00DF359D">
          <w:delText>shed</w:delText>
        </w:r>
      </w:del>
      <w:ins w:id="224" w:author="Joao Xavier" w:date="2020-07-08T09:13:00Z">
        <w:r w:rsidR="000551B2">
          <w:t>and partly explains the</w:t>
        </w:r>
      </w:ins>
      <w:ins w:id="225" w:author="Joao Xavier" w:date="2020-07-08T09:12:00Z">
        <w:r w:rsidR="00D86D4D">
          <w:t xml:space="preserve"> diversity of swarming</w:t>
        </w:r>
        <w:r w:rsidR="000551B2">
          <w:t xml:space="preserve"> phenotypes found</w:t>
        </w:r>
        <w:r w:rsidR="00D86D4D">
          <w:t xml:space="preserve"> </w:t>
        </w:r>
      </w:ins>
      <w:ins w:id="226" w:author="Joao Xavier" w:date="2020-07-08T09:13:00Z">
        <w:r w:rsidR="00024D98">
          <w:t>across</w:t>
        </w:r>
      </w:ins>
      <w:ins w:id="227" w:author="Joao Xavier" w:date="2020-07-08T09:10:00Z">
        <w:r w:rsidR="005C2FCA">
          <w:t xml:space="preserve"> </w:t>
        </w:r>
        <w:r w:rsidR="005C2FCA" w:rsidRPr="005C2FCA">
          <w:rPr>
            <w:i/>
            <w:iCs/>
            <w:rPrChange w:id="228" w:author="Joao Xavier" w:date="2020-07-08T09:11:00Z">
              <w:rPr/>
            </w:rPrChange>
          </w:rPr>
          <w:t>P. aeruginosa</w:t>
        </w:r>
      </w:ins>
      <w:ins w:id="229" w:author="Joao Xavier" w:date="2020-07-08T09:11:00Z">
        <w:r w:rsidR="005C2FCA">
          <w:t>, a major cause of human infection</w:t>
        </w:r>
        <w:r w:rsidR="005C2FCA" w:rsidDel="00DF359D">
          <w:t xml:space="preserve"> </w:t>
        </w:r>
      </w:ins>
      <w:del w:id="230" w:author="Joao Xavier" w:date="2020-07-07T15:36:00Z">
        <w:r w:rsidR="003B4BB1" w:rsidDel="00DF359D">
          <w:delText xml:space="preserve">s further lights on the </w:delText>
        </w:r>
        <w:r w:rsidR="001344E6" w:rsidDel="00DF359D">
          <w:delText xml:space="preserve">general </w:delText>
        </w:r>
        <w:r w:rsidR="003B4BB1" w:rsidDel="00DF359D">
          <w:delText>impacts of metabolic byproduct secretion on</w:delText>
        </w:r>
      </w:del>
      <w:del w:id="231" w:author="Joao Xavier" w:date="2020-07-07T15:38:00Z">
        <w:r w:rsidR="003B4BB1" w:rsidDel="00DF359D">
          <w:delText xml:space="preserve"> </w:delText>
        </w:r>
      </w:del>
      <w:del w:id="232" w:author="Joao Xavier" w:date="2020-07-07T15:36:00Z">
        <w:r w:rsidR="003B4BB1" w:rsidDel="00DF359D">
          <w:delText xml:space="preserve">bacterial </w:delText>
        </w:r>
      </w:del>
      <w:del w:id="233" w:author="Joao Xavier" w:date="2020-07-07T15:38:00Z">
        <w:r w:rsidR="003B4BB1" w:rsidDel="00DF359D">
          <w:delText>physiolog</w:delText>
        </w:r>
      </w:del>
      <w:del w:id="234" w:author="Joao Xavier" w:date="2020-07-07T15:36:00Z">
        <w:r w:rsidR="003B4BB1" w:rsidDel="00DF359D">
          <w:delText>y</w:delText>
        </w:r>
      </w:del>
      <w:del w:id="235" w:author="Joao Xavier" w:date="2020-07-07T15:37:00Z">
        <w:r w:rsidR="003B4BB1" w:rsidDel="00DF359D">
          <w:delText>, ecology and evolutionary strategies</w:delText>
        </w:r>
      </w:del>
      <w:r w:rsidR="003B4BB1">
        <w:t>.</w:t>
      </w:r>
      <w:del w:id="236" w:author="Joao Xavier" w:date="2020-07-07T17:01:00Z">
        <w:r w:rsidR="002507CE" w:rsidDel="0072012B">
          <w:delText xml:space="preserve"> </w:delText>
        </w:r>
      </w:del>
    </w:p>
    <w:p w14:paraId="01BA9BDB" w14:textId="7749F502" w:rsidR="00A2113F" w:rsidRDefault="00A2113F">
      <w:pPr>
        <w:spacing w:before="240" w:after="240"/>
        <w:jc w:val="both"/>
        <w:rPr>
          <w:b/>
          <w:bCs/>
          <w:sz w:val="28"/>
          <w:szCs w:val="28"/>
        </w:rPr>
      </w:pPr>
      <w:r w:rsidRPr="00A2113F">
        <w:rPr>
          <w:b/>
          <w:bCs/>
          <w:sz w:val="28"/>
          <w:szCs w:val="28"/>
        </w:rPr>
        <w:t>Significance</w:t>
      </w:r>
    </w:p>
    <w:p w14:paraId="55DE7F45" w14:textId="5B145C84" w:rsidR="00942DF5" w:rsidRDefault="00FB43EE">
      <w:pPr>
        <w:spacing w:before="240" w:after="240"/>
        <w:jc w:val="both"/>
      </w:pPr>
      <w:r>
        <w:t xml:space="preserve">Bacteria </w:t>
      </w:r>
      <w:ins w:id="237" w:author="Joao Xavier" w:date="2020-07-08T09:14:00Z">
        <w:r w:rsidR="00A071A7">
          <w:t>have</w:t>
        </w:r>
      </w:ins>
      <w:ins w:id="238" w:author="Joao Xavier" w:date="2020-07-07T18:03:00Z">
        <w:r w:rsidR="00427BD6">
          <w:t xml:space="preserve"> </w:t>
        </w:r>
      </w:ins>
      <w:ins w:id="239" w:author="Joao Xavier" w:date="2020-07-07T18:09:00Z">
        <w:r w:rsidR="00427BD6">
          <w:t>remarkable</w:t>
        </w:r>
      </w:ins>
      <w:ins w:id="240" w:author="Joao Xavier" w:date="2020-07-07T18:03:00Z">
        <w:r w:rsidR="00427BD6">
          <w:t xml:space="preserve"> displays of cooperation</w:t>
        </w:r>
      </w:ins>
      <w:del w:id="241" w:author="Joao Xavier" w:date="2020-07-07T18:03:00Z">
        <w:r w:rsidR="0045784F" w:rsidDel="00427BD6">
          <w:delText xml:space="preserve">display and maintain </w:delText>
        </w:r>
        <w:r w:rsidR="008C3C42" w:rsidDel="00427BD6">
          <w:delText xml:space="preserve">rather </w:delText>
        </w:r>
        <w:r w:rsidR="0045784F" w:rsidDel="00427BD6">
          <w:delText>complex behavior as a population by social interactions including cooperation</w:delText>
        </w:r>
      </w:del>
      <w:r w:rsidR="0045784F">
        <w:t xml:space="preserve">. </w:t>
      </w:r>
      <w:ins w:id="242" w:author="Joao Xavier" w:date="2020-07-07T18:03:00Z">
        <w:r w:rsidR="00427BD6">
          <w:t xml:space="preserve">But how do bacteria maintain </w:t>
        </w:r>
      </w:ins>
      <w:ins w:id="243" w:author="Joao Xavier" w:date="2020-07-07T18:30:00Z">
        <w:r w:rsidR="00B7251D">
          <w:t>cooperation</w:t>
        </w:r>
      </w:ins>
      <w:ins w:id="244" w:author="Joao Xavier" w:date="2020-07-07T18:52:00Z">
        <w:r w:rsidR="00A910AD">
          <w:t>, w</w:t>
        </w:r>
      </w:ins>
      <w:ins w:id="245" w:author="Joao Xavier" w:date="2020-07-07T18:53:00Z">
        <w:r w:rsidR="00A910AD">
          <w:t>hen selection favors selfish behaviors</w:t>
        </w:r>
      </w:ins>
      <w:ins w:id="246" w:author="Joao Xavier" w:date="2020-07-07T18:04:00Z">
        <w:r w:rsidR="00427BD6">
          <w:t>?</w:t>
        </w:r>
      </w:ins>
      <w:del w:id="247" w:author="Joao Xavier" w:date="2020-07-07T18:04:00Z">
        <w:r w:rsidDel="00427BD6">
          <w:delText>A central question about bacterial social behavior has asked how it is regulated and constrained by metabolic state of individual cells.</w:delText>
        </w:r>
      </w:del>
      <w:r>
        <w:t xml:space="preserve"> The pathogen </w:t>
      </w:r>
      <w:r w:rsidRPr="00E9071B">
        <w:rPr>
          <w:i/>
          <w:iCs/>
        </w:rPr>
        <w:t>Pseudomonas aeruginosa</w:t>
      </w:r>
      <w:r>
        <w:t xml:space="preserve"> </w:t>
      </w:r>
      <w:ins w:id="248" w:author="Joao Xavier" w:date="2020-07-07T18:31:00Z">
        <w:r w:rsidR="00A910AD">
          <w:t>swarm</w:t>
        </w:r>
      </w:ins>
      <w:ins w:id="249" w:author="Joao Xavier" w:date="2020-07-07T18:33:00Z">
        <w:r w:rsidR="00A910AD">
          <w:t>s</w:t>
        </w:r>
      </w:ins>
      <w:ins w:id="250" w:author="Joao Xavier" w:date="2020-07-07T18:31:00Z">
        <w:r w:rsidR="00A910AD">
          <w:t xml:space="preserve"> </w:t>
        </w:r>
      </w:ins>
      <w:ins w:id="251" w:author="Joao Xavier" w:date="2020-07-07T18:05:00Z">
        <w:r w:rsidR="00427BD6">
          <w:t xml:space="preserve">by </w:t>
        </w:r>
      </w:ins>
      <w:ins w:id="252" w:author="Joao Xavier" w:date="2020-07-07T18:31:00Z">
        <w:r w:rsidR="00A910AD">
          <w:t>cooperatively</w:t>
        </w:r>
      </w:ins>
      <w:ins w:id="253" w:author="Joao Xavier" w:date="2020-07-07T18:32:00Z">
        <w:r w:rsidR="00A910AD">
          <w:t xml:space="preserve"> secreting surfactants called rhamnolipids </w:t>
        </w:r>
      </w:ins>
      <w:ins w:id="254" w:author="Joao Xavier" w:date="2020-07-07T18:53:00Z">
        <w:r w:rsidR="00600AA7">
          <w:t>to</w:t>
        </w:r>
      </w:ins>
      <w:ins w:id="255" w:author="Joao Xavier" w:date="2020-07-07T18:32:00Z">
        <w:r w:rsidR="00A910AD">
          <w:t xml:space="preserve"> </w:t>
        </w:r>
      </w:ins>
      <w:del w:id="256" w:author="Joao Xavier" w:date="2020-07-07T18:05:00Z">
        <w:r w:rsidDel="00427BD6">
          <w:delText xml:space="preserve">has a </w:delText>
        </w:r>
        <w:r w:rsidR="00E9071B" w:rsidDel="00427BD6">
          <w:delText>peculiar</w:delText>
        </w:r>
        <w:r w:rsidDel="00427BD6">
          <w:delText xml:space="preserve"> metabolism that makes the </w:delText>
        </w:r>
        <w:r w:rsidR="00E9071B" w:rsidDel="00427BD6">
          <w:delText xml:space="preserve">environment-dependent </w:delText>
        </w:r>
        <w:r w:rsidR="00AE1436" w:rsidDel="00427BD6">
          <w:delText>d</w:delText>
        </w:r>
        <w:r w:rsidDel="00427BD6">
          <w:delText>ecision to cooperate within population</w:delText>
        </w:r>
        <w:r w:rsidR="00E9071B" w:rsidDel="00427BD6">
          <w:delText>s</w:delText>
        </w:r>
        <w:r w:rsidDel="00427BD6">
          <w:delText xml:space="preserve"> by </w:delText>
        </w:r>
      </w:del>
      <w:del w:id="257" w:author="Joao Xavier" w:date="2020-07-07T18:06:00Z">
        <w:r w:rsidDel="00427BD6">
          <w:delText xml:space="preserve">secreting </w:delText>
        </w:r>
      </w:del>
      <w:ins w:id="258" w:author="Joao Xavier" w:date="2020-07-07T18:32:00Z">
        <w:r w:rsidR="00A910AD">
          <w:t>lubricate</w:t>
        </w:r>
      </w:ins>
      <w:ins w:id="259" w:author="Joao Xavier" w:date="2020-07-07T18:06:00Z">
        <w:r w:rsidR="00427BD6">
          <w:t xml:space="preserve"> surface</w:t>
        </w:r>
      </w:ins>
      <w:ins w:id="260" w:author="Joao Xavier" w:date="2020-07-07T18:33:00Z">
        <w:r w:rsidR="00A910AD">
          <w:t>s</w:t>
        </w:r>
      </w:ins>
      <w:del w:id="261" w:author="Joao Xavier" w:date="2020-07-07T18:33:00Z">
        <w:r w:rsidR="00E9071B" w:rsidDel="00A910AD">
          <w:delText>rhamnolipids</w:delText>
        </w:r>
      </w:del>
      <w:del w:id="262" w:author="Joao Xavier" w:date="2020-07-07T18:05:00Z">
        <w:r w:rsidR="00E9071B" w:rsidDel="00427BD6">
          <w:delText xml:space="preserve">—the </w:delText>
        </w:r>
        <w:r w:rsidDel="00427BD6">
          <w:delText>public good</w:delText>
        </w:r>
        <w:r w:rsidR="00E9071B" w:rsidDel="00427BD6">
          <w:delText xml:space="preserve"> required for swarming</w:delText>
        </w:r>
      </w:del>
      <w:r w:rsidR="00E9071B">
        <w:t xml:space="preserve">. </w:t>
      </w:r>
      <w:del w:id="263" w:author="Joao Xavier" w:date="2020-07-07T18:09:00Z">
        <w:r w:rsidR="00305658" w:rsidDel="00427BD6">
          <w:delText>Here</w:delText>
        </w:r>
        <w:r w:rsidR="008C3C42" w:rsidDel="00427BD6">
          <w:delText xml:space="preserve"> w</w:delText>
        </w:r>
      </w:del>
      <w:ins w:id="264" w:author="Joao Xavier" w:date="2020-07-07T18:09:00Z">
        <w:r w:rsidR="00427BD6">
          <w:t>W</w:t>
        </w:r>
      </w:ins>
      <w:r w:rsidR="008C3C42">
        <w:t>e</w:t>
      </w:r>
      <w:ins w:id="265" w:author="Joao Xavier" w:date="2020-07-07T18:09:00Z">
        <w:r w:rsidR="00427BD6">
          <w:t xml:space="preserve"> com</w:t>
        </w:r>
      </w:ins>
      <w:ins w:id="266" w:author="Joao Xavier" w:date="2020-07-07T18:10:00Z">
        <w:r w:rsidR="00427BD6">
          <w:t>bined</w:t>
        </w:r>
      </w:ins>
      <w:ins w:id="267" w:author="Joao Xavier" w:date="2020-07-07T18:09:00Z">
        <w:r w:rsidR="00427BD6">
          <w:t xml:space="preserve"> metabolomics</w:t>
        </w:r>
      </w:ins>
      <w:ins w:id="268" w:author="Joao Xavier" w:date="2020-07-07T18:53:00Z">
        <w:r w:rsidR="00600AA7">
          <w:t>,</w:t>
        </w:r>
      </w:ins>
      <w:ins w:id="269" w:author="Joao Xavier" w:date="2020-07-07T18:09:00Z">
        <w:r w:rsidR="00427BD6">
          <w:t xml:space="preserve"> computational modeling</w:t>
        </w:r>
      </w:ins>
      <w:ins w:id="270" w:author="Joao Xavier" w:date="2020-07-07T18:10:00Z">
        <w:r w:rsidR="00427BD6">
          <w:t xml:space="preserve"> </w:t>
        </w:r>
      </w:ins>
      <w:ins w:id="271" w:author="Joao Xavier" w:date="2020-07-07T18:54:00Z">
        <w:r w:rsidR="00600AA7">
          <w:t xml:space="preserve">and experiments </w:t>
        </w:r>
      </w:ins>
      <w:ins w:id="272" w:author="Joao Xavier" w:date="2020-07-07T18:10:00Z">
        <w:r w:rsidR="00427BD6">
          <w:t xml:space="preserve">to </w:t>
        </w:r>
      </w:ins>
      <w:ins w:id="273" w:author="Joao Xavier" w:date="2020-07-08T09:14:00Z">
        <w:r w:rsidR="00A071A7">
          <w:t>study</w:t>
        </w:r>
      </w:ins>
      <w:ins w:id="274" w:author="Joao Xavier" w:date="2020-07-07T18:35:00Z">
        <w:r w:rsidR="00A910AD">
          <w:t xml:space="preserve"> diverse</w:t>
        </w:r>
      </w:ins>
      <w:ins w:id="275" w:author="Joao Xavier" w:date="2020-07-07T18:10:00Z">
        <w:r w:rsidR="00427BD6">
          <w:t xml:space="preserve"> </w:t>
        </w:r>
      </w:ins>
      <w:del w:id="276" w:author="Joao Xavier" w:date="2020-07-07T18:10:00Z">
        <w:r w:rsidR="00305658" w:rsidDel="00427BD6">
          <w:delText xml:space="preserve"> </w:delText>
        </w:r>
      </w:del>
      <w:del w:id="277" w:author="Joao Xavier" w:date="2020-07-07T18:06:00Z">
        <w:r w:rsidR="00510CD6" w:rsidDel="00427BD6">
          <w:delText>combine</w:delText>
        </w:r>
        <w:r w:rsidR="008C3C42" w:rsidDel="00427BD6">
          <w:delText xml:space="preserve"> computational approaches with experiments to </w:delText>
        </w:r>
      </w:del>
      <w:del w:id="278" w:author="Joao Xavier" w:date="2020-07-07T18:10:00Z">
        <w:r w:rsidR="008C3C42" w:rsidDel="00427BD6">
          <w:delText xml:space="preserve">investigate </w:delText>
        </w:r>
      </w:del>
      <w:del w:id="279" w:author="Joao Xavier" w:date="2020-07-07T18:34:00Z">
        <w:r w:rsidR="008C3C42" w:rsidDel="00A910AD">
          <w:delText xml:space="preserve">how cell metabolism </w:delText>
        </w:r>
      </w:del>
      <w:del w:id="280" w:author="Joao Xavier" w:date="2020-07-07T18:06:00Z">
        <w:r w:rsidR="008C3C42" w:rsidDel="00427BD6">
          <w:delText>informs the decision of swarming</w:delText>
        </w:r>
        <w:r w:rsidR="002507CE" w:rsidDel="00427BD6">
          <w:delText xml:space="preserve"> as well as rhamnolipid production</w:delText>
        </w:r>
        <w:r w:rsidR="008C3C42" w:rsidDel="00427BD6">
          <w:delText xml:space="preserve"> and </w:delText>
        </w:r>
      </w:del>
      <w:del w:id="281" w:author="Joao Xavier" w:date="2020-07-07T18:34:00Z">
        <w:r w:rsidR="008C3C42" w:rsidDel="00A910AD">
          <w:delText xml:space="preserve">drives </w:delText>
        </w:r>
      </w:del>
      <w:del w:id="282" w:author="Joao Xavier" w:date="2020-07-07T18:06:00Z">
        <w:r w:rsidR="008C3C42" w:rsidDel="00427BD6">
          <w:delText>the observed phenotypic</w:delText>
        </w:r>
      </w:del>
      <w:ins w:id="283" w:author="Joao Xavier" w:date="2020-07-07T18:06:00Z">
        <w:r w:rsidR="00427BD6">
          <w:t>swarming</w:t>
        </w:r>
      </w:ins>
      <w:r w:rsidR="008C3C42">
        <w:t xml:space="preserve"> </w:t>
      </w:r>
      <w:del w:id="284" w:author="Joao Xavier" w:date="2020-07-07T18:35:00Z">
        <w:r w:rsidR="008C3C42" w:rsidDel="00A910AD">
          <w:delText xml:space="preserve">diversity </w:delText>
        </w:r>
      </w:del>
      <w:ins w:id="285" w:author="Joao Xavier" w:date="2020-07-07T18:35:00Z">
        <w:r w:rsidR="00A910AD">
          <w:t xml:space="preserve">behaviors </w:t>
        </w:r>
      </w:ins>
      <w:ins w:id="286" w:author="Joao Xavier" w:date="2020-07-07T18:06:00Z">
        <w:r w:rsidR="00427BD6">
          <w:t xml:space="preserve">observed </w:t>
        </w:r>
      </w:ins>
      <w:r w:rsidR="008C3C42">
        <w:t xml:space="preserve">across 28 </w:t>
      </w:r>
      <w:del w:id="287" w:author="Joao Xavier" w:date="2020-07-07T18:07:00Z">
        <w:r w:rsidR="008C3C42" w:rsidDel="00427BD6">
          <w:delText xml:space="preserve">clinical </w:delText>
        </w:r>
      </w:del>
      <w:ins w:id="288" w:author="Joao Xavier" w:date="2020-07-07T18:07:00Z">
        <w:r w:rsidR="00427BD6">
          <w:t xml:space="preserve">isolates of </w:t>
        </w:r>
      </w:ins>
      <w:r w:rsidR="008C3C42" w:rsidRPr="008C3C42">
        <w:rPr>
          <w:i/>
          <w:iCs/>
        </w:rPr>
        <w:t>P</w:t>
      </w:r>
      <w:ins w:id="289" w:author="Joao Xavier" w:date="2020-07-07T18:07:00Z">
        <w:r w:rsidR="00427BD6">
          <w:rPr>
            <w:i/>
            <w:iCs/>
          </w:rPr>
          <w:t>seudomonas</w:t>
        </w:r>
      </w:ins>
      <w:del w:id="290" w:author="Joao Xavier" w:date="2020-07-07T18:07:00Z">
        <w:r w:rsidR="008C3C42" w:rsidRPr="008C3C42" w:rsidDel="00427BD6">
          <w:rPr>
            <w:i/>
            <w:iCs/>
          </w:rPr>
          <w:delText>.</w:delText>
        </w:r>
      </w:del>
      <w:r w:rsidR="008C3C42" w:rsidRPr="008C3C42">
        <w:rPr>
          <w:i/>
          <w:iCs/>
        </w:rPr>
        <w:t xml:space="preserve"> aeruginosa</w:t>
      </w:r>
      <w:r w:rsidR="008C3C42">
        <w:t xml:space="preserve"> </w:t>
      </w:r>
      <w:del w:id="291" w:author="Joao Xavier" w:date="2020-07-07T18:07:00Z">
        <w:r w:rsidR="008C3C42" w:rsidDel="00427BD6">
          <w:delText>strains isolated</w:delText>
        </w:r>
      </w:del>
      <w:ins w:id="292" w:author="Joao Xavier" w:date="2020-07-07T18:07:00Z">
        <w:r w:rsidR="00427BD6">
          <w:t>obtained</w:t>
        </w:r>
      </w:ins>
      <w:r w:rsidR="008C3C42">
        <w:t xml:space="preserve"> from </w:t>
      </w:r>
      <w:ins w:id="293" w:author="Joao Xavier" w:date="2020-07-07T18:07:00Z">
        <w:r w:rsidR="00427BD6">
          <w:t xml:space="preserve">infected </w:t>
        </w:r>
      </w:ins>
      <w:r w:rsidR="008C3C42">
        <w:t xml:space="preserve">patients. </w:t>
      </w:r>
      <w:del w:id="294" w:author="Joao Xavier" w:date="2020-07-07T18:35:00Z">
        <w:r w:rsidR="00510CD6" w:rsidRPr="00510CD6" w:rsidDel="00A910AD">
          <w:rPr>
            <w:i/>
            <w:iCs/>
          </w:rPr>
          <w:delText>P. aeruginosa</w:delText>
        </w:r>
      </w:del>
      <w:del w:id="295" w:author="Joao Xavier" w:date="2020-07-07T18:07:00Z">
        <w:r w:rsidR="00510CD6" w:rsidDel="00427BD6">
          <w:delText xml:space="preserve"> </w:delText>
        </w:r>
      </w:del>
      <w:ins w:id="296" w:author="Joao Xavier" w:date="2020-07-07T18:10:00Z">
        <w:r w:rsidR="00427BD6">
          <w:t xml:space="preserve">We saw that rhamnolipid production </w:t>
        </w:r>
      </w:ins>
      <w:ins w:id="297" w:author="Joao Xavier" w:date="2020-07-07T18:35:00Z">
        <w:r w:rsidR="00A910AD">
          <w:t xml:space="preserve">serves </w:t>
        </w:r>
      </w:ins>
      <w:ins w:id="298" w:author="Joao Xavier" w:date="2020-07-07T18:54:00Z">
        <w:r w:rsidR="00600AA7">
          <w:t>as</w:t>
        </w:r>
      </w:ins>
      <w:ins w:id="299" w:author="Joao Xavier" w:date="2020-07-07T18:35:00Z">
        <w:r w:rsidR="00A910AD">
          <w:t xml:space="preserve"> an</w:t>
        </w:r>
      </w:ins>
      <w:ins w:id="300" w:author="Joao Xavier" w:date="2020-07-07T18:10:00Z">
        <w:r w:rsidR="00427BD6">
          <w:t xml:space="preserve"> overflow</w:t>
        </w:r>
      </w:ins>
      <w:ins w:id="301" w:author="Joao Xavier" w:date="2020-07-07T18:35:00Z">
        <w:r w:rsidR="00A910AD">
          <w:t xml:space="preserve"> for</w:t>
        </w:r>
      </w:ins>
      <w:ins w:id="302" w:author="Joao Xavier" w:date="2020-07-07T18:10:00Z">
        <w:r w:rsidR="00427BD6">
          <w:t xml:space="preserve"> metabolism </w:t>
        </w:r>
      </w:ins>
      <w:ins w:id="303" w:author="Joao Xavier" w:date="2020-07-07T18:54:00Z">
        <w:r w:rsidR="00600AA7">
          <w:t>that</w:t>
        </w:r>
      </w:ins>
      <w:ins w:id="304" w:author="Joao Xavier" w:date="2020-07-07T18:10:00Z">
        <w:r w:rsidR="00427BD6">
          <w:t xml:space="preserve"> allows fast-growing isolates to re</w:t>
        </w:r>
      </w:ins>
      <w:ins w:id="305" w:author="Joao Xavier" w:date="2020-07-07T18:11:00Z">
        <w:r w:rsidR="00427BD6">
          <w:t xml:space="preserve">duce </w:t>
        </w:r>
      </w:ins>
      <w:ins w:id="306" w:author="Joao Xavier" w:date="2020-07-08T09:15:00Z">
        <w:r w:rsidR="00A52571">
          <w:t>oxidative</w:t>
        </w:r>
      </w:ins>
      <w:ins w:id="307" w:author="Joao Xavier" w:date="2020-07-07T18:11:00Z">
        <w:r w:rsidR="00427BD6">
          <w:t xml:space="preserve"> stress. </w:t>
        </w:r>
      </w:ins>
      <w:ins w:id="308" w:author="Joao Xavier" w:date="2020-07-07T18:55:00Z">
        <w:r w:rsidR="00600AA7">
          <w:t>The o</w:t>
        </w:r>
      </w:ins>
      <w:ins w:id="309" w:author="Joao Xavier" w:date="2020-07-07T18:12:00Z">
        <w:r w:rsidR="00427BD6">
          <w:t xml:space="preserve">verflow </w:t>
        </w:r>
      </w:ins>
      <w:ins w:id="310" w:author="Joao Xavier" w:date="2020-07-07T18:55:00Z">
        <w:r w:rsidR="00600AA7">
          <w:t>of metabolism into a cooperative secretion</w:t>
        </w:r>
      </w:ins>
      <w:ins w:id="311" w:author="Joao Xavier" w:date="2020-07-07T18:12:00Z">
        <w:r w:rsidR="00427BD6">
          <w:t xml:space="preserve"> </w:t>
        </w:r>
      </w:ins>
      <w:ins w:id="312" w:author="Joao Xavier" w:date="2020-07-07T18:11:00Z">
        <w:r w:rsidR="00427BD6">
          <w:t>couple</w:t>
        </w:r>
      </w:ins>
      <w:ins w:id="313" w:author="Joao Xavier" w:date="2020-07-07T18:12:00Z">
        <w:r w:rsidR="00427BD6">
          <w:t>s</w:t>
        </w:r>
      </w:ins>
      <w:ins w:id="314" w:author="Joao Xavier" w:date="2020-07-07T18:11:00Z">
        <w:r w:rsidR="00427BD6">
          <w:t xml:space="preserve"> </w:t>
        </w:r>
      </w:ins>
      <w:ins w:id="315" w:author="Joao Xavier" w:date="2020-07-07T18:13:00Z">
        <w:r w:rsidR="00427BD6">
          <w:t xml:space="preserve">the </w:t>
        </w:r>
      </w:ins>
      <w:ins w:id="316" w:author="Joao Xavier" w:date="2020-07-07T18:36:00Z">
        <w:r w:rsidR="00A910AD">
          <w:t xml:space="preserve">need that </w:t>
        </w:r>
      </w:ins>
      <w:ins w:id="317" w:author="Joao Xavier" w:date="2020-07-07T18:12:00Z">
        <w:r w:rsidR="00427BD6">
          <w:t>single cell</w:t>
        </w:r>
      </w:ins>
      <w:ins w:id="318" w:author="Joao Xavier" w:date="2020-07-07T18:36:00Z">
        <w:r w:rsidR="00A910AD">
          <w:t>s have to</w:t>
        </w:r>
      </w:ins>
      <w:ins w:id="319" w:author="Joao Xavier" w:date="2020-07-07T18:12:00Z">
        <w:r w:rsidR="00427BD6">
          <w:t xml:space="preserve"> reduce </w:t>
        </w:r>
      </w:ins>
      <w:ins w:id="320" w:author="Joao Xavier" w:date="2020-07-07T18:36:00Z">
        <w:r w:rsidR="00A910AD">
          <w:t xml:space="preserve">internal </w:t>
        </w:r>
      </w:ins>
      <w:ins w:id="321" w:author="Joao Xavier" w:date="2020-07-07T18:12:00Z">
        <w:r w:rsidR="00427BD6">
          <w:t>stress</w:t>
        </w:r>
      </w:ins>
      <w:ins w:id="322" w:author="Joao Xavier" w:date="2020-07-07T18:13:00Z">
        <w:r w:rsidR="00427BD6">
          <w:t xml:space="preserve"> </w:t>
        </w:r>
      </w:ins>
      <w:ins w:id="323" w:author="Joao Xavier" w:date="2020-07-07T18:55:00Z">
        <w:r w:rsidR="00600AA7">
          <w:t>with</w:t>
        </w:r>
      </w:ins>
      <w:ins w:id="324" w:author="Joao Xavier" w:date="2020-07-07T18:12:00Z">
        <w:r w:rsidR="00427BD6">
          <w:t xml:space="preserve"> </w:t>
        </w:r>
      </w:ins>
      <w:ins w:id="325" w:author="Joao Xavier" w:date="2020-07-07T18:13:00Z">
        <w:r w:rsidR="00427BD6">
          <w:t>the</w:t>
        </w:r>
      </w:ins>
      <w:ins w:id="326" w:author="Joao Xavier" w:date="2020-07-07T18:12:00Z">
        <w:r w:rsidR="00427BD6">
          <w:t xml:space="preserve"> </w:t>
        </w:r>
      </w:ins>
      <w:ins w:id="327" w:author="Joao Xavier" w:date="2020-07-07T18:56:00Z">
        <w:r w:rsidR="00600AA7">
          <w:t>benefit that swarming brings to the entire</w:t>
        </w:r>
      </w:ins>
      <w:ins w:id="328" w:author="Joao Xavier" w:date="2020-07-07T18:37:00Z">
        <w:r w:rsidR="00A910AD">
          <w:t xml:space="preserve"> </w:t>
        </w:r>
      </w:ins>
      <w:ins w:id="329" w:author="Joao Xavier" w:date="2020-07-07T18:12:00Z">
        <w:r w:rsidR="00427BD6">
          <w:t>population</w:t>
        </w:r>
      </w:ins>
      <w:ins w:id="330" w:author="Joao Xavier" w:date="2020-07-07T18:13:00Z">
        <w:r w:rsidR="00427BD6">
          <w:t xml:space="preserve">. </w:t>
        </w:r>
      </w:ins>
      <w:del w:id="331" w:author="Joao Xavier" w:date="2020-07-07T18:08:00Z">
        <w:r w:rsidR="00510CD6" w:rsidDel="00427BD6">
          <w:delText xml:space="preserve">senses intracellular redox state and integrates the redox signal with </w:delText>
        </w:r>
        <w:r w:rsidR="00A64317" w:rsidDel="00427BD6">
          <w:delText xml:space="preserve">nutrient cues as well as the information of population density to determine if it should produce rhamnolipids. </w:delText>
        </w:r>
        <w:r w:rsidR="00BE50BC" w:rsidDel="00427BD6">
          <w:delText>In a synthetic minimum medium with glycerol as the sole carbon source</w:delText>
        </w:r>
        <w:r w:rsidR="00346C32" w:rsidDel="00427BD6">
          <w:delText>, t</w:delText>
        </w:r>
        <w:r w:rsidR="00A64317" w:rsidDel="00427BD6">
          <w:delText xml:space="preserve">he </w:delText>
        </w:r>
        <w:r w:rsidR="00BE50BC" w:rsidDel="00427BD6">
          <w:delText>non-</w:delText>
        </w:r>
        <w:r w:rsidR="00A64317" w:rsidDel="00427BD6">
          <w:delText>rhamnolipid</w:delText>
        </w:r>
        <w:r w:rsidR="00BE50BC" w:rsidDel="00427BD6">
          <w:delText>-</w:delText>
        </w:r>
        <w:r w:rsidR="00A64317" w:rsidDel="00427BD6">
          <w:delText xml:space="preserve">producers </w:delText>
        </w:r>
        <w:r w:rsidR="00BE50BC" w:rsidDel="00427BD6">
          <w:delText xml:space="preserve">have perturbed metabolic activity, diminished ability to detoxify hydrogen peroxide, and grow slower. When the producers are cultured in succinate minimal medium, they </w:delText>
        </w:r>
        <w:r w:rsidR="009419C2" w:rsidDel="00427BD6">
          <w:delText xml:space="preserve">all </w:delText>
        </w:r>
        <w:r w:rsidR="00BE50BC" w:rsidDel="00427BD6">
          <w:delText>become non-producers since succinate as a TCA cycle intermediate drives production of reactive oxygen species and promotes oxidative stress. Our</w:delText>
        </w:r>
      </w:del>
      <w:ins w:id="332" w:author="Joao Xavier" w:date="2020-07-07T18:56:00Z">
        <w:r w:rsidR="00600AA7">
          <w:t xml:space="preserve">This mechanism </w:t>
        </w:r>
      </w:ins>
      <w:ins w:id="333" w:author="Joao Xavier" w:date="2020-07-07T18:13:00Z">
        <w:r w:rsidR="00427BD6">
          <w:t>lin</w:t>
        </w:r>
      </w:ins>
      <w:ins w:id="334" w:author="Joao Xavier" w:date="2020-07-07T18:14:00Z">
        <w:r w:rsidR="00427BD6">
          <w:t>k</w:t>
        </w:r>
      </w:ins>
      <w:ins w:id="335" w:author="Joao Xavier" w:date="2020-07-07T18:56:00Z">
        <w:r w:rsidR="00600AA7">
          <w:t>s</w:t>
        </w:r>
      </w:ins>
      <w:ins w:id="336" w:author="Joao Xavier" w:date="2020-07-07T18:14:00Z">
        <w:r w:rsidR="00427BD6">
          <w:t xml:space="preserve"> single cell physiology </w:t>
        </w:r>
      </w:ins>
      <w:ins w:id="337" w:author="Joao Xavier" w:date="2020-07-07T18:56:00Z">
        <w:r w:rsidR="00600AA7">
          <w:t xml:space="preserve">and </w:t>
        </w:r>
      </w:ins>
      <w:ins w:id="338" w:author="Joao Xavier" w:date="2020-07-07T18:57:00Z">
        <w:r w:rsidR="00600AA7">
          <w:t xml:space="preserve">a </w:t>
        </w:r>
      </w:ins>
      <w:ins w:id="339" w:author="Joao Xavier" w:date="2020-07-07T18:14:00Z">
        <w:r w:rsidR="00732D10">
          <w:t xml:space="preserve">collective behavior key to the fitness and virulence of </w:t>
        </w:r>
      </w:ins>
      <w:ins w:id="340" w:author="Joao Xavier" w:date="2020-07-07T18:57:00Z">
        <w:r w:rsidR="00600AA7">
          <w:t>pathogenic</w:t>
        </w:r>
      </w:ins>
      <w:ins w:id="341" w:author="Joao Xavier" w:date="2020-07-07T18:14:00Z">
        <w:r w:rsidR="00732D10">
          <w:t xml:space="preserve"> bacteria.</w:t>
        </w:r>
      </w:ins>
      <w:del w:id="342" w:author="Joao Xavier" w:date="2020-07-07T18:13:00Z">
        <w:r w:rsidR="00BE50BC" w:rsidDel="00427BD6">
          <w:delText xml:space="preserve"> </w:delText>
        </w:r>
      </w:del>
      <w:del w:id="343" w:author="Joao Xavier" w:date="2020-07-07T18:08:00Z">
        <w:r w:rsidR="00BE50BC" w:rsidDel="00427BD6">
          <w:delText xml:space="preserve">work </w:delText>
        </w:r>
      </w:del>
      <w:del w:id="344" w:author="Joao Xavier" w:date="2020-07-07T18:13:00Z">
        <w:r w:rsidR="00BE50BC" w:rsidDel="00427BD6">
          <w:delText>shed</w:delText>
        </w:r>
      </w:del>
      <w:del w:id="345" w:author="Joao Xavier" w:date="2020-07-07T18:08:00Z">
        <w:r w:rsidR="00BE50BC" w:rsidDel="00427BD6">
          <w:delText>s</w:delText>
        </w:r>
      </w:del>
      <w:del w:id="346" w:author="Joao Xavier" w:date="2020-07-07T18:13:00Z">
        <w:r w:rsidR="00BE50BC" w:rsidDel="00427BD6">
          <w:delText xml:space="preserve"> </w:delText>
        </w:r>
      </w:del>
      <w:del w:id="347" w:author="Joao Xavier" w:date="2020-07-07T18:08:00Z">
        <w:r w:rsidR="00BE50BC" w:rsidDel="00427BD6">
          <w:delText xml:space="preserve">new </w:delText>
        </w:r>
      </w:del>
      <w:del w:id="348" w:author="Joao Xavier" w:date="2020-07-07T18:13:00Z">
        <w:r w:rsidR="00BE50BC" w:rsidDel="00427BD6">
          <w:delText>light</w:delText>
        </w:r>
      </w:del>
      <w:del w:id="349" w:author="Joao Xavier" w:date="2020-07-07T18:08:00Z">
        <w:r w:rsidR="00BE50BC" w:rsidDel="00427BD6">
          <w:delText>s</w:delText>
        </w:r>
      </w:del>
      <w:del w:id="350" w:author="Joao Xavier" w:date="2020-07-07T18:13:00Z">
        <w:r w:rsidR="00BE50BC" w:rsidDel="00427BD6">
          <w:delText xml:space="preserve"> on the </w:delText>
        </w:r>
      </w:del>
      <w:del w:id="351" w:author="Joao Xavier" w:date="2020-07-07T18:08:00Z">
        <w:r w:rsidR="00BE50BC" w:rsidDel="00427BD6">
          <w:delText xml:space="preserve">complex </w:delText>
        </w:r>
      </w:del>
      <w:del w:id="352" w:author="Joao Xavier" w:date="2020-07-07T18:13:00Z">
        <w:r w:rsidR="00BE50BC" w:rsidDel="00427BD6">
          <w:delText>metaboli</w:delText>
        </w:r>
      </w:del>
      <w:del w:id="353" w:author="Joao Xavier" w:date="2020-07-07T18:08:00Z">
        <w:r w:rsidR="00BE50BC" w:rsidDel="00427BD6">
          <w:delText>c sensing and regulatory processes that govern the cellular decision to cooperate</w:delText>
        </w:r>
      </w:del>
      <w:del w:id="354" w:author="Joao Xavier" w:date="2020-07-07T18:13:00Z">
        <w:r w:rsidR="00BE50BC" w:rsidDel="00427BD6">
          <w:delText>.</w:delText>
        </w:r>
      </w:del>
    </w:p>
    <w:p w14:paraId="09B80A96" w14:textId="77777777" w:rsidR="00B8369F" w:rsidRDefault="00B8369F">
      <w:pPr>
        <w:spacing w:before="240" w:after="240"/>
        <w:jc w:val="both"/>
        <w:rPr>
          <w:ins w:id="355" w:author="Joao Xavier" w:date="2020-07-07T19:39:00Z"/>
          <w:b/>
          <w:sz w:val="28"/>
          <w:szCs w:val="28"/>
        </w:rPr>
      </w:pPr>
    </w:p>
    <w:p w14:paraId="07EA69AE" w14:textId="3E9232EA" w:rsidR="00C03842" w:rsidRPr="00AB23C1" w:rsidRDefault="00D27EFC">
      <w:pPr>
        <w:spacing w:before="240" w:after="240"/>
        <w:jc w:val="both"/>
        <w:rPr>
          <w:b/>
        </w:rPr>
      </w:pPr>
      <w:r w:rsidRPr="00AB23C1">
        <w:rPr>
          <w:b/>
          <w:sz w:val="28"/>
          <w:szCs w:val="28"/>
        </w:rPr>
        <w:t>Introduction</w:t>
      </w:r>
      <w:r w:rsidR="00FF7A94" w:rsidRPr="00AB23C1">
        <w:rPr>
          <w:sz w:val="28"/>
          <w:szCs w:val="28"/>
        </w:rPr>
        <w:t xml:space="preserve"> </w:t>
      </w:r>
    </w:p>
    <w:p w14:paraId="2D7FD5F7" w14:textId="545C9383" w:rsidR="00155167" w:rsidRPr="00AB23C1" w:rsidRDefault="00D27EFC" w:rsidP="00155167">
      <w:pPr>
        <w:spacing w:before="240" w:after="240"/>
        <w:jc w:val="both"/>
      </w:pPr>
      <w:r w:rsidRPr="00AB23C1">
        <w:t xml:space="preserve">Swarming </w:t>
      </w:r>
      <w:del w:id="356" w:author="Joao Xavier" w:date="2020-07-07T19:02:00Z">
        <w:r w:rsidRPr="00AB23C1" w:rsidDel="003258F6">
          <w:delText xml:space="preserve">motility </w:delText>
        </w:r>
      </w:del>
      <w:del w:id="357" w:author="Joao Xavier" w:date="2020-07-07T18:58:00Z">
        <w:r w:rsidR="000C4FBF" w:rsidRPr="00AB23C1" w:rsidDel="00563885">
          <w:delText xml:space="preserve">is a flagella-driven movement </w:delText>
        </w:r>
      </w:del>
      <w:del w:id="358" w:author="Joao Xavier" w:date="2020-07-07T18:57:00Z">
        <w:r w:rsidR="000C4FBF" w:rsidRPr="00AB23C1" w:rsidDel="00563885">
          <w:delText>of</w:delText>
        </w:r>
        <w:r w:rsidRPr="00AB23C1" w:rsidDel="00563885">
          <w:delText xml:space="preserve"> </w:delText>
        </w:r>
      </w:del>
      <w:ins w:id="359" w:author="Joao Xavier" w:date="2020-07-07T18:58:00Z">
        <w:r w:rsidR="00563885">
          <w:t>enables</w:t>
        </w:r>
      </w:ins>
      <w:ins w:id="360" w:author="Joao Xavier" w:date="2020-07-07T18:57:00Z">
        <w:r w:rsidR="00563885" w:rsidRPr="00AB23C1">
          <w:t xml:space="preserve"> </w:t>
        </w:r>
      </w:ins>
      <w:r w:rsidRPr="00AB23C1">
        <w:t>millions of bacteria</w:t>
      </w:r>
      <w:del w:id="361" w:author="Joao Xavier" w:date="2020-07-08T09:15:00Z">
        <w:r w:rsidR="000C4FBF" w:rsidRPr="00AB23C1" w:rsidDel="00A52571">
          <w:delText>l</w:delText>
        </w:r>
      </w:del>
      <w:r w:rsidR="000C4FBF" w:rsidRPr="00AB23C1">
        <w:t xml:space="preserve"> </w:t>
      </w:r>
      <w:del w:id="362" w:author="Joao Xavier" w:date="2020-07-08T09:15:00Z">
        <w:r w:rsidR="000C4FBF" w:rsidRPr="00AB23C1" w:rsidDel="00A52571">
          <w:delText>cells</w:delText>
        </w:r>
      </w:del>
      <w:ins w:id="363" w:author="Joao Xavier" w:date="2020-07-07T18:58:00Z">
        <w:r w:rsidR="00563885">
          <w:t>to</w:t>
        </w:r>
      </w:ins>
      <w:r w:rsidRPr="00AB23C1">
        <w:t xml:space="preserve"> </w:t>
      </w:r>
      <w:del w:id="364" w:author="Joao Xavier" w:date="2020-07-07T18:57:00Z">
        <w:r w:rsidRPr="00AB23C1" w:rsidDel="00563885">
          <w:delText xml:space="preserve">to </w:delText>
        </w:r>
        <w:r w:rsidR="000C4FBF" w:rsidRPr="00AB23C1" w:rsidDel="00563885">
          <w:delText xml:space="preserve">spread </w:delText>
        </w:r>
        <w:r w:rsidRPr="00AB23C1" w:rsidDel="00563885">
          <w:delText xml:space="preserve">together over </w:delText>
        </w:r>
        <w:r w:rsidR="00B20DA0" w:rsidRPr="00AB23C1" w:rsidDel="00563885">
          <w:delText xml:space="preserve">solid or semi-solid </w:delText>
        </w:r>
        <w:r w:rsidRPr="00AB23C1" w:rsidDel="00563885">
          <w:delText xml:space="preserve">surfaces, and </w:delText>
        </w:r>
      </w:del>
      <w:r w:rsidRPr="00AB23C1">
        <w:t xml:space="preserve">travel </w:t>
      </w:r>
      <w:ins w:id="365" w:author="Joao Xavier" w:date="2020-07-08T09:15:00Z">
        <w:r w:rsidR="00A52571">
          <w:t xml:space="preserve">together </w:t>
        </w:r>
      </w:ins>
      <w:ins w:id="366" w:author="Joao Xavier" w:date="2020-07-07T18:57:00Z">
        <w:r w:rsidR="00563885">
          <w:t xml:space="preserve">across </w:t>
        </w:r>
      </w:ins>
      <w:r w:rsidRPr="00AB23C1">
        <w:t>centimeter-long distances in a few hours</w:t>
      </w:r>
      <w:r w:rsidR="005217D3" w:rsidRPr="00AB23C1">
        <w:t xml:space="preserve"> </w:t>
      </w:r>
      <w:r w:rsidR="005217D3" w:rsidRPr="00AB23C1">
        <w:fldChar w:fldCharType="begin"/>
      </w:r>
      <w:r w:rsidR="0047250C">
        <w:instrText>ADDIN F1000_CSL_CITATION&lt;~#@#~&gt;[{"DOI":"10.1039/c3sm53127a","First":false,"Last":false,"PMCID":"PMC3955847","PMID":"24622509","abstract":"Pseudomonas aeruginosa is a monoflagellated bacterium that can use its single polar flagellum to swim through liquids and move collectively over semisolid surfaces, a behavior called swarming. Previous studies have shown that experimental evolution in swarming colonies leads to the selection of hyperswarming bacteria with multiple flagella. Here we show that the advantage of such hyperswarmer mutants cannot be explained simply by an increase in the raw swimming speed of individual bacteria in liquids. Cell tracking of time-lapse microscopy to quantify single-cell swimming patterns reveals that both wild-type and hyperswarmers alternate between forward and backward runs, rather than doing the run-and-tumble characteristic of enteric bacteria such as E. coli. High-throughput measurement of swimming speeds reveals that hyperswarmers do not swim faster than wild-type in liquid. Wild-type reverses swimming direction in sharp turns without a significant impact on its speed, whereas multiflagellated hyperswarmers tend to alternate fast and slow runs and have wider turning angles. Nonetheless, macroscopic measurement of swimming and swarming speed in colonies shows that hyperswarmers expand faster than wild-type on surfaces and through soft agar matrices. A mathematical model explains how wider turning angles lead to faster spreading when swimming through agar. Our study describes for the first time the swimming patterns in multiflagellated P. aeruginosa mutants and reveals that collective and individual motility in bacteria are not necessarily correlated. Understanding bacterial adaptations to surface motility, such as hyperswarming, requires a collective behavior approach. ","author":[{"family":"Deforet","given":"Maxime"},{"family":"van Ditmarsch","given":"Dave"},{"family":"Carmona-Fontaine","given":"Carlos"},{"family":"Xavier","given":"Joao B"}],"authorYearDisplayFormat":false,"citation-label":"4015322","container-title":"Soft matter","container-title-short":"Soft Matter","id":"4015322","invisible":false,"issue":"14","issued":{"date-parts":[["2014","4","14"]]},"journalAbbreviation":"Soft Matter","page":"2405-2413","suppress-author":false,"title":"Hyperswarming adaptations in a bacterium improve collective motility without enhancing single cell motility.","type":"article-journal","volume":"10"}]</w:instrText>
      </w:r>
      <w:r w:rsidR="005217D3" w:rsidRPr="00AB23C1">
        <w:fldChar w:fldCharType="separate"/>
      </w:r>
      <w:r w:rsidR="007272A4" w:rsidRPr="007272A4">
        <w:rPr>
          <w:noProof/>
        </w:rPr>
        <w:t xml:space="preserve">(Deforet </w:t>
      </w:r>
      <w:r w:rsidR="007272A4" w:rsidRPr="007272A4">
        <w:rPr>
          <w:i/>
          <w:noProof/>
        </w:rPr>
        <w:t>et al</w:t>
      </w:r>
      <w:r w:rsidR="007272A4" w:rsidRPr="007272A4">
        <w:rPr>
          <w:noProof/>
        </w:rPr>
        <w:t>, 2014)</w:t>
      </w:r>
      <w:r w:rsidR="005217D3" w:rsidRPr="00AB23C1">
        <w:fldChar w:fldCharType="end"/>
      </w:r>
      <w:r w:rsidR="005217D3" w:rsidRPr="00AB23C1">
        <w:t xml:space="preserve">. </w:t>
      </w:r>
      <w:r w:rsidR="000502C9" w:rsidRPr="00AB23C1">
        <w:t>Th</w:t>
      </w:r>
      <w:ins w:id="367" w:author="Joao Xavier" w:date="2020-07-07T18:58:00Z">
        <w:r w:rsidR="00563885">
          <w:t>is cooperative trait</w:t>
        </w:r>
      </w:ins>
      <w:del w:id="368" w:author="Joao Xavier" w:date="2020-07-07T18:58:00Z">
        <w:r w:rsidR="000502C9" w:rsidRPr="00AB23C1" w:rsidDel="00563885">
          <w:delText>e motility</w:delText>
        </w:r>
      </w:del>
      <w:r w:rsidR="000502C9" w:rsidRPr="00AB23C1">
        <w:t xml:space="preserve"> is </w:t>
      </w:r>
      <w:del w:id="369" w:author="Joao Xavier" w:date="2020-07-07T18:59:00Z">
        <w:r w:rsidR="000502C9" w:rsidRPr="00AB23C1" w:rsidDel="00563885">
          <w:delText>narrowly conserved within</w:delText>
        </w:r>
      </w:del>
      <w:ins w:id="370" w:author="Joao Xavier" w:date="2020-07-07T18:59:00Z">
        <w:r w:rsidR="00563885">
          <w:t>typically found in</w:t>
        </w:r>
      </w:ins>
      <w:r w:rsidR="000502C9" w:rsidRPr="00AB23C1">
        <w:t xml:space="preserve"> </w:t>
      </w:r>
      <w:del w:id="371" w:author="Joao Xavier" w:date="2020-07-08T09:15:00Z">
        <w:r w:rsidR="000502C9" w:rsidRPr="00AB23C1" w:rsidDel="00A52571">
          <w:delText xml:space="preserve">certain </w:delText>
        </w:r>
      </w:del>
      <w:r w:rsidR="001F645F" w:rsidRPr="00AB23C1">
        <w:t>bacteria</w:t>
      </w:r>
      <w:del w:id="372" w:author="Joao Xavier" w:date="2020-07-08T09:15:00Z">
        <w:r w:rsidR="001F645F" w:rsidRPr="00AB23C1" w:rsidDel="00A52571">
          <w:delText>l</w:delText>
        </w:r>
      </w:del>
      <w:r w:rsidR="001F645F" w:rsidRPr="00AB23C1">
        <w:t xml:space="preserve"> </w:t>
      </w:r>
      <w:del w:id="373" w:author="Joao Xavier" w:date="2020-07-08T09:15:00Z">
        <w:r w:rsidR="000502C9" w:rsidRPr="00AB23C1" w:rsidDel="00A52571">
          <w:delText xml:space="preserve">species </w:delText>
        </w:r>
      </w:del>
      <w:del w:id="374" w:author="Joao Xavier" w:date="2020-07-07T18:58:00Z">
        <w:r w:rsidR="000502C9" w:rsidRPr="00AB23C1" w:rsidDel="00563885">
          <w:delText>that are typically in</w:delText>
        </w:r>
      </w:del>
      <w:ins w:id="375" w:author="Joao Xavier" w:date="2020-07-07T18:58:00Z">
        <w:r w:rsidR="00563885">
          <w:t>o</w:t>
        </w:r>
      </w:ins>
      <w:ins w:id="376" w:author="Joao Xavier" w:date="2020-07-07T18:59:00Z">
        <w:r w:rsidR="00563885">
          <w:t>f</w:t>
        </w:r>
      </w:ins>
      <w:r w:rsidR="000502C9" w:rsidRPr="00AB23C1">
        <w:t xml:space="preserve"> the phyla Alpha</w:t>
      </w:r>
      <w:r w:rsidR="00BF5D4B" w:rsidRPr="00AB23C1">
        <w:t>-</w:t>
      </w:r>
      <w:proofErr w:type="spellStart"/>
      <w:r w:rsidR="000502C9" w:rsidRPr="00AB23C1">
        <w:t>prote</w:t>
      </w:r>
      <w:del w:id="377" w:author="Joao Xavier" w:date="2020-07-07T18:58:00Z">
        <w:r w:rsidR="000502C9" w:rsidRPr="00AB23C1" w:rsidDel="00563885">
          <w:delText>o</w:delText>
        </w:r>
      </w:del>
      <w:r w:rsidR="000502C9" w:rsidRPr="00AB23C1">
        <w:t>bacteria</w:t>
      </w:r>
      <w:proofErr w:type="spellEnd"/>
      <w:r w:rsidR="000502C9" w:rsidRPr="00AB23C1">
        <w:t xml:space="preserve"> and Gamma</w:t>
      </w:r>
      <w:r w:rsidR="00BF5D4B" w:rsidRPr="00AB23C1">
        <w:t>-</w:t>
      </w:r>
      <w:r w:rsidR="000502C9" w:rsidRPr="00AB23C1">
        <w:t>proteobacteria</w:t>
      </w:r>
      <w:del w:id="378" w:author="Joao Xavier" w:date="2020-07-07T19:01:00Z">
        <w:r w:rsidR="000502C9" w:rsidRPr="00AB23C1" w:rsidDel="00EA58B5">
          <w:delText xml:space="preserve"> </w:delText>
        </w:r>
        <w:r w:rsidR="000502C9" w:rsidRPr="00AB23C1" w:rsidDel="00EA58B5">
          <w:fldChar w:fldCharType="begin"/>
        </w:r>
        <w:r w:rsidR="0047250C" w:rsidDel="00EA58B5">
          <w:del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delInstrText>
        </w:r>
        <w:r w:rsidR="000502C9" w:rsidRPr="00AB23C1" w:rsidDel="00EA58B5">
          <w:fldChar w:fldCharType="separate"/>
        </w:r>
        <w:r w:rsidR="000613DD" w:rsidRPr="000613DD" w:rsidDel="00EA58B5">
          <w:rPr>
            <w:noProof/>
          </w:rPr>
          <w:delText>(Kearns, 2010)</w:delText>
        </w:r>
        <w:r w:rsidR="000502C9" w:rsidRPr="00AB23C1" w:rsidDel="00EA58B5">
          <w:fldChar w:fldCharType="end"/>
        </w:r>
      </w:del>
      <w:r w:rsidR="000502C9" w:rsidRPr="00AB23C1">
        <w:t>,</w:t>
      </w:r>
      <w:r w:rsidR="009C57A8" w:rsidRPr="00AB23C1">
        <w:t xml:space="preserve"> suggesting that swarming </w:t>
      </w:r>
      <w:r w:rsidR="009127F7" w:rsidRPr="00AB23C1">
        <w:t xml:space="preserve">is a complex </w:t>
      </w:r>
      <w:r w:rsidR="009127F7" w:rsidRPr="00AB23C1">
        <w:lastRenderedPageBreak/>
        <w:t xml:space="preserve">phenotype that cannot be </w:t>
      </w:r>
      <w:r w:rsidR="00155CC0" w:rsidRPr="00AB23C1">
        <w:t xml:space="preserve">evolved by </w:t>
      </w:r>
      <w:r w:rsidR="002C52AE" w:rsidRPr="00AB23C1">
        <w:t xml:space="preserve">simply </w:t>
      </w:r>
      <w:r w:rsidR="00155CC0" w:rsidRPr="00AB23C1">
        <w:t>acquiring</w:t>
      </w:r>
      <w:r w:rsidR="009A3184" w:rsidRPr="00AB23C1">
        <w:t xml:space="preserve"> a few set of genes</w:t>
      </w:r>
      <w:ins w:id="379" w:author="Joao Xavier" w:date="2020-07-07T19:01:00Z">
        <w:r w:rsidR="00EA58B5">
          <w:t>:</w:t>
        </w:r>
      </w:ins>
      <w:del w:id="380" w:author="Joao Xavier" w:date="2020-07-07T19:01:00Z">
        <w:r w:rsidR="009A3184" w:rsidRPr="00AB23C1" w:rsidDel="00EA58B5">
          <w:delText>.</w:delText>
        </w:r>
      </w:del>
      <w:r w:rsidR="009A3184" w:rsidRPr="00AB23C1">
        <w:t xml:space="preserve"> </w:t>
      </w:r>
      <w:del w:id="381" w:author="Joao Xavier" w:date="2020-07-07T19:00:00Z">
        <w:r w:rsidR="00E55C52" w:rsidRPr="00AB23C1" w:rsidDel="00563885">
          <w:delText xml:space="preserve">The </w:delText>
        </w:r>
        <w:r w:rsidR="00630178" w:rsidRPr="00AB23C1" w:rsidDel="00563885">
          <w:delText xml:space="preserve">biological </w:delText>
        </w:r>
        <w:r w:rsidR="00E55C52" w:rsidRPr="00AB23C1" w:rsidDel="00563885">
          <w:delText>complexity</w:delText>
        </w:r>
        <w:r w:rsidR="002C52AE" w:rsidRPr="00AB23C1" w:rsidDel="00563885">
          <w:delText xml:space="preserve"> of swarming</w:delText>
        </w:r>
        <w:r w:rsidR="00E55C52" w:rsidRPr="00AB23C1" w:rsidDel="00563885">
          <w:delText xml:space="preserve"> is </w:delText>
        </w:r>
        <w:r w:rsidR="005321A3" w:rsidRPr="00AB23C1" w:rsidDel="00563885">
          <w:delText xml:space="preserve">also </w:delText>
        </w:r>
        <w:r w:rsidR="00E55C52" w:rsidRPr="00AB23C1" w:rsidDel="00563885">
          <w:delText xml:space="preserve">reflected in </w:delText>
        </w:r>
        <w:r w:rsidR="003B776A" w:rsidRPr="00AB23C1" w:rsidDel="00563885">
          <w:delText>the</w:delText>
        </w:r>
        <w:r w:rsidR="00630178" w:rsidRPr="00AB23C1" w:rsidDel="00563885">
          <w:delText xml:space="preserve"> multi-scale </w:delText>
        </w:r>
        <w:r w:rsidR="003B776A" w:rsidRPr="00AB23C1" w:rsidDel="00563885">
          <w:delText>nature of its</w:delText>
        </w:r>
        <w:r w:rsidR="002C52AE" w:rsidRPr="00AB23C1" w:rsidDel="00563885">
          <w:delText xml:space="preserve"> </w:delText>
        </w:r>
        <w:r w:rsidR="006C7668" w:rsidRPr="00AB23C1" w:rsidDel="00563885">
          <w:delText xml:space="preserve">underlying </w:delText>
        </w:r>
        <w:r w:rsidR="002C52AE" w:rsidRPr="00AB23C1" w:rsidDel="00563885">
          <w:delText>functiona</w:delText>
        </w:r>
        <w:r w:rsidR="009A1E0F" w:rsidRPr="00AB23C1" w:rsidDel="00563885">
          <w:delText>l requirements</w:delText>
        </w:r>
        <w:r w:rsidR="006B345C" w:rsidRPr="00AB23C1" w:rsidDel="00563885">
          <w:delText>,</w:delText>
        </w:r>
        <w:r w:rsidR="00630178" w:rsidRPr="00AB23C1" w:rsidDel="00563885">
          <w:delText xml:space="preserve"> </w:delText>
        </w:r>
        <w:r w:rsidR="000C4FBF" w:rsidRPr="00AB23C1" w:rsidDel="00563885">
          <w:delText>includ</w:delText>
        </w:r>
        <w:r w:rsidR="006B345C" w:rsidRPr="00AB23C1" w:rsidDel="00563885">
          <w:delText>ing</w:delText>
        </w:r>
      </w:del>
      <w:ins w:id="382" w:author="Joao Xavier" w:date="2020-07-07T19:00:00Z">
        <w:r w:rsidR="00563885">
          <w:t>Swarming requires</w:t>
        </w:r>
      </w:ins>
      <w:r w:rsidR="000C4FBF" w:rsidRPr="00AB23C1">
        <w:t xml:space="preserve"> flagella</w:t>
      </w:r>
      <w:del w:id="383" w:author="Joao Xavier" w:date="2020-07-07T19:00:00Z">
        <w:r w:rsidR="000C4FBF" w:rsidRPr="00AB23C1" w:rsidDel="00563885">
          <w:delText>r</w:delText>
        </w:r>
      </w:del>
      <w:r w:rsidR="000C4FBF" w:rsidRPr="00AB23C1">
        <w:t xml:space="preserve"> </w:t>
      </w:r>
      <w:r w:rsidR="000F4EF6" w:rsidRPr="00AB23C1">
        <w:t xml:space="preserve">or pili </w:t>
      </w:r>
      <w:del w:id="384" w:author="Joao Xavier" w:date="2020-07-07T19:00:00Z">
        <w:r w:rsidR="000C4FBF" w:rsidRPr="00AB23C1" w:rsidDel="00563885">
          <w:delText>biosynthesis</w:delText>
        </w:r>
        <w:r w:rsidR="007138A4" w:rsidRPr="00AB23C1" w:rsidDel="00563885">
          <w:delText xml:space="preserve"> </w:delText>
        </w:r>
      </w:del>
      <w:r w:rsidR="007138A4" w:rsidRPr="00AB23C1">
        <w:t xml:space="preserve">to propel </w:t>
      </w:r>
      <w:del w:id="385" w:author="Joao Xavier" w:date="2020-07-07T19:00:00Z">
        <w:r w:rsidR="007138A4" w:rsidRPr="00AB23C1" w:rsidDel="00563885">
          <w:delText>forward</w:delText>
        </w:r>
      </w:del>
      <w:ins w:id="386" w:author="Joao Xavier" w:date="2020-07-07T19:00:00Z">
        <w:r w:rsidR="00563885">
          <w:t>the cells</w:t>
        </w:r>
      </w:ins>
      <w:r w:rsidR="000C4FBF" w:rsidRPr="00AB23C1">
        <w:t xml:space="preserve">, cell-cell interactions </w:t>
      </w:r>
      <w:r w:rsidR="007138A4" w:rsidRPr="00AB23C1">
        <w:t xml:space="preserve">to </w:t>
      </w:r>
      <w:r w:rsidR="000F4EF6" w:rsidRPr="00AB23C1">
        <w:t xml:space="preserve">maintain population </w:t>
      </w:r>
      <w:r w:rsidR="009A369C" w:rsidRPr="00AB23C1">
        <w:t xml:space="preserve">integrity during </w:t>
      </w:r>
      <w:r w:rsidR="007138A4" w:rsidRPr="00AB23C1">
        <w:t>migration</w:t>
      </w:r>
      <w:r w:rsidR="000C4FBF" w:rsidRPr="00AB23C1">
        <w:t xml:space="preserve">, and </w:t>
      </w:r>
      <w:ins w:id="387" w:author="Joao Xavier" w:date="2020-07-07T19:00:00Z">
        <w:r w:rsidR="00563885">
          <w:t xml:space="preserve">the </w:t>
        </w:r>
      </w:ins>
      <w:r w:rsidR="000F4EF6" w:rsidRPr="00AB23C1">
        <w:t xml:space="preserve">collective </w:t>
      </w:r>
      <w:r w:rsidR="000C4FBF" w:rsidRPr="00AB23C1">
        <w:t xml:space="preserve">secretion of biosurfactants </w:t>
      </w:r>
      <w:del w:id="388" w:author="Joao Xavier" w:date="2020-07-07T19:00:00Z">
        <w:r w:rsidR="00E055C3" w:rsidRPr="00AB23C1" w:rsidDel="00563885">
          <w:delText>as wetting agents to</w:delText>
        </w:r>
      </w:del>
      <w:ins w:id="389" w:author="Joao Xavier" w:date="2020-07-08T09:16:00Z">
        <w:r w:rsidR="00A52571">
          <w:t>to</w:t>
        </w:r>
      </w:ins>
      <w:r w:rsidR="00E055C3" w:rsidRPr="00AB23C1">
        <w:t xml:space="preserve"> </w:t>
      </w:r>
      <w:r w:rsidR="00E55C52" w:rsidRPr="00AB23C1">
        <w:t xml:space="preserve">lubricate the surface </w:t>
      </w:r>
      <w:del w:id="390" w:author="Joao Xavier" w:date="2020-07-07T19:00:00Z">
        <w:r w:rsidR="00E55C52" w:rsidRPr="00AB23C1" w:rsidDel="00563885">
          <w:delText xml:space="preserve">and </w:delText>
        </w:r>
        <w:r w:rsidR="00E055C3" w:rsidRPr="00AB23C1" w:rsidDel="00563885">
          <w:delText>lower surface tension</w:delText>
        </w:r>
        <w:r w:rsidR="00836351" w:rsidRPr="00AB23C1" w:rsidDel="00563885">
          <w:delText xml:space="preserve"> </w:delText>
        </w:r>
      </w:del>
      <w:r w:rsidR="009C2FE5" w:rsidRPr="00AB23C1">
        <w:fldChar w:fldCharType="begin"/>
      </w:r>
      <w:r w:rsidR="0047250C">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9C2FE5" w:rsidRPr="00AB23C1">
        <w:fldChar w:fldCharType="separate"/>
      </w:r>
      <w:r w:rsidR="007272A4" w:rsidRPr="007272A4">
        <w:rPr>
          <w:noProof/>
        </w:rPr>
        <w:t>(Kearns, 2010)</w:t>
      </w:r>
      <w:r w:rsidR="009C2FE5" w:rsidRPr="00AB23C1">
        <w:fldChar w:fldCharType="end"/>
      </w:r>
      <w:r w:rsidR="000C4FBF" w:rsidRPr="00AB23C1">
        <w:t xml:space="preserve">. </w:t>
      </w:r>
      <w:ins w:id="391" w:author="Joao Xavier" w:date="2020-07-07T19:02:00Z">
        <w:r w:rsidR="003258F6">
          <w:t>Studies o</w:t>
        </w:r>
      </w:ins>
      <w:del w:id="392" w:author="Joao Xavier" w:date="2020-07-07T19:02:00Z">
        <w:r w:rsidR="00256AFB" w:rsidRPr="00AB23C1" w:rsidDel="003258F6">
          <w:delText>O</w:delText>
        </w:r>
      </w:del>
      <w:r w:rsidR="00256AFB" w:rsidRPr="00AB23C1">
        <w:t>ver the past two decades</w:t>
      </w:r>
      <w:ins w:id="393" w:author="Joao Xavier" w:date="2020-07-07T19:02:00Z">
        <w:r w:rsidR="003258F6">
          <w:t xml:space="preserve"> </w:t>
        </w:r>
      </w:ins>
      <w:del w:id="394" w:author="Joao Xavier" w:date="2020-07-07T19:02:00Z">
        <w:r w:rsidR="00256AFB" w:rsidRPr="00AB23C1" w:rsidDel="003258F6">
          <w:delText>, c</w:delText>
        </w:r>
        <w:r w:rsidR="004E5A85" w:rsidRPr="00AB23C1" w:rsidDel="003258F6">
          <w:delText>onsiderable progress has been made in understanding the</w:delText>
        </w:r>
      </w:del>
      <w:ins w:id="395" w:author="Joao Xavier" w:date="2020-07-07T19:02:00Z">
        <w:r w:rsidR="003258F6">
          <w:t>revealed</w:t>
        </w:r>
      </w:ins>
      <w:ins w:id="396" w:author="Joao Xavier" w:date="2020-07-08T09:16:00Z">
        <w:r w:rsidR="00A52571">
          <w:t xml:space="preserve"> many</w:t>
        </w:r>
      </w:ins>
      <w:r w:rsidR="004E5A85" w:rsidRPr="00AB23C1">
        <w:t xml:space="preserve"> </w:t>
      </w:r>
      <w:r w:rsidRPr="00AB23C1">
        <w:t xml:space="preserve">molecular </w:t>
      </w:r>
      <w:del w:id="397" w:author="Joao Xavier" w:date="2020-07-07T19:02:00Z">
        <w:r w:rsidRPr="00AB23C1" w:rsidDel="003258F6">
          <w:delText xml:space="preserve">mechanisms </w:delText>
        </w:r>
      </w:del>
      <w:ins w:id="398" w:author="Joao Xavier" w:date="2020-07-07T19:02:00Z">
        <w:r w:rsidR="003258F6">
          <w:t>details</w:t>
        </w:r>
        <w:r w:rsidR="003258F6" w:rsidRPr="00AB23C1">
          <w:t xml:space="preserve"> </w:t>
        </w:r>
      </w:ins>
      <w:r w:rsidR="00DB16A7" w:rsidRPr="00AB23C1">
        <w:t>of</w:t>
      </w:r>
      <w:r w:rsidR="004E5A85" w:rsidRPr="00AB23C1">
        <w:t xml:space="preserve"> swarming motility through genetic </w:t>
      </w:r>
      <w:r w:rsidR="00736033" w:rsidRPr="00AB23C1">
        <w:t xml:space="preserve">(e.g., knockouts, transgenesis) </w:t>
      </w:r>
      <w:r w:rsidR="00E0608B" w:rsidRPr="00AB23C1">
        <w:t>and</w:t>
      </w:r>
      <w:r w:rsidR="00123D60" w:rsidRPr="00AB23C1">
        <w:t xml:space="preserve"> environment</w:t>
      </w:r>
      <w:r w:rsidR="00736033" w:rsidRPr="00AB23C1">
        <w:t xml:space="preserve"> (e.g., </w:t>
      </w:r>
      <w:r w:rsidR="009D56F4" w:rsidRPr="00AB23C1">
        <w:t>nutrient composition and viscosity of culture medium</w:t>
      </w:r>
      <w:r w:rsidR="00736033" w:rsidRPr="00AB23C1">
        <w:t>)</w:t>
      </w:r>
      <w:r w:rsidR="00123D60" w:rsidRPr="00AB23C1">
        <w:t xml:space="preserve"> perturbations</w:t>
      </w:r>
      <w:r w:rsidR="004E5A85" w:rsidRPr="00AB23C1">
        <w:t xml:space="preserve"> </w:t>
      </w:r>
      <w:r w:rsidR="002F02B9" w:rsidRPr="00AB23C1">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pili.","type":"article-journal","volume":"182"},{"DOI":"10.1128/AEM.02847-17","First":false,"Last":false,"PMCID":"PMC5861829","PMID":"29427430","abstract":"Pseudomonas aeruginosa exhibits flagellum-mediated swimming in liquid and swarming on hydrated surfaces under diverse nutrient conditions. Prior studies have implicated a phosphodiesterase, DipA, in regulating these flagellum-mediated motilities, but collectively, the necessity for DipA was unclear. In this study, we find that the medium composition conditionally constrains the influence of DipA on flagellar motility. We show that DipA exhibits more influence on minimal medium supplemented with glutamate or glucose, where flagellar motility was negated for the dipA mutant. Conversely, a dipA-deficient mutant exhibits flagellar motility when growing with LB Lennox broth and minimal medium supplemented with Casamino Acids. Swarming under these rich medium conditions occurs under elevated levels of c-di-GMP. We also demonstrate that the influence of DipA upon swimming often differs from that upon swarming, and we conclude that a direct comparison of the motility phenotypes is generally valid only when characterizing motility assay results from the same medium composition. Our results are consistent with the explanation that DipA is one of several phosphodiesterases responding to the nutrient environment sensed by P. aeruginosa On minimal medium with glutamate or glucose, DipA is dominant; however, on rich medium, the necessity of DipA is fully negated.IMPORTANCE Motile and ubiquitous bacteria such as Pseudomonas aeruginosa can quickly colonize surfaces and form biofilms in numerous environments such as water distribution systems, soil, and the human lung. To effectively disrupt bacterial colonization, it is imperative to understand how bacteria regulate motility in these different growth environments. Here, we show that the phosphodiesterase DipA is not required for flagellar motility under all nutrient conditions. Thus, the maintenance of intracellular c-di-GMP levels to promote flagellar motility or biofilm development must be conditionally regulated by differing phosphodiesterases in variation with select nutrient cues.&lt;br&gt;&lt;br&gt;Copyright © 2018 American Society for Microbiology.","author":[{"family":"Mattingly","given":"Anne E"},{"family":"Kamatkar","given":"Nachiket G"},{"family":"Borlee","given":"Bradley R"},{"family":"Shrout","given":"Joshua D"}],"authorYearDisplayFormat":false,"citation-label":"5116573","container-title":"Applied and Environmental Microbiology","container-title-short":"Appl. Environ. Microbiol.","id":"5116573","invisible":false,"issue":"7","issued":{"date-parts":[["2018","4","1"]]},"journalAbbreviation":"Appl. Environ. Microbiol.","suppress-author":false,"title":"Multiple Environmental Factors Influence the Importance of the Phosphodiesterase DipA upon &lt;i&gt;Pseudomonas aeruginosa&lt;/i&gt; Swarming.","type":"article-journal","volume":"84"}]</w:instrText>
      </w:r>
      <w:r w:rsidR="002F02B9" w:rsidRPr="00AB23C1">
        <w:fldChar w:fldCharType="separate"/>
      </w:r>
      <w:r w:rsidR="007272A4" w:rsidRPr="007272A4">
        <w:rPr>
          <w:noProof/>
        </w:rPr>
        <w:t xml:space="preserve">(Köhler </w:t>
      </w:r>
      <w:r w:rsidR="007272A4" w:rsidRPr="007272A4">
        <w:rPr>
          <w:i/>
          <w:noProof/>
        </w:rPr>
        <w:t>et al</w:t>
      </w:r>
      <w:r w:rsidR="007272A4" w:rsidRPr="007272A4">
        <w:rPr>
          <w:noProof/>
        </w:rPr>
        <w:t xml:space="preserve">, 2000; Mattingly </w:t>
      </w:r>
      <w:r w:rsidR="007272A4" w:rsidRPr="007272A4">
        <w:rPr>
          <w:i/>
          <w:noProof/>
        </w:rPr>
        <w:t>et al</w:t>
      </w:r>
      <w:r w:rsidR="007272A4" w:rsidRPr="007272A4">
        <w:rPr>
          <w:noProof/>
        </w:rPr>
        <w:t>, 2018)</w:t>
      </w:r>
      <w:r w:rsidR="002F02B9" w:rsidRPr="00AB23C1">
        <w:fldChar w:fldCharType="end"/>
      </w:r>
      <w:r w:rsidR="002F02B9" w:rsidRPr="00AB23C1">
        <w:t xml:space="preserve"> </w:t>
      </w:r>
      <w:r w:rsidR="004E5A85" w:rsidRPr="00AB23C1">
        <w:t>a</w:t>
      </w:r>
      <w:r w:rsidR="00E0608B" w:rsidRPr="00AB23C1">
        <w:t>s well as</w:t>
      </w:r>
      <w:r w:rsidR="004E5A85" w:rsidRPr="00AB23C1">
        <w:t xml:space="preserve"> </w:t>
      </w:r>
      <w:ins w:id="399" w:author="Joao Xavier" w:date="2020-07-07T19:03:00Z">
        <w:r w:rsidR="003258F6">
          <w:t>through</w:t>
        </w:r>
      </w:ins>
      <w:ins w:id="400" w:author="Joao Xavier" w:date="2020-07-07T19:02:00Z">
        <w:r w:rsidR="003258F6">
          <w:t xml:space="preserve"> </w:t>
        </w:r>
      </w:ins>
      <w:del w:id="401" w:author="Joao Xavier" w:date="2020-07-07T19:02:00Z">
        <w:r w:rsidR="004E5A85" w:rsidRPr="00AB23C1" w:rsidDel="003258F6">
          <w:delText xml:space="preserve">laboratory </w:delText>
        </w:r>
      </w:del>
      <w:ins w:id="402" w:author="Joao Xavier" w:date="2020-07-07T19:03:00Z">
        <w:r w:rsidR="00FC6A3D">
          <w:t>experimental</w:t>
        </w:r>
      </w:ins>
      <w:ins w:id="403" w:author="Joao Xavier" w:date="2020-07-07T19:02:00Z">
        <w:r w:rsidR="003258F6" w:rsidRPr="00AB23C1">
          <w:t xml:space="preserve"> </w:t>
        </w:r>
      </w:ins>
      <w:r w:rsidR="004E5A85" w:rsidRPr="00AB23C1">
        <w:t>evolution</w:t>
      </w:r>
      <w:r w:rsidR="00123D60" w:rsidRPr="00AB23C1">
        <w:t xml:space="preserve"> </w:t>
      </w:r>
      <w:r w:rsidR="00123D60" w:rsidRPr="00AB23C1">
        <w:fldChar w:fldCharType="begin"/>
      </w:r>
      <w:r w:rsidR="0047250C">
        <w:instrText>ADDIN F1000_CSL_CITATION&lt;~#@#~&gt;[{"DOI":"10.1016/j.celrep.2013.07.026","First":false,"Last":false,"PMCID":"PMC3770465","PMID":"23954787","abstract":"Most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123D60" w:rsidRPr="00AB23C1">
        <w:fldChar w:fldCharType="separate"/>
      </w:r>
      <w:r w:rsidR="007272A4" w:rsidRPr="007272A4">
        <w:rPr>
          <w:noProof/>
        </w:rPr>
        <w:t xml:space="preserve">(van Ditmarsch </w:t>
      </w:r>
      <w:r w:rsidR="007272A4" w:rsidRPr="007272A4">
        <w:rPr>
          <w:i/>
          <w:noProof/>
        </w:rPr>
        <w:t>et al</w:t>
      </w:r>
      <w:r w:rsidR="007272A4" w:rsidRPr="007272A4">
        <w:rPr>
          <w:noProof/>
        </w:rPr>
        <w:t>, 2013)</w:t>
      </w:r>
      <w:r w:rsidR="00123D60" w:rsidRPr="00AB23C1">
        <w:fldChar w:fldCharType="end"/>
      </w:r>
      <w:r w:rsidR="009D56F4" w:rsidRPr="00AB23C1">
        <w:t xml:space="preserve">. </w:t>
      </w:r>
      <w:del w:id="404" w:author="Joao Xavier" w:date="2020-07-07T19:03:00Z">
        <w:r w:rsidR="00BD524B" w:rsidRPr="00AB23C1" w:rsidDel="00FC6A3D">
          <w:delText>Despite</w:delText>
        </w:r>
        <w:r w:rsidR="00C60C15" w:rsidRPr="00AB23C1" w:rsidDel="00FC6A3D">
          <w:delText xml:space="preserve"> </w:delText>
        </w:r>
        <w:r w:rsidR="00BD524B" w:rsidRPr="00AB23C1" w:rsidDel="00FC6A3D">
          <w:delText>invaluable insights, t</w:delText>
        </w:r>
        <w:r w:rsidR="00E0608B" w:rsidRPr="00AB23C1" w:rsidDel="00FC6A3D">
          <w:delText>hese</w:delText>
        </w:r>
      </w:del>
      <w:del w:id="405" w:author="Joao Xavier" w:date="2020-07-07T19:07:00Z">
        <w:r w:rsidR="00E0608B" w:rsidRPr="00AB23C1" w:rsidDel="00FC6A3D">
          <w:delText xml:space="preserve"> studies </w:delText>
        </w:r>
      </w:del>
      <w:del w:id="406" w:author="Joao Xavier" w:date="2020-07-07T19:03:00Z">
        <w:r w:rsidR="00BD524B" w:rsidRPr="00AB23C1" w:rsidDel="00FC6A3D">
          <w:delText>m</w:delText>
        </w:r>
        <w:r w:rsidR="00FC5E37" w:rsidRPr="00AB23C1" w:rsidDel="00FC6A3D">
          <w:delText>ainly</w:delText>
        </w:r>
        <w:r w:rsidR="00BD524B" w:rsidRPr="00AB23C1" w:rsidDel="00FC6A3D">
          <w:delText xml:space="preserve"> </w:delText>
        </w:r>
      </w:del>
      <w:del w:id="407" w:author="Joao Xavier" w:date="2020-07-07T19:07:00Z">
        <w:r w:rsidR="00E0608B" w:rsidRPr="00AB23C1" w:rsidDel="00FC6A3D">
          <w:delText>focus</w:delText>
        </w:r>
      </w:del>
      <w:del w:id="408" w:author="Joao Xavier" w:date="2020-07-07T19:04:00Z">
        <w:r w:rsidR="00E0608B" w:rsidRPr="00AB23C1" w:rsidDel="00FC6A3D">
          <w:delText>ed</w:delText>
        </w:r>
      </w:del>
      <w:del w:id="409" w:author="Joao Xavier" w:date="2020-07-07T19:07:00Z">
        <w:r w:rsidR="00E0608B" w:rsidRPr="00AB23C1" w:rsidDel="00FC6A3D">
          <w:delText xml:space="preserve"> on </w:delText>
        </w:r>
        <w:r w:rsidR="00BD524B" w:rsidRPr="00AB23C1" w:rsidDel="00FC6A3D">
          <w:delText>single genetic or</w:delText>
        </w:r>
        <w:r w:rsidR="00C94D14" w:rsidRPr="00AB23C1" w:rsidDel="00FC6A3D">
          <w:delText xml:space="preserve"> </w:delText>
        </w:r>
        <w:r w:rsidR="00BD524B" w:rsidRPr="00AB23C1" w:rsidDel="00FC6A3D">
          <w:delText xml:space="preserve">environmental </w:delText>
        </w:r>
      </w:del>
      <w:del w:id="410" w:author="Joao Xavier" w:date="2020-07-07T19:04:00Z">
        <w:r w:rsidR="00BD524B" w:rsidRPr="00AB23C1" w:rsidDel="00FC6A3D">
          <w:delText xml:space="preserve">determinants </w:delText>
        </w:r>
        <w:r w:rsidR="00DB16A7" w:rsidRPr="00AB23C1" w:rsidDel="00FC6A3D">
          <w:delText>but</w:delText>
        </w:r>
        <w:r w:rsidR="00BD524B" w:rsidRPr="00AB23C1" w:rsidDel="00FC6A3D">
          <w:delText xml:space="preserve"> </w:delText>
        </w:r>
      </w:del>
      <w:del w:id="411" w:author="Joao Xavier" w:date="2020-07-07T19:07:00Z">
        <w:r w:rsidR="00BD524B" w:rsidRPr="00AB23C1" w:rsidDel="00FC6A3D">
          <w:delText>lack a systems-</w:delText>
        </w:r>
        <w:r w:rsidR="00D46C22" w:rsidRPr="00AB23C1" w:rsidDel="00FC6A3D">
          <w:delText xml:space="preserve">level </w:delText>
        </w:r>
        <w:r w:rsidR="00E85913" w:rsidRPr="00AB23C1" w:rsidDel="00FC6A3D">
          <w:delText>understanding</w:delText>
        </w:r>
        <w:r w:rsidR="00D46C22" w:rsidRPr="00AB23C1" w:rsidDel="00FC6A3D">
          <w:delText xml:space="preserve"> </w:delText>
        </w:r>
        <w:r w:rsidR="00BD524B" w:rsidRPr="00AB23C1" w:rsidDel="00FC6A3D">
          <w:delText>of</w:delText>
        </w:r>
        <w:r w:rsidR="00D46C22" w:rsidRPr="00AB23C1" w:rsidDel="00FC6A3D">
          <w:delText xml:space="preserve"> </w:delText>
        </w:r>
      </w:del>
      <w:del w:id="412" w:author="Joao Xavier" w:date="2020-07-07T19:05:00Z">
        <w:r w:rsidR="00E85913" w:rsidRPr="00AB23C1" w:rsidDel="00FC6A3D">
          <w:delText xml:space="preserve">the </w:delText>
        </w:r>
        <w:r w:rsidR="00BD524B" w:rsidRPr="00AB23C1" w:rsidDel="00FC6A3D">
          <w:delText xml:space="preserve">genetic </w:delText>
        </w:r>
        <w:r w:rsidR="00E31076" w:rsidRPr="00AB23C1" w:rsidDel="00FC6A3D">
          <w:delText xml:space="preserve">and metabolic </w:delText>
        </w:r>
        <w:r w:rsidR="00BD524B" w:rsidRPr="00AB23C1" w:rsidDel="00FC6A3D">
          <w:delText xml:space="preserve">influences on the </w:delText>
        </w:r>
      </w:del>
      <w:del w:id="413" w:author="Joao Xavier" w:date="2020-07-07T19:07:00Z">
        <w:r w:rsidR="00BD524B" w:rsidRPr="00AB23C1" w:rsidDel="00FC6A3D">
          <w:delText xml:space="preserve">swarming </w:delText>
        </w:r>
      </w:del>
      <w:del w:id="414" w:author="Joao Xavier" w:date="2020-07-07T19:05:00Z">
        <w:r w:rsidR="00BD524B" w:rsidRPr="00AB23C1" w:rsidDel="00FC6A3D">
          <w:delText>phenotype</w:delText>
        </w:r>
        <w:r w:rsidR="002E5277" w:rsidRPr="00AB23C1" w:rsidDel="00FC6A3D">
          <w:delText xml:space="preserve"> </w:delText>
        </w:r>
      </w:del>
      <w:del w:id="415" w:author="Joao Xavier" w:date="2020-07-07T19:07:00Z">
        <w:r w:rsidR="002E5277" w:rsidRPr="00AB23C1" w:rsidDel="00FC6A3D">
          <w:fldChar w:fldCharType="begin"/>
        </w:r>
        <w:r w:rsidR="0047250C" w:rsidDel="00FC6A3D">
          <w:delInstrText>ADDIN F1000_CSL_CITATION&lt;~#@#~&gt;[{"DOI":"10.1111/j.1365-2958.2004.04295.x","First":false,"Last":false,"PMID":"15491361","abstract":"Most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delInstrText>
        </w:r>
        <w:r w:rsidR="002E5277" w:rsidRPr="00AB23C1" w:rsidDel="00FC6A3D">
          <w:fldChar w:fldCharType="separate"/>
        </w:r>
        <w:r w:rsidR="000613DD" w:rsidRPr="000613DD" w:rsidDel="00FC6A3D">
          <w:rPr>
            <w:noProof/>
          </w:rPr>
          <w:delText xml:space="preserve">(Kim &amp; Surette, 2004; Inoue </w:delText>
        </w:r>
        <w:r w:rsidR="000613DD" w:rsidRPr="000613DD" w:rsidDel="00FC6A3D">
          <w:rPr>
            <w:i/>
            <w:noProof/>
          </w:rPr>
          <w:delText>et al</w:delText>
        </w:r>
        <w:r w:rsidR="000613DD" w:rsidRPr="000613DD" w:rsidDel="00FC6A3D">
          <w:rPr>
            <w:noProof/>
          </w:rPr>
          <w:delText>, 2007)</w:delText>
        </w:r>
        <w:r w:rsidR="002E5277" w:rsidRPr="00AB23C1" w:rsidDel="00FC6A3D">
          <w:fldChar w:fldCharType="end"/>
        </w:r>
        <w:r w:rsidR="00F349BC" w:rsidRPr="00AB23C1" w:rsidDel="00FC6A3D">
          <w:delText xml:space="preserve">. </w:delText>
        </w:r>
      </w:del>
      <w:del w:id="416" w:author="Joao Xavier" w:date="2020-07-07T19:06:00Z">
        <w:r w:rsidR="00F349BC" w:rsidRPr="00AB23C1" w:rsidDel="00FC6A3D">
          <w:delText xml:space="preserve">Indeed, </w:delText>
        </w:r>
      </w:del>
      <w:del w:id="417" w:author="Joao Xavier" w:date="2020-07-07T19:05:00Z">
        <w:r w:rsidR="00155167" w:rsidRPr="00AB23C1" w:rsidDel="00FC6A3D">
          <w:delText>the molecular functions of hundreds of</w:delText>
        </w:r>
      </w:del>
      <w:ins w:id="418" w:author="Joao Xavier" w:date="2020-07-07T19:06:00Z">
        <w:r w:rsidR="00FC6A3D">
          <w:t>Many</w:t>
        </w:r>
      </w:ins>
      <w:r w:rsidR="00F349BC" w:rsidRPr="00AB23C1">
        <w:t xml:space="preserve"> </w:t>
      </w:r>
      <w:ins w:id="419" w:author="Joao Xavier" w:date="2020-07-07T19:05:00Z">
        <w:r w:rsidR="00FC6A3D">
          <w:t xml:space="preserve">genes </w:t>
        </w:r>
      </w:ins>
      <w:ins w:id="420" w:author="Joao Xavier" w:date="2020-07-08T09:16:00Z">
        <w:r w:rsidR="00A52571">
          <w:t>that</w:t>
        </w:r>
      </w:ins>
      <w:ins w:id="421" w:author="Joao Xavier" w:date="2020-07-07T19:05:00Z">
        <w:r w:rsidR="00FC6A3D">
          <w:t xml:space="preserve"> modulate </w:t>
        </w:r>
      </w:ins>
      <w:ins w:id="422" w:author="Joao Xavier" w:date="2020-07-07T19:06:00Z">
        <w:r w:rsidR="00FC6A3D">
          <w:t>swarming</w:t>
        </w:r>
      </w:ins>
      <w:del w:id="423" w:author="Joao Xavier" w:date="2020-07-07T19:05:00Z">
        <w:r w:rsidR="00155167" w:rsidRPr="00AB23C1" w:rsidDel="00FC6A3D">
          <w:delText>swarming-associated</w:delText>
        </w:r>
      </w:del>
      <w:del w:id="424" w:author="Joao Xavier" w:date="2020-07-07T19:16:00Z">
        <w:r w:rsidR="00155167" w:rsidRPr="00AB23C1" w:rsidDel="00E8494D">
          <w:delText xml:space="preserve"> </w:delText>
        </w:r>
      </w:del>
      <w:del w:id="425" w:author="Joao Xavier" w:date="2020-07-07T19:06:00Z">
        <w:r w:rsidR="00155167" w:rsidRPr="00AB23C1" w:rsidDel="00FC6A3D">
          <w:delText xml:space="preserve">genes </w:delText>
        </w:r>
        <w:r w:rsidR="00B26783" w:rsidRPr="00AB23C1" w:rsidDel="00FC6A3D">
          <w:delText xml:space="preserve">span </w:delText>
        </w:r>
        <w:r w:rsidR="00155167" w:rsidRPr="00AB23C1" w:rsidDel="00FC6A3D">
          <w:delText>a</w:delText>
        </w:r>
      </w:del>
      <w:ins w:id="426" w:author="Joao Xavier" w:date="2020-07-07T19:06:00Z">
        <w:r w:rsidR="00FC6A3D">
          <w:t xml:space="preserve"> impact key</w:t>
        </w:r>
      </w:ins>
      <w:r w:rsidR="00155167" w:rsidRPr="00AB23C1">
        <w:t xml:space="preserve"> </w:t>
      </w:r>
      <w:del w:id="427" w:author="Joao Xavier" w:date="2020-07-07T19:06:00Z">
        <w:r w:rsidR="00155167" w:rsidRPr="00AB23C1" w:rsidDel="00FC6A3D">
          <w:delText xml:space="preserve">wide range of </w:delText>
        </w:r>
      </w:del>
      <w:r w:rsidR="00155167" w:rsidRPr="00AB23C1">
        <w:t xml:space="preserve">cellular activities including tricarboxylic acid (TCA) cycle and stress response </w:t>
      </w:r>
      <w:r w:rsidR="00155167" w:rsidRPr="00AB23C1">
        <w:fldChar w:fldCharType="begin"/>
      </w:r>
      <w:r w:rsidR="0047250C">
        <w: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instrText>
      </w:r>
      <w:r w:rsidR="00155167" w:rsidRPr="00AB23C1">
        <w:fldChar w:fldCharType="separate"/>
      </w:r>
      <w:r w:rsidR="007272A4" w:rsidRPr="007272A4">
        <w:rPr>
          <w:noProof/>
        </w:rPr>
        <w:t xml:space="preserve">(Inoue </w:t>
      </w:r>
      <w:r w:rsidR="007272A4" w:rsidRPr="007272A4">
        <w:rPr>
          <w:i/>
          <w:noProof/>
        </w:rPr>
        <w:t>et al</w:t>
      </w:r>
      <w:r w:rsidR="007272A4" w:rsidRPr="007272A4">
        <w:rPr>
          <w:noProof/>
        </w:rPr>
        <w:t>, 2007; Tremblay &amp; Déziel, 2010)</w:t>
      </w:r>
      <w:r w:rsidR="00155167" w:rsidRPr="00AB23C1">
        <w:fldChar w:fldCharType="end"/>
      </w:r>
      <w:ins w:id="428" w:author="Joao Xavier" w:date="2020-07-07T19:07:00Z">
        <w:r w:rsidR="00FC6A3D">
          <w:t xml:space="preserve"> and therefore have pleiotropic effects. </w:t>
        </w:r>
      </w:ins>
      <w:ins w:id="429" w:author="Joao Xavier" w:date="2020-07-08T09:17:00Z">
        <w:r w:rsidR="00A52571">
          <w:t>D</w:t>
        </w:r>
      </w:ins>
      <w:del w:id="430" w:author="Joao Xavier" w:date="2020-07-07T19:07:00Z">
        <w:r w:rsidR="00155167" w:rsidRPr="00AB23C1" w:rsidDel="00FC6A3D">
          <w:delText xml:space="preserve">, </w:delText>
        </w:r>
        <w:r w:rsidR="0080642F" w:rsidRPr="00AB23C1" w:rsidDel="00FC6A3D">
          <w:delText>indicating</w:delText>
        </w:r>
        <w:r w:rsidR="00155167" w:rsidRPr="00AB23C1" w:rsidDel="00FC6A3D">
          <w:delText xml:space="preserve"> that s</w:delText>
        </w:r>
      </w:del>
      <w:del w:id="431" w:author="Joao Xavier" w:date="2020-07-08T09:17:00Z">
        <w:r w:rsidR="00155167" w:rsidRPr="00AB23C1" w:rsidDel="00A52571">
          <w:delText xml:space="preserve">warming is an emergent property </w:delText>
        </w:r>
      </w:del>
      <w:del w:id="432" w:author="Joao Xavier" w:date="2020-07-07T19:08:00Z">
        <w:r w:rsidR="00155167" w:rsidRPr="00AB23C1" w:rsidDel="00FC6A3D">
          <w:delText>that cannot be analyzed solely in terms of single genes or metabolic pathways.</w:delText>
        </w:r>
      </w:del>
      <w:ins w:id="433" w:author="Joao Xavier" w:date="2020-07-07T19:08:00Z">
        <w:r w:rsidR="00FC6A3D">
          <w:t>espite the</w:t>
        </w:r>
      </w:ins>
      <w:ins w:id="434" w:author="Joao Xavier" w:date="2020-07-07T19:07:00Z">
        <w:r w:rsidR="00FC6A3D">
          <w:t xml:space="preserve"> many insights, we lack </w:t>
        </w:r>
        <w:r w:rsidR="00FC6A3D" w:rsidRPr="00AB23C1">
          <w:t xml:space="preserve">a systems-level understanding of </w:t>
        </w:r>
      </w:ins>
      <w:ins w:id="435" w:author="Joao Xavier" w:date="2020-07-07T19:08:00Z">
        <w:r w:rsidR="00FC6A3D">
          <w:t>this cooperative bacterial behavior</w:t>
        </w:r>
      </w:ins>
      <w:ins w:id="436" w:author="Joao Xavier" w:date="2020-07-07T19:07:00Z">
        <w:r w:rsidR="00FC6A3D" w:rsidRPr="00AB23C1">
          <w:t xml:space="preserve"> </w:t>
        </w:r>
        <w:r w:rsidR="00FC6A3D" w:rsidRPr="00AB23C1">
          <w:fldChar w:fldCharType="begin"/>
        </w:r>
        <w:r w:rsidR="00FC6A3D">
          <w:instrText>ADDIN F1000_CSL_CITATION&lt;~#@#~&gt;[{"DOI":"10.1111/j.1365-2958.2004.04295.x","First":false,"Last":false,"PMID":"15491361","abstract":"Most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instrText>
        </w:r>
        <w:r w:rsidR="00FC6A3D" w:rsidRPr="00AB23C1">
          <w:fldChar w:fldCharType="separate"/>
        </w:r>
      </w:ins>
      <w:r w:rsidR="007272A4" w:rsidRPr="007272A4">
        <w:rPr>
          <w:noProof/>
        </w:rPr>
        <w:t xml:space="preserve">(Kim &amp; Surette, 2004; Inoue </w:t>
      </w:r>
      <w:r w:rsidR="007272A4" w:rsidRPr="007272A4">
        <w:rPr>
          <w:i/>
          <w:noProof/>
        </w:rPr>
        <w:t>et al</w:t>
      </w:r>
      <w:r w:rsidR="007272A4" w:rsidRPr="007272A4">
        <w:rPr>
          <w:noProof/>
        </w:rPr>
        <w:t>, 2007)</w:t>
      </w:r>
      <w:ins w:id="437" w:author="Joao Xavier" w:date="2020-07-07T19:07:00Z">
        <w:r w:rsidR="00FC6A3D" w:rsidRPr="00AB23C1">
          <w:fldChar w:fldCharType="end"/>
        </w:r>
        <w:r w:rsidR="00FC6A3D" w:rsidRPr="00AB23C1">
          <w:t>.</w:t>
        </w:r>
      </w:ins>
    </w:p>
    <w:p w14:paraId="0C47A548" w14:textId="5EFD6517" w:rsidR="00BB3581" w:rsidRPr="00AB23C1" w:rsidRDefault="00BB3581">
      <w:pPr>
        <w:spacing w:before="240" w:after="240"/>
        <w:jc w:val="both"/>
      </w:pPr>
      <w:del w:id="438" w:author="Joao Xavier" w:date="2020-07-07T19:09:00Z">
        <w:r w:rsidRPr="00AB23C1" w:rsidDel="00E92197">
          <w:delText xml:space="preserve">Swarming bacteria are often associated with pathogenesis by showing enhanced antibiotic resistance and virulence </w:delText>
        </w:r>
        <w:r w:rsidRPr="00AB23C1" w:rsidDel="00E92197">
          <w:fldChar w:fldCharType="begin"/>
        </w:r>
        <w:r w:rsidR="0047250C" w:rsidDel="00E92197">
          <w:delInstrText>ADDIN F1000_CSL_CITATION&lt;~#@#~&gt;[{"DOI":"10.1128/JB.01659-07","First":false,"Last":false,"PMCID":"PMC2293252","PMID":"18245294","abstract":"In addition to exhibiting swimming and twitching motility, Pseudomonas aeruginosa is able to swarm on semisolid (viscous) surfaces. Recent studies have indicated that swarming is a more complex type of motility influenced by a large number of different genes. To investigate the adaptation process involved in swarming motility, gene expression profiles were analyzed by performing microarrays on bacteria from the leading edge of a swarm zone compared to bacteria growing in identical medium under swimming conditions. Major shifts in gene expression patterns were observed under swarming conditions, including, among others, the overexpression of a large number of virulence-related genes such as those encoding the type III secretion system and its effectors, those encoding extracellular proteases, and those associated with iron transport. In addition, swarming cells exhibited adaptive antibiotic resistance against polymyxin B, gentamicin, and ciprofloxacin compared to what was seen for their planktonic (swimming) counterparts. By analyzing a large subset of up-regulated genes, we were able to show that two virulence genes, lasB and pvdQ, were required for swarming motility. These results clearly favored the conclusion that swarming of P. aeruginosa is a complex adaptation process in response to a viscous environment resulting in a substantial change in virulence gene expression and antibiotic resistance.","author":[{"family":"Overhage","given":"Joerg"},{"family":"Bains","given":"Manjeet"},{"family":"Brazas","given":"Michelle D"},{"family":"Hancock","given":"Robert E W"}],"authorYearDisplayFormat":false,"citation-label":"1023787","container-title":"Journal of Bacteriology","container-title-short":"J. Bacteriol.","id":"1023787","invisible":false,"issue":"8","issued":{"date-parts":[["2008","4"]]},"journalAbbreviation":"J. Bacteriol.","page":"2671-2679","suppress-author":false,"title":"Swarming of Pseudomonas aeruginosa is a complex adaptation leading to increased production of virulence factors and antibiotic resistance.","type":"article-journal","volume":"190"},{"DOI":"10.1038/nrmicro2405","First":false,"Last":false,"PMCID":"PMC3135019","PMID":"20694026","abstract":"How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motility.","type":"article-journal","volume":"8"},{"DOI":"10.1111/j.1365-2958.2003.03977.x","First":false,"Last":false,"PMID":"15049819","abstract":"Swarming is a specialized form of surface motility displayed by several flagellated bacterial genera, which shares features with other surface phenomenon such as biofilm formation and host invasion. Swarmer cells are generally more flagellated and longer than vegetative cells of the same species propagated in liquid media, and move within an encasement of polysaccharide 'slime'. Signals and signalling pathways controlling swarm cell differentiation are largely unknown. In order to test whether there is a genetic programme specific to swarming, we have determined global gene expression profiles of Salmonella typhimurium over an 8 h time course during swarming, and compared the microarray data with a similar time course of growth in liquid media as well as on harder agar where the bacteria do not swarm. Our data show that bacteria growing on the surface of agar have a markedly different physiology from those in broth, as judged by differential regulation of nearly one-third of the functional genome. The large number of genes showing surface-specific upregulation included those for lipopolysaccharide synthesis, iron metabolism and type III secretion. Although swarming-specific induction of flagellar gene expression was not generally apparent, genes for iron metabolism were strongly induced specifically on swarm agar. Surface-dependent regulation of many virulence genes suggests that growth on an agar surface could serve as a model for gene expression during the initial stages of host infection. Based on cluster analysis of distinctive expression patterns, we report here the identification of putative new genes involved in motility and virulence.","author":[{"family":"Wang","given":"Qingfeng"},{"family":"Frye","given":"Jonathan G"},{"family":"McClelland","given":"Michael"},{"family":"Harshey","given":"Rasika M"}],"authorYearDisplayFormat":false,"citation-label":"1023878","container-title":"Molecular Microbiology","container-title-short":"Mol. Microbiol.","id":"1023878","invisible":false,"issue":"1","issued":{"date-parts":[["2004","4"]]},"journalAbbreviation":"Mol. Microbiol.","page":"169-187","suppress-author":false,"title":"Gene expression patterns during swarming in Salmonella typhimurium: genes specific to surface growth and putative new motility and pathogenicity genes.","type":"article-journal","volume":"52"}]</w:delInstrText>
        </w:r>
        <w:r w:rsidRPr="00AB23C1" w:rsidDel="00E92197">
          <w:fldChar w:fldCharType="separate"/>
        </w:r>
        <w:r w:rsidR="000613DD" w:rsidRPr="000613DD" w:rsidDel="00E92197">
          <w:rPr>
            <w:noProof/>
          </w:rPr>
          <w:delText xml:space="preserve">(Overhage </w:delText>
        </w:r>
        <w:r w:rsidR="000613DD" w:rsidRPr="000613DD" w:rsidDel="00E92197">
          <w:rPr>
            <w:i/>
            <w:noProof/>
          </w:rPr>
          <w:delText>et al</w:delText>
        </w:r>
        <w:r w:rsidR="000613DD" w:rsidRPr="000613DD" w:rsidDel="00E92197">
          <w:rPr>
            <w:noProof/>
          </w:rPr>
          <w:delText xml:space="preserve">, 2008; Kearns, 2010; Wang </w:delText>
        </w:r>
        <w:r w:rsidR="000613DD" w:rsidRPr="000613DD" w:rsidDel="00E92197">
          <w:rPr>
            <w:i/>
            <w:noProof/>
          </w:rPr>
          <w:delText>et al</w:delText>
        </w:r>
        <w:r w:rsidR="000613DD" w:rsidRPr="000613DD" w:rsidDel="00E92197">
          <w:rPr>
            <w:noProof/>
          </w:rPr>
          <w:delText>, 2004)</w:delText>
        </w:r>
        <w:r w:rsidRPr="00AB23C1" w:rsidDel="00E92197">
          <w:fldChar w:fldCharType="end"/>
        </w:r>
        <w:r w:rsidRPr="00AB23C1" w:rsidDel="00E92197">
          <w:delText xml:space="preserve">. </w:delText>
        </w:r>
      </w:del>
      <w:r w:rsidRPr="00AB23C1">
        <w:rPr>
          <w:i/>
        </w:rPr>
        <w:t>Pseudomonas aeruginosa</w:t>
      </w:r>
      <w:r w:rsidRPr="00AB23C1">
        <w:t>—an opportunistic human pathogen and a major cause of hospital</w:t>
      </w:r>
      <w:ins w:id="439" w:author="Joao Xavier" w:date="2020-07-08T09:17:00Z">
        <w:r w:rsidR="00FE0CE0">
          <w:t>-acquired</w:t>
        </w:r>
      </w:ins>
      <w:r w:rsidRPr="00AB23C1">
        <w:t xml:space="preserve"> infections </w:t>
      </w:r>
      <w:r w:rsidRPr="00AB23C1">
        <w:fldChar w:fldCharType="begin"/>
      </w:r>
      <w:r w:rsidR="0047250C">
        <w: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instrText>
      </w:r>
      <w:r w:rsidRPr="00AB23C1">
        <w:fldChar w:fldCharType="separate"/>
      </w:r>
      <w:r w:rsidR="007272A4" w:rsidRPr="007272A4">
        <w:rPr>
          <w:noProof/>
        </w:rPr>
        <w:t xml:space="preserve">(Klevens </w:t>
      </w:r>
      <w:r w:rsidR="007272A4" w:rsidRPr="007272A4">
        <w:rPr>
          <w:i/>
          <w:noProof/>
        </w:rPr>
        <w:t>et al</w:t>
      </w:r>
      <w:r w:rsidR="007272A4" w:rsidRPr="007272A4">
        <w:rPr>
          <w:noProof/>
        </w:rPr>
        <w:t>, 2007)</w:t>
      </w:r>
      <w:r w:rsidRPr="00AB23C1">
        <w:fldChar w:fldCharType="end"/>
      </w:r>
      <w:r w:rsidRPr="00AB23C1">
        <w:t xml:space="preserve">—has </w:t>
      </w:r>
      <w:ins w:id="440" w:author="Joao Xavier" w:date="2020-07-08T09:17:00Z">
        <w:r w:rsidR="0036290B">
          <w:t xml:space="preserve">a </w:t>
        </w:r>
      </w:ins>
      <w:r w:rsidRPr="00AB23C1">
        <w:t>remarkable swarming ability that produces long straight segments (tendrils) in its fractal-like swarming pattern.</w:t>
      </w:r>
      <w:r w:rsidR="00016B28" w:rsidRPr="00AB23C1">
        <w:t xml:space="preserve"> Similar to other swarming species,</w:t>
      </w:r>
      <w:r w:rsidRPr="00AB23C1">
        <w:t xml:space="preserve"> </w:t>
      </w:r>
      <w:r w:rsidRPr="00AB23C1">
        <w:rPr>
          <w:i/>
        </w:rPr>
        <w:t>P. aeruginosa</w:t>
      </w:r>
      <w:r w:rsidRPr="00AB23C1">
        <w:t xml:space="preserve"> requires both flagella and pili to move, </w:t>
      </w:r>
      <w:proofErr w:type="spellStart"/>
      <w:r w:rsidRPr="00AB23C1">
        <w:t>LasR-LasI</w:t>
      </w:r>
      <w:proofErr w:type="spellEnd"/>
      <w:r w:rsidRPr="00AB23C1">
        <w:t xml:space="preserve"> and </w:t>
      </w:r>
      <w:proofErr w:type="spellStart"/>
      <w:r w:rsidRPr="00AB23C1">
        <w:t>RhlR-RhlI</w:t>
      </w:r>
      <w:proofErr w:type="spellEnd"/>
      <w:r w:rsidRPr="00AB23C1">
        <w:t xml:space="preserve"> quorum sensing systems to communicate </w:t>
      </w:r>
      <w:r w:rsidR="00B9475E" w:rsidRPr="00AB23C1">
        <w:t>within population</w:t>
      </w:r>
      <w:r w:rsidRPr="00AB23C1">
        <w:t>, and rhamnolipid</w:t>
      </w:r>
      <w:r w:rsidR="002E0656" w:rsidRPr="00AB23C1">
        <w:t xml:space="preserve"> production</w:t>
      </w:r>
      <w:r w:rsidRPr="00AB23C1">
        <w:t xml:space="preserve"> to lubricate the surface </w:t>
      </w:r>
      <w:r w:rsidRPr="00AB23C1">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r w:rsidRPr="00AB23C1">
        <w:fldChar w:fldCharType="separate"/>
      </w:r>
      <w:r w:rsidR="007272A4" w:rsidRPr="007272A4">
        <w:rPr>
          <w:noProof/>
        </w:rPr>
        <w:t xml:space="preserve">(Köhler </w:t>
      </w:r>
      <w:r w:rsidR="007272A4" w:rsidRPr="007272A4">
        <w:rPr>
          <w:i/>
          <w:noProof/>
        </w:rPr>
        <w:t>et al</w:t>
      </w:r>
      <w:r w:rsidR="007272A4" w:rsidRPr="007272A4">
        <w:rPr>
          <w:noProof/>
        </w:rPr>
        <w:t>, 2000)</w:t>
      </w:r>
      <w:r w:rsidRPr="00AB23C1">
        <w:fldChar w:fldCharType="end"/>
      </w:r>
      <w:r w:rsidRPr="00AB23C1">
        <w:t xml:space="preserve">. Rhamnolipids are a mixture of </w:t>
      </w:r>
      <w:r w:rsidR="004F276E" w:rsidRPr="00AB23C1">
        <w:t>bio</w:t>
      </w:r>
      <w:r w:rsidRPr="00AB23C1">
        <w:t xml:space="preserve">surfactants that consist of 3-(3-hydroxyalkanoyloxy) alkanoic acids (HAAs), mono-rhamnolipids and di-rhamnolipids </w:t>
      </w:r>
      <w:r w:rsidRPr="00AB23C1">
        <w:fldChar w:fldCharType="begin"/>
      </w:r>
      <w:r w:rsidR="0047250C">
        <w: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instrText>
      </w:r>
      <w:r w:rsidRPr="00AB23C1">
        <w:fldChar w:fldCharType="separate"/>
      </w:r>
      <w:r w:rsidR="007272A4" w:rsidRPr="007272A4">
        <w:rPr>
          <w:noProof/>
        </w:rPr>
        <w:t xml:space="preserve">(Abdel-Mawgoud </w:t>
      </w:r>
      <w:r w:rsidR="007272A4" w:rsidRPr="007272A4">
        <w:rPr>
          <w:i/>
          <w:noProof/>
        </w:rPr>
        <w:t>et al</w:t>
      </w:r>
      <w:r w:rsidR="007272A4" w:rsidRPr="007272A4">
        <w:rPr>
          <w:noProof/>
        </w:rPr>
        <w:t>, 2010)</w:t>
      </w:r>
      <w:r w:rsidRPr="00AB23C1">
        <w:fldChar w:fldCharType="end"/>
      </w:r>
      <w:r w:rsidRPr="00AB23C1">
        <w:t xml:space="preserve">. </w:t>
      </w:r>
      <w:proofErr w:type="spellStart"/>
      <w:r w:rsidRPr="00AB23C1">
        <w:t>RhlA</w:t>
      </w:r>
      <w:proofErr w:type="spellEnd"/>
      <w:r w:rsidRPr="00AB23C1">
        <w:t xml:space="preserve"> is the only enzyme required to drive the conversion of fatty acid biosynthesis intermediates (β-</w:t>
      </w:r>
      <w:proofErr w:type="spellStart"/>
      <w:r w:rsidRPr="00AB23C1">
        <w:t>hydroxyacyl</w:t>
      </w:r>
      <w:proofErr w:type="spellEnd"/>
      <w:r w:rsidRPr="00AB23C1">
        <w:t xml:space="preserve">-ACP) to HAA </w:t>
      </w:r>
      <w:r w:rsidRPr="00AB23C1">
        <w:fldChar w:fldCharType="begin"/>
      </w:r>
      <w:r w:rsidR="0047250C">
        <w:instrText>ADDIN F1000_CSL_CITATION&lt;~#@#~&gt;[{"DOI":"10.1128/JB.00080-08","First":false,"Last":false,"PMCID":"PMC2347404","PMID":"18326581","abstract":"Pseudomonas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beta-hydroxyacyl-acyl carrier protein (ACP) pathway intermediates. Purified RhlA forms one molecule of beta-hydroxydecanoyl-beta-hydroxydecanoate from two molecules of beta-hydroxydecanoyl-ACP and is the only enzyme required to generate the lipid component of RL. The acyl groups in RL are primarily beta-hydroxydecanoyl, and in vitro, RhlA has a greater affinity for 10-carbon substrates, illustrating that RhlA functions as a molecular ruler that selectively extracts 10-carbon intermediates from FASII. Eliminating either FabA or FabI activity in P. aeruginosa increases RL production, illustrating that slowing down FASII allows RhlA to more-effectively compete for beta-hydroxydecanoyl-ACP. In Escherichia coli, the rate of fatty acid synthesis increases 1.3-fold when RhlA is expressed, to ensure the continued formation of fatty acids destined for membrane phospholipid even though 24% of the carbon entering FASII is diverted to RL synthesis. Previous studies have placed a ketoreductase, called RhlG, before RhlA in the RL biosynthetic pathway; however, our experiments show that RhlG has no role in RL biosynthesis. We conclude that RhlA is necessary and sufficient to form the acyl moiety of RL and that the flux of carbon through FASII accelerates to support RL production and maintain a supply of acyl chains for phospholipid synthesis.","author":[{"family":"Zhu","given":"Kun"},{"family":"Rock","given":"Charles O"}],"authorYearDisplayFormat":false,"citation-label":"9124560","container-title":"Journal of Bacteriology","container-title-short":"J. Bacteriol.","id":"9124560","invisible":false,"issue":"9","issued":{"date-parts":[["2008","5"]]},"journalAbbreviation":"J. Bacteriol.","page":"3147-3154","suppress-author":false,"title":"RhlA converts beta-hydroxyacyl-acyl carrier protein intermediates in fatty acid synthesis to the beta-hydroxydecanoyl-beta-hydroxydecanoate component of rhamnolipids in &lt;i&gt;Pseudomonas aeruginosa.&lt;/i&gt;","type":"article-journal","volume":"190"}]</w:instrText>
      </w:r>
      <w:r w:rsidRPr="00AB23C1">
        <w:fldChar w:fldCharType="separate"/>
      </w:r>
      <w:r w:rsidR="007272A4" w:rsidRPr="007272A4">
        <w:rPr>
          <w:noProof/>
        </w:rPr>
        <w:t>(Zhu &amp; Rock, 2008)</w:t>
      </w:r>
      <w:r w:rsidRPr="00AB23C1">
        <w:fldChar w:fldCharType="end"/>
      </w:r>
      <w:r w:rsidRPr="00AB23C1">
        <w:t xml:space="preserve">, whereas </w:t>
      </w:r>
      <w:proofErr w:type="spellStart"/>
      <w:r w:rsidRPr="00AB23C1">
        <w:t>RhlB</w:t>
      </w:r>
      <w:proofErr w:type="spellEnd"/>
      <w:r w:rsidRPr="00AB23C1">
        <w:t xml:space="preserve"> and </w:t>
      </w:r>
      <w:proofErr w:type="spellStart"/>
      <w:r w:rsidRPr="00AB23C1">
        <w:t>RhlC</w:t>
      </w:r>
      <w:proofErr w:type="spellEnd"/>
      <w:r w:rsidRPr="00AB23C1">
        <w:t xml:space="preserve"> each </w:t>
      </w:r>
      <w:r w:rsidR="00F370D2" w:rsidRPr="00AB23C1">
        <w:t>conjugate</w:t>
      </w:r>
      <w:r w:rsidRPr="00AB23C1">
        <w:t xml:space="preserve">s one molecule of rhamnose to HAAs to </w:t>
      </w:r>
      <w:r w:rsidR="00F370D2" w:rsidRPr="00AB23C1">
        <w:t>produce</w:t>
      </w:r>
      <w:r w:rsidRPr="00AB23C1">
        <w:t xml:space="preserve"> mono-rhamnolipids and di-rhamnolipids in sequential steps </w:t>
      </w:r>
      <w:r w:rsidRPr="00AB23C1">
        <w:fldChar w:fldCharType="begin"/>
      </w:r>
      <w:r w:rsidR="0047250C">
        <w: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instrText>
      </w:r>
      <w:r w:rsidRPr="00AB23C1">
        <w:fldChar w:fldCharType="separate"/>
      </w:r>
      <w:r w:rsidR="007272A4" w:rsidRPr="007272A4">
        <w:rPr>
          <w:noProof/>
        </w:rPr>
        <w:t>(Chong &amp; Li, 2017)</w:t>
      </w:r>
      <w:r w:rsidRPr="00AB23C1">
        <w:fldChar w:fldCharType="end"/>
      </w:r>
      <w:r w:rsidRPr="00AB23C1">
        <w:t xml:space="preserve">. The genes encoding </w:t>
      </w:r>
      <w:proofErr w:type="spellStart"/>
      <w:r w:rsidRPr="00AB23C1">
        <w:t>RhlA</w:t>
      </w:r>
      <w:proofErr w:type="spellEnd"/>
      <w:r w:rsidRPr="00AB23C1">
        <w:t xml:space="preserve"> and </w:t>
      </w:r>
      <w:proofErr w:type="spellStart"/>
      <w:r w:rsidRPr="00AB23C1">
        <w:t>RhlB</w:t>
      </w:r>
      <w:proofErr w:type="spellEnd"/>
      <w:r w:rsidRPr="00AB23C1">
        <w:t xml:space="preserve"> are located in the same operon </w:t>
      </w:r>
      <w:proofErr w:type="spellStart"/>
      <w:r w:rsidRPr="00AB23C1">
        <w:rPr>
          <w:i/>
        </w:rPr>
        <w:t>rhlAB</w:t>
      </w:r>
      <w:proofErr w:type="spellEnd"/>
      <w:r w:rsidRPr="00AB23C1">
        <w:t xml:space="preserve">, which is regulated by the quorum-sensing cascade headed by </w:t>
      </w:r>
      <w:proofErr w:type="spellStart"/>
      <w:r w:rsidRPr="00AB23C1">
        <w:t>LasR-LasI</w:t>
      </w:r>
      <w:proofErr w:type="spellEnd"/>
      <w:r w:rsidRPr="00AB23C1">
        <w:t xml:space="preserve"> and followed by </w:t>
      </w:r>
      <w:proofErr w:type="spellStart"/>
      <w:r w:rsidRPr="00AB23C1">
        <w:t>RhlR-RhlI</w:t>
      </w:r>
      <w:proofErr w:type="spellEnd"/>
      <w:r w:rsidRPr="00AB23C1">
        <w:t xml:space="preserve"> </w:t>
      </w:r>
      <w:r w:rsidRPr="00AB23C1">
        <w:fldChar w:fldCharType="begin"/>
      </w:r>
      <w:r w:rsidR="0047250C">
        <w: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instrText>
      </w:r>
      <w:r w:rsidRPr="00AB23C1">
        <w:fldChar w:fldCharType="separate"/>
      </w:r>
      <w:r w:rsidR="007272A4" w:rsidRPr="007272A4">
        <w:rPr>
          <w:noProof/>
        </w:rPr>
        <w:t xml:space="preserve">(Medina </w:t>
      </w:r>
      <w:r w:rsidR="007272A4" w:rsidRPr="007272A4">
        <w:rPr>
          <w:i/>
          <w:noProof/>
        </w:rPr>
        <w:t>et al</w:t>
      </w:r>
      <w:r w:rsidR="007272A4" w:rsidRPr="007272A4">
        <w:rPr>
          <w:noProof/>
        </w:rPr>
        <w:t>, 2003)</w:t>
      </w:r>
      <w:r w:rsidRPr="00AB23C1">
        <w:fldChar w:fldCharType="end"/>
      </w:r>
      <w:r w:rsidRPr="00AB23C1">
        <w:t xml:space="preserve">. Other than quorum-sensing signals, </w:t>
      </w:r>
      <w:proofErr w:type="spellStart"/>
      <w:r w:rsidRPr="00AB23C1">
        <w:rPr>
          <w:i/>
          <w:iCs/>
        </w:rPr>
        <w:t>rhlAB</w:t>
      </w:r>
      <w:proofErr w:type="spellEnd"/>
      <w:r w:rsidRPr="00AB23C1">
        <w:rPr>
          <w:i/>
          <w:iCs/>
        </w:rPr>
        <w:t xml:space="preserve"> </w:t>
      </w:r>
      <w:r w:rsidRPr="00AB23C1">
        <w:t xml:space="preserve">expression is also controlled by </w:t>
      </w:r>
      <w:r w:rsidR="00532D2F">
        <w:t>nutrient cues</w:t>
      </w:r>
      <w:r w:rsidRPr="00AB23C1">
        <w:t xml:space="preserve"> such as </w:t>
      </w:r>
      <w:ins w:id="441" w:author="Joao Xavier" w:date="2020-07-08T09:18:00Z">
        <w:r w:rsidR="0036290B">
          <w:t xml:space="preserve">an </w:t>
        </w:r>
      </w:ins>
      <w:del w:id="442" w:author="Joao Xavier" w:date="2020-07-07T19:11:00Z">
        <w:r w:rsidRPr="00AB23C1" w:rsidDel="000548EE">
          <w:delText xml:space="preserve">the presence of </w:delText>
        </w:r>
      </w:del>
      <w:r w:rsidRPr="00AB23C1">
        <w:t xml:space="preserve">excess </w:t>
      </w:r>
      <w:ins w:id="443" w:author="Joao Xavier" w:date="2020-07-08T09:18:00Z">
        <w:r w:rsidR="0036290B">
          <w:t xml:space="preserve">of </w:t>
        </w:r>
      </w:ins>
      <w:r w:rsidRPr="00AB23C1">
        <w:t xml:space="preserve">carbon </w:t>
      </w:r>
      <w:del w:id="444" w:author="Joao Xavier" w:date="2020-07-07T19:11:00Z">
        <w:r w:rsidRPr="00AB23C1" w:rsidDel="000548EE">
          <w:delText xml:space="preserve">in </w:delText>
        </w:r>
      </w:del>
      <w:del w:id="445" w:author="Joao Xavier" w:date="2020-07-08T09:18:00Z">
        <w:r w:rsidRPr="00AB23C1" w:rsidDel="0036290B">
          <w:delText xml:space="preserve">relative to </w:delText>
        </w:r>
      </w:del>
      <w:del w:id="446" w:author="Joao Xavier" w:date="2020-07-07T19:11:00Z">
        <w:r w:rsidRPr="00AB23C1" w:rsidDel="000548EE">
          <w:delText xml:space="preserve">metabolic capacity </w:delText>
        </w:r>
      </w:del>
      <w:ins w:id="447" w:author="Joao Xavier" w:date="2020-07-08T09:18:00Z">
        <w:r w:rsidR="0036290B">
          <w:t>source</w:t>
        </w:r>
      </w:ins>
      <w:ins w:id="448" w:author="Joao Xavier" w:date="2020-07-07T19:11:00Z">
        <w:r w:rsidR="000548EE" w:rsidRPr="00AB23C1">
          <w:t xml:space="preserve"> </w:t>
        </w:r>
      </w:ins>
      <w:r w:rsidRPr="00AB23C1">
        <w:fldChar w:fldCharType="begin"/>
      </w:r>
      <w:r w:rsidR="0047250C">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instrText>
      </w:r>
      <w:r w:rsidRPr="00AB23C1">
        <w:fldChar w:fldCharType="separate"/>
      </w:r>
      <w:r w:rsidR="007272A4" w:rsidRPr="007272A4">
        <w:rPr>
          <w:noProof/>
        </w:rPr>
        <w:t xml:space="preserve">(Xavier </w:t>
      </w:r>
      <w:r w:rsidR="007272A4" w:rsidRPr="007272A4">
        <w:rPr>
          <w:i/>
          <w:noProof/>
        </w:rPr>
        <w:t>et al</w:t>
      </w:r>
      <w:r w:rsidR="007272A4" w:rsidRPr="007272A4">
        <w:rPr>
          <w:noProof/>
        </w:rPr>
        <w:t xml:space="preserve">, 2011; Boyle </w:t>
      </w:r>
      <w:r w:rsidR="007272A4" w:rsidRPr="007272A4">
        <w:rPr>
          <w:i/>
          <w:noProof/>
        </w:rPr>
        <w:t>et al</w:t>
      </w:r>
      <w:r w:rsidR="007272A4" w:rsidRPr="007272A4">
        <w:rPr>
          <w:noProof/>
        </w:rPr>
        <w:t>, 2015; Mellbye &amp; Schuster, 2014)</w:t>
      </w:r>
      <w:r w:rsidRPr="00AB23C1">
        <w:fldChar w:fldCharType="end"/>
      </w:r>
      <w:r w:rsidRPr="00AB23C1">
        <w:t>.</w:t>
      </w:r>
      <w:r w:rsidR="00647753" w:rsidRPr="00AB23C1">
        <w:t xml:space="preserve"> </w:t>
      </w:r>
      <w:r w:rsidRPr="00AB23C1">
        <w:t xml:space="preserve">The combination of quorum-sensing and metabolic signals </w:t>
      </w:r>
      <w:ins w:id="449" w:author="Joao Xavier" w:date="2020-07-08T09:19:00Z">
        <w:r w:rsidR="00EE18A8">
          <w:t xml:space="preserve">regulating swarming </w:t>
        </w:r>
      </w:ins>
      <w:r w:rsidRPr="00AB23C1">
        <w:t>prevent</w:t>
      </w:r>
      <w:ins w:id="450" w:author="Joao Xavier" w:date="2020-07-07T19:12:00Z">
        <w:r w:rsidR="00830B37">
          <w:t>s cheating</w:t>
        </w:r>
      </w:ins>
      <w:del w:id="451" w:author="Joao Xavier" w:date="2020-07-07T19:12:00Z">
        <w:r w:rsidRPr="00AB23C1" w:rsidDel="00830B37">
          <w:delText xml:space="preserve"> evolutionary exploitation </w:delText>
        </w:r>
      </w:del>
      <w:ins w:id="452" w:author="Joao Xavier" w:date="2020-07-07T19:12:00Z">
        <w:r w:rsidR="00830B37">
          <w:t xml:space="preserve"> </w:t>
        </w:r>
      </w:ins>
      <w:del w:id="453" w:author="Joao Xavier" w:date="2020-07-07T19:12:00Z">
        <w:r w:rsidRPr="00AB23C1" w:rsidDel="00830B37">
          <w:delText xml:space="preserve">of </w:delText>
        </w:r>
      </w:del>
      <w:ins w:id="454" w:author="Joao Xavier" w:date="2020-07-07T19:12:00Z">
        <w:r w:rsidR="00830B37">
          <w:t>by</w:t>
        </w:r>
        <w:r w:rsidR="00830B37" w:rsidRPr="00AB23C1">
          <w:t xml:space="preserve"> </w:t>
        </w:r>
      </w:ins>
      <w:r w:rsidRPr="00AB23C1">
        <w:t>non-</w:t>
      </w:r>
      <w:del w:id="455" w:author="Joao Xavier" w:date="2020-07-07T19:12:00Z">
        <w:r w:rsidR="00D606EE" w:rsidRPr="00AB23C1" w:rsidDel="00944310">
          <w:delText>cooperative</w:delText>
        </w:r>
        <w:r w:rsidRPr="00AB23C1" w:rsidDel="00944310">
          <w:delText xml:space="preserve"> cheaters</w:delText>
        </w:r>
      </w:del>
      <w:ins w:id="456" w:author="Joao Xavier" w:date="2020-07-07T19:12:00Z">
        <w:r w:rsidR="00944310">
          <w:t>rhamnolipid producers</w:t>
        </w:r>
      </w:ins>
      <w:r w:rsidRPr="00AB23C1">
        <w:t xml:space="preserve"> </w:t>
      </w:r>
      <w:del w:id="457" w:author="Joao Xavier" w:date="2020-07-07T19:12:00Z">
        <w:r w:rsidRPr="00AB23C1" w:rsidDel="00830B37">
          <w:delText>(e.g., an</w:delText>
        </w:r>
      </w:del>
      <w:ins w:id="458" w:author="Joao Xavier" w:date="2020-07-07T19:12:00Z">
        <w:r w:rsidR="00830B37">
          <w:t>such as the</w:t>
        </w:r>
      </w:ins>
      <w:r w:rsidRPr="00AB23C1">
        <w:t xml:space="preserve"> </w:t>
      </w:r>
      <w:proofErr w:type="spellStart"/>
      <w:r w:rsidRPr="00AB23C1">
        <w:t>Δ</w:t>
      </w:r>
      <w:r w:rsidRPr="00AB23C1">
        <w:rPr>
          <w:i/>
        </w:rPr>
        <w:t>rhlA</w:t>
      </w:r>
      <w:proofErr w:type="spellEnd"/>
      <w:r w:rsidRPr="00AB23C1">
        <w:t xml:space="preserve"> mutant</w:t>
      </w:r>
      <w:del w:id="459" w:author="Joao Xavier" w:date="2020-07-07T19:12:00Z">
        <w:r w:rsidRPr="00AB23C1" w:rsidDel="00830B37">
          <w:delText>)</w:delText>
        </w:r>
      </w:del>
      <w:r w:rsidRPr="00AB23C1">
        <w:t xml:space="preserve"> by </w:t>
      </w:r>
      <w:r w:rsidR="004D787D" w:rsidRPr="00AB23C1">
        <w:t xml:space="preserve">prudently </w:t>
      </w:r>
      <w:r w:rsidRPr="00AB23C1">
        <w:t xml:space="preserve">ensuring that </w:t>
      </w:r>
      <w:del w:id="460" w:author="Joao Xavier" w:date="2020-07-07T19:13:00Z">
        <w:r w:rsidR="005F3315" w:rsidRPr="00AB23C1" w:rsidDel="00830B37">
          <w:delText xml:space="preserve">massive </w:delText>
        </w:r>
      </w:del>
      <w:r w:rsidRPr="00AB23C1">
        <w:t xml:space="preserve">rhamnolipids are </w:t>
      </w:r>
      <w:r w:rsidR="004D787D" w:rsidRPr="00AB23C1">
        <w:t>only</w:t>
      </w:r>
      <w:r w:rsidR="00C15C8E" w:rsidRPr="00AB23C1">
        <w:t xml:space="preserve"> </w:t>
      </w:r>
      <w:r w:rsidRPr="00AB23C1">
        <w:t xml:space="preserve">produced </w:t>
      </w:r>
      <w:r w:rsidR="00CF10DE" w:rsidRPr="00AB23C1">
        <w:t>at the right tim</w:t>
      </w:r>
      <w:ins w:id="461" w:author="Joao Xavier" w:date="2020-07-07T19:13:00Z">
        <w:r w:rsidR="00830B37">
          <w:t>e</w:t>
        </w:r>
      </w:ins>
      <w:del w:id="462" w:author="Joao Xavier" w:date="2020-07-07T19:13:00Z">
        <w:r w:rsidR="00CF10DE" w:rsidRPr="00AB23C1" w:rsidDel="00830B37">
          <w:delText>ing</w:delText>
        </w:r>
      </w:del>
      <w:r w:rsidR="00CF10DE" w:rsidRPr="00AB23C1">
        <w:t xml:space="preserve"> </w:t>
      </w:r>
      <w:r w:rsidRPr="00AB23C1">
        <w:t xml:space="preserve">when </w:t>
      </w:r>
      <w:r w:rsidR="00B75462" w:rsidRPr="00AB23C1">
        <w:t>the production</w:t>
      </w:r>
      <w:r w:rsidRPr="00AB23C1">
        <w:t xml:space="preserve"> benefits outweigh its cost</w:t>
      </w:r>
      <w:r w:rsidR="005F3315" w:rsidRPr="00AB23C1">
        <w:t>s</w:t>
      </w:r>
      <w:ins w:id="463" w:author="Joao Xavier" w:date="2020-07-07T19:13:00Z">
        <w:r w:rsidR="00A66489">
          <w:t>. Strains that produce rhamnolipids too soon</w:t>
        </w:r>
      </w:ins>
      <w:ins w:id="464" w:author="Joao Xavier" w:date="2020-07-07T19:14:00Z">
        <w:r w:rsidR="00A66489">
          <w:t xml:space="preserve"> or overproduce rhamnolipids</w:t>
        </w:r>
      </w:ins>
      <w:ins w:id="465" w:author="Joao Xavier" w:date="2020-07-07T19:13:00Z">
        <w:r w:rsidR="00A66489">
          <w:t xml:space="preserve">, such as </w:t>
        </w:r>
      </w:ins>
      <w:ins w:id="466" w:author="Joao Xavier" w:date="2020-07-07T19:17:00Z">
        <w:r w:rsidR="00E8494D">
          <w:t>a strain engineered with the induc</w:t>
        </w:r>
      </w:ins>
      <w:ins w:id="467" w:author="Joao Xavier" w:date="2020-07-07T19:18:00Z">
        <w:r w:rsidR="00E8494D">
          <w:t>ible</w:t>
        </w:r>
      </w:ins>
      <w:ins w:id="468" w:author="Joao Xavier" w:date="2020-07-07T19:13:00Z">
        <w:r w:rsidR="00A66489">
          <w:t xml:space="preserve"> </w:t>
        </w:r>
        <w:proofErr w:type="spellStart"/>
        <w:r w:rsidR="00A66489">
          <w:t>P</w:t>
        </w:r>
        <w:r w:rsidR="00A66489" w:rsidRPr="00A66489">
          <w:rPr>
            <w:vertAlign w:val="subscript"/>
            <w:rPrChange w:id="469" w:author="Joao Xavier" w:date="2020-07-07T19:15:00Z">
              <w:rPr/>
            </w:rPrChange>
          </w:rPr>
          <w:t>B</w:t>
        </w:r>
      </w:ins>
      <w:ins w:id="470" w:author="Joao Xavier" w:date="2020-07-07T19:14:00Z">
        <w:r w:rsidR="00A66489" w:rsidRPr="00A66489">
          <w:rPr>
            <w:vertAlign w:val="subscript"/>
            <w:rPrChange w:id="471" w:author="Joao Xavier" w:date="2020-07-07T19:15:00Z">
              <w:rPr/>
            </w:rPrChange>
          </w:rPr>
          <w:t>AD</w:t>
        </w:r>
        <w:r w:rsidR="00A66489" w:rsidRPr="00A66489">
          <w:rPr>
            <w:i/>
            <w:iCs/>
            <w:rPrChange w:id="472" w:author="Joao Xavier" w:date="2020-07-07T19:15:00Z">
              <w:rPr/>
            </w:rPrChange>
          </w:rPr>
          <w:t>rhlA</w:t>
        </w:r>
        <w:proofErr w:type="spellEnd"/>
        <w:r w:rsidR="00A66489">
          <w:t xml:space="preserve"> </w:t>
        </w:r>
      </w:ins>
      <w:ins w:id="473" w:author="Joao Xavier" w:date="2020-07-07T19:18:00Z">
        <w:r w:rsidR="00E8494D">
          <w:t>construct</w:t>
        </w:r>
      </w:ins>
      <w:ins w:id="474" w:author="Joao Xavier" w:date="2020-07-07T19:14:00Z">
        <w:r w:rsidR="00A66489">
          <w:t>,</w:t>
        </w:r>
      </w:ins>
      <w:del w:id="475" w:author="Joao Xavier" w:date="2020-07-07T19:13:00Z">
        <w:r w:rsidR="005F3315" w:rsidRPr="00AB23C1" w:rsidDel="00A66489">
          <w:delText>,</w:delText>
        </w:r>
      </w:del>
      <w:r w:rsidR="005F3315" w:rsidRPr="00AB23C1">
        <w:t xml:space="preserve"> </w:t>
      </w:r>
      <w:ins w:id="476" w:author="Joao Xavier" w:date="2020-07-08T09:19:00Z">
        <w:r w:rsidR="00EE18A8">
          <w:t>have less carbon avai</w:t>
        </w:r>
      </w:ins>
      <w:ins w:id="477" w:author="Joao Xavier" w:date="2020-07-08T09:20:00Z">
        <w:r w:rsidR="00EE18A8">
          <w:t>lable for growth and are susceptible to cheating by non-producers</w:t>
        </w:r>
      </w:ins>
      <w:del w:id="478" w:author="Joao Xavier" w:date="2020-07-07T19:15:00Z">
        <w:r w:rsidR="005F3315" w:rsidRPr="00AB23C1" w:rsidDel="00A66489">
          <w:delText>which would otherwise slows down growth and</w:delText>
        </w:r>
        <w:r w:rsidR="00B75462" w:rsidRPr="00AB23C1" w:rsidDel="00A66489">
          <w:delText xml:space="preserve"> </w:delText>
        </w:r>
      </w:del>
      <w:ins w:id="479" w:author="Joao Xavier" w:date="2020-07-08T09:20:00Z">
        <w:r w:rsidR="00EE18A8">
          <w:t xml:space="preserve"> </w:t>
        </w:r>
      </w:ins>
      <w:del w:id="480" w:author="Joao Xavier" w:date="2020-07-08T09:20:00Z">
        <w:r w:rsidR="00B75462" w:rsidRPr="00AB23C1" w:rsidDel="00EE18A8">
          <w:delText>make</w:delText>
        </w:r>
      </w:del>
      <w:del w:id="481" w:author="Joao Xavier" w:date="2020-07-07T19:15:00Z">
        <w:r w:rsidR="00B75462" w:rsidRPr="00AB23C1" w:rsidDel="00A66489">
          <w:delText>s</w:delText>
        </w:r>
      </w:del>
      <w:del w:id="482" w:author="Joao Xavier" w:date="2020-07-08T09:20:00Z">
        <w:r w:rsidR="00B75462" w:rsidRPr="00AB23C1" w:rsidDel="00EE18A8">
          <w:delText xml:space="preserve"> </w:delText>
        </w:r>
      </w:del>
      <w:del w:id="483" w:author="Joao Xavier" w:date="2020-07-07T19:15:00Z">
        <w:r w:rsidR="00B75462" w:rsidRPr="00AB23C1" w:rsidDel="00A66489">
          <w:delText>the cooperative trait</w:delText>
        </w:r>
      </w:del>
      <w:del w:id="484" w:author="Joao Xavier" w:date="2020-07-08T09:20:00Z">
        <w:r w:rsidR="00B75462" w:rsidRPr="00AB23C1" w:rsidDel="00EE18A8">
          <w:delText xml:space="preserve"> susceptible to cheating</w:delText>
        </w:r>
        <w:r w:rsidR="00082230" w:rsidRPr="00AB23C1" w:rsidDel="00EE18A8">
          <w:delText xml:space="preserve"> </w:delText>
        </w:r>
      </w:del>
      <w:r w:rsidR="00082230" w:rsidRPr="00AB23C1">
        <w:fldChar w:fldCharType="begin"/>
      </w:r>
      <w:r w:rsidR="00E8494D">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w:instrText>
      </w:r>
      <w:r w:rsidR="00082230" w:rsidRPr="00AB23C1">
        <w:fldChar w:fldCharType="separate"/>
      </w:r>
      <w:r w:rsidR="007272A4" w:rsidRPr="007272A4">
        <w:rPr>
          <w:noProof/>
        </w:rPr>
        <w:t xml:space="preserve">(Xavier </w:t>
      </w:r>
      <w:r w:rsidR="007272A4" w:rsidRPr="007272A4">
        <w:rPr>
          <w:i/>
          <w:noProof/>
        </w:rPr>
        <w:t>et al</w:t>
      </w:r>
      <w:r w:rsidR="007272A4" w:rsidRPr="007272A4">
        <w:rPr>
          <w:noProof/>
        </w:rPr>
        <w:t xml:space="preserve">, 2011; de Vargas Roditi </w:t>
      </w:r>
      <w:r w:rsidR="007272A4" w:rsidRPr="007272A4">
        <w:rPr>
          <w:i/>
          <w:noProof/>
        </w:rPr>
        <w:t>et al</w:t>
      </w:r>
      <w:r w:rsidR="007272A4" w:rsidRPr="007272A4">
        <w:rPr>
          <w:noProof/>
        </w:rPr>
        <w:t>, 2013)</w:t>
      </w:r>
      <w:r w:rsidR="00082230" w:rsidRPr="00AB23C1">
        <w:fldChar w:fldCharType="end"/>
      </w:r>
      <w:r w:rsidRPr="00AB23C1">
        <w:t>.</w:t>
      </w:r>
    </w:p>
    <w:p w14:paraId="1554ED84" w14:textId="62FC56C2" w:rsidR="00046FBF" w:rsidRPr="00AB23C1" w:rsidRDefault="00D04AA1">
      <w:pPr>
        <w:spacing w:before="240" w:after="240"/>
        <w:jc w:val="both"/>
      </w:pPr>
      <w:ins w:id="485" w:author="Joao Xavier" w:date="2020-07-08T09:20:00Z">
        <w:r>
          <w:t xml:space="preserve">Besides the role of </w:t>
        </w:r>
      </w:ins>
      <w:del w:id="486" w:author="Joao Xavier" w:date="2020-07-07T19:18:00Z">
        <w:r w:rsidR="00831EAB" w:rsidRPr="00AB23C1" w:rsidDel="00FC473D">
          <w:delText>The m</w:delText>
        </w:r>
      </w:del>
      <w:ins w:id="487" w:author="Joao Xavier" w:date="2020-07-08T09:20:00Z">
        <w:r>
          <w:t>m</w:t>
        </w:r>
      </w:ins>
      <w:r w:rsidR="00831EAB" w:rsidRPr="00AB23C1">
        <w:t>etabolic prudence</w:t>
      </w:r>
      <w:ins w:id="488" w:author="Joao Xavier" w:date="2020-07-08T09:20:00Z">
        <w:r>
          <w:t>, which</w:t>
        </w:r>
      </w:ins>
      <w:r w:rsidR="00831EAB" w:rsidRPr="00AB23C1">
        <w:t xml:space="preserve"> </w:t>
      </w:r>
      <w:ins w:id="489" w:author="Joao Xavier" w:date="2020-07-07T19:18:00Z">
        <w:r w:rsidR="005C1B82">
          <w:t>regulates rhamnolipid production</w:t>
        </w:r>
      </w:ins>
      <w:ins w:id="490" w:author="Joao Xavier" w:date="2020-07-07T19:19:00Z">
        <w:r w:rsidR="005C1B82">
          <w:t xml:space="preserve"> and makes swarming robust to cheating</w:t>
        </w:r>
      </w:ins>
      <w:del w:id="491" w:author="Joao Xavier" w:date="2020-07-07T19:18:00Z">
        <w:r w:rsidR="00831EAB" w:rsidRPr="00AB23C1" w:rsidDel="00FC473D">
          <w:delText xml:space="preserve">described above </w:delText>
        </w:r>
      </w:del>
      <w:del w:id="492" w:author="Joao Xavier" w:date="2020-07-07T19:19:00Z">
        <w:r w:rsidR="00831EAB" w:rsidRPr="00AB23C1" w:rsidDel="005C1B82">
          <w:delText xml:space="preserve">imposes </w:delText>
        </w:r>
      </w:del>
      <w:del w:id="493" w:author="Joao Xavier" w:date="2020-07-07T19:18:00Z">
        <w:r w:rsidR="0063636A" w:rsidRPr="00AB23C1" w:rsidDel="00FC473D">
          <w:delText xml:space="preserve">one </w:delText>
        </w:r>
      </w:del>
      <w:del w:id="494" w:author="Joao Xavier" w:date="2020-07-07T19:19:00Z">
        <w:r w:rsidR="00831EAB" w:rsidRPr="00AB23C1" w:rsidDel="005C1B82">
          <w:delText>metabolic constraint on swarming</w:delText>
        </w:r>
      </w:del>
      <w:ins w:id="495" w:author="Joao Xavier" w:date="2020-07-08T09:20:00Z">
        <w:r>
          <w:t>,</w:t>
        </w:r>
      </w:ins>
      <w:del w:id="496" w:author="Joao Xavier" w:date="2020-07-08T09:20:00Z">
        <w:r w:rsidR="00831EAB" w:rsidRPr="00AB23C1" w:rsidDel="00D04AA1">
          <w:delText>.</w:delText>
        </w:r>
      </w:del>
      <w:r w:rsidR="00831EAB" w:rsidRPr="00AB23C1">
        <w:t xml:space="preserve"> </w:t>
      </w:r>
      <w:del w:id="497" w:author="Joao Xavier" w:date="2020-07-08T09:21:00Z">
        <w:r w:rsidR="00831EAB" w:rsidRPr="00AB23C1" w:rsidDel="00D04AA1">
          <w:delText xml:space="preserve">However, it </w:delText>
        </w:r>
        <w:r w:rsidR="00027F39" w:rsidRPr="00AB23C1" w:rsidDel="00D04AA1">
          <w:delText xml:space="preserve">remains </w:delText>
        </w:r>
      </w:del>
      <w:del w:id="498" w:author="Joao Xavier" w:date="2020-07-07T19:19:00Z">
        <w:r w:rsidR="00027F39" w:rsidRPr="00AB23C1" w:rsidDel="005C1B82">
          <w:delText xml:space="preserve">generally </w:delText>
        </w:r>
      </w:del>
      <w:del w:id="499" w:author="Joao Xavier" w:date="2020-07-08T09:21:00Z">
        <w:r w:rsidR="00027F39" w:rsidRPr="00AB23C1" w:rsidDel="00D04AA1">
          <w:delText>unclear how cell</w:delText>
        </w:r>
      </w:del>
      <w:ins w:id="500" w:author="Joao Xavier" w:date="2020-07-08T09:21:00Z">
        <w:r>
          <w:t xml:space="preserve"> other aspects of metabolism</w:t>
        </w:r>
      </w:ins>
      <w:del w:id="501" w:author="Joao Xavier" w:date="2020-07-08T09:21:00Z">
        <w:r w:rsidR="00027F39" w:rsidRPr="00AB23C1" w:rsidDel="00D04AA1">
          <w:delText xml:space="preserve"> metabolism</w:delText>
        </w:r>
      </w:del>
      <w:r w:rsidR="00027F39" w:rsidRPr="00AB23C1">
        <w:t xml:space="preserve"> </w:t>
      </w:r>
      <w:del w:id="502" w:author="Joao Xavier" w:date="2020-07-07T19:19:00Z">
        <w:r w:rsidR="00B76B05" w:rsidRPr="00AB23C1" w:rsidDel="005C1B82">
          <w:delText>informs the decision of</w:delText>
        </w:r>
      </w:del>
      <w:ins w:id="503" w:author="Joao Xavier" w:date="2020-07-07T19:19:00Z">
        <w:r w:rsidR="005C1B82">
          <w:t>might have influenced</w:t>
        </w:r>
      </w:ins>
      <w:ins w:id="504" w:author="Joao Xavier" w:date="2020-07-08T09:21:00Z">
        <w:r>
          <w:t xml:space="preserve"> the evolution of</w:t>
        </w:r>
      </w:ins>
      <w:ins w:id="505" w:author="Joao Xavier" w:date="2020-07-07T19:19:00Z">
        <w:r w:rsidR="005C1B82">
          <w:t xml:space="preserve"> </w:t>
        </w:r>
      </w:ins>
      <w:del w:id="506" w:author="Joao Xavier" w:date="2020-07-07T19:20:00Z">
        <w:r w:rsidR="00B76B05" w:rsidRPr="00AB23C1" w:rsidDel="005C1B82">
          <w:delText xml:space="preserve"> </w:delText>
        </w:r>
      </w:del>
      <w:r w:rsidR="00B76B05" w:rsidRPr="00AB23C1">
        <w:t xml:space="preserve">swarming </w:t>
      </w:r>
      <w:ins w:id="507" w:author="Joao Xavier" w:date="2020-07-07T19:19:00Z">
        <w:r w:rsidR="005C1B82">
          <w:t>a</w:t>
        </w:r>
      </w:ins>
      <w:ins w:id="508" w:author="Joao Xavier" w:date="2020-07-07T19:20:00Z">
        <w:r w:rsidR="005C1B82">
          <w:t xml:space="preserve">cross the </w:t>
        </w:r>
        <w:r w:rsidR="005C1B82" w:rsidRPr="00D04AA1">
          <w:rPr>
            <w:i/>
            <w:iCs/>
            <w:rPrChange w:id="509" w:author="Joao Xavier" w:date="2020-07-08T09:21:00Z">
              <w:rPr/>
            </w:rPrChange>
          </w:rPr>
          <w:t>P. aeruginosa</w:t>
        </w:r>
        <w:r w:rsidR="005C1B82">
          <w:t xml:space="preserve"> phylogenetic tree. </w:t>
        </w:r>
      </w:ins>
      <w:del w:id="510" w:author="Joao Xavier" w:date="2020-07-07T19:20:00Z">
        <w:r w:rsidR="00B76B05" w:rsidRPr="00AB23C1" w:rsidDel="005C1B82">
          <w:delText xml:space="preserve">and what are other constraints that </w:delText>
        </w:r>
        <w:r w:rsidR="0063636A" w:rsidRPr="00AB23C1" w:rsidDel="005C1B82">
          <w:delText xml:space="preserve">prevent swarming when violated. </w:delText>
        </w:r>
      </w:del>
      <w:del w:id="511" w:author="Joao Xavier" w:date="2020-07-08T09:21:00Z">
        <w:r w:rsidR="00086CBD" w:rsidRPr="00AB23C1" w:rsidDel="00D04AA1">
          <w:delText>Since m</w:delText>
        </w:r>
      </w:del>
      <w:ins w:id="512" w:author="Joao Xavier" w:date="2020-07-08T09:21:00Z">
        <w:r>
          <w:t>M</w:t>
        </w:r>
      </w:ins>
      <w:r w:rsidR="00086CBD" w:rsidRPr="00AB23C1">
        <w:t>etabolism is the currency of all physiological processes that support life</w:t>
      </w:r>
      <w:r w:rsidR="002B283F" w:rsidRPr="00AB23C1">
        <w:t xml:space="preserve"> </w:t>
      </w:r>
      <w:r w:rsidR="0065538C" w:rsidRPr="00AB23C1">
        <w:rPr>
          <w:u w:val="single"/>
        </w:rPr>
        <w:fldChar w:fldCharType="begin"/>
      </w:r>
      <w:r w:rsidR="0047250C">
        <w:rPr>
          <w:u w:val="single"/>
        </w:rPr>
        <w:instrText>ADDIN F1000_CSL_CITATION&lt;~#@#~&gt;[{"DOI":"10.1073/pnas.0404922101","First":false,"Last":false,"PMCID":"PMC516543","PMID":"15340153","abstract":"We analyze the stoichiometry, energetics, and reaction concentration dependence of the reductive tricarboxylic acid (rTCA) cycle as a universal and possibly primordial metabolic core. The rTCA reaction sequence is a network-autocatalytic cycle along the relaxation pathway for redox couples in nonequilibrium reducing environments, which provides starting organic compounds for the synthesis of all major classes of biomolecules. The concentration dependence of its reactions suggests it as a precellular bulk process. We propose that rTCA is statistically favored among competing redox relaxation pathways under early-earth conditions and that this feature drove its emergence and also accounts for its evolutionary robustness and universality. The ability to enhance the rate of core reactions creates an energetic basis for selection of subsequent layers of biological complexity.","author":[{"family":"Smith","given":"Eric"},{"family":"Morowitz","given":"Harold J"}],"authorYearDisplayFormat":false,"citation-label":"459191","container-title":"Proceedings of the National Academy of Sciences of the United States of America","container-title-short":"Proc Natl Acad Sci USA","id":"459191","invisible":false,"issue":"36","issued":{"date-parts":[["2004","9","7"]]},"journalAbbreviation":"Proc Natl Acad Sci USA","page":"13168-13173","suppress-author":false,"title":"Universality in intermediary metabolism.","type":"article-journal","volume":"101"}]</w:instrText>
      </w:r>
      <w:r w:rsidR="0065538C" w:rsidRPr="00AB23C1">
        <w:rPr>
          <w:u w:val="single"/>
        </w:rPr>
        <w:fldChar w:fldCharType="separate"/>
      </w:r>
      <w:r w:rsidR="007272A4" w:rsidRPr="007272A4">
        <w:rPr>
          <w:noProof/>
        </w:rPr>
        <w:t>(Smith &amp; Morowitz, 2004)</w:t>
      </w:r>
      <w:r w:rsidR="0065538C" w:rsidRPr="00AB23C1">
        <w:rPr>
          <w:u w:val="single"/>
        </w:rPr>
        <w:fldChar w:fldCharType="end"/>
      </w:r>
      <w:r w:rsidR="00086CBD" w:rsidRPr="00AB23C1">
        <w:t xml:space="preserve"> and a major determinant of </w:t>
      </w:r>
      <w:r w:rsidR="0065538C" w:rsidRPr="00AB23C1">
        <w:t xml:space="preserve">social </w:t>
      </w:r>
      <w:r w:rsidR="00086CBD" w:rsidRPr="00AB23C1">
        <w:t>behavior</w:t>
      </w:r>
      <w:r w:rsidR="0065538C" w:rsidRPr="00AB23C1">
        <w:t xml:space="preserve"> </w:t>
      </w:r>
      <w:del w:id="513" w:author="Joao Xavier" w:date="2020-07-07T19:20:00Z">
        <w:r w:rsidR="0065538C" w:rsidRPr="00AB23C1" w:rsidDel="005C1B82">
          <w:delText xml:space="preserve">such as swarming </w:delText>
        </w:r>
      </w:del>
      <w:r w:rsidR="0065538C" w:rsidRPr="00AB23C1">
        <w:fldChar w:fldCharType="begin"/>
      </w:r>
      <w:r w:rsidR="0047250C">
        <w:instrText>ADDIN F1000_CSL_CITATION&lt;~#@#~&gt;[{"DOI":"10.1016/j.tree.2010.08.003","First":false,"Last":false,"PMID":"20832898","abstract":"Consistent individual differences (CIDs) in behavior are a widespread phenomenon in animals, but the proximate reasons for them are unresolved. We discuss evidence for the hypothesis that CIDs in energy metabolism, as reflected by resting metabolic rate (RMR), promote CIDs in behavior patterns that either provide net energy (e.g. foraging activity), and/or consume energy (e.g. courtship activity). In doing so, we provide a framework for linking together RMR, behavior, and life-history productivity. Empirical studies suggest that RMR is (a) related to the capacity to generate energy, (b) repeatable, and (c) correlated with behavioral output (e.g. aggressiveness) and productivity (e.g. growth). We conclude by discussing future research directions to clarify linkages between behavior and energy metabolism in this emerging research area.&lt;br&gt;&lt;br&gt;Copyright © 2010 Elsevier Ltd. All rights reserved.","author":[{"family":"Biro","given":"Peter A"},{"family":"Stamps","given":"Judy A"}],"authorYearDisplayFormat":false,"citation-label":"735973","container-title":"Trends in Ecology &amp; Evolution","container-title-short":"Trends Ecol Evol (Amst)","id":"735973","invisible":false,"issue":"11","issued":{"date-parts":[["2010","11"]]},"journalAbbreviation":"Trends Ecol Evol (Amst)","page":"653-659","suppress-author":false,"title":"Do consistent individual differences in metabolic rate promote consistent individual differences in behavior?","type":"article-journal","volume":"25"}]</w:instrText>
      </w:r>
      <w:r w:rsidR="0065538C" w:rsidRPr="00AB23C1">
        <w:fldChar w:fldCharType="separate"/>
      </w:r>
      <w:r w:rsidR="007272A4" w:rsidRPr="007272A4">
        <w:rPr>
          <w:noProof/>
        </w:rPr>
        <w:t>(Biro &amp; Stamps, 2010)</w:t>
      </w:r>
      <w:r w:rsidR="0065538C" w:rsidRPr="00AB23C1">
        <w:fldChar w:fldCharType="end"/>
      </w:r>
      <w:del w:id="514" w:author="Joao Xavier" w:date="2020-07-07T19:20:00Z">
        <w:r w:rsidR="0065538C" w:rsidRPr="00AB23C1" w:rsidDel="005C1B82">
          <w:delText>, searching for</w:delText>
        </w:r>
      </w:del>
      <w:del w:id="515" w:author="Joao Xavier" w:date="2020-07-08T09:21:00Z">
        <w:r w:rsidR="0065538C" w:rsidRPr="00AB23C1" w:rsidDel="00D04AA1">
          <w:delText xml:space="preserve"> </w:delText>
        </w:r>
        <w:r w:rsidR="00A93C4F" w:rsidRPr="00AB23C1" w:rsidDel="00D04AA1">
          <w:delText xml:space="preserve">other </w:delText>
        </w:r>
        <w:r w:rsidR="0065538C" w:rsidRPr="00AB23C1" w:rsidDel="00D04AA1">
          <w:delText>metabolic constraints</w:delText>
        </w:r>
      </w:del>
      <w:del w:id="516" w:author="Joao Xavier" w:date="2020-07-07T19:21:00Z">
        <w:r w:rsidR="0065538C" w:rsidRPr="00AB23C1" w:rsidDel="005C1B82">
          <w:delText xml:space="preserve"> can help elucidate the principles of social behavior evolution</w:delText>
        </w:r>
        <w:r w:rsidR="00D71F99" w:rsidRPr="00AB23C1" w:rsidDel="005C1B82">
          <w:delText xml:space="preserve"> by natural selection and </w:delText>
        </w:r>
        <w:r w:rsidR="0065538C" w:rsidRPr="00AB23C1" w:rsidDel="005C1B82">
          <w:delText xml:space="preserve">uncover the links between individual-level processes and </w:delText>
        </w:r>
        <w:r w:rsidR="00D71F99" w:rsidRPr="00AB23C1" w:rsidDel="005C1B82">
          <w:delText>population-level fitness</w:delText>
        </w:r>
      </w:del>
      <w:r w:rsidR="00404117" w:rsidRPr="00AB23C1">
        <w:t xml:space="preserve">. </w:t>
      </w:r>
      <w:ins w:id="517" w:author="Joao Xavier" w:date="2020-07-07T19:21:00Z">
        <w:r w:rsidR="005C1B82">
          <w:t xml:space="preserve">A previous study used metabolomics to compare the </w:t>
        </w:r>
      </w:ins>
      <w:ins w:id="518" w:author="Joao Xavier" w:date="2020-07-08T09:22:00Z">
        <w:r>
          <w:t xml:space="preserve">intracellular </w:t>
        </w:r>
      </w:ins>
      <w:ins w:id="519" w:author="Joao Xavier" w:date="2020-07-07T19:21:00Z">
        <w:r w:rsidR="005C1B82">
          <w:t>metaboli</w:t>
        </w:r>
      </w:ins>
      <w:ins w:id="520" w:author="Joao Xavier" w:date="2020-07-08T09:22:00Z">
        <w:r>
          <w:t>tes</w:t>
        </w:r>
      </w:ins>
      <w:ins w:id="521" w:author="Joao Xavier" w:date="2020-07-07T19:21:00Z">
        <w:r w:rsidR="005C1B82">
          <w:t xml:space="preserve"> of </w:t>
        </w:r>
      </w:ins>
      <w:ins w:id="522" w:author="Joao Xavier" w:date="2020-07-07T19:22:00Z">
        <w:r w:rsidR="005C1B82">
          <w:t xml:space="preserve">the laboratory strain </w:t>
        </w:r>
      </w:ins>
      <w:ins w:id="523" w:author="Joao Xavier" w:date="2020-07-07T19:21:00Z">
        <w:r w:rsidR="005C1B82">
          <w:t xml:space="preserve">PA14 </w:t>
        </w:r>
      </w:ins>
      <w:ins w:id="524" w:author="Joao Xavier" w:date="2020-07-08T09:22:00Z">
        <w:r>
          <w:t xml:space="preserve">and mutants of that strain with different swarming phenotypes. </w:t>
        </w:r>
      </w:ins>
      <w:del w:id="525" w:author="Joao Xavier" w:date="2020-07-07T19:22:00Z">
        <w:r w:rsidR="00760878" w:rsidRPr="00AB23C1" w:rsidDel="005C1B82">
          <w:delText>De</w:delText>
        </w:r>
        <w:r w:rsidR="00866670" w:rsidRPr="00AB23C1" w:rsidDel="005C1B82">
          <w:delText>letion of</w:delText>
        </w:r>
      </w:del>
      <w:ins w:id="526" w:author="Joao Xavier" w:date="2020-07-07T19:22:00Z">
        <w:r w:rsidR="005C1B82">
          <w:t>The</w:t>
        </w:r>
      </w:ins>
      <w:r w:rsidR="00866670" w:rsidRPr="00AB23C1">
        <w:t xml:space="preserve"> </w:t>
      </w:r>
      <w:proofErr w:type="spellStart"/>
      <w:ins w:id="527" w:author="Joao Xavier" w:date="2020-07-07T19:22:00Z">
        <w:r w:rsidR="005C1B82" w:rsidRPr="00AB23C1">
          <w:t>Δ</w:t>
        </w:r>
      </w:ins>
      <w:r w:rsidR="00866670" w:rsidRPr="00AB23C1">
        <w:rPr>
          <w:i/>
          <w:iCs/>
        </w:rPr>
        <w:t>rhlA</w:t>
      </w:r>
      <w:proofErr w:type="spellEnd"/>
      <w:r w:rsidR="00866670" w:rsidRPr="00AB23C1">
        <w:t xml:space="preserve"> </w:t>
      </w:r>
      <w:del w:id="528" w:author="Joao Xavier" w:date="2020-07-07T19:22:00Z">
        <w:r w:rsidR="00866670" w:rsidRPr="00AB23C1" w:rsidDel="005C1B82">
          <w:delText>gene</w:delText>
        </w:r>
      </w:del>
      <w:ins w:id="529" w:author="Joao Xavier" w:date="2020-07-07T19:22:00Z">
        <w:r w:rsidR="005C1B82">
          <w:t>mutant</w:t>
        </w:r>
      </w:ins>
      <w:del w:id="530" w:author="Joao Xavier" w:date="2020-07-07T19:22:00Z">
        <w:r w:rsidR="00DE2A20" w:rsidRPr="00AB23C1" w:rsidDel="005C1B82">
          <w:delText>, which</w:delText>
        </w:r>
        <w:r w:rsidR="00DA2775" w:rsidRPr="00AB23C1" w:rsidDel="005C1B82">
          <w:delText xml:space="preserve"> </w:delText>
        </w:r>
        <w:r w:rsidR="00DE2A20" w:rsidRPr="00AB23C1" w:rsidDel="005C1B82">
          <w:delText>abolishes</w:delText>
        </w:r>
      </w:del>
      <w:ins w:id="531" w:author="Joao Xavier" w:date="2020-07-07T19:22:00Z">
        <w:r w:rsidR="005C1B82">
          <w:t xml:space="preserve"> which lacks</w:t>
        </w:r>
      </w:ins>
      <w:r w:rsidR="00DA2775" w:rsidRPr="00AB23C1">
        <w:t xml:space="preserve"> rhamnolipid production </w:t>
      </w:r>
      <w:r w:rsidR="00DE2A20" w:rsidRPr="00AB23C1">
        <w:t>and swarming</w:t>
      </w:r>
      <w:del w:id="532" w:author="Joao Xavier" w:date="2020-07-07T19:22:00Z">
        <w:r w:rsidR="000F3078" w:rsidDel="005C1B82">
          <w:delText xml:space="preserve"> completely</w:delText>
        </w:r>
      </w:del>
      <w:r w:rsidR="00DE2A20" w:rsidRPr="00AB23C1">
        <w:t xml:space="preserve">, </w:t>
      </w:r>
      <w:del w:id="533" w:author="Joao Xavier" w:date="2020-07-07T19:22:00Z">
        <w:r w:rsidR="00C30244" w:rsidRPr="00AB23C1" w:rsidDel="005C1B82">
          <w:delText>had</w:delText>
        </w:r>
        <w:r w:rsidR="00DB7B63" w:rsidRPr="00AB23C1" w:rsidDel="005C1B82">
          <w:delText xml:space="preserve"> </w:delText>
        </w:r>
      </w:del>
      <w:ins w:id="534" w:author="Joao Xavier" w:date="2020-07-07T19:23:00Z">
        <w:r w:rsidR="005C1B82">
          <w:t xml:space="preserve">had less than </w:t>
        </w:r>
      </w:ins>
      <w:del w:id="535" w:author="Joao Xavier" w:date="2020-07-07T19:23:00Z">
        <w:r w:rsidR="001C4655" w:rsidRPr="00AB23C1" w:rsidDel="005C1B82">
          <w:delText xml:space="preserve">only </w:delText>
        </w:r>
        <w:r w:rsidR="00DB7B63" w:rsidRPr="00AB23C1" w:rsidDel="005C1B82">
          <w:delText>minimal effects on cell metabolism (~</w:delText>
        </w:r>
      </w:del>
      <w:r w:rsidR="00DB7B63" w:rsidRPr="00AB23C1">
        <w:t>10 intracellular metabolites were perturbed</w:t>
      </w:r>
      <w:ins w:id="536" w:author="Joao Xavier" w:date="2020-07-07T19:23:00Z">
        <w:r w:rsidR="005C1B82">
          <w:t xml:space="preserve"> compared to the wild-type</w:t>
        </w:r>
      </w:ins>
      <w:del w:id="537" w:author="Joao Xavier" w:date="2020-07-07T19:23:00Z">
        <w:r w:rsidR="00DB7B63" w:rsidRPr="00AB23C1" w:rsidDel="005C1B82">
          <w:delText>)</w:delText>
        </w:r>
      </w:del>
      <w:r w:rsidR="00DB7B63" w:rsidRPr="00AB23C1">
        <w:t xml:space="preserve"> </w:t>
      </w:r>
      <w:r w:rsidR="00DB7B63" w:rsidRPr="00AB23C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DB7B63" w:rsidRPr="00AB23C1">
        <w:fldChar w:fldCharType="separate"/>
      </w:r>
      <w:r w:rsidR="007272A4" w:rsidRPr="007272A4">
        <w:rPr>
          <w:noProof/>
        </w:rPr>
        <w:t xml:space="preserve">(Boyle </w:t>
      </w:r>
      <w:r w:rsidR="007272A4" w:rsidRPr="007272A4">
        <w:rPr>
          <w:i/>
          <w:noProof/>
        </w:rPr>
        <w:t>et al</w:t>
      </w:r>
      <w:r w:rsidR="007272A4" w:rsidRPr="007272A4">
        <w:rPr>
          <w:noProof/>
        </w:rPr>
        <w:t>, 2017)</w:t>
      </w:r>
      <w:r w:rsidR="00DB7B63" w:rsidRPr="00AB23C1">
        <w:fldChar w:fldCharType="end"/>
      </w:r>
      <w:r w:rsidR="00684214" w:rsidRPr="00AB23C1">
        <w:t>.</w:t>
      </w:r>
      <w:r w:rsidR="00DB7B63" w:rsidRPr="00AB23C1">
        <w:t xml:space="preserve"> </w:t>
      </w:r>
      <w:del w:id="538" w:author="Joao Xavier" w:date="2020-07-07T19:24:00Z">
        <w:r w:rsidR="00A7114C" w:rsidRPr="00AB23C1" w:rsidDel="005C1B82">
          <w:delText>Indirect perturbations of cell metabolism, such as changing carbon and nitrogen sources</w:delText>
        </w:r>
        <w:r w:rsidR="0034564A" w:rsidRPr="00AB23C1" w:rsidDel="005C1B82">
          <w:delText xml:space="preserve"> </w:delText>
        </w:r>
        <w:r w:rsidR="00A7114C" w:rsidRPr="00AB23C1" w:rsidDel="005C1B82">
          <w:fldChar w:fldCharType="begin"/>
        </w:r>
        <w:r w:rsidR="0047250C" w:rsidDel="005C1B82">
          <w:del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delInstrText>
        </w:r>
        <w:r w:rsidR="00A7114C" w:rsidRPr="00AB23C1" w:rsidDel="005C1B82">
          <w:fldChar w:fldCharType="separate"/>
        </w:r>
        <w:r w:rsidR="00E8494D" w:rsidRPr="00E8494D" w:rsidDel="005C1B82">
          <w:rPr>
            <w:noProof/>
          </w:rPr>
          <w:delText xml:space="preserve">(Köhler </w:delText>
        </w:r>
        <w:r w:rsidR="00E8494D" w:rsidRPr="00E8494D" w:rsidDel="005C1B82">
          <w:rPr>
            <w:i/>
            <w:noProof/>
          </w:rPr>
          <w:delText>et al</w:delText>
        </w:r>
        <w:r w:rsidR="00E8494D" w:rsidRPr="00E8494D" w:rsidDel="005C1B82">
          <w:rPr>
            <w:noProof/>
          </w:rPr>
          <w:delText>, 2000)</w:delText>
        </w:r>
        <w:r w:rsidR="00A7114C" w:rsidRPr="00AB23C1" w:rsidDel="005C1B82">
          <w:fldChar w:fldCharType="end"/>
        </w:r>
        <w:r w:rsidR="0034564A" w:rsidRPr="00AB23C1" w:rsidDel="005C1B82">
          <w:delText xml:space="preserve"> or antibiotic treatment </w:delText>
        </w:r>
        <w:r w:rsidR="0034564A" w:rsidRPr="00AB23C1" w:rsidDel="005C1B82">
          <w:fldChar w:fldCharType="begin"/>
        </w:r>
        <w:r w:rsidR="0047250C" w:rsidDel="005C1B82">
          <w:delInstrText>ADDIN F1000_CSL_CITATION&lt;~#@#~&gt;[{"DOI":"10.1128/JB.00383-19","First":false,"Last":false,"PMCID":"PMC6832071","PMID":"31451543","abstract":"We investigate the effect of bacteriophage infection and antibiotic treatment on the coordination of swarming, a collective form of flagellum- and pilus-mediated motility in bacteria. We show that phage infection of the opportunistic bacterial pathogen Pseudomonas aeruginosa abolishes swarming motility in the infected subpopulation and induces the release of the Pseudomonas quinolone signaling molecule PQS, which repulses uninfected subpopulations from approaching the infected area. These mechanisms have the overall effect of limiting the infection to a subpopulation, which promotes the survival of the overall population. Antibiotic treatment of P. aeruginosa elicits the same response, abolishing swarming motility and repulsing approaching swarms away from the antibiotic-treated area through a PQS-dependent mechanism. Swarms are entirely repelled from the zone of antibiotic-treated P. aeruginosa, consistent with a form of antibiotic evasion, and are not repelled by antibiotics alone. PQS has multiple functions, including serving as a quorum-sensing molecule, activating an oxidative stress response, and regulating the release of virulence and host-modifying factors. We show that PQS serves additionally as a stress warning signal that causes the greater population to physically avoid cell stress. The stress response at the collective level observed here in P. aeruginosa is consistent with a mechanism that promotes the survival of bacterial populations.IMPORTANCE We uncover a phage- and antibiotic-induced stress response in the clinically important opportunistic pathogen Pseudomonas aeruginosa Phage-infected P. aeruginosa subpopulations are isolated from uninfected subpopulations by the production of a stress-induced signal. Activation of the stress response by antibiotics causes P. aeruginosa to physically be repelled from the area containing antibiotics altogether, consistent with a mechanism of antibiotic evasion. The stress response observed here could increase P. aeruginosa resilience against antibiotic treatment and phage therapy in health care settings, as well as provide a simple evolutionary strategy to avoid areas containing stress.&lt;br&gt;&lt;br&gt;Copyright © 2019 American Society for Microbiology.","author":[{"family":"Bru","given":"Jean-Louis"},{"family":"Rawson","given":"Brandon"},{"family":"Trinh","given":"Calvin"},{"family":"Whiteson","given":"Katrine"},{"family":"Høyland-Kroghsbo","given":"Nina Molin"},{"family":"Siryaporn","given":"Albert"}],"authorYearDisplayFormat":false,"citation-label":"8731285","container-title":"Journal of Bacteriology","container-title-short":"J. Bacteriol.","id":"8731285","invisible":false,"issue":"23","issued":{"date-parts":[["2019","12","1"]]},"journalAbbreviation":"J. Bacteriol.","suppress-author":false,"title":"PQS Produced by the Pseudomonas aeruginosa Stress Response Repels Swarms Away from Bacteriophage and Antibiotics.","type":"article-journal","volume":"201"}]</w:delInstrText>
        </w:r>
        <w:r w:rsidR="0034564A" w:rsidRPr="00AB23C1" w:rsidDel="005C1B82">
          <w:fldChar w:fldCharType="separate"/>
        </w:r>
        <w:r w:rsidR="00E8494D" w:rsidRPr="00E8494D" w:rsidDel="005C1B82">
          <w:rPr>
            <w:noProof/>
          </w:rPr>
          <w:delText xml:space="preserve">(Bru </w:delText>
        </w:r>
        <w:r w:rsidR="00E8494D" w:rsidRPr="00E8494D" w:rsidDel="005C1B82">
          <w:rPr>
            <w:i/>
            <w:noProof/>
          </w:rPr>
          <w:delText>et al</w:delText>
        </w:r>
        <w:r w:rsidR="00E8494D" w:rsidRPr="00E8494D" w:rsidDel="005C1B82">
          <w:rPr>
            <w:noProof/>
          </w:rPr>
          <w:delText>, 2019)</w:delText>
        </w:r>
        <w:r w:rsidR="0034564A" w:rsidRPr="00AB23C1" w:rsidDel="005C1B82">
          <w:fldChar w:fldCharType="end"/>
        </w:r>
        <w:r w:rsidR="0034564A" w:rsidRPr="00AB23C1" w:rsidDel="005C1B82">
          <w:delText>, reveal intimate links between swarming and certain metabolic pathways</w:delText>
        </w:r>
        <w:r w:rsidR="00A7114C" w:rsidRPr="00AB23C1" w:rsidDel="005C1B82">
          <w:delText>.</w:delText>
        </w:r>
        <w:r w:rsidR="00465B49" w:rsidRPr="00AB23C1" w:rsidDel="005C1B82">
          <w:delText xml:space="preserve"> </w:delText>
        </w:r>
        <w:r w:rsidR="00A7114C" w:rsidRPr="00AB23C1" w:rsidDel="005C1B82">
          <w:delText>Direct perturbations</w:delText>
        </w:r>
        <w:r w:rsidR="00510CBB" w:rsidRPr="00AB23C1" w:rsidDel="005C1B82">
          <w:delText xml:space="preserve"> </w:delText>
        </w:r>
        <w:r w:rsidR="00504B3B" w:rsidRPr="00AB23C1" w:rsidDel="005C1B82">
          <w:delText xml:space="preserve">through global </w:delText>
        </w:r>
        <w:r w:rsidR="008957ED" w:rsidRPr="00AB23C1" w:rsidDel="005C1B82">
          <w:delText>metabolic</w:delText>
        </w:r>
        <w:r w:rsidR="00504B3B" w:rsidRPr="00AB23C1" w:rsidDel="005C1B82">
          <w:delText xml:space="preserve"> network </w:delText>
        </w:r>
        <w:r w:rsidR="00510CBB" w:rsidRPr="00AB23C1" w:rsidDel="005C1B82">
          <w:delText xml:space="preserve">could not only abolish swarming but </w:delText>
        </w:r>
        <w:r w:rsidR="00636BDA" w:rsidRPr="00AB23C1" w:rsidDel="005C1B82">
          <w:delText>devastate metabolic homeostasis with major changes in the intracellular metabolome</w:delText>
        </w:r>
        <w:r w:rsidR="00510CBB" w:rsidRPr="00AB23C1" w:rsidDel="005C1B82">
          <w:delText>. For example, mutations in the gene</w:delText>
        </w:r>
      </w:del>
      <w:ins w:id="539" w:author="Joao Xavier" w:date="2020-07-07T19:24:00Z">
        <w:r w:rsidR="005C1B82">
          <w:t>The</w:t>
        </w:r>
      </w:ins>
      <w:r w:rsidR="00510CBB" w:rsidRPr="00AB23C1">
        <w:t xml:space="preserve"> </w:t>
      </w:r>
      <w:proofErr w:type="spellStart"/>
      <w:ins w:id="540" w:author="Joao Xavier" w:date="2020-07-07T19:24:00Z">
        <w:r w:rsidR="005C1B82" w:rsidRPr="00AB23C1">
          <w:t>Δ</w:t>
        </w:r>
      </w:ins>
      <w:r w:rsidR="00510CBB" w:rsidRPr="00AB23C1">
        <w:rPr>
          <w:i/>
        </w:rPr>
        <w:t>cbrA</w:t>
      </w:r>
      <w:proofErr w:type="spellEnd"/>
      <w:ins w:id="541" w:author="Joao Xavier" w:date="2020-07-07T19:25:00Z">
        <w:r w:rsidR="005C1B82">
          <w:t xml:space="preserve"> </w:t>
        </w:r>
      </w:ins>
      <w:ins w:id="542" w:author="Joao Xavier" w:date="2020-07-08T09:23:00Z">
        <w:r>
          <w:t xml:space="preserve">mutant </w:t>
        </w:r>
      </w:ins>
      <w:del w:id="543" w:author="Joao Xavier" w:date="2020-07-07T19:25:00Z">
        <w:r w:rsidR="00510CBB" w:rsidRPr="00AB23C1" w:rsidDel="005C1B82">
          <w:delText>—</w:delText>
        </w:r>
      </w:del>
      <w:ins w:id="544" w:author="Joao Xavier" w:date="2020-07-07T19:24:00Z">
        <w:r w:rsidR="005C1B82">
          <w:t xml:space="preserve">which lacks </w:t>
        </w:r>
      </w:ins>
      <w:r w:rsidR="00510CBB" w:rsidRPr="00AB23C1">
        <w:t xml:space="preserve">a global regulator </w:t>
      </w:r>
      <w:del w:id="545" w:author="Joao Xavier" w:date="2020-07-07T19:24:00Z">
        <w:r w:rsidR="00510CBB" w:rsidRPr="00AB23C1" w:rsidDel="005C1B82">
          <w:delText>that modulates</w:delText>
        </w:r>
      </w:del>
      <w:ins w:id="546" w:author="Joao Xavier" w:date="2020-07-07T19:24:00Z">
        <w:r w:rsidR="005C1B82">
          <w:t>of</w:t>
        </w:r>
      </w:ins>
      <w:r w:rsidR="00510CBB" w:rsidRPr="00AB23C1">
        <w:t xml:space="preserve"> carbon-nitrogen balance</w:t>
      </w:r>
      <w:del w:id="547" w:author="Joao Xavier" w:date="2020-07-07T19:24:00Z">
        <w:r w:rsidR="00510CBB" w:rsidRPr="00AB23C1" w:rsidDel="005C1B82">
          <w:delText>,</w:delText>
        </w:r>
      </w:del>
      <w:r w:rsidR="00510CBB" w:rsidRPr="00AB23C1">
        <w:t xml:space="preserve"> </w:t>
      </w:r>
      <w:del w:id="548" w:author="Joao Xavier" w:date="2020-07-07T19:24:00Z">
        <w:r w:rsidR="00510CBB" w:rsidRPr="00AB23C1" w:rsidDel="005C1B82">
          <w:delText xml:space="preserve">virulence and antibiotic resistance </w:delText>
        </w:r>
      </w:del>
      <w:r w:rsidR="00510CBB" w:rsidRPr="00AB23C1">
        <w:fldChar w:fldCharType="begin"/>
      </w:r>
      <w:r w:rsidR="0047250C">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r w:rsidR="00510CBB" w:rsidRPr="00AB23C1">
        <w:fldChar w:fldCharType="separate"/>
      </w:r>
      <w:r w:rsidR="007272A4" w:rsidRPr="007272A4">
        <w:rPr>
          <w:noProof/>
        </w:rPr>
        <w:t xml:space="preserve">(Yeung </w:t>
      </w:r>
      <w:r w:rsidR="007272A4" w:rsidRPr="007272A4">
        <w:rPr>
          <w:i/>
          <w:noProof/>
        </w:rPr>
        <w:t>et al</w:t>
      </w:r>
      <w:r w:rsidR="007272A4" w:rsidRPr="007272A4">
        <w:rPr>
          <w:noProof/>
        </w:rPr>
        <w:t>, 2011)</w:t>
      </w:r>
      <w:r w:rsidR="00510CBB" w:rsidRPr="00AB23C1">
        <w:fldChar w:fldCharType="end"/>
      </w:r>
      <w:ins w:id="549" w:author="Joao Xavier" w:date="2020-07-07T19:24:00Z">
        <w:r w:rsidR="005C1B82">
          <w:t>, ha</w:t>
        </w:r>
      </w:ins>
      <w:ins w:id="550" w:author="Joao Xavier" w:date="2020-07-08T09:23:00Z">
        <w:r>
          <w:t>d</w:t>
        </w:r>
      </w:ins>
      <w:ins w:id="551" w:author="Joao Xavier" w:date="2020-07-07T19:24:00Z">
        <w:r w:rsidR="005C1B82" w:rsidRPr="00AB23C1" w:rsidDel="005C1B82">
          <w:t xml:space="preserve"> </w:t>
        </w:r>
      </w:ins>
      <w:del w:id="552" w:author="Joao Xavier" w:date="2020-07-07T19:24:00Z">
        <w:r w:rsidR="00504B3B" w:rsidRPr="00AB23C1" w:rsidDel="005C1B82">
          <w:delText>—</w:delText>
        </w:r>
      </w:del>
      <w:r w:rsidR="00504B3B" w:rsidRPr="00AB23C1">
        <w:t>impaired swarming</w:t>
      </w:r>
      <w:ins w:id="553" w:author="Joao Xavier" w:date="2020-07-07T19:24:00Z">
        <w:r w:rsidR="005C1B82">
          <w:t xml:space="preserve"> and lower</w:t>
        </w:r>
      </w:ins>
      <w:del w:id="554" w:author="Joao Xavier" w:date="2020-07-07T19:24:00Z">
        <w:r w:rsidR="00504B3B" w:rsidRPr="00AB23C1" w:rsidDel="005C1B82">
          <w:delText>, reduced</w:delText>
        </w:r>
      </w:del>
      <w:r w:rsidR="00504B3B" w:rsidRPr="00AB23C1">
        <w:t xml:space="preserve"> growth rate</w:t>
      </w:r>
      <w:ins w:id="555" w:author="Joao Xavier" w:date="2020-07-07T19:25:00Z">
        <w:r w:rsidR="005C1B82">
          <w:t>,</w:t>
        </w:r>
      </w:ins>
      <w:r w:rsidR="00504B3B" w:rsidRPr="00AB23C1">
        <w:t xml:space="preserve"> </w:t>
      </w:r>
      <w:del w:id="556" w:author="Joao Xavier" w:date="2020-07-07T19:25:00Z">
        <w:r w:rsidR="00504B3B" w:rsidRPr="00AB23C1" w:rsidDel="005C1B82">
          <w:delText xml:space="preserve">of </w:delText>
        </w:r>
        <w:r w:rsidR="00504B3B" w:rsidRPr="00AB23C1" w:rsidDel="005C1B82">
          <w:rPr>
            <w:i/>
            <w:iCs/>
          </w:rPr>
          <w:delText>P. aeruginosa</w:delText>
        </w:r>
        <w:r w:rsidR="00504B3B" w:rsidRPr="00AB23C1" w:rsidDel="005C1B82">
          <w:delText>, and disrupted metabolism by altering</w:delText>
        </w:r>
      </w:del>
      <w:ins w:id="557" w:author="Joao Xavier" w:date="2020-07-08T09:23:00Z">
        <w:r>
          <w:t>and</w:t>
        </w:r>
      </w:ins>
      <w:r w:rsidR="00504B3B" w:rsidRPr="00AB23C1">
        <w:t xml:space="preserve"> dozens of intracellular metabolites</w:t>
      </w:r>
      <w:ins w:id="558" w:author="Joao Xavier" w:date="2020-07-07T19:25:00Z">
        <w:r w:rsidR="005C1B82">
          <w:t xml:space="preserve"> perturbed compared to the wild-type</w:t>
        </w:r>
      </w:ins>
      <w:del w:id="559" w:author="Joao Xavier" w:date="2020-07-07T19:26:00Z">
        <w:r w:rsidR="00504B3B" w:rsidRPr="00AB23C1" w:rsidDel="005C1B82">
          <w:delText xml:space="preserve"> </w:delText>
        </w:r>
        <w:r w:rsidR="00504B3B" w:rsidRPr="00AB23C1" w:rsidDel="005C1B82">
          <w:fldChar w:fldCharType="begin"/>
        </w:r>
        <w:r w:rsidR="0047250C" w:rsidDel="005C1B82">
          <w:del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delInstrText>
        </w:r>
        <w:r w:rsidR="00504B3B" w:rsidRPr="00AB23C1" w:rsidDel="005C1B82">
          <w:fldChar w:fldCharType="separate"/>
        </w:r>
        <w:r w:rsidR="00E8494D" w:rsidRPr="00E8494D" w:rsidDel="005C1B82">
          <w:rPr>
            <w:noProof/>
          </w:rPr>
          <w:delText xml:space="preserve">(Boyle </w:delText>
        </w:r>
        <w:r w:rsidR="00E8494D" w:rsidRPr="00E8494D" w:rsidDel="005C1B82">
          <w:rPr>
            <w:i/>
            <w:noProof/>
          </w:rPr>
          <w:delText>et al</w:delText>
        </w:r>
        <w:r w:rsidR="00E8494D" w:rsidRPr="00E8494D" w:rsidDel="005C1B82">
          <w:rPr>
            <w:noProof/>
          </w:rPr>
          <w:delText>, 2017)</w:delText>
        </w:r>
        <w:r w:rsidR="00504B3B" w:rsidRPr="00AB23C1" w:rsidDel="005C1B82">
          <w:fldChar w:fldCharType="end"/>
        </w:r>
      </w:del>
      <w:r w:rsidR="00504B3B" w:rsidRPr="00AB23C1">
        <w:t xml:space="preserve">. </w:t>
      </w:r>
      <w:r w:rsidR="008957ED" w:rsidRPr="00AB23C1">
        <w:t>Notably</w:t>
      </w:r>
      <w:r w:rsidR="002457A3" w:rsidRPr="00AB23C1">
        <w:t xml:space="preserve">, the </w:t>
      </w:r>
      <w:proofErr w:type="spellStart"/>
      <w:r w:rsidR="002457A3" w:rsidRPr="00D04AA1">
        <w:rPr>
          <w:rPrChange w:id="560" w:author="Joao Xavier" w:date="2020-07-08T09:23:00Z">
            <w:rPr>
              <w:i/>
              <w:iCs/>
            </w:rPr>
          </w:rPrChange>
        </w:rPr>
        <w:t>Δ</w:t>
      </w:r>
      <w:r w:rsidR="002457A3" w:rsidRPr="00AB23C1">
        <w:rPr>
          <w:i/>
        </w:rPr>
        <w:t>cbrA</w:t>
      </w:r>
      <w:proofErr w:type="spellEnd"/>
      <w:r w:rsidR="002457A3" w:rsidRPr="00AB23C1">
        <w:rPr>
          <w:iCs/>
        </w:rPr>
        <w:t xml:space="preserve"> mutant </w:t>
      </w:r>
      <w:r w:rsidR="003E0D6B" w:rsidRPr="00AB23C1">
        <w:rPr>
          <w:iCs/>
        </w:rPr>
        <w:t xml:space="preserve">still had the </w:t>
      </w:r>
      <w:del w:id="561" w:author="Joao Xavier" w:date="2020-07-08T09:23:00Z">
        <w:r w:rsidR="003E0D6B" w:rsidRPr="00AB23C1" w:rsidDel="00D04AA1">
          <w:rPr>
            <w:iCs/>
          </w:rPr>
          <w:delText xml:space="preserve">necessary </w:delText>
        </w:r>
      </w:del>
      <w:r w:rsidR="003E0D6B" w:rsidRPr="00AB23C1">
        <w:rPr>
          <w:iCs/>
        </w:rPr>
        <w:t xml:space="preserve">flagella </w:t>
      </w:r>
      <w:ins w:id="562" w:author="Joao Xavier" w:date="2020-07-08T09:23:00Z">
        <w:r>
          <w:rPr>
            <w:iCs/>
          </w:rPr>
          <w:t xml:space="preserve">needed </w:t>
        </w:r>
      </w:ins>
      <w:r w:rsidR="003E0D6B" w:rsidRPr="00AB23C1">
        <w:rPr>
          <w:iCs/>
        </w:rPr>
        <w:t xml:space="preserve">to </w:t>
      </w:r>
      <w:del w:id="563" w:author="Joao Xavier" w:date="2020-07-08T09:23:00Z">
        <w:r w:rsidR="003E0D6B" w:rsidRPr="00AB23C1" w:rsidDel="00D04AA1">
          <w:rPr>
            <w:iCs/>
          </w:rPr>
          <w:delText xml:space="preserve">swim </w:delText>
        </w:r>
      </w:del>
      <w:ins w:id="564" w:author="Joao Xavier" w:date="2020-07-08T09:23:00Z">
        <w:r>
          <w:rPr>
            <w:iCs/>
          </w:rPr>
          <w:t>move</w:t>
        </w:r>
        <w:r w:rsidRPr="00AB23C1">
          <w:rPr>
            <w:iCs/>
          </w:rPr>
          <w:t xml:space="preserve"> </w:t>
        </w:r>
      </w:ins>
      <w:r w:rsidR="003E0D6B" w:rsidRPr="00AB23C1">
        <w:rPr>
          <w:iCs/>
        </w:rPr>
        <w:t>and</w:t>
      </w:r>
      <w:r w:rsidR="00113E9A" w:rsidRPr="00AB23C1">
        <w:rPr>
          <w:iCs/>
        </w:rPr>
        <w:t xml:space="preserve"> </w:t>
      </w:r>
      <w:del w:id="565" w:author="Joao Xavier" w:date="2020-07-08T09:23:00Z">
        <w:r w:rsidR="008957ED" w:rsidRPr="00AB23C1" w:rsidDel="00D04AA1">
          <w:rPr>
            <w:iCs/>
          </w:rPr>
          <w:delText xml:space="preserve">expressed </w:delText>
        </w:r>
      </w:del>
      <w:ins w:id="566" w:author="Joao Xavier" w:date="2020-07-08T09:23:00Z">
        <w:r>
          <w:rPr>
            <w:iCs/>
          </w:rPr>
          <w:t>secreted</w:t>
        </w:r>
        <w:r w:rsidRPr="00AB23C1">
          <w:rPr>
            <w:iCs/>
          </w:rPr>
          <w:t xml:space="preserve"> </w:t>
        </w:r>
      </w:ins>
      <w:r w:rsidR="003E0D6B" w:rsidRPr="00AB23C1">
        <w:rPr>
          <w:iCs/>
        </w:rPr>
        <w:t xml:space="preserve">even </w:t>
      </w:r>
      <w:r w:rsidR="008957ED" w:rsidRPr="00AB23C1">
        <w:rPr>
          <w:iCs/>
        </w:rPr>
        <w:t>more</w:t>
      </w:r>
      <w:r w:rsidR="00113E9A" w:rsidRPr="00AB23C1">
        <w:rPr>
          <w:iCs/>
        </w:rPr>
        <w:t xml:space="preserve"> </w:t>
      </w:r>
      <w:r w:rsidR="008957ED" w:rsidRPr="00AB23C1">
        <w:rPr>
          <w:iCs/>
        </w:rPr>
        <w:t>rhamnolipids</w:t>
      </w:r>
      <w:r w:rsidR="00113E9A" w:rsidRPr="00AB23C1">
        <w:rPr>
          <w:iCs/>
        </w:rPr>
        <w:t xml:space="preserve"> </w:t>
      </w:r>
      <w:del w:id="567" w:author="Joao Xavier" w:date="2020-07-07T19:26:00Z">
        <w:r w:rsidR="008957ED" w:rsidRPr="00AB23C1" w:rsidDel="005C1B82">
          <w:rPr>
            <w:iCs/>
          </w:rPr>
          <w:delText xml:space="preserve">than its </w:delText>
        </w:r>
        <w:r w:rsidR="00113E9A" w:rsidRPr="00AB23C1" w:rsidDel="005C1B82">
          <w:rPr>
            <w:iCs/>
          </w:rPr>
          <w:delText>parent</w:delText>
        </w:r>
      </w:del>
      <w:ins w:id="568" w:author="Joao Xavier" w:date="2020-07-08T09:23:00Z">
        <w:r>
          <w:rPr>
            <w:iCs/>
          </w:rPr>
          <w:t>than the</w:t>
        </w:r>
      </w:ins>
      <w:r w:rsidR="00113E9A" w:rsidRPr="00AB23C1">
        <w:rPr>
          <w:iCs/>
        </w:rPr>
        <w:t xml:space="preserve"> wild-type</w:t>
      </w:r>
      <w:del w:id="569" w:author="Joao Xavier" w:date="2020-07-07T19:26:00Z">
        <w:r w:rsidR="00113E9A" w:rsidRPr="00AB23C1" w:rsidDel="005C1B82">
          <w:rPr>
            <w:iCs/>
          </w:rPr>
          <w:delText xml:space="preserve"> strain</w:delText>
        </w:r>
      </w:del>
      <w:r w:rsidR="008957ED" w:rsidRPr="00AB23C1">
        <w:rPr>
          <w:iCs/>
        </w:rPr>
        <w:t xml:space="preserve">. </w:t>
      </w:r>
      <w:r w:rsidR="00341835" w:rsidRPr="00AB23C1">
        <w:rPr>
          <w:iCs/>
        </w:rPr>
        <w:t xml:space="preserve">More interestingly, </w:t>
      </w:r>
      <w:del w:id="570" w:author="Joao Xavier" w:date="2020-07-08T09:23:00Z">
        <w:r w:rsidR="00341835" w:rsidRPr="00AB23C1" w:rsidDel="00D04AA1">
          <w:rPr>
            <w:iCs/>
          </w:rPr>
          <w:delText>t</w:delText>
        </w:r>
        <w:r w:rsidR="001A17F1" w:rsidRPr="00AB23C1" w:rsidDel="00D04AA1">
          <w:rPr>
            <w:iCs/>
          </w:rPr>
          <w:delText xml:space="preserve">he </w:delText>
        </w:r>
      </w:del>
      <w:ins w:id="571" w:author="Joao Xavier" w:date="2020-07-08T09:23:00Z">
        <w:r>
          <w:rPr>
            <w:iCs/>
          </w:rPr>
          <w:t>its</w:t>
        </w:r>
        <w:r w:rsidRPr="00AB23C1">
          <w:rPr>
            <w:iCs/>
          </w:rPr>
          <w:t xml:space="preserve"> </w:t>
        </w:r>
      </w:ins>
      <w:r w:rsidR="001A17F1" w:rsidRPr="00AB23C1">
        <w:rPr>
          <w:iCs/>
        </w:rPr>
        <w:t xml:space="preserve">swarming phenotype </w:t>
      </w:r>
      <w:del w:id="572" w:author="Joao Xavier" w:date="2020-07-07T19:26:00Z">
        <w:r w:rsidR="001A17F1" w:rsidRPr="00AB23C1" w:rsidDel="005C1B82">
          <w:rPr>
            <w:iCs/>
          </w:rPr>
          <w:delText xml:space="preserve">can </w:delText>
        </w:r>
      </w:del>
      <w:ins w:id="573" w:author="Joao Xavier" w:date="2020-07-07T19:26:00Z">
        <w:r w:rsidR="005C1B82">
          <w:rPr>
            <w:iCs/>
          </w:rPr>
          <w:t>could</w:t>
        </w:r>
        <w:r w:rsidR="005C1B82" w:rsidRPr="00AB23C1">
          <w:rPr>
            <w:iCs/>
          </w:rPr>
          <w:t xml:space="preserve"> </w:t>
        </w:r>
      </w:ins>
      <w:r w:rsidR="001A17F1" w:rsidRPr="00AB23C1">
        <w:rPr>
          <w:iCs/>
        </w:rPr>
        <w:t xml:space="preserve">be rescued by </w:t>
      </w:r>
      <w:r w:rsidR="00976E2C" w:rsidRPr="00AB23C1">
        <w:rPr>
          <w:iCs/>
        </w:rPr>
        <w:t xml:space="preserve">compensatory </w:t>
      </w:r>
      <w:r w:rsidR="001A17F1" w:rsidRPr="00AB23C1">
        <w:rPr>
          <w:iCs/>
        </w:rPr>
        <w:t xml:space="preserve">point mutations in </w:t>
      </w:r>
      <w:r w:rsidR="001A17F1" w:rsidRPr="00AB23C1">
        <w:t xml:space="preserve">the RNA chaperone </w:t>
      </w:r>
      <w:proofErr w:type="spellStart"/>
      <w:r w:rsidR="001A17F1" w:rsidRPr="00AB23C1">
        <w:rPr>
          <w:i/>
        </w:rPr>
        <w:t>hfq</w:t>
      </w:r>
      <w:proofErr w:type="spellEnd"/>
      <w:r w:rsidR="001A17F1" w:rsidRPr="00AB23C1">
        <w:t xml:space="preserve"> through rewiring of metabolic network to reconstruct </w:t>
      </w:r>
      <w:r w:rsidR="00636BDA" w:rsidRPr="00AB23C1">
        <w:t xml:space="preserve">a unique metabolome which was distinct from both the </w:t>
      </w:r>
      <w:proofErr w:type="spellStart"/>
      <w:r w:rsidR="00636BDA" w:rsidRPr="00AB23C1">
        <w:t>Δ</w:t>
      </w:r>
      <w:r w:rsidR="00636BDA" w:rsidRPr="00AB23C1">
        <w:rPr>
          <w:i/>
        </w:rPr>
        <w:t>cbrA</w:t>
      </w:r>
      <w:proofErr w:type="spellEnd"/>
      <w:r w:rsidR="00636BDA" w:rsidRPr="00AB23C1">
        <w:rPr>
          <w:i/>
        </w:rPr>
        <w:t xml:space="preserve"> </w:t>
      </w:r>
      <w:r w:rsidR="00636BDA" w:rsidRPr="00AB23C1">
        <w:t xml:space="preserve">and </w:t>
      </w:r>
      <w:r w:rsidR="001A17F1" w:rsidRPr="00AB23C1">
        <w:t>the</w:t>
      </w:r>
      <w:r w:rsidR="00636BDA" w:rsidRPr="00AB23C1">
        <w:t xml:space="preserve"> wild-type</w:t>
      </w:r>
      <w:r w:rsidR="000525AC" w:rsidRPr="00AB23C1">
        <w:t xml:space="preserve"> </w:t>
      </w:r>
      <w:r w:rsidR="000525AC" w:rsidRPr="00AB23C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0525AC" w:rsidRPr="00AB23C1">
        <w:fldChar w:fldCharType="separate"/>
      </w:r>
      <w:r w:rsidR="007272A4" w:rsidRPr="007272A4">
        <w:rPr>
          <w:noProof/>
        </w:rPr>
        <w:t xml:space="preserve">(Boyle </w:t>
      </w:r>
      <w:r w:rsidR="007272A4" w:rsidRPr="007272A4">
        <w:rPr>
          <w:i/>
          <w:noProof/>
        </w:rPr>
        <w:t>et al</w:t>
      </w:r>
      <w:r w:rsidR="007272A4" w:rsidRPr="007272A4">
        <w:rPr>
          <w:noProof/>
        </w:rPr>
        <w:t>, 2017)</w:t>
      </w:r>
      <w:r w:rsidR="000525AC" w:rsidRPr="00AB23C1">
        <w:fldChar w:fldCharType="end"/>
      </w:r>
      <w:r w:rsidR="001A17F1" w:rsidRPr="00AB23C1">
        <w:t>.</w:t>
      </w:r>
    </w:p>
    <w:p w14:paraId="4AC9BDB6" w14:textId="2A601E19" w:rsidR="00C84724" w:rsidRPr="00C8364F" w:rsidRDefault="00352241">
      <w:pPr>
        <w:spacing w:before="240" w:after="240"/>
        <w:jc w:val="both"/>
      </w:pPr>
      <w:del w:id="574" w:author="Joao Xavier" w:date="2020-07-07T19:27:00Z">
        <w:r w:rsidRPr="00AB23C1" w:rsidDel="00E86B9C">
          <w:lastRenderedPageBreak/>
          <w:delText>T</w:delText>
        </w:r>
        <w:r w:rsidR="00D27EFC" w:rsidRPr="00AB23C1" w:rsidDel="00E86B9C">
          <w:delText xml:space="preserve">o </w:delText>
        </w:r>
        <w:r w:rsidR="00341835" w:rsidRPr="00AB23C1" w:rsidDel="00E86B9C">
          <w:delText>discover</w:delText>
        </w:r>
      </w:del>
      <w:ins w:id="575" w:author="Joao Xavier" w:date="2020-07-07T19:27:00Z">
        <w:r w:rsidR="00E86B9C">
          <w:t xml:space="preserve">Here we employed a comparative approach </w:t>
        </w:r>
      </w:ins>
      <w:ins w:id="576" w:author="Joao Xavier" w:date="2020-07-08T09:24:00Z">
        <w:r w:rsidR="0097433B">
          <w:t>in a wide</w:t>
        </w:r>
      </w:ins>
      <w:ins w:id="577" w:author="Joao Xavier" w:date="2020-07-07T19:27:00Z">
        <w:r w:rsidR="00E86B9C">
          <w:t xml:space="preserve"> search for</w:t>
        </w:r>
      </w:ins>
      <w:r w:rsidR="00341835" w:rsidRPr="00AB23C1">
        <w:t xml:space="preserve"> </w:t>
      </w:r>
      <w:del w:id="578" w:author="Joao Xavier" w:date="2020-07-08T09:24:00Z">
        <w:r w:rsidR="00A93C4F" w:rsidRPr="00AB23C1" w:rsidDel="0097433B">
          <w:delText>new</w:delText>
        </w:r>
        <w:r w:rsidR="00341835" w:rsidRPr="00AB23C1" w:rsidDel="0097433B">
          <w:delText xml:space="preserve"> </w:delText>
        </w:r>
      </w:del>
      <w:r w:rsidR="008C7D68" w:rsidRPr="00AB23C1">
        <w:t xml:space="preserve">metabolic constraints </w:t>
      </w:r>
      <w:del w:id="579" w:author="Joao Xavier" w:date="2020-07-07T19:27:00Z">
        <w:r w:rsidR="008C7D68" w:rsidRPr="00AB23C1" w:rsidDel="00E86B9C">
          <w:delText xml:space="preserve">of </w:delText>
        </w:r>
      </w:del>
      <w:ins w:id="580" w:author="Joao Xavier" w:date="2020-07-07T19:27:00Z">
        <w:r w:rsidR="00E86B9C">
          <w:t>on</w:t>
        </w:r>
        <w:r w:rsidR="00E86B9C" w:rsidRPr="00AB23C1">
          <w:t xml:space="preserve"> </w:t>
        </w:r>
      </w:ins>
      <w:r w:rsidR="00D27EFC" w:rsidRPr="00AB23C1">
        <w:rPr>
          <w:i/>
        </w:rPr>
        <w:t xml:space="preserve">P. aeruginosa </w:t>
      </w:r>
      <w:r w:rsidR="00D27EFC" w:rsidRPr="00AB23C1">
        <w:t>swarmin</w:t>
      </w:r>
      <w:r w:rsidR="009414CA" w:rsidRPr="00AB23C1">
        <w:t>g</w:t>
      </w:r>
      <w:ins w:id="581" w:author="Joao Xavier" w:date="2020-07-07T19:27:00Z">
        <w:r w:rsidR="00E86B9C">
          <w:t>.</w:t>
        </w:r>
      </w:ins>
      <w:del w:id="582" w:author="Joao Xavier" w:date="2020-07-07T19:27:00Z">
        <w:r w:rsidRPr="00AB23C1" w:rsidDel="00E86B9C">
          <w:delText>,</w:delText>
        </w:r>
      </w:del>
      <w:r w:rsidRPr="00AB23C1">
        <w:t xml:space="preserve"> </w:t>
      </w:r>
      <w:ins w:id="583" w:author="Joao Xavier" w:date="2020-07-07T19:27:00Z">
        <w:r w:rsidR="00E86B9C">
          <w:t>W</w:t>
        </w:r>
      </w:ins>
      <w:del w:id="584" w:author="Joao Xavier" w:date="2020-07-07T19:27:00Z">
        <w:r w:rsidRPr="00AB23C1" w:rsidDel="00E86B9C">
          <w:delText>w</w:delText>
        </w:r>
      </w:del>
      <w:r w:rsidR="009414CA" w:rsidRPr="00AB23C1">
        <w:t>e</w:t>
      </w:r>
      <w:r w:rsidR="00D27EFC" w:rsidRPr="00AB23C1">
        <w:t xml:space="preserve"> </w:t>
      </w:r>
      <w:del w:id="585" w:author="Joao Xavier" w:date="2020-07-07T19:27:00Z">
        <w:r w:rsidR="009414CA" w:rsidRPr="00AB23C1" w:rsidDel="00E86B9C">
          <w:delText>collected</w:delText>
        </w:r>
        <w:r w:rsidR="008C7D68" w:rsidRPr="00AB23C1" w:rsidDel="00E86B9C">
          <w:delText xml:space="preserve"> </w:delText>
        </w:r>
      </w:del>
      <w:ins w:id="586" w:author="Joao Xavier" w:date="2020-07-07T19:27:00Z">
        <w:r w:rsidR="00DD7FEA">
          <w:t>profiled the metabolome</w:t>
        </w:r>
      </w:ins>
      <w:ins w:id="587" w:author="Joao Xavier" w:date="2020-07-07T19:28:00Z">
        <w:r w:rsidR="00DD7FEA">
          <w:t>s of</w:t>
        </w:r>
      </w:ins>
      <w:del w:id="588" w:author="Joao Xavier" w:date="2020-07-07T19:28:00Z">
        <w:r w:rsidR="008C7D68" w:rsidRPr="00AB23C1" w:rsidDel="00DD7FEA">
          <w:delText>a panel of</w:delText>
        </w:r>
      </w:del>
      <w:r w:rsidR="008C7D68" w:rsidRPr="00AB23C1">
        <w:t xml:space="preserve"> 28 clinical </w:t>
      </w:r>
      <w:del w:id="589" w:author="Joao Xavier" w:date="2020-07-08T09:24:00Z">
        <w:r w:rsidR="008C7D68" w:rsidRPr="00AB23C1" w:rsidDel="0097433B">
          <w:delText xml:space="preserve">strains </w:delText>
        </w:r>
      </w:del>
      <w:r w:rsidR="008C7D68" w:rsidRPr="00AB23C1">
        <w:t>isolate</w:t>
      </w:r>
      <w:ins w:id="590" w:author="Joao Xavier" w:date="2020-07-08T09:24:00Z">
        <w:r w:rsidR="0097433B">
          <w:t>s</w:t>
        </w:r>
      </w:ins>
      <w:del w:id="591" w:author="Joao Xavier" w:date="2020-07-08T09:24:00Z">
        <w:r w:rsidR="008C7D68" w:rsidRPr="00AB23C1" w:rsidDel="0097433B">
          <w:delText>d</w:delText>
        </w:r>
      </w:del>
      <w:r w:rsidR="008C7D68" w:rsidRPr="00AB23C1">
        <w:t xml:space="preserve"> from hospitalized </w:t>
      </w:r>
      <w:r w:rsidR="00B560B3" w:rsidRPr="00AB23C1">
        <w:t xml:space="preserve">cancer </w:t>
      </w:r>
      <w:r w:rsidR="008C7D68" w:rsidRPr="00AB23C1">
        <w:t>patient</w:t>
      </w:r>
      <w:r w:rsidR="00831D07" w:rsidRPr="00AB23C1">
        <w:t xml:space="preserve">s </w:t>
      </w:r>
      <w:r w:rsidR="00A93C4F" w:rsidRPr="00AB23C1">
        <w:t>in Memorial Sloan-Kettering Cancer Center</w:t>
      </w:r>
      <w:r w:rsidR="00AB5FC0" w:rsidRPr="00AB23C1">
        <w:t xml:space="preserve"> (MSKCC)</w:t>
      </w:r>
      <w:r w:rsidR="00A93C4F" w:rsidRPr="00AB23C1">
        <w:t xml:space="preserve"> </w:t>
      </w:r>
      <w:r w:rsidR="00831D07" w:rsidRPr="00AB23C1">
        <w:fldChar w:fldCharType="begin"/>
      </w:r>
      <w:r w:rsidR="0047250C">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831D07" w:rsidRPr="00AB23C1">
        <w:fldChar w:fldCharType="separate"/>
      </w:r>
      <w:r w:rsidR="007272A4" w:rsidRPr="007272A4">
        <w:rPr>
          <w:noProof/>
        </w:rPr>
        <w:t xml:space="preserve">(Yan </w:t>
      </w:r>
      <w:r w:rsidR="007272A4" w:rsidRPr="007272A4">
        <w:rPr>
          <w:i/>
          <w:noProof/>
        </w:rPr>
        <w:t>et al</w:t>
      </w:r>
      <w:r w:rsidR="007272A4" w:rsidRPr="007272A4">
        <w:rPr>
          <w:noProof/>
        </w:rPr>
        <w:t>, 2017, 2019)</w:t>
      </w:r>
      <w:r w:rsidR="00831D07" w:rsidRPr="00AB23C1">
        <w:fldChar w:fldCharType="end"/>
      </w:r>
      <w:r w:rsidR="003F3A78">
        <w:t xml:space="preserve">. </w:t>
      </w:r>
      <w:r w:rsidR="009737F3" w:rsidRPr="00AB23C1">
        <w:t xml:space="preserve">Compared to </w:t>
      </w:r>
      <w:del w:id="592" w:author="Joao Xavier" w:date="2020-07-08T09:25:00Z">
        <w:r w:rsidR="009737F3" w:rsidRPr="00AB23C1" w:rsidDel="0097433B">
          <w:delText>laboratory-evolved</w:delText>
        </w:r>
      </w:del>
      <w:ins w:id="593" w:author="Joao Xavier" w:date="2020-07-08T09:25:00Z">
        <w:r w:rsidR="0097433B">
          <w:t>the mutants of PA14</w:t>
        </w:r>
      </w:ins>
      <w:del w:id="594" w:author="Joao Xavier" w:date="2020-07-08T09:25:00Z">
        <w:r w:rsidR="009737F3" w:rsidRPr="00AB23C1" w:rsidDel="0097433B">
          <w:delText xml:space="preserve"> strains</w:delText>
        </w:r>
      </w:del>
      <w:ins w:id="595" w:author="Joao Xavier" w:date="2020-07-07T19:28:00Z">
        <w:r w:rsidR="00DD7FEA">
          <w:t xml:space="preserve"> </w:t>
        </w:r>
        <w:r w:rsidR="00DD7FEA" w:rsidRPr="00AB23C1">
          <w:fldChar w:fldCharType="begin"/>
        </w:r>
        <w:r w:rsidR="00DD7FEA">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DD7FEA" w:rsidRPr="00AB23C1">
          <w:fldChar w:fldCharType="separate"/>
        </w:r>
      </w:ins>
      <w:r w:rsidR="007272A4" w:rsidRPr="007272A4">
        <w:rPr>
          <w:noProof/>
        </w:rPr>
        <w:t xml:space="preserve">(Boyle </w:t>
      </w:r>
      <w:r w:rsidR="007272A4" w:rsidRPr="007272A4">
        <w:rPr>
          <w:i/>
          <w:noProof/>
        </w:rPr>
        <w:t>et al</w:t>
      </w:r>
      <w:r w:rsidR="007272A4" w:rsidRPr="007272A4">
        <w:rPr>
          <w:noProof/>
        </w:rPr>
        <w:t>, 2017)</w:t>
      </w:r>
      <w:ins w:id="596" w:author="Joao Xavier" w:date="2020-07-07T19:28:00Z">
        <w:r w:rsidR="00DD7FEA" w:rsidRPr="00AB23C1">
          <w:fldChar w:fldCharType="end"/>
        </w:r>
      </w:ins>
      <w:r w:rsidR="009737F3" w:rsidRPr="00AB23C1">
        <w:t xml:space="preserve">, </w:t>
      </w:r>
      <w:del w:id="597" w:author="Joao Xavier" w:date="2020-07-07T19:28:00Z">
        <w:r w:rsidR="009737F3" w:rsidRPr="00AB23C1" w:rsidDel="00DD7FEA">
          <w:delText>t</w:delText>
        </w:r>
        <w:r w:rsidR="002241A6" w:rsidRPr="00AB23C1" w:rsidDel="00DD7FEA">
          <w:delText xml:space="preserve">he main advantage of using </w:delText>
        </w:r>
      </w:del>
      <w:r w:rsidR="00FE582B" w:rsidRPr="00AB23C1">
        <w:t>clinical isolates</w:t>
      </w:r>
      <w:r w:rsidR="007F3D9F" w:rsidRPr="00AB23C1">
        <w:t xml:space="preserve"> </w:t>
      </w:r>
      <w:del w:id="598" w:author="Joao Xavier" w:date="2020-07-07T19:28:00Z">
        <w:r w:rsidR="001678FB" w:rsidRPr="00AB23C1" w:rsidDel="00DD7FEA">
          <w:delText>is</w:delText>
        </w:r>
        <w:r w:rsidR="009737F3" w:rsidRPr="00AB23C1" w:rsidDel="00DD7FEA">
          <w:delText xml:space="preserve"> that </w:delText>
        </w:r>
        <w:r w:rsidR="004606DD" w:rsidRPr="00AB23C1" w:rsidDel="00DD7FEA">
          <w:delText>they were evolved in</w:delText>
        </w:r>
      </w:del>
      <w:ins w:id="599" w:author="Joao Xavier" w:date="2020-07-07T19:29:00Z">
        <w:r w:rsidR="00DD7FEA">
          <w:t>evolved independently in environments</w:t>
        </w:r>
      </w:ins>
      <w:del w:id="600" w:author="Joao Xavier" w:date="2020-07-07T19:30:00Z">
        <w:r w:rsidR="004606DD" w:rsidRPr="00AB23C1" w:rsidDel="00DD7FEA">
          <w:delText xml:space="preserve"> </w:delText>
        </w:r>
        <w:r w:rsidR="005E0C9D" w:rsidRPr="00AB23C1" w:rsidDel="00DD7FEA">
          <w:delText xml:space="preserve">many </w:delText>
        </w:r>
        <w:r w:rsidR="004606DD" w:rsidRPr="00AB23C1" w:rsidDel="00DD7FEA">
          <w:delText>body sites</w:delText>
        </w:r>
        <w:r w:rsidR="005E0C9D" w:rsidRPr="00AB23C1" w:rsidDel="00DD7FEA">
          <w:delText xml:space="preserve"> of different patients</w:delText>
        </w:r>
        <w:r w:rsidR="004606DD" w:rsidRPr="00AB23C1" w:rsidDel="00DD7FEA">
          <w:delText xml:space="preserve"> and </w:delText>
        </w:r>
        <w:r w:rsidR="005E0C9D" w:rsidRPr="00AB23C1" w:rsidDel="00DD7FEA">
          <w:delText xml:space="preserve">thus more likely to generate </w:delText>
        </w:r>
        <w:r w:rsidR="00B2767E" w:rsidRPr="00AB23C1" w:rsidDel="00DD7FEA">
          <w:delText xml:space="preserve">swarming </w:delText>
        </w:r>
        <w:r w:rsidR="005E0C9D" w:rsidRPr="00AB23C1" w:rsidDel="00DD7FEA">
          <w:delText>diversity</w:delText>
        </w:r>
      </w:del>
      <w:ins w:id="601" w:author="Joao Xavier" w:date="2020-07-07T19:31:00Z">
        <w:r w:rsidR="00DD7FEA">
          <w:t xml:space="preserve"> </w:t>
        </w:r>
      </w:ins>
      <w:ins w:id="602" w:author="Joao Xavier" w:date="2020-07-08T09:25:00Z">
        <w:r w:rsidR="00C25364">
          <w:t>that are largely unknown to us, and they</w:t>
        </w:r>
      </w:ins>
      <w:ins w:id="603" w:author="Joao Xavier" w:date="2020-07-07T19:31:00Z">
        <w:r w:rsidR="00DD7FEA">
          <w:t xml:space="preserve"> </w:t>
        </w:r>
      </w:ins>
      <w:del w:id="604" w:author="Joao Xavier" w:date="2020-07-07T19:31:00Z">
        <w:r w:rsidR="00B2767E" w:rsidRPr="00AB23C1" w:rsidDel="00DD7FEA">
          <w:delText xml:space="preserve">. </w:delText>
        </w:r>
      </w:del>
      <w:del w:id="605" w:author="Joao Xavier" w:date="2020-07-07T19:30:00Z">
        <w:r w:rsidR="00C52B31" w:rsidRPr="00AB23C1" w:rsidDel="00DD7FEA">
          <w:delText>Indeed, t</w:delText>
        </w:r>
        <w:r w:rsidR="00D80BD3" w:rsidRPr="00AB23C1" w:rsidDel="00DD7FEA">
          <w:delText>hese clinical</w:delText>
        </w:r>
      </w:del>
      <w:ins w:id="606" w:author="Joao Xavier" w:date="2020-07-07T19:31:00Z">
        <w:r w:rsidR="00DD7FEA">
          <w:t>display</w:t>
        </w:r>
      </w:ins>
      <w:del w:id="607" w:author="Joao Xavier" w:date="2020-07-07T19:31:00Z">
        <w:r w:rsidR="00D80BD3" w:rsidRPr="00AB23C1" w:rsidDel="00DD7FEA">
          <w:delText xml:space="preserve"> isolates </w:delText>
        </w:r>
      </w:del>
      <w:del w:id="608" w:author="Joao Xavier" w:date="2020-07-07T19:30:00Z">
        <w:r w:rsidR="00D80BD3" w:rsidRPr="00AB23C1" w:rsidDel="00DD7FEA">
          <w:delText>constitute a</w:delText>
        </w:r>
      </w:del>
      <w:ins w:id="609" w:author="Joao Xavier" w:date="2020-07-07T19:30:00Z">
        <w:r w:rsidR="00DD7FEA">
          <w:t xml:space="preserve"> a</w:t>
        </w:r>
      </w:ins>
      <w:r w:rsidR="00D80BD3" w:rsidRPr="00AB23C1">
        <w:t xml:space="preserve"> wide range of swarming phenotypes</w:t>
      </w:r>
      <w:ins w:id="610" w:author="Joao Xavier" w:date="2020-07-07T19:31:00Z">
        <w:r w:rsidR="00DD7FEA">
          <w:t xml:space="preserve"> that cannot be easily explained by their </w:t>
        </w:r>
      </w:ins>
      <w:ins w:id="611" w:author="Joao Xavier" w:date="2020-07-08T09:25:00Z">
        <w:r w:rsidR="00C25364">
          <w:t xml:space="preserve">wide </w:t>
        </w:r>
      </w:ins>
      <w:ins w:id="612" w:author="Joao Xavier" w:date="2020-07-07T19:31:00Z">
        <w:r w:rsidR="00DD7FEA">
          <w:t>genomic diversity</w:t>
        </w:r>
      </w:ins>
      <w:ins w:id="613" w:author="Joao Xavier" w:date="2020-07-08T09:26:00Z">
        <w:r w:rsidR="007D7BC1">
          <w:t xml:space="preserve"> </w:t>
        </w:r>
      </w:ins>
      <w:r w:rsidR="00F91AC7">
        <w:fldChar w:fldCharType="begin"/>
      </w:r>
      <w:r w:rsidR="00F91AC7">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instrText>
      </w:r>
      <w:r w:rsidR="00F91AC7">
        <w:fldChar w:fldCharType="separate"/>
      </w:r>
      <w:r w:rsidR="007272A4" w:rsidRPr="007272A4">
        <w:rPr>
          <w:noProof/>
        </w:rPr>
        <w:t xml:space="preserve">(Yan </w:t>
      </w:r>
      <w:r w:rsidR="007272A4" w:rsidRPr="007272A4">
        <w:rPr>
          <w:i/>
          <w:noProof/>
        </w:rPr>
        <w:t>et al</w:t>
      </w:r>
      <w:r w:rsidR="007272A4" w:rsidRPr="007272A4">
        <w:rPr>
          <w:noProof/>
        </w:rPr>
        <w:t>, 2017)</w:t>
      </w:r>
      <w:r w:rsidR="00F91AC7">
        <w:fldChar w:fldCharType="end"/>
      </w:r>
      <w:del w:id="614" w:author="Joao Xavier" w:date="2020-07-07T19:31:00Z">
        <w:r w:rsidR="00F36662" w:rsidRPr="00AB23C1" w:rsidDel="00DD7FEA">
          <w:delText>, including</w:delText>
        </w:r>
        <w:r w:rsidR="00D80BD3" w:rsidRPr="00AB23C1" w:rsidDel="00DD7FEA">
          <w:delText xml:space="preserve"> </w:delText>
        </w:r>
        <w:r w:rsidR="00524138" w:rsidRPr="00AB23C1" w:rsidDel="00DD7FEA">
          <w:delText>8</w:delText>
        </w:r>
        <w:r w:rsidR="009024A9" w:rsidRPr="00AB23C1" w:rsidDel="00DD7FEA">
          <w:delText xml:space="preserve"> strain</w:delText>
        </w:r>
        <w:r w:rsidR="00C52B31" w:rsidRPr="00AB23C1" w:rsidDel="00DD7FEA">
          <w:delText>s</w:delText>
        </w:r>
        <w:r w:rsidR="009024A9" w:rsidRPr="00AB23C1" w:rsidDel="00DD7FEA">
          <w:delText xml:space="preserve"> </w:delText>
        </w:r>
        <w:r w:rsidR="00F36662" w:rsidRPr="00AB23C1" w:rsidDel="00DD7FEA">
          <w:delText xml:space="preserve">that </w:delText>
        </w:r>
        <w:r w:rsidR="009024A9" w:rsidRPr="00AB23C1" w:rsidDel="00DD7FEA">
          <w:delText xml:space="preserve">neither swarm nor </w:delText>
        </w:r>
        <w:r w:rsidR="00D80BD3" w:rsidRPr="00AB23C1" w:rsidDel="00DD7FEA">
          <w:delText>produce rhamnolipids</w:delText>
        </w:r>
        <w:r w:rsidR="00F36662" w:rsidRPr="00AB23C1" w:rsidDel="00DD7FEA">
          <w:delText>.</w:delText>
        </w:r>
        <w:r w:rsidR="00BE0C16" w:rsidRPr="00AB23C1" w:rsidDel="00DD7FEA">
          <w:delText xml:space="preserve"> </w:delText>
        </w:r>
        <w:r w:rsidR="0075614D" w:rsidRPr="00AB23C1" w:rsidDel="00DD7FEA">
          <w:delText xml:space="preserve">The phylogenetic relatedness of core genomes were unable to explain the observed diversity of swarming </w:delText>
        </w:r>
        <w:r w:rsidR="00097683" w:rsidRPr="00AB23C1" w:rsidDel="00DD7FEA">
          <w:delText>and</w:delText>
        </w:r>
        <w:r w:rsidR="0075614D" w:rsidRPr="00AB23C1" w:rsidDel="00DD7FEA">
          <w:delText xml:space="preserve"> rhamnolipid production, </w:delText>
        </w:r>
        <w:r w:rsidR="00EB04B1" w:rsidDel="00DD7FEA">
          <w:delText xml:space="preserve">which </w:delText>
        </w:r>
        <w:r w:rsidR="0075614D" w:rsidRPr="00AB23C1" w:rsidDel="00DD7FEA">
          <w:delText>can</w:delText>
        </w:r>
        <w:r w:rsidR="00BE2A54" w:rsidDel="00DD7FEA">
          <w:delText xml:space="preserve"> be </w:delText>
        </w:r>
        <w:r w:rsidR="0075614D" w:rsidRPr="00AB23C1" w:rsidDel="00DD7FEA">
          <w:delText>partially explain</w:delText>
        </w:r>
        <w:r w:rsidR="00EB04B1" w:rsidDel="00DD7FEA">
          <w:delText xml:space="preserve">ed by the loss of </w:delText>
        </w:r>
        <w:r w:rsidR="005B629D" w:rsidDel="00DD7FEA">
          <w:delText xml:space="preserve">genes essential to both phenotypes (e.g., genes encoding flagellar proteins and </w:delText>
        </w:r>
        <w:r w:rsidR="00EB04B1" w:rsidDel="00DD7FEA">
          <w:delText>quorum-sensing</w:delText>
        </w:r>
        <w:r w:rsidR="00CE48A2" w:rsidDel="00DD7FEA">
          <w:delText xml:space="preserve"> </w:delText>
        </w:r>
        <w:r w:rsidR="005B629D" w:rsidDel="00DD7FEA">
          <w:delText>regulators)</w:delText>
        </w:r>
        <w:r w:rsidR="00EB04B1" w:rsidDel="00DD7FEA">
          <w:delText xml:space="preserve"> in the </w:delText>
        </w:r>
        <w:r w:rsidR="00EB04B1" w:rsidRPr="00F079B1" w:rsidDel="00DD7FEA">
          <w:delText>accessory genomes</w:delText>
        </w:r>
      </w:del>
      <w:r w:rsidR="001603D6" w:rsidRPr="00AB23C1">
        <w:t xml:space="preserve">. </w:t>
      </w:r>
      <w:r w:rsidR="00C8364F">
        <w:t xml:space="preserve">By </w:t>
      </w:r>
      <w:del w:id="615" w:author="Joao Xavier" w:date="2020-07-07T19:32:00Z">
        <w:r w:rsidR="00C8364F" w:rsidDel="00DD7FEA">
          <w:delText>comparative analyses of</w:delText>
        </w:r>
      </w:del>
      <w:ins w:id="616" w:author="Joao Xavier" w:date="2020-07-07T19:32:00Z">
        <w:r w:rsidR="00DD7FEA">
          <w:t xml:space="preserve">combining </w:t>
        </w:r>
      </w:ins>
      <w:r w:rsidR="008E062A" w:rsidRPr="00AB23C1">
        <w:t xml:space="preserve"> m</w:t>
      </w:r>
      <w:r w:rsidR="00451BAB" w:rsidRPr="00AB23C1">
        <w:t xml:space="preserve">etabolomics </w:t>
      </w:r>
      <w:ins w:id="617" w:author="Joao Xavier" w:date="2020-07-07T19:32:00Z">
        <w:r w:rsidR="00DD7FEA">
          <w:t>with computational modeling</w:t>
        </w:r>
      </w:ins>
      <w:del w:id="618" w:author="Joao Xavier" w:date="2020-07-07T19:32:00Z">
        <w:r w:rsidR="008E062A" w:rsidRPr="00AB23C1" w:rsidDel="00DD7FEA">
          <w:delText>and growth curve</w:delText>
        </w:r>
        <w:r w:rsidR="00F97454" w:rsidRPr="00AB23C1" w:rsidDel="00DD7FEA">
          <w:delText xml:space="preserve"> data acquired in the liquid culture with glycerol as the sole carbon source</w:delText>
        </w:r>
      </w:del>
      <w:r w:rsidR="001603D6" w:rsidRPr="00AB23C1">
        <w:t xml:space="preserve">, we </w:t>
      </w:r>
      <w:ins w:id="619" w:author="Joao Xavier" w:date="2020-07-07T19:32:00Z">
        <w:r w:rsidR="00DD7FEA">
          <w:t xml:space="preserve">unveiled </w:t>
        </w:r>
      </w:ins>
      <w:del w:id="620" w:author="Joao Xavier" w:date="2020-07-07T19:32:00Z">
        <w:r w:rsidR="00C8364F" w:rsidDel="00DD7FEA">
          <w:delText xml:space="preserve">found so far unknown </w:delText>
        </w:r>
      </w:del>
      <w:r w:rsidR="00F97454" w:rsidRPr="00AB23C1">
        <w:t xml:space="preserve">characteristics </w:t>
      </w:r>
      <w:del w:id="621" w:author="Joao Xavier" w:date="2020-07-07T19:32:00Z">
        <w:r w:rsidR="00C8364F" w:rsidDel="00DD7FEA">
          <w:delText>shared within</w:delText>
        </w:r>
        <w:r w:rsidR="00071E2A" w:rsidRPr="00AB23C1" w:rsidDel="00DD7FEA">
          <w:delText xml:space="preserve"> </w:delText>
        </w:r>
        <w:r w:rsidR="008E062A" w:rsidRPr="00AB23C1" w:rsidDel="00DD7FEA">
          <w:delText>the</w:delText>
        </w:r>
      </w:del>
      <w:ins w:id="622" w:author="Joao Xavier" w:date="2020-07-07T19:32:00Z">
        <w:r w:rsidR="00DD7FEA">
          <w:t>of</w:t>
        </w:r>
      </w:ins>
      <w:ins w:id="623" w:author="Joao Xavier" w:date="2020-07-07T19:33:00Z">
        <w:r w:rsidR="00DD7FEA">
          <w:t xml:space="preserve"> rhamnolipid</w:t>
        </w:r>
      </w:ins>
      <w:r w:rsidR="008E062A" w:rsidRPr="00AB23C1">
        <w:t xml:space="preserve"> non-producers </w:t>
      </w:r>
      <w:del w:id="624" w:author="Joao Xavier" w:date="2020-07-07T19:33:00Z">
        <w:r w:rsidR="001603D6" w:rsidRPr="00AB23C1" w:rsidDel="00DD7FEA">
          <w:delText>of rhamnolipids</w:delText>
        </w:r>
        <w:r w:rsidR="00071E2A" w:rsidRPr="00AB23C1" w:rsidDel="00DD7FEA">
          <w:delText xml:space="preserve"> </w:delText>
        </w:r>
        <w:r w:rsidR="00C8364F" w:rsidDel="00DD7FEA">
          <w:delText>including</w:delText>
        </w:r>
      </w:del>
      <w:ins w:id="625" w:author="Joao Xavier" w:date="2020-07-07T19:33:00Z">
        <w:r w:rsidR="00DD7FEA">
          <w:t>suggesting a</w:t>
        </w:r>
      </w:ins>
      <w:r w:rsidR="00071E2A" w:rsidRPr="00AB23C1">
        <w:t xml:space="preserve"> </w:t>
      </w:r>
      <w:r w:rsidR="00F97454" w:rsidRPr="00AB23C1">
        <w:t>reduced tricarboxylic acid (</w:t>
      </w:r>
      <w:r w:rsidR="008E062A" w:rsidRPr="00AB23C1">
        <w:t>TCA</w:t>
      </w:r>
      <w:r w:rsidR="00F97454" w:rsidRPr="00AB23C1">
        <w:t>)</w:t>
      </w:r>
      <w:r w:rsidR="008E062A" w:rsidRPr="00AB23C1">
        <w:t xml:space="preserve"> cycle</w:t>
      </w:r>
      <w:r w:rsidR="001603D6" w:rsidRPr="00AB23C1">
        <w:t xml:space="preserve"> </w:t>
      </w:r>
      <w:r w:rsidR="00C65E78" w:rsidRPr="00AB23C1">
        <w:t>activity</w:t>
      </w:r>
      <w:r w:rsidR="00C8364F">
        <w:t>, increased levels of</w:t>
      </w:r>
      <w:r w:rsidR="004A7B59">
        <w:t xml:space="preserve"> </w:t>
      </w:r>
      <w:r w:rsidR="00C8364F">
        <w:t>amino acids,</w:t>
      </w:r>
      <w:r w:rsidR="00C65E78" w:rsidRPr="00AB23C1">
        <w:t xml:space="preserve"> </w:t>
      </w:r>
      <w:r w:rsidR="008E062A" w:rsidRPr="00AB23C1">
        <w:t>and slower growth</w:t>
      </w:r>
      <w:ins w:id="626" w:author="Joao Xavier" w:date="2020-07-07T19:33:00Z">
        <w:r w:rsidR="00DD7FEA">
          <w:t xml:space="preserve">, and evidence </w:t>
        </w:r>
      </w:ins>
      <w:del w:id="627" w:author="Joao Xavier" w:date="2020-07-07T19:33:00Z">
        <w:r w:rsidR="00C8364F" w:rsidDel="00DD7FEA">
          <w:delText>.</w:delText>
        </w:r>
      </w:del>
      <w:del w:id="628" w:author="Joao Xavier" w:date="2020-07-07T19:34:00Z">
        <w:r w:rsidR="00C8364F" w:rsidDel="00DD7FEA">
          <w:delText xml:space="preserve"> We hypothesized that</w:delText>
        </w:r>
        <w:r w:rsidR="001603D6" w:rsidRPr="00AB23C1" w:rsidDel="00DD7FEA">
          <w:delText xml:space="preserve"> </w:delText>
        </w:r>
      </w:del>
      <w:r w:rsidR="00C8364F">
        <w:t xml:space="preserve">these metabolic changes are </w:t>
      </w:r>
      <w:r w:rsidR="001603D6" w:rsidRPr="00AB23C1">
        <w:t xml:space="preserve">caused by </w:t>
      </w:r>
      <w:r w:rsidR="00C8364F">
        <w:t xml:space="preserve">increased </w:t>
      </w:r>
      <w:r w:rsidR="001603D6" w:rsidRPr="00AB23C1">
        <w:t>oxidative stress</w:t>
      </w:r>
      <w:del w:id="629" w:author="Joao Xavier" w:date="2020-07-07T19:34:00Z">
        <w:r w:rsidR="00C8364F" w:rsidDel="00DD7FEA">
          <w:delText xml:space="preserve"> and validated our theory w</w:delText>
        </w:r>
        <w:r w:rsidR="008E062A" w:rsidRPr="00AB23C1" w:rsidDel="00DD7FEA">
          <w:delText xml:space="preserve">ith mathematical </w:delText>
        </w:r>
        <w:r w:rsidR="002977C8" w:rsidRPr="00AB23C1" w:rsidDel="00DD7FEA">
          <w:delText>modeling</w:delText>
        </w:r>
        <w:r w:rsidR="008E062A" w:rsidRPr="00AB23C1" w:rsidDel="00DD7FEA">
          <w:delText xml:space="preserve"> and validation </w:delText>
        </w:r>
        <w:r w:rsidR="002977C8" w:rsidRPr="00AB23C1" w:rsidDel="00DD7FEA">
          <w:delText>experiments</w:delText>
        </w:r>
      </w:del>
      <w:r w:rsidR="00C8364F">
        <w:t>.</w:t>
      </w:r>
      <w:r w:rsidR="008E062A" w:rsidRPr="00AB23C1">
        <w:t xml:space="preserve"> </w:t>
      </w:r>
      <w:del w:id="630" w:author="Joao Xavier" w:date="2020-07-07T19:34:00Z">
        <w:r w:rsidR="00C8364F" w:rsidDel="00DD7FEA">
          <w:delText>W</w:delText>
        </w:r>
        <w:r w:rsidR="00C52B31" w:rsidRPr="00AB23C1" w:rsidDel="00DD7FEA">
          <w:delText>e</w:delText>
        </w:r>
        <w:r w:rsidR="00733E31" w:rsidRPr="00AB23C1" w:rsidDel="00DD7FEA">
          <w:delText xml:space="preserve"> </w:delText>
        </w:r>
        <w:r w:rsidR="002644CA" w:rsidDel="00DD7FEA">
          <w:delText>provide strong evidences</w:delText>
        </w:r>
      </w:del>
      <w:ins w:id="631" w:author="Joao Xavier" w:date="2020-07-07T19:34:00Z">
        <w:r w:rsidR="00DD7FEA">
          <w:t>Our results suggest</w:t>
        </w:r>
      </w:ins>
      <w:r w:rsidR="00EB04B1">
        <w:t xml:space="preserve"> </w:t>
      </w:r>
      <w:r w:rsidR="00733E31" w:rsidRPr="00AB23C1">
        <w:t xml:space="preserve">that rhamnolipid production </w:t>
      </w:r>
      <w:del w:id="632" w:author="Joao Xavier" w:date="2020-07-07T19:34:00Z">
        <w:r w:rsidR="008574D6" w:rsidRPr="00AB23C1" w:rsidDel="00DD7FEA">
          <w:delText>is</w:delText>
        </w:r>
        <w:r w:rsidR="00C52B31" w:rsidRPr="00AB23C1" w:rsidDel="00DD7FEA">
          <w:delText xml:space="preserve"> </w:delText>
        </w:r>
        <w:r w:rsidR="00733E31" w:rsidRPr="00AB23C1" w:rsidDel="00DD7FEA">
          <w:delText>constrained by redox homeostasis with</w:delText>
        </w:r>
      </w:del>
      <w:ins w:id="633" w:author="Joao Xavier" w:date="2020-07-07T19:34:00Z">
        <w:r w:rsidR="00DD7FEA">
          <w:t>enables</w:t>
        </w:r>
      </w:ins>
      <w:r w:rsidR="00733E31" w:rsidRPr="00AB23C1">
        <w:t xml:space="preserve"> </w:t>
      </w:r>
      <w:r w:rsidR="00161DAA" w:rsidRPr="00AB23C1">
        <w:t xml:space="preserve">rhamnolipid </w:t>
      </w:r>
      <w:r w:rsidR="00C52B31" w:rsidRPr="00AB23C1">
        <w:t>producers</w:t>
      </w:r>
      <w:r w:rsidR="00733E31" w:rsidRPr="00AB23C1">
        <w:t xml:space="preserve"> </w:t>
      </w:r>
      <w:del w:id="634" w:author="Joao Xavier" w:date="2020-07-07T19:34:00Z">
        <w:r w:rsidR="009F78EC" w:rsidRPr="00AB23C1" w:rsidDel="00DD7FEA">
          <w:delText>more capable of</w:delText>
        </w:r>
      </w:del>
      <w:ins w:id="635" w:author="Joao Xavier" w:date="2020-07-07T19:34:00Z">
        <w:r w:rsidR="00DD7FEA">
          <w:t>to</w:t>
        </w:r>
      </w:ins>
      <w:r w:rsidR="009F78EC" w:rsidRPr="00AB23C1">
        <w:t xml:space="preserve"> </w:t>
      </w:r>
      <w:r w:rsidR="00C52B31" w:rsidRPr="00AB23C1">
        <w:t>detoxify</w:t>
      </w:r>
      <w:del w:id="636" w:author="Joao Xavier" w:date="2020-07-07T19:34:00Z">
        <w:r w:rsidR="00C52B31" w:rsidRPr="00AB23C1" w:rsidDel="00DD7FEA">
          <w:delText>ing</w:delText>
        </w:r>
      </w:del>
      <w:r w:rsidR="00C52B31" w:rsidRPr="00AB23C1">
        <w:t xml:space="preserve"> </w:t>
      </w:r>
      <w:r w:rsidR="00C8364F" w:rsidRPr="00AB23C1">
        <w:t>reactive oxygen species (ROS)</w:t>
      </w:r>
      <w:r w:rsidR="000B1E04">
        <w:t xml:space="preserve"> </w:t>
      </w:r>
      <w:r w:rsidR="002977C8" w:rsidRPr="00AB23C1">
        <w:t>produced by energy metabolism</w:t>
      </w:r>
      <w:ins w:id="637" w:author="Joao Xavier" w:date="2020-07-07T19:34:00Z">
        <w:r w:rsidR="00DD7FEA">
          <w:t>,</w:t>
        </w:r>
      </w:ins>
      <w:r w:rsidR="002977C8" w:rsidRPr="00AB23C1">
        <w:t xml:space="preserve"> </w:t>
      </w:r>
      <w:del w:id="638" w:author="Joao Xavier" w:date="2020-07-07T19:34:00Z">
        <w:r w:rsidR="002977C8" w:rsidRPr="00AB23C1" w:rsidDel="00DD7FEA">
          <w:delText xml:space="preserve">and </w:delText>
        </w:r>
      </w:del>
      <w:r w:rsidR="002977C8" w:rsidRPr="00AB23C1">
        <w:t>particular</w:t>
      </w:r>
      <w:r w:rsidR="00F97454" w:rsidRPr="00AB23C1">
        <w:t>ly</w:t>
      </w:r>
      <w:r w:rsidR="002977C8" w:rsidRPr="00AB23C1">
        <w:t xml:space="preserve"> </w:t>
      </w:r>
      <w:r w:rsidR="00161DAA" w:rsidRPr="00AB23C1">
        <w:t xml:space="preserve">the </w:t>
      </w:r>
      <w:r w:rsidR="002977C8" w:rsidRPr="00AB23C1">
        <w:t>TCA cycle</w:t>
      </w:r>
      <w:ins w:id="639" w:author="Joao Xavier" w:date="2020-07-07T19:34:00Z">
        <w:r w:rsidR="00DD7FEA">
          <w:t xml:space="preserve">, which </w:t>
        </w:r>
      </w:ins>
      <w:ins w:id="640" w:author="Joao Xavier" w:date="2020-07-08T09:27:00Z">
        <w:r w:rsidR="00F91AC7">
          <w:t>constitutes</w:t>
        </w:r>
      </w:ins>
      <w:ins w:id="641" w:author="Joao Xavier" w:date="2020-07-07T19:34:00Z">
        <w:r w:rsidR="00DD7FEA">
          <w:t xml:space="preserve"> a form of overflow metabolism</w:t>
        </w:r>
      </w:ins>
      <w:r w:rsidR="00C52B31" w:rsidRPr="00AB23C1">
        <w:t xml:space="preserve">. </w:t>
      </w:r>
      <w:del w:id="642" w:author="Joao Xavier" w:date="2020-07-07T19:35:00Z">
        <w:r w:rsidR="00C52B31" w:rsidRPr="00AB23C1" w:rsidDel="00DD7FEA">
          <w:delText xml:space="preserve">Our </w:delText>
        </w:r>
        <w:r w:rsidR="00E03198" w:rsidRPr="00AB23C1" w:rsidDel="00DD7FEA">
          <w:delText>theory</w:delText>
        </w:r>
        <w:r w:rsidR="00C52B31" w:rsidRPr="00AB23C1" w:rsidDel="00DD7FEA">
          <w:delText xml:space="preserve"> revealed</w:delText>
        </w:r>
      </w:del>
      <w:ins w:id="643" w:author="Joao Xavier" w:date="2020-07-08T09:27:00Z">
        <w:r w:rsidR="00F91AC7">
          <w:t>The mechanism we propose</w:t>
        </w:r>
      </w:ins>
      <w:ins w:id="644" w:author="Joao Xavier" w:date="2020-07-07T19:35:00Z">
        <w:r w:rsidR="00DD7FEA">
          <w:t xml:space="preserve"> links</w:t>
        </w:r>
      </w:ins>
      <w:del w:id="645" w:author="Joao Xavier" w:date="2020-07-07T19:35:00Z">
        <w:r w:rsidR="00C52B31" w:rsidRPr="00AB23C1" w:rsidDel="00DD7FEA">
          <w:delText xml:space="preserve"> the links between growth,</w:delText>
        </w:r>
      </w:del>
      <w:r w:rsidR="00C52B31" w:rsidRPr="00AB23C1">
        <w:t xml:space="preserve"> redox homeostasis </w:t>
      </w:r>
      <w:del w:id="646" w:author="Joao Xavier" w:date="2020-07-07T19:35:00Z">
        <w:r w:rsidR="00C52B31" w:rsidRPr="00AB23C1" w:rsidDel="00DD7FEA">
          <w:delText>and carbon overflow</w:delText>
        </w:r>
      </w:del>
      <w:ins w:id="647" w:author="Joao Xavier" w:date="2020-07-07T19:35:00Z">
        <w:r w:rsidR="00DD7FEA">
          <w:t>with cooperative secretions</w:t>
        </w:r>
      </w:ins>
      <w:r w:rsidR="00C52B31" w:rsidRPr="00AB23C1">
        <w:t xml:space="preserve">, </w:t>
      </w:r>
      <w:del w:id="648" w:author="Joao Xavier" w:date="2020-07-07T19:35:00Z">
        <w:r w:rsidR="00C52B31" w:rsidRPr="00AB23C1" w:rsidDel="00DD7FEA">
          <w:delText xml:space="preserve">adding to the expanding literature </w:delText>
        </w:r>
        <w:r w:rsidR="00E03198" w:rsidRPr="00AB23C1" w:rsidDel="00DD7FEA">
          <w:delText>on the studies of mechanistic explanation and evolution of bacterial overflow metabolism</w:delText>
        </w:r>
      </w:del>
      <w:ins w:id="649" w:author="Joao Xavier" w:date="2020-07-07T19:35:00Z">
        <w:r w:rsidR="00DD7FEA">
          <w:t xml:space="preserve">highlighting the importance of bacterial metabolism to the evolution of social </w:t>
        </w:r>
      </w:ins>
      <w:ins w:id="650" w:author="Joao Xavier" w:date="2020-07-07T19:36:00Z">
        <w:r w:rsidR="00DD7FEA">
          <w:t>behaviors</w:t>
        </w:r>
      </w:ins>
      <w:r w:rsidR="00E769F5" w:rsidRPr="00AB23C1">
        <w:t>.</w:t>
      </w:r>
    </w:p>
    <w:p w14:paraId="11818F10" w14:textId="77777777" w:rsidR="00414B2A" w:rsidRDefault="00414B2A">
      <w:pPr>
        <w:spacing w:before="240" w:after="240"/>
        <w:jc w:val="both"/>
        <w:rPr>
          <w:ins w:id="651" w:author="Joao Xavier" w:date="2020-07-07T19:39:00Z"/>
          <w:b/>
          <w:sz w:val="28"/>
          <w:szCs w:val="28"/>
        </w:rPr>
      </w:pPr>
    </w:p>
    <w:p w14:paraId="7329A1FE" w14:textId="583201F2" w:rsidR="00655E4E" w:rsidRPr="00AB23C1" w:rsidRDefault="00D27EFC">
      <w:pPr>
        <w:spacing w:before="240" w:after="240"/>
        <w:jc w:val="both"/>
        <w:rPr>
          <w:b/>
          <w:sz w:val="28"/>
          <w:szCs w:val="28"/>
        </w:rPr>
      </w:pPr>
      <w:r w:rsidRPr="00AB23C1">
        <w:rPr>
          <w:b/>
          <w:sz w:val="28"/>
          <w:szCs w:val="28"/>
        </w:rPr>
        <w:t>Results</w:t>
      </w:r>
    </w:p>
    <w:p w14:paraId="56B5D028" w14:textId="5FC98513" w:rsidR="005D2012" w:rsidRPr="002234B9" w:rsidDel="007A28FD" w:rsidRDefault="00E90BDE" w:rsidP="00E55259">
      <w:pPr>
        <w:spacing w:before="240" w:after="240"/>
        <w:jc w:val="both"/>
        <w:rPr>
          <w:del w:id="652" w:author="Joao Xavier" w:date="2020-07-07T19:51:00Z"/>
          <w:b/>
        </w:rPr>
      </w:pPr>
      <w:r w:rsidRPr="00AB23C1">
        <w:rPr>
          <w:b/>
        </w:rPr>
        <w:t>S</w:t>
      </w:r>
      <w:r w:rsidR="00AF24F6" w:rsidRPr="00AB23C1">
        <w:rPr>
          <w:b/>
        </w:rPr>
        <w:t xml:space="preserve">warming </w:t>
      </w:r>
      <w:del w:id="653" w:author="Joao Xavier" w:date="2020-07-07T19:39:00Z">
        <w:r w:rsidR="00AF24F6" w:rsidRPr="00AB23C1" w:rsidDel="00B8369F">
          <w:rPr>
            <w:b/>
          </w:rPr>
          <w:delText>diversity is uncorrelated with phylogeny of core genomes</w:delText>
        </w:r>
      </w:del>
      <w:ins w:id="654" w:author="Joao Xavier" w:date="2020-07-07T19:39:00Z">
        <w:r w:rsidR="00B8369F">
          <w:rPr>
            <w:b/>
          </w:rPr>
          <w:t xml:space="preserve">phenotype </w:t>
        </w:r>
      </w:ins>
      <w:ins w:id="655" w:author="Joao Xavier" w:date="2020-07-07T19:40:00Z">
        <w:r w:rsidR="00B8369F">
          <w:rPr>
            <w:b/>
          </w:rPr>
          <w:t xml:space="preserve">varies </w:t>
        </w:r>
      </w:ins>
      <w:ins w:id="656" w:author="Joao Xavier" w:date="2020-07-07T19:39:00Z">
        <w:r w:rsidR="00B8369F">
          <w:rPr>
            <w:b/>
          </w:rPr>
          <w:t>across the phylog</w:t>
        </w:r>
      </w:ins>
      <w:ins w:id="657" w:author="Joao Xavier" w:date="2020-07-07T19:40:00Z">
        <w:r w:rsidR="00B8369F">
          <w:rPr>
            <w:b/>
          </w:rPr>
          <w:t>enetic tree</w:t>
        </w:r>
      </w:ins>
      <w:r w:rsidR="00AD0A4F">
        <w:rPr>
          <w:b/>
        </w:rPr>
        <w:t>.</w:t>
      </w:r>
      <w:r w:rsidR="002234B9" w:rsidRPr="000D4A34">
        <w:rPr>
          <w:bCs/>
          <w:rPrChange w:id="658" w:author="Joao Xavier" w:date="2020-07-07T19:40:00Z">
            <w:rPr>
              <w:b/>
            </w:rPr>
          </w:rPrChange>
        </w:rPr>
        <w:t xml:space="preserve"> </w:t>
      </w:r>
      <w:ins w:id="659" w:author="Joao Xavier" w:date="2020-07-08T09:28:00Z">
        <w:r w:rsidR="00B45E60">
          <w:rPr>
            <w:bCs/>
          </w:rPr>
          <w:t>We started by analyzing the</w:t>
        </w:r>
      </w:ins>
      <w:ins w:id="660" w:author="Joao Xavier" w:date="2020-07-07T19:40:00Z">
        <w:r w:rsidR="000D4A34" w:rsidRPr="000D4A34">
          <w:rPr>
            <w:bCs/>
            <w:rPrChange w:id="661" w:author="Joao Xavier" w:date="2020-07-07T19:40:00Z">
              <w:rPr>
                <w:b/>
              </w:rPr>
            </w:rPrChange>
          </w:rPr>
          <w:t xml:space="preserve"> s</w:t>
        </w:r>
      </w:ins>
      <w:ins w:id="662" w:author="Joao Xavier" w:date="2020-07-07T19:41:00Z">
        <w:r w:rsidR="000D4A34">
          <w:t xml:space="preserve">hapes of swarming colonies </w:t>
        </w:r>
      </w:ins>
      <w:ins w:id="663" w:author="Joao Xavier" w:date="2020-07-07T19:40:00Z">
        <w:r w:rsidR="000D4A34">
          <w:t xml:space="preserve">of 28 clinical isolates </w:t>
        </w:r>
      </w:ins>
      <w:ins w:id="664" w:author="Joao Xavier" w:date="2020-07-08T09:28:00Z">
        <w:r w:rsidR="00B45E60">
          <w:t xml:space="preserve">obtained from infected cancer patients </w:t>
        </w:r>
      </w:ins>
      <w:del w:id="665" w:author="Joao Xavier" w:date="2020-07-07T19:40:00Z">
        <w:r w:rsidR="00AB2494" w:rsidRPr="00AB23C1" w:rsidDel="000D4A34">
          <w:delText>Sw</w:delText>
        </w:r>
        <w:r w:rsidR="00D27EFC" w:rsidRPr="00AB23C1" w:rsidDel="000D4A34">
          <w:delText xml:space="preserve">arming </w:delText>
        </w:r>
        <w:r w:rsidR="00AB2494" w:rsidRPr="00AB23C1" w:rsidDel="000D4A34">
          <w:delText>colonies in the casamino-acid agar plat</w:delText>
        </w:r>
        <w:r w:rsidR="0046559B" w:rsidRPr="00AB23C1" w:rsidDel="000D4A34">
          <w:delText>e</w:delText>
        </w:r>
        <w:r w:rsidR="00AB2494" w:rsidRPr="00AB23C1" w:rsidDel="000D4A34">
          <w:delText xml:space="preserve"> (</w:delText>
        </w:r>
        <w:r w:rsidR="00AB2494" w:rsidRPr="00AB23C1" w:rsidDel="000D4A34">
          <w:rPr>
            <w:highlight w:val="yellow"/>
          </w:rPr>
          <w:delText>see Methods</w:delText>
        </w:r>
        <w:r w:rsidR="00AB2494" w:rsidRPr="00AB23C1" w:rsidDel="000D4A34">
          <w:delText xml:space="preserve">) </w:delText>
        </w:r>
      </w:del>
      <w:del w:id="666" w:author="Joao Xavier" w:date="2020-07-07T19:41:00Z">
        <w:r w:rsidR="00196C78" w:rsidRPr="00AB23C1" w:rsidDel="000D4A34">
          <w:delText>sho</w:delText>
        </w:r>
        <w:r w:rsidR="00967746" w:rsidRPr="00AB23C1" w:rsidDel="000D4A34">
          <w:delText>w</w:delText>
        </w:r>
      </w:del>
      <w:del w:id="667" w:author="Joao Xavier" w:date="2020-07-07T19:40:00Z">
        <w:r w:rsidR="00967746" w:rsidRPr="00AB23C1" w:rsidDel="000D4A34">
          <w:delText>ed</w:delText>
        </w:r>
      </w:del>
      <w:del w:id="668" w:author="Joao Xavier" w:date="2020-07-07T19:41:00Z">
        <w:r w:rsidR="00967746" w:rsidRPr="00AB23C1" w:rsidDel="000D4A34">
          <w:delText xml:space="preserve"> markedly different </w:delText>
        </w:r>
        <w:r w:rsidR="00D27EFC" w:rsidRPr="00AB23C1" w:rsidDel="000D4A34">
          <w:delText>morpholog</w:delText>
        </w:r>
        <w:r w:rsidR="0046559B" w:rsidRPr="00AB23C1" w:rsidDel="000D4A34">
          <w:delText>ical shapes</w:delText>
        </w:r>
      </w:del>
      <w:ins w:id="669" w:author="Joao Xavier" w:date="2020-07-07T19:41:00Z">
        <w:r w:rsidR="000D4A34">
          <w:t>varies widely</w:t>
        </w:r>
      </w:ins>
      <w:del w:id="670" w:author="Joao Xavier" w:date="2020-07-07T19:41:00Z">
        <w:r w:rsidR="00F24370" w:rsidRPr="00AB23C1" w:rsidDel="000D4A34">
          <w:delText xml:space="preserve"> </w:delText>
        </w:r>
        <w:r w:rsidR="00AB2494" w:rsidRPr="00AB23C1" w:rsidDel="000D4A34">
          <w:delText>across the 28 clinical isolates</w:delText>
        </w:r>
        <w:r w:rsidR="00157B46" w:rsidDel="000D4A34">
          <w:delText xml:space="preserve"> and 3 reference type strains</w:delText>
        </w:r>
        <w:r w:rsidR="00AB2494" w:rsidRPr="00AB23C1" w:rsidDel="000D4A34">
          <w:delText xml:space="preserve">, </w:delText>
        </w:r>
        <w:r w:rsidR="00F24370" w:rsidRPr="00AB23C1" w:rsidDel="000D4A34">
          <w:delText xml:space="preserve">with </w:delText>
        </w:r>
        <w:r w:rsidR="006A05EC" w:rsidRPr="00AB23C1" w:rsidDel="000D4A34">
          <w:delText xml:space="preserve">a </w:delText>
        </w:r>
        <w:r w:rsidR="0047678A" w:rsidRPr="00AB23C1" w:rsidDel="000D4A34">
          <w:delText xml:space="preserve">half </w:delText>
        </w:r>
        <w:r w:rsidR="006A05EC" w:rsidRPr="00AB23C1" w:rsidDel="000D4A34">
          <w:delText xml:space="preserve">of </w:delText>
        </w:r>
        <w:r w:rsidR="00F24370" w:rsidRPr="00AB23C1" w:rsidDel="000D4A34">
          <w:delText>st</w:delText>
        </w:r>
        <w:r w:rsidR="00F57615" w:rsidRPr="00AB23C1" w:rsidDel="000D4A34">
          <w:delText>r</w:delText>
        </w:r>
        <w:r w:rsidR="00F24370" w:rsidRPr="00AB23C1" w:rsidDel="000D4A34">
          <w:delText>ains unable to swarm</w:delText>
        </w:r>
        <w:r w:rsidR="008D7043" w:rsidDel="000D4A34">
          <w:delText xml:space="preserve"> in addition to </w:delText>
        </w:r>
        <w:r w:rsidR="00F24370" w:rsidRPr="00AB23C1" w:rsidDel="000D4A34">
          <w:delText>a few strong swamers</w:delText>
        </w:r>
      </w:del>
      <w:r w:rsidR="00D17E67" w:rsidRPr="00AB23C1">
        <w:t xml:space="preserve"> (</w:t>
      </w:r>
      <w:r w:rsidR="00D17E67" w:rsidRPr="00AB23C1">
        <w:rPr>
          <w:highlight w:val="yellow"/>
        </w:rPr>
        <w:t>Fig. 1</w:t>
      </w:r>
      <w:r w:rsidR="00D17E67" w:rsidRPr="00AB23C1">
        <w:t>)</w:t>
      </w:r>
      <w:r w:rsidR="00D27EFC" w:rsidRPr="00AB23C1">
        <w:t xml:space="preserve">. </w:t>
      </w:r>
      <w:del w:id="671" w:author="Joao Xavier" w:date="2020-07-07T19:42:00Z">
        <w:r w:rsidR="00F43493" w:rsidRPr="00AB23C1" w:rsidDel="00BD44FB">
          <w:delText>To quantify the swarming morphology,</w:delText>
        </w:r>
        <w:r w:rsidR="00D27EFC" w:rsidRPr="00AB23C1" w:rsidDel="00BD44FB">
          <w:delText xml:space="preserve"> </w:delText>
        </w:r>
        <w:r w:rsidR="00F43493" w:rsidRPr="00AB23C1" w:rsidDel="00BD44FB">
          <w:delText>w</w:delText>
        </w:r>
      </w:del>
      <w:ins w:id="672" w:author="Joao Xavier" w:date="2020-07-07T19:42:00Z">
        <w:r w:rsidR="00BD44FB">
          <w:t>W</w:t>
        </w:r>
      </w:ins>
      <w:r w:rsidR="00D27EFC" w:rsidRPr="00AB23C1">
        <w:t>e used image analysis</w:t>
      </w:r>
      <w:r w:rsidR="0024069D" w:rsidRPr="00AB23C1">
        <w:t xml:space="preserve"> </w:t>
      </w:r>
      <w:del w:id="673" w:author="Joao Xavier" w:date="2020-07-07T19:41:00Z">
        <w:r w:rsidR="0024069D" w:rsidRPr="00AB23C1" w:rsidDel="00BD44FB">
          <w:delText>(</w:delText>
        </w:r>
        <w:r w:rsidR="0024069D" w:rsidRPr="00AB23C1" w:rsidDel="00BD44FB">
          <w:rPr>
            <w:highlight w:val="yellow"/>
          </w:rPr>
          <w:delText>see Methods</w:delText>
        </w:r>
        <w:r w:rsidR="0024069D" w:rsidRPr="00AB23C1" w:rsidDel="00BD44FB">
          <w:delText>)</w:delText>
        </w:r>
        <w:r w:rsidR="00D27EFC" w:rsidRPr="00AB23C1" w:rsidDel="00BD44FB">
          <w:delText xml:space="preserve"> </w:delText>
        </w:r>
      </w:del>
      <w:r w:rsidR="00D27EFC" w:rsidRPr="00AB23C1">
        <w:t>to measure</w:t>
      </w:r>
      <w:r w:rsidR="004E3B94" w:rsidRPr="00AB23C1">
        <w:t xml:space="preserve"> five morphological features, including</w:t>
      </w:r>
      <w:r w:rsidR="00D27EFC" w:rsidRPr="00AB23C1">
        <w:t xml:space="preserve"> </w:t>
      </w:r>
      <w:del w:id="674" w:author="Joao Xavier" w:date="2020-07-07T19:42:00Z">
        <w:r w:rsidR="00D27EFC" w:rsidRPr="00AB23C1" w:rsidDel="00BD44FB">
          <w:delText xml:space="preserve">the </w:delText>
        </w:r>
        <w:r w:rsidR="004E3B94" w:rsidRPr="00AB23C1" w:rsidDel="00BD44FB">
          <w:delText xml:space="preserve">swarming </w:delText>
        </w:r>
      </w:del>
      <w:r w:rsidR="00D27EFC" w:rsidRPr="00AB23C1">
        <w:t>area</w:t>
      </w:r>
      <w:r w:rsidR="004E3B94" w:rsidRPr="00AB23C1">
        <w:t xml:space="preserve"> (</w:t>
      </w:r>
      <w:r w:rsidR="00D27EFC" w:rsidRPr="00AB23C1">
        <w:t>the percentage of the plate occupied by the colony</w:t>
      </w:r>
      <w:r w:rsidR="004E3B94" w:rsidRPr="00AB23C1">
        <w:t>)</w:t>
      </w:r>
      <w:r w:rsidR="00D27EFC" w:rsidRPr="00AB23C1">
        <w:t xml:space="preserve">, </w:t>
      </w:r>
      <w:del w:id="675" w:author="Joao Xavier" w:date="2020-07-07T19:42:00Z">
        <w:r w:rsidR="00D27EFC" w:rsidRPr="00AB23C1" w:rsidDel="00BD44FB">
          <w:delText xml:space="preserve">the </w:delText>
        </w:r>
      </w:del>
      <w:r w:rsidR="00D27EFC" w:rsidRPr="00AB23C1">
        <w:t xml:space="preserve">maximum length (maximum diagonal of the rectangle fitting the colony), </w:t>
      </w:r>
      <w:del w:id="676" w:author="Joao Xavier" w:date="2020-07-07T19:42:00Z">
        <w:r w:rsidR="00D27EFC" w:rsidRPr="00AB23C1" w:rsidDel="00BD44FB">
          <w:delText xml:space="preserve">the </w:delText>
        </w:r>
      </w:del>
      <w:r w:rsidR="00D27EFC" w:rsidRPr="00AB23C1">
        <w:t>circularity,</w:t>
      </w:r>
      <w:del w:id="677" w:author="Joao Xavier" w:date="2020-07-07T19:42:00Z">
        <w:r w:rsidR="00D27EFC" w:rsidRPr="00AB23C1" w:rsidDel="00BD44FB">
          <w:delText xml:space="preserve"> the</w:delText>
        </w:r>
      </w:del>
      <w:r w:rsidR="00D27EFC" w:rsidRPr="00AB23C1">
        <w:t xml:space="preserve"> eccentricity and </w:t>
      </w:r>
      <w:del w:id="678" w:author="Joao Xavier" w:date="2020-07-07T19:42:00Z">
        <w:r w:rsidR="00D27EFC" w:rsidRPr="00AB23C1" w:rsidDel="00BD44FB">
          <w:delText xml:space="preserve">the </w:delText>
        </w:r>
      </w:del>
      <w:r w:rsidR="00D27EFC" w:rsidRPr="00AB23C1">
        <w:t xml:space="preserve">length of </w:t>
      </w:r>
      <w:ins w:id="679" w:author="Joao Xavier" w:date="2020-07-07T19:43:00Z">
        <w:r w:rsidR="00BD44FB">
          <w:t>image</w:t>
        </w:r>
      </w:ins>
      <w:del w:id="680" w:author="Joao Xavier" w:date="2020-07-07T19:43:00Z">
        <w:r w:rsidR="00D27EFC" w:rsidRPr="00AB23C1" w:rsidDel="00BD44FB">
          <w:delText>a</w:delText>
        </w:r>
      </w:del>
      <w:r w:rsidR="00D27EFC" w:rsidRPr="00AB23C1">
        <w:t xml:space="preserve"> skeleton</w:t>
      </w:r>
      <w:del w:id="681" w:author="Joao Xavier" w:date="2020-07-07T19:43:00Z">
        <w:r w:rsidR="00D27EFC" w:rsidRPr="00AB23C1" w:rsidDel="00BD44FB">
          <w:delText xml:space="preserve"> obtained from the image</w:delText>
        </w:r>
      </w:del>
      <w:r w:rsidR="00D27EFC" w:rsidRPr="00AB23C1">
        <w:t xml:space="preserve">. A principal component analysis </w:t>
      </w:r>
      <w:ins w:id="682" w:author="Joao Xavier" w:date="2020-07-07T19:43:00Z">
        <w:r w:rsidR="00BD44FB">
          <w:t xml:space="preserve">of the morphological features </w:t>
        </w:r>
      </w:ins>
      <w:r w:rsidR="00D27EFC" w:rsidRPr="00AB23C1">
        <w:t xml:space="preserve">revealed that </w:t>
      </w:r>
      <w:del w:id="683" w:author="Joao Xavier" w:date="2020-07-07T19:43:00Z">
        <w:r w:rsidR="00D27EFC" w:rsidRPr="00AB23C1" w:rsidDel="00BD44FB">
          <w:delText xml:space="preserve">the </w:delText>
        </w:r>
      </w:del>
      <w:r w:rsidR="00D27EFC" w:rsidRPr="00AB23C1">
        <w:rPr>
          <w:iCs/>
        </w:rPr>
        <w:t>maximum length</w:t>
      </w:r>
      <w:r w:rsidR="00D27EFC" w:rsidRPr="00AB23C1">
        <w:t xml:space="preserve"> and </w:t>
      </w:r>
      <w:r w:rsidR="00D27EFC" w:rsidRPr="00AB23C1">
        <w:rPr>
          <w:iCs/>
        </w:rPr>
        <w:t>circularity</w:t>
      </w:r>
      <w:r w:rsidR="00D27EFC" w:rsidRPr="00AB23C1">
        <w:t xml:space="preserve"> </w:t>
      </w:r>
      <w:del w:id="684" w:author="Joao Xavier" w:date="2020-07-07T19:43:00Z">
        <w:r w:rsidR="00D27EFC" w:rsidRPr="00AB23C1" w:rsidDel="00BD44FB">
          <w:delText xml:space="preserve">of the colonies </w:delText>
        </w:r>
        <w:r w:rsidR="002C5CA4" w:rsidRPr="00AB23C1" w:rsidDel="00BD44FB">
          <w:delText xml:space="preserve">are </w:delText>
        </w:r>
        <w:r w:rsidR="00D27EFC" w:rsidRPr="00AB23C1" w:rsidDel="00BD44FB">
          <w:delText>the two features that best describe</w:delText>
        </w:r>
      </w:del>
      <w:ins w:id="685" w:author="Joao Xavier" w:date="2020-07-07T19:43:00Z">
        <w:r w:rsidR="00BD44FB">
          <w:t>capture</w:t>
        </w:r>
      </w:ins>
      <w:ins w:id="686" w:author="Joao Xavier" w:date="2020-07-08T09:29:00Z">
        <w:r w:rsidR="00B45E60">
          <w:t>d</w:t>
        </w:r>
      </w:ins>
      <w:ins w:id="687" w:author="Joao Xavier" w:date="2020-07-07T19:43:00Z">
        <w:r w:rsidR="00BD44FB">
          <w:t xml:space="preserve"> well most of</w:t>
        </w:r>
      </w:ins>
      <w:r w:rsidR="00D27EFC" w:rsidRPr="00AB23C1">
        <w:t xml:space="preserve"> the </w:t>
      </w:r>
      <w:ins w:id="688" w:author="Joao Xavier" w:date="2020-07-08T09:29:00Z">
        <w:r w:rsidR="00B45E60">
          <w:t xml:space="preserve">shape </w:t>
        </w:r>
      </w:ins>
      <w:r w:rsidR="00D27EFC" w:rsidRPr="00AB23C1">
        <w:t xml:space="preserve">diversity </w:t>
      </w:r>
      <w:del w:id="689" w:author="Joao Xavier" w:date="2020-07-07T19:43:00Z">
        <w:r w:rsidR="00D27EFC" w:rsidRPr="00AB23C1" w:rsidDel="00BD44FB">
          <w:delText xml:space="preserve">of swarming shapes </w:delText>
        </w:r>
      </w:del>
      <w:r w:rsidR="00D27EFC" w:rsidRPr="00AB23C1">
        <w:t>(</w:t>
      </w:r>
      <w:r w:rsidR="00D27EFC" w:rsidRPr="00AB23C1">
        <w:rPr>
          <w:bCs/>
          <w:highlight w:val="yellow"/>
        </w:rPr>
        <w:t>Supp</w:t>
      </w:r>
      <w:r w:rsidR="0088750B" w:rsidRPr="00AB23C1">
        <w:rPr>
          <w:bCs/>
          <w:highlight w:val="yellow"/>
        </w:rPr>
        <w:t>lementary</w:t>
      </w:r>
      <w:r w:rsidR="00D27EFC" w:rsidRPr="00AB23C1">
        <w:rPr>
          <w:bCs/>
          <w:highlight w:val="yellow"/>
        </w:rPr>
        <w:t>. Fig. S1</w:t>
      </w:r>
      <w:r w:rsidR="00D27EFC" w:rsidRPr="00AB23C1">
        <w:t xml:space="preserve">). </w:t>
      </w:r>
      <w:del w:id="690" w:author="Joao Xavier" w:date="2020-07-07T19:43:00Z">
        <w:r w:rsidR="00E55259" w:rsidRPr="00AB23C1" w:rsidDel="00BD44FB">
          <w:delText>By defining a</w:delText>
        </w:r>
      </w:del>
      <w:ins w:id="691" w:author="Joao Xavier" w:date="2020-07-08T09:29:00Z">
        <w:r w:rsidR="00B45E60">
          <w:t>A</w:t>
        </w:r>
      </w:ins>
      <w:del w:id="692" w:author="Joao Xavier" w:date="2020-07-08T09:29:00Z">
        <w:r w:rsidR="00E55259" w:rsidRPr="00AB23C1" w:rsidDel="00B45E60">
          <w:delText xml:space="preserve"> </w:delText>
        </w:r>
      </w:del>
      <w:ins w:id="693" w:author="Joao Xavier" w:date="2020-07-07T19:44:00Z">
        <w:r w:rsidR="00BD44FB">
          <w:t xml:space="preserve"> </w:t>
        </w:r>
      </w:ins>
      <w:r w:rsidR="00D27EFC" w:rsidRPr="00AB23C1">
        <w:t xml:space="preserve">swarming score </w:t>
      </w:r>
      <w:r w:rsidR="00E55259" w:rsidRPr="00AB23C1">
        <w:t>as a linear combination of the two features</w:t>
      </w:r>
      <w:del w:id="694" w:author="Joao Xavier" w:date="2020-07-07T19:44:00Z">
        <w:r w:rsidR="00E55259" w:rsidRPr="00AB23C1" w:rsidDel="00BD44FB">
          <w:delText xml:space="preserve"> </w:delText>
        </w:r>
        <w:r w:rsidR="00800889" w:rsidRPr="00AB23C1" w:rsidDel="00BD44FB">
          <w:delText>(</w:delText>
        </w:r>
        <w:r w:rsidR="00800889" w:rsidRPr="00AB23C1" w:rsidDel="00BD44FB">
          <w:rPr>
            <w:highlight w:val="yellow"/>
          </w:rPr>
          <w:delText>see Methods</w:delText>
        </w:r>
        <w:r w:rsidR="00800889" w:rsidRPr="00AB23C1" w:rsidDel="00BD44FB">
          <w:delText>)</w:delText>
        </w:r>
      </w:del>
      <w:ins w:id="695" w:author="Joao Xavier" w:date="2020-07-08T09:29:00Z">
        <w:r w:rsidR="00B45E60">
          <w:t xml:space="preserve"> </w:t>
        </w:r>
      </w:ins>
      <w:del w:id="696" w:author="Joao Xavier" w:date="2020-07-07T19:46:00Z">
        <w:r w:rsidR="00E55259" w:rsidRPr="00AB23C1" w:rsidDel="006A692F">
          <w:delText>,</w:delText>
        </w:r>
      </w:del>
      <w:r w:rsidR="00E55259" w:rsidRPr="00AB23C1">
        <w:t xml:space="preserve"> </w:t>
      </w:r>
      <w:del w:id="697" w:author="Joao Xavier" w:date="2020-07-07T19:45:00Z">
        <w:r w:rsidR="00E55259" w:rsidRPr="00AB23C1" w:rsidDel="006A692F">
          <w:delText>we show th</w:delText>
        </w:r>
      </w:del>
      <w:ins w:id="698" w:author="Joao Xavier" w:date="2020-07-08T09:30:00Z">
        <w:r w:rsidR="00B45E60">
          <w:t xml:space="preserve"> showed no </w:t>
        </w:r>
      </w:ins>
      <w:del w:id="699" w:author="Joao Xavier" w:date="2020-07-07T19:45:00Z">
        <w:r w:rsidR="00E55259" w:rsidRPr="00AB23C1" w:rsidDel="006A692F">
          <w:delText>a</w:delText>
        </w:r>
      </w:del>
      <w:ins w:id="700" w:author="Joao Xavier" w:date="2020-07-08T09:30:00Z">
        <w:r w:rsidR="00B45E60">
          <w:t xml:space="preserve">apparent </w:t>
        </w:r>
      </w:ins>
      <w:ins w:id="701" w:author="Joao Xavier" w:date="2020-07-07T19:46:00Z">
        <w:r w:rsidR="006A692F">
          <w:t>correlat</w:t>
        </w:r>
      </w:ins>
      <w:ins w:id="702" w:author="Joao Xavier" w:date="2020-07-08T09:30:00Z">
        <w:r w:rsidR="00B45E60">
          <w:t>ion</w:t>
        </w:r>
      </w:ins>
      <w:ins w:id="703" w:author="Joao Xavier" w:date="2020-07-07T19:46:00Z">
        <w:r w:rsidR="006A692F">
          <w:t xml:space="preserve"> with</w:t>
        </w:r>
      </w:ins>
      <w:del w:id="704" w:author="Joao Xavier" w:date="2020-07-07T19:45:00Z">
        <w:r w:rsidR="00E55259" w:rsidRPr="00AB23C1" w:rsidDel="006A692F">
          <w:delText xml:space="preserve">t </w:delText>
        </w:r>
      </w:del>
      <w:del w:id="705" w:author="Joao Xavier" w:date="2020-07-07T19:46:00Z">
        <w:r w:rsidR="00E55259" w:rsidRPr="00AB23C1" w:rsidDel="006A692F">
          <w:delText>s</w:delText>
        </w:r>
        <w:r w:rsidR="00D27EFC" w:rsidRPr="00AB23C1" w:rsidDel="006A692F">
          <w:delText xml:space="preserve">warming </w:delText>
        </w:r>
      </w:del>
      <w:del w:id="706" w:author="Joao Xavier" w:date="2020-07-07T19:45:00Z">
        <w:r w:rsidR="00D27EFC" w:rsidRPr="00AB23C1" w:rsidDel="006A692F">
          <w:delText xml:space="preserve">does not </w:delText>
        </w:r>
      </w:del>
      <w:del w:id="707" w:author="Joao Xavier" w:date="2020-07-07T19:46:00Z">
        <w:r w:rsidR="00D27EFC" w:rsidRPr="00AB23C1" w:rsidDel="006A692F">
          <w:delText>correlate with</w:delText>
        </w:r>
      </w:del>
      <w:r w:rsidR="00D27EFC" w:rsidRPr="00AB23C1">
        <w:t xml:space="preserve"> phylogeny </w:t>
      </w:r>
      <w:r w:rsidR="00E55259" w:rsidRPr="00AB23C1">
        <w:t xml:space="preserve">of </w:t>
      </w:r>
      <w:r w:rsidR="008B22D5" w:rsidRPr="00AB23C1">
        <w:t xml:space="preserve">the </w:t>
      </w:r>
      <w:r w:rsidR="00E55259" w:rsidRPr="00AB23C1">
        <w:t xml:space="preserve">core genomes </w:t>
      </w:r>
      <w:del w:id="708" w:author="Joao Xavier" w:date="2020-07-07T19:46:00Z">
        <w:r w:rsidR="00D27EFC" w:rsidRPr="00AB23C1" w:rsidDel="006A692F">
          <w:delText>n</w:delText>
        </w:r>
      </w:del>
      <w:r w:rsidR="00D27EFC" w:rsidRPr="00AB23C1">
        <w:t>or with the tissue of origin of each isolate (Moran’s I test, p</w:t>
      </w:r>
      <w:r w:rsidR="008B22D5" w:rsidRPr="00AB23C1">
        <w:t>-value</w:t>
      </w:r>
      <w:r w:rsidR="00D27EFC" w:rsidRPr="00AB23C1">
        <w:t xml:space="preserve">=0.93). </w:t>
      </w:r>
      <w:r w:rsidR="004D6637" w:rsidRPr="00AB23C1">
        <w:t xml:space="preserve">Since production of </w:t>
      </w:r>
      <w:r w:rsidR="00D27EFC" w:rsidRPr="00AB23C1">
        <w:t xml:space="preserve">rhamnolipids </w:t>
      </w:r>
      <w:r w:rsidR="004D6637" w:rsidRPr="00AB23C1">
        <w:t>is</w:t>
      </w:r>
      <w:r w:rsidR="00D27EFC" w:rsidRPr="00AB23C1">
        <w:t xml:space="preserve"> required for swarming motility, </w:t>
      </w:r>
      <w:r w:rsidR="00DB11B8" w:rsidRPr="00AB23C1">
        <w:t>w</w:t>
      </w:r>
      <w:r w:rsidR="00D27EFC" w:rsidRPr="00AB23C1">
        <w:t xml:space="preserve">e </w:t>
      </w:r>
      <w:del w:id="709" w:author="Joao Xavier" w:date="2020-07-07T19:46:00Z">
        <w:r w:rsidR="004001BC" w:rsidRPr="00AB23C1" w:rsidDel="00EC6E78">
          <w:delText xml:space="preserve">further </w:delText>
        </w:r>
      </w:del>
      <w:r w:rsidR="005D2012" w:rsidRPr="00AB23C1">
        <w:t xml:space="preserve">measured </w:t>
      </w:r>
      <w:ins w:id="710" w:author="Joao Xavier" w:date="2020-07-07T19:46:00Z">
        <w:r w:rsidR="00EC6E78">
          <w:t>the abil</w:t>
        </w:r>
      </w:ins>
      <w:ins w:id="711" w:author="Joao Xavier" w:date="2020-07-07T19:47:00Z">
        <w:r w:rsidR="00EC6E78">
          <w:t xml:space="preserve">ity of strains to produce </w:t>
        </w:r>
      </w:ins>
      <w:r w:rsidR="00D27EFC" w:rsidRPr="00AB23C1">
        <w:t>rhamnolipid</w:t>
      </w:r>
      <w:ins w:id="712" w:author="Joao Xavier" w:date="2020-07-07T19:47:00Z">
        <w:r w:rsidR="00EC6E78">
          <w:t>s</w:t>
        </w:r>
      </w:ins>
      <w:r w:rsidR="00D27EFC" w:rsidRPr="00AB23C1">
        <w:t xml:space="preserve"> </w:t>
      </w:r>
      <w:del w:id="713" w:author="Joao Xavier" w:date="2020-07-07T19:47:00Z">
        <w:r w:rsidR="00D27EFC" w:rsidRPr="00AB23C1" w:rsidDel="00EC6E78">
          <w:delText xml:space="preserve">production using </w:delText>
        </w:r>
        <w:r w:rsidR="005168CC" w:rsidRPr="00AB23C1" w:rsidDel="00EC6E78">
          <w:delText xml:space="preserve">a </w:delText>
        </w:r>
        <w:r w:rsidR="00D27EFC" w:rsidRPr="00AB23C1" w:rsidDel="00EC6E78">
          <w:delText>drop collapse assay</w:delText>
        </w:r>
      </w:del>
      <w:del w:id="714" w:author="Joao Xavier" w:date="2020-07-07T19:46:00Z">
        <w:r w:rsidR="00D27EFC" w:rsidRPr="00AB23C1" w:rsidDel="00EC6E78">
          <w:delText xml:space="preserve"> </w:delText>
        </w:r>
        <w:r w:rsidR="006A278F" w:rsidRPr="00AB23C1" w:rsidDel="00EC6E78">
          <w:delText>(</w:delText>
        </w:r>
        <w:r w:rsidR="006A278F" w:rsidRPr="00AB23C1" w:rsidDel="00EC6E78">
          <w:rPr>
            <w:highlight w:val="yellow"/>
          </w:rPr>
          <w:delText>see Methods</w:delText>
        </w:r>
        <w:r w:rsidR="006A278F" w:rsidRPr="00AB23C1" w:rsidDel="00EC6E78">
          <w:delText>)</w:delText>
        </w:r>
      </w:del>
      <w:del w:id="715" w:author="Joao Xavier" w:date="2020-07-07T19:47:00Z">
        <w:r w:rsidR="006A278F" w:rsidRPr="00AB23C1" w:rsidDel="00EC6E78">
          <w:delText xml:space="preserve"> </w:delText>
        </w:r>
      </w:del>
      <w:r w:rsidR="00D27EFC" w:rsidRPr="00AB23C1">
        <w:t xml:space="preserve">in a synthetic media with glycerol as the sole carbon source </w:t>
      </w:r>
      <w:del w:id="716" w:author="Joao Xavier" w:date="2020-07-07T19:47:00Z">
        <w:r w:rsidR="00D27EFC" w:rsidRPr="00AB23C1" w:rsidDel="00EC6E78">
          <w:delText xml:space="preserve">and </w:delText>
        </w:r>
        <w:commentRangeStart w:id="717"/>
        <w:r w:rsidR="00D27EFC" w:rsidRPr="00AB23C1" w:rsidDel="00EC6E78">
          <w:delText>provided in excess for rhamnolipid production</w:delText>
        </w:r>
        <w:commentRangeEnd w:id="717"/>
        <w:r w:rsidR="008829A9" w:rsidDel="00EC6E78">
          <w:rPr>
            <w:rStyle w:val="CommentReference"/>
          </w:rPr>
          <w:commentReference w:id="717"/>
        </w:r>
        <w:r w:rsidR="00D27EFC" w:rsidRPr="00AB23C1" w:rsidDel="00EC6E78">
          <w:delText xml:space="preserve"> </w:delText>
        </w:r>
      </w:del>
      <w:r w:rsidR="0075784B" w:rsidRPr="00AB23C1">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5784B" w:rsidRPr="00AB23C1">
        <w:fldChar w:fldCharType="separate"/>
      </w:r>
      <w:r w:rsidR="007272A4" w:rsidRPr="007272A4">
        <w:t xml:space="preserve">(Boyle </w:t>
      </w:r>
      <w:r w:rsidR="007272A4" w:rsidRPr="007272A4">
        <w:rPr>
          <w:i/>
        </w:rPr>
        <w:t>et al</w:t>
      </w:r>
      <w:r w:rsidR="007272A4" w:rsidRPr="007272A4">
        <w:t>, 2015)</w:t>
      </w:r>
      <w:r w:rsidR="0075784B" w:rsidRPr="00AB23C1">
        <w:fldChar w:fldCharType="end"/>
      </w:r>
      <w:r w:rsidR="00D27EFC" w:rsidRPr="00AB23C1">
        <w:t xml:space="preserve">. As expected, all strains </w:t>
      </w:r>
      <w:r w:rsidR="004001BC" w:rsidRPr="00AB23C1">
        <w:t xml:space="preserve">able to </w:t>
      </w:r>
      <w:r w:rsidR="00D27EFC" w:rsidRPr="00AB23C1">
        <w:t>swar</w:t>
      </w:r>
      <w:r w:rsidR="004001BC" w:rsidRPr="00AB23C1">
        <w:t>m</w:t>
      </w:r>
      <w:r w:rsidR="00D27EFC" w:rsidRPr="00AB23C1">
        <w:t xml:space="preserve"> </w:t>
      </w:r>
      <w:ins w:id="718" w:author="Joao Xavier" w:date="2020-07-08T09:30:00Z">
        <w:r w:rsidR="00041773">
          <w:t xml:space="preserve">also </w:t>
        </w:r>
      </w:ins>
      <w:r w:rsidR="00D27EFC" w:rsidRPr="00AB23C1">
        <w:t>produced rhamnolipids</w:t>
      </w:r>
      <w:ins w:id="719" w:author="Joao Xavier" w:date="2020-07-07T19:47:00Z">
        <w:r w:rsidR="00EC6E78">
          <w:t>.</w:t>
        </w:r>
      </w:ins>
      <w:r w:rsidR="00D27EFC" w:rsidRPr="00AB23C1">
        <w:t xml:space="preserve"> </w:t>
      </w:r>
      <w:del w:id="720" w:author="Joao Xavier" w:date="2020-07-07T19:47:00Z">
        <w:r w:rsidR="00D27EFC" w:rsidRPr="00AB23C1" w:rsidDel="00EC6E78">
          <w:delText>but r</w:delText>
        </w:r>
      </w:del>
      <w:ins w:id="721" w:author="Joao Xavier" w:date="2020-07-07T19:47:00Z">
        <w:r w:rsidR="00EC6E78">
          <w:t>Not all r</w:t>
        </w:r>
      </w:ins>
      <w:r w:rsidR="00D27EFC" w:rsidRPr="00AB23C1">
        <w:t xml:space="preserve">hamnolipid </w:t>
      </w:r>
      <w:r w:rsidR="004001BC" w:rsidRPr="00AB23C1">
        <w:t xml:space="preserve">producers </w:t>
      </w:r>
      <w:del w:id="722" w:author="Joao Xavier" w:date="2020-07-07T19:47:00Z">
        <w:r w:rsidR="004001BC" w:rsidRPr="00AB23C1" w:rsidDel="00EC6E78">
          <w:delText>may</w:delText>
        </w:r>
        <w:r w:rsidR="00D27EFC" w:rsidRPr="00AB23C1" w:rsidDel="00EC6E78">
          <w:delText xml:space="preserve"> not </w:delText>
        </w:r>
      </w:del>
      <w:r w:rsidR="00D27EFC" w:rsidRPr="00AB23C1">
        <w:t>swarm</w:t>
      </w:r>
      <w:ins w:id="723" w:author="Joao Xavier" w:date="2020-07-08T09:31:00Z">
        <w:r w:rsidR="00041773">
          <w:t>ed</w:t>
        </w:r>
      </w:ins>
      <w:r w:rsidR="004001BC" w:rsidRPr="00AB23C1">
        <w:t>,</w:t>
      </w:r>
      <w:ins w:id="724" w:author="Joao Xavier" w:date="2020-07-07T19:47:00Z">
        <w:r w:rsidR="00EC6E78">
          <w:t xml:space="preserve"> however,</w:t>
        </w:r>
      </w:ins>
      <w:r w:rsidR="004001BC" w:rsidRPr="00AB23C1">
        <w:t xml:space="preserve"> </w:t>
      </w:r>
      <w:ins w:id="725" w:author="Joao Xavier" w:date="2020-07-08T09:31:00Z">
        <w:r w:rsidR="00041773">
          <w:t xml:space="preserve">which </w:t>
        </w:r>
      </w:ins>
      <w:del w:id="726" w:author="Joao Xavier" w:date="2020-07-08T09:31:00Z">
        <w:r w:rsidR="004001BC" w:rsidRPr="00AB23C1" w:rsidDel="00041773">
          <w:delText xml:space="preserve">confirming </w:delText>
        </w:r>
      </w:del>
      <w:ins w:id="727" w:author="Joao Xavier" w:date="2020-07-08T09:31:00Z">
        <w:r w:rsidR="00041773" w:rsidRPr="00AB23C1">
          <w:t>confirm</w:t>
        </w:r>
        <w:r w:rsidR="00041773">
          <w:t>s</w:t>
        </w:r>
        <w:r w:rsidR="00041773" w:rsidRPr="00AB23C1">
          <w:t xml:space="preserve"> </w:t>
        </w:r>
      </w:ins>
      <w:r w:rsidR="004001BC" w:rsidRPr="00AB23C1">
        <w:t>that rhamnolipid</w:t>
      </w:r>
      <w:ins w:id="728" w:author="Joao Xavier" w:date="2020-07-07T19:47:00Z">
        <w:r w:rsidR="00EC6E78">
          <w:t>s</w:t>
        </w:r>
      </w:ins>
      <w:r w:rsidR="004001BC" w:rsidRPr="00AB23C1">
        <w:t xml:space="preserve"> </w:t>
      </w:r>
      <w:del w:id="729" w:author="Joao Xavier" w:date="2020-07-07T19:47:00Z">
        <w:r w:rsidR="004001BC" w:rsidRPr="00AB23C1" w:rsidDel="00EC6E78">
          <w:delText>production is a</w:delText>
        </w:r>
      </w:del>
      <w:ins w:id="730" w:author="Joao Xavier" w:date="2020-07-07T19:47:00Z">
        <w:r w:rsidR="00EC6E78">
          <w:t>a</w:t>
        </w:r>
      </w:ins>
      <w:ins w:id="731" w:author="Joao Xavier" w:date="2020-07-07T19:48:00Z">
        <w:r w:rsidR="00EC6E78">
          <w:t>re</w:t>
        </w:r>
      </w:ins>
      <w:r w:rsidR="004001BC" w:rsidRPr="00AB23C1">
        <w:t xml:space="preserve"> necessary but not sufficient </w:t>
      </w:r>
      <w:del w:id="732" w:author="Joao Xavier" w:date="2020-07-07T19:48:00Z">
        <w:r w:rsidR="004001BC" w:rsidRPr="00AB23C1" w:rsidDel="00EC6E78">
          <w:delText xml:space="preserve">requirement </w:delText>
        </w:r>
      </w:del>
      <w:r w:rsidR="004001BC" w:rsidRPr="00AB23C1">
        <w:t>for swarming</w:t>
      </w:r>
      <w:ins w:id="733" w:author="Joao Xavier" w:date="2020-07-07T19:48:00Z">
        <w:r w:rsidR="00EC6E78">
          <w:t xml:space="preserve"> </w:t>
        </w:r>
      </w:ins>
      <w:r w:rsidR="006D39BE">
        <w:fldChar w:fldCharType="begin"/>
      </w:r>
      <w:r w:rsidR="006D39BE">
        <w:instrText>ADDIN F1000_CSL_CITATION&lt;~#@#~&gt;[{"DOI":"10.1128/JB.187.21.7351-7361.2005","First":false,"Last":false,"PMCID":"PMC1273001","PMID":"16237018","abstract":"Pseudomonas aeruginosa is capable of twitching, swimming, and swarming motility. The latter form of translocation occurs on semisolid surfaces, requires functional flagella and biosurfactant production, and results in complex motility patterns. From the point of inoculation, bacteria migrate as defined groups, referred to as tendrils, moving in a coordinated manner capable of sensing and responding to other groups of cells. We were able to show that P. aeruginosa produces extracellular factors capable of modulating tendril movement, and genetic analysis revealed that modulation of these movements was dependent on rhamnolipid biosynthesis. An rhlB mutant (deficient in mono- and dirhamnolipid production) and an rhlC mutant (deficient in dirhamnolipid production) exhibited altered swarming patterns characterized by irregularly shaped tendrils. In addition, agar supplemented with rhamnolipid-containing spent supernatant inhibited wild-type (WT) swarming, whereas agar supplemented with spent supernatant from mutants that do not make rhamnolipids had no effect on WT P. aeruginosa swarming. Addition of purified rhamnolipids to swarming medium also inhibited swarming motility of the WT strain. We also show that a sadB mutant does not sense and/or respond to other groups of swarming cells and this mutant was capable of swarming on media supplemented with rhamnolipid-containing spent supernatant or purified rhamnolipids. The abilities to produce and respond to rhamnolipids in the context of group behavior are discussed.","author":[{"family":"Caiazza","given":"Nicky C"},{"family":"Shanks","given":"Robert M Q"},{"family":"O'Toole","given":"G A"}],"authorYearDisplayFormat":false,"citation-label":"1769341","container-title":"Journal of Bacteriology","container-title-short":"J. Bacteriol.","id":"1769341","invisible":false,"issue":"21","issued":{"date-parts":[["2005","11"]]},"journalAbbreviation":"J. Bacteriol.","page":"7351-7361","suppress-author":false,"title":"Rhamnolipids modulate swarming motility patterns of &lt;i&gt;Pseudomonas aeruginosa.&lt;/i&gt;","type":"article-journal","volume":"187"},{"DOI":"10.1099/mic.0.26154-0","First":false,"Last":false,"PMID":"12904540","abstract":"Pseudomonas aeruginosa produces extracellular glycolipids composed of L-rhamnose and 3-hydroxyalkanoic acid called rhamnolipids. Although these compounds are usually regarded as biosurfactants or haemolysins, their exact physiological function is not well understood. Rhamnolipids are synthesized by a rhamnosyltransferase, encoded by the rhlAB operon, which catalyses the transfer of TDP-L-rhamnose to 3-(3-hydroxyalkanoyloxy)alkanoic acid (HAA) moieties of various lengths. RhlB is the catalytic protein of the rhamnosyltransferase. rhlA is indispensable for rhamnolipid synthesis, but its function is unknown. Using a liquid chromatography/mass spectrometry method, the production of extracellular HAAs by P. aeruginosa was detected previously and it was demonstrated that they are the actual precursors of rhamnolipid biosynthesis. In this report, evidence is presented indicating that rhlA is required for production of HAAs and that these HAAs display potent surface-active properties. P. aeruginosa can colonize surfaces by swarming motility, a form of organized translocation requiring the production of wetting agents. Using rhlA and rhlB mutants it was observed that swarming requires the expression of the rhlA gene but does not necessitate rhamnolipid production, as HAAs act as surfactants. Finally, it was shown that the use of ammonium instead of nitrate as source of nitrogen and an excess of available iron both decrease rhlA expression and swarming motility.","author":[{"family":"Déziel","given":"Eric"},{"family":"Lépine","given":"François"},{"family":"Milot","given":"Sylvain"},{"family":"Villemur","given":"Richard"}],"authorYearDisplayFormat":false,"citation-label":"4586754","container-title":"Microbiology","container-title-short":"Microbiology (Reading, Engl)","id":"4586754","invisible":false,"issue":"Pt 8","issued":{"date-parts":[["2003","8"]]},"journalAbbreviation":"Microbiology (Reading, Engl)","page":"2005-2013","suppress-author":false,"title":"&lt;i&gt;rhlA&lt;/i&gt; is required for the production of a novel biosurfactant promoting swarming motility in &lt;i&gt;Pseudomonas aeruginosa&lt;/i&gt;: 3-(3-hydroxyalkanoyloxy)alkanoic acids (HAAs), the precursors of rhamnolipids.","type":"article-journal","volume":"149"}]</w:instrText>
      </w:r>
      <w:r w:rsidR="006D39BE">
        <w:fldChar w:fldCharType="separate"/>
      </w:r>
      <w:r w:rsidR="007272A4" w:rsidRPr="007272A4">
        <w:rPr>
          <w:noProof/>
        </w:rPr>
        <w:t xml:space="preserve">(Caiazza </w:t>
      </w:r>
      <w:r w:rsidR="007272A4" w:rsidRPr="007272A4">
        <w:rPr>
          <w:i/>
          <w:noProof/>
        </w:rPr>
        <w:t>et al</w:t>
      </w:r>
      <w:r w:rsidR="007272A4" w:rsidRPr="007272A4">
        <w:rPr>
          <w:noProof/>
        </w:rPr>
        <w:t xml:space="preserve">, 2005; Déziel </w:t>
      </w:r>
      <w:r w:rsidR="007272A4" w:rsidRPr="007272A4">
        <w:rPr>
          <w:i/>
          <w:noProof/>
        </w:rPr>
        <w:t>et al</w:t>
      </w:r>
      <w:r w:rsidR="007272A4" w:rsidRPr="007272A4">
        <w:rPr>
          <w:noProof/>
        </w:rPr>
        <w:t>, 2003)</w:t>
      </w:r>
      <w:r w:rsidR="006D39BE">
        <w:fldChar w:fldCharType="end"/>
      </w:r>
      <w:r w:rsidR="004001BC" w:rsidRPr="00AB23C1">
        <w:t xml:space="preserve">. </w:t>
      </w:r>
      <w:del w:id="734" w:author="Joao Xavier" w:date="2020-07-07T19:49:00Z">
        <w:r w:rsidR="004001BC" w:rsidRPr="00AB23C1" w:rsidDel="006D39BE">
          <w:delText>Similar to swarming, r</w:delText>
        </w:r>
      </w:del>
      <w:ins w:id="735" w:author="Joao Xavier" w:date="2020-07-07T19:49:00Z">
        <w:r w:rsidR="006D39BE">
          <w:t>R</w:t>
        </w:r>
      </w:ins>
      <w:r w:rsidR="004001BC" w:rsidRPr="00AB23C1">
        <w:t xml:space="preserve">hamnolipid production </w:t>
      </w:r>
      <w:del w:id="736" w:author="Joao Xavier" w:date="2020-07-07T19:49:00Z">
        <w:r w:rsidR="004001BC" w:rsidRPr="00AB23C1" w:rsidDel="006D39BE">
          <w:delText xml:space="preserve">is </w:delText>
        </w:r>
      </w:del>
      <w:ins w:id="737" w:author="Joao Xavier" w:date="2020-07-07T19:49:00Z">
        <w:r w:rsidR="006D39BE">
          <w:t>was</w:t>
        </w:r>
        <w:r w:rsidR="006D39BE" w:rsidRPr="00AB23C1">
          <w:t xml:space="preserve"> </w:t>
        </w:r>
      </w:ins>
      <w:r w:rsidR="004001BC" w:rsidRPr="00AB23C1">
        <w:t>also uncorrelated with phylogeny (</w:t>
      </w:r>
      <w:r w:rsidR="004001BC" w:rsidRPr="00AB23C1">
        <w:rPr>
          <w:bCs/>
          <w:highlight w:val="yellow"/>
        </w:rPr>
        <w:t>Fig. 1B</w:t>
      </w:r>
      <w:r w:rsidR="004001BC" w:rsidRPr="00AB23C1">
        <w:rPr>
          <w:b/>
        </w:rPr>
        <w:t xml:space="preserve">, </w:t>
      </w:r>
      <w:r w:rsidR="004001BC" w:rsidRPr="00AB23C1">
        <w:t>Moran’s I test, p=0.14).</w:t>
      </w:r>
      <w:ins w:id="738" w:author="Joao Xavier" w:date="2020-07-07T19:51:00Z">
        <w:r w:rsidR="007A28FD">
          <w:t xml:space="preserve"> </w:t>
        </w:r>
      </w:ins>
    </w:p>
    <w:p w14:paraId="3C694F9C" w14:textId="4C4F0A59" w:rsidR="00F11276" w:rsidRPr="00AB23C1" w:rsidRDefault="00D27EFC">
      <w:pPr>
        <w:spacing w:before="240" w:after="240"/>
        <w:jc w:val="both"/>
      </w:pPr>
      <w:del w:id="739" w:author="Joao Xavier" w:date="2020-07-07T19:49:00Z">
        <w:r w:rsidRPr="00AB23C1" w:rsidDel="004A407B">
          <w:delText xml:space="preserve">How do </w:delText>
        </w:r>
        <w:r w:rsidR="004A0F7A" w:rsidRPr="00AB23C1" w:rsidDel="004A407B">
          <w:delText xml:space="preserve">rhamnolipid production and swarming </w:delText>
        </w:r>
        <w:r w:rsidRPr="00AB23C1" w:rsidDel="004A407B">
          <w:delText>evolve</w:delText>
        </w:r>
        <w:r w:rsidR="004A0F7A" w:rsidRPr="00AB23C1" w:rsidDel="004A407B">
          <w:delText xml:space="preserve"> in the lineage of clinical isolates</w:delText>
        </w:r>
        <w:r w:rsidRPr="00AB23C1" w:rsidDel="004A407B">
          <w:delText xml:space="preserve">? </w:delText>
        </w:r>
      </w:del>
      <w:r w:rsidR="003B5BC5" w:rsidRPr="00AB23C1">
        <w:t xml:space="preserve">To </w:t>
      </w:r>
      <w:r w:rsidR="006E050F">
        <w:t xml:space="preserve">better </w:t>
      </w:r>
      <w:del w:id="740" w:author="Joao Xavier" w:date="2020-07-07T19:50:00Z">
        <w:r w:rsidR="003B5BC5" w:rsidRPr="00AB23C1" w:rsidDel="004A407B">
          <w:delText>unders</w:delText>
        </w:r>
      </w:del>
      <w:ins w:id="741" w:author="Joao Xavier" w:date="2020-07-07T19:50:00Z">
        <w:r w:rsidR="004A407B">
          <w:t xml:space="preserve">assess the link between </w:t>
        </w:r>
      </w:ins>
      <w:del w:id="742" w:author="Joao Xavier" w:date="2020-07-07T19:50:00Z">
        <w:r w:rsidR="003B5BC5" w:rsidRPr="00AB23C1" w:rsidDel="004A407B">
          <w:delText xml:space="preserve">tand the evolutionary </w:delText>
        </w:r>
        <w:r w:rsidR="004C0B0C" w:rsidRPr="00AB23C1" w:rsidDel="004A407B">
          <w:delText>relationship</w:delText>
        </w:r>
        <w:r w:rsidR="003B5BC5" w:rsidRPr="00AB23C1" w:rsidDel="004A407B">
          <w:delText xml:space="preserve"> of </w:delText>
        </w:r>
      </w:del>
      <w:ins w:id="743" w:author="Joao Xavier" w:date="2020-07-07T19:50:00Z">
        <w:r w:rsidR="004A407B" w:rsidRPr="00AB23C1">
          <w:t xml:space="preserve"> </w:t>
        </w:r>
      </w:ins>
      <w:del w:id="744" w:author="Joao Xavier" w:date="2020-07-07T19:50:00Z">
        <w:r w:rsidR="003B5BC5" w:rsidRPr="00AB23C1" w:rsidDel="004A407B">
          <w:delText>the two phenotypes</w:delText>
        </w:r>
      </w:del>
      <w:ins w:id="745" w:author="Joao Xavier" w:date="2020-07-07T19:50:00Z">
        <w:r w:rsidR="004A407B">
          <w:t>swarming and rhamnolipid production</w:t>
        </w:r>
      </w:ins>
      <w:r w:rsidR="003B5BC5" w:rsidRPr="00AB23C1">
        <w:t>, we built</w:t>
      </w:r>
      <w:r w:rsidR="004A0F7A" w:rsidRPr="00AB23C1">
        <w:t xml:space="preserve"> an evolutionary model to reconstruct </w:t>
      </w:r>
      <w:r w:rsidR="004C0B0C" w:rsidRPr="00AB23C1">
        <w:t xml:space="preserve">their </w:t>
      </w:r>
      <w:r w:rsidR="004A0F7A" w:rsidRPr="00AB23C1">
        <w:t>ancestral state</w:t>
      </w:r>
      <w:r w:rsidR="004C0B0C" w:rsidRPr="00AB23C1">
        <w:t>s</w:t>
      </w:r>
      <w:r w:rsidR="00EA3FC0" w:rsidRPr="00AB23C1">
        <w:t xml:space="preserve"> </w:t>
      </w:r>
      <w:r w:rsidR="00B4419B">
        <w:t xml:space="preserve">along </w:t>
      </w:r>
      <w:r w:rsidR="00B4419B" w:rsidRPr="00F079B1">
        <w:t>the phylogenetic tree</w:t>
      </w:r>
      <w:del w:id="746" w:author="Joao Xavier" w:date="2020-07-07T19:51:00Z">
        <w:r w:rsidR="00B4419B" w:rsidRPr="00F079B1" w:rsidDel="004A407B">
          <w:delText xml:space="preserve"> </w:delText>
        </w:r>
        <w:r w:rsidRPr="00AB23C1" w:rsidDel="004A407B">
          <w:delText>(</w:delText>
        </w:r>
        <w:r w:rsidR="00F1486B" w:rsidRPr="00AB23C1" w:rsidDel="004A407B">
          <w:rPr>
            <w:highlight w:val="yellow"/>
          </w:rPr>
          <w:delText>see Methods</w:delText>
        </w:r>
        <w:r w:rsidRPr="00AB23C1" w:rsidDel="004A407B">
          <w:delText>)</w:delText>
        </w:r>
      </w:del>
      <w:r w:rsidRPr="00AB23C1">
        <w:t xml:space="preserve">. The </w:t>
      </w:r>
      <w:ins w:id="747" w:author="Joao Xavier" w:date="2020-07-07T19:51:00Z">
        <w:r w:rsidR="004A407B">
          <w:t xml:space="preserve">model predicted that the </w:t>
        </w:r>
      </w:ins>
      <w:r w:rsidR="00852645" w:rsidRPr="00AB23C1">
        <w:t xml:space="preserve">common </w:t>
      </w:r>
      <w:r w:rsidRPr="00AB23C1">
        <w:t>ancestor of all the strains can both swarm and produce rhamnolipids</w:t>
      </w:r>
      <w:r w:rsidR="00852645" w:rsidRPr="00AB23C1">
        <w:t xml:space="preserve">, suggesting </w:t>
      </w:r>
      <w:ins w:id="748" w:author="Joao Xavier" w:date="2020-07-07T19:51:00Z">
        <w:r w:rsidR="004A407B">
          <w:t xml:space="preserve">that </w:t>
        </w:r>
      </w:ins>
      <w:ins w:id="749" w:author="Joao Xavier" w:date="2020-07-08T09:31:00Z">
        <w:r w:rsidR="000B734C">
          <w:t>the diversity of swarming abilities found</w:t>
        </w:r>
      </w:ins>
      <w:ins w:id="750" w:author="Joao Xavier" w:date="2020-07-08T09:32:00Z">
        <w:r w:rsidR="000B734C">
          <w:t xml:space="preserve"> across the isolates is explained by </w:t>
        </w:r>
      </w:ins>
      <w:ins w:id="751" w:author="Joao Xavier" w:date="2020-07-07T19:51:00Z">
        <w:r w:rsidR="004A407B">
          <w:t xml:space="preserve">some strains </w:t>
        </w:r>
      </w:ins>
      <w:ins w:id="752" w:author="Joao Xavier" w:date="2020-07-08T09:32:00Z">
        <w:r w:rsidR="000B734C">
          <w:t>losing</w:t>
        </w:r>
      </w:ins>
      <w:ins w:id="753" w:author="Joao Xavier" w:date="2020-07-07T19:51:00Z">
        <w:r w:rsidR="004A407B">
          <w:t xml:space="preserve"> </w:t>
        </w:r>
      </w:ins>
      <w:del w:id="754" w:author="Joao Xavier" w:date="2020-07-07T19:51:00Z">
        <w:r w:rsidR="00852645" w:rsidRPr="00AB23C1" w:rsidDel="004A407B">
          <w:delText>loss of</w:delText>
        </w:r>
      </w:del>
      <w:ins w:id="755" w:author="Joao Xavier" w:date="2020-07-07T19:51:00Z">
        <w:r w:rsidR="004A407B">
          <w:t>their</w:t>
        </w:r>
      </w:ins>
      <w:r w:rsidR="00852645" w:rsidRPr="00AB23C1">
        <w:t xml:space="preserve"> </w:t>
      </w:r>
      <w:ins w:id="756" w:author="Joao Xavier" w:date="2020-07-08T09:32:00Z">
        <w:r w:rsidR="000B734C">
          <w:t xml:space="preserve">ability to swarm or produce rhamnolipids, and not by </w:t>
        </w:r>
      </w:ins>
      <w:ins w:id="757" w:author="Joao Xavier" w:date="2020-07-08T09:33:00Z">
        <w:r w:rsidR="006C4691">
          <w:t>independent lineages</w:t>
        </w:r>
      </w:ins>
      <w:ins w:id="758" w:author="Joao Xavier" w:date="2020-07-08T09:32:00Z">
        <w:r w:rsidR="000B734C">
          <w:t xml:space="preserve"> evolving those functions </w:t>
        </w:r>
      </w:ins>
      <w:ins w:id="759" w:author="Joao Xavier" w:date="2020-07-08T09:33:00Z">
        <w:r w:rsidR="006C4691">
          <w:t>independently</w:t>
        </w:r>
      </w:ins>
      <w:del w:id="760" w:author="Joao Xavier" w:date="2020-07-08T09:32:00Z">
        <w:r w:rsidR="00852645" w:rsidRPr="00AB23C1" w:rsidDel="000B734C">
          <w:delText>functions</w:delText>
        </w:r>
      </w:del>
      <w:del w:id="761" w:author="Joao Xavier" w:date="2020-07-07T19:51:00Z">
        <w:r w:rsidR="00852645" w:rsidRPr="00AB23C1" w:rsidDel="004A407B">
          <w:delText xml:space="preserve"> in </w:delText>
        </w:r>
        <w:r w:rsidR="001B5191" w:rsidDel="004A407B">
          <w:delText xml:space="preserve">the direction of </w:delText>
        </w:r>
        <w:r w:rsidR="00852645" w:rsidRPr="00AB23C1" w:rsidDel="004A407B">
          <w:delText>evolution</w:delText>
        </w:r>
      </w:del>
      <w:r w:rsidRPr="00AB23C1">
        <w:t xml:space="preserve">. </w:t>
      </w:r>
      <w:ins w:id="762" w:author="Joao Xavier" w:date="2020-07-07T19:51:00Z">
        <w:r w:rsidR="007A28FD">
          <w:t xml:space="preserve">The model also </w:t>
        </w:r>
      </w:ins>
      <w:ins w:id="763" w:author="Joao Xavier" w:date="2020-07-07T19:52:00Z">
        <w:r w:rsidR="007A28FD">
          <w:t xml:space="preserve">shows that </w:t>
        </w:r>
      </w:ins>
      <w:del w:id="764" w:author="Joao Xavier" w:date="2020-07-07T19:52:00Z">
        <w:r w:rsidR="00EA7DB6" w:rsidRPr="00AB23C1" w:rsidDel="007A28FD">
          <w:delText xml:space="preserve">Compared to swarming, </w:delText>
        </w:r>
      </w:del>
      <w:r w:rsidR="00EA7DB6" w:rsidRPr="00AB23C1">
        <w:t xml:space="preserve">rhamnolipid </w:t>
      </w:r>
      <w:del w:id="765" w:author="Joao Xavier" w:date="2020-07-07T19:52:00Z">
        <w:r w:rsidR="00EA7DB6" w:rsidRPr="00AB23C1" w:rsidDel="007A28FD">
          <w:delText xml:space="preserve">production </w:delText>
        </w:r>
      </w:del>
      <w:r w:rsidR="00EA7DB6" w:rsidRPr="00AB23C1">
        <w:t xml:space="preserve">is </w:t>
      </w:r>
      <w:del w:id="766" w:author="Joao Xavier" w:date="2020-07-07T19:52:00Z">
        <w:r w:rsidR="00EA7DB6" w:rsidRPr="00AB23C1" w:rsidDel="007A28FD">
          <w:delText xml:space="preserve">more evolutionarily </w:delText>
        </w:r>
      </w:del>
      <w:r w:rsidR="00EA7DB6" w:rsidRPr="00AB23C1">
        <w:t xml:space="preserve">conserved </w:t>
      </w:r>
      <w:ins w:id="767" w:author="Joao Xavier" w:date="2020-07-07T19:52:00Z">
        <w:r w:rsidR="007A28FD">
          <w:t>compared to swarming</w:t>
        </w:r>
      </w:ins>
      <w:ins w:id="768" w:author="Joao Xavier" w:date="2020-07-07T19:54:00Z">
        <w:r w:rsidR="007A28FD">
          <w:t>, and that the loss of rhamnolipid production</w:t>
        </w:r>
      </w:ins>
      <w:ins w:id="769" w:author="Joao Xavier" w:date="2020-07-07T19:52:00Z">
        <w:r w:rsidR="007A28FD">
          <w:t xml:space="preserve"> </w:t>
        </w:r>
      </w:ins>
      <w:del w:id="770" w:author="Joao Xavier" w:date="2020-07-07T19:54:00Z">
        <w:r w:rsidR="00EA7DB6" w:rsidRPr="00AB23C1" w:rsidDel="007A28FD">
          <w:delText xml:space="preserve">and its functional loss </w:delText>
        </w:r>
      </w:del>
      <w:r w:rsidR="00EA7DB6" w:rsidRPr="00AB23C1">
        <w:t>occurs more recently</w:t>
      </w:r>
      <w:ins w:id="771" w:author="Joao Xavier" w:date="2020-07-07T19:55:00Z">
        <w:r w:rsidR="007A28FD">
          <w:t>;</w:t>
        </w:r>
      </w:ins>
      <w:del w:id="772" w:author="Joao Xavier" w:date="2020-07-07T19:54:00Z">
        <w:r w:rsidR="00EA7DB6" w:rsidRPr="00AB23C1" w:rsidDel="007A28FD">
          <w:delText>,</w:delText>
        </w:r>
      </w:del>
      <w:r w:rsidR="00EA7DB6" w:rsidRPr="00AB23C1">
        <w:t xml:space="preserve"> </w:t>
      </w:r>
      <w:del w:id="773" w:author="Joao Xavier" w:date="2020-07-07T19:54:00Z">
        <w:r w:rsidR="00EA7DB6" w:rsidRPr="00AB23C1" w:rsidDel="007A28FD">
          <w:delText xml:space="preserve">as </w:delText>
        </w:r>
      </w:del>
      <w:r w:rsidR="00EA7DB6" w:rsidRPr="00AB23C1">
        <w:t>t</w:t>
      </w:r>
      <w:r w:rsidRPr="00AB23C1">
        <w:t>he</w:t>
      </w:r>
      <w:r w:rsidR="00EA7DB6" w:rsidRPr="00AB23C1">
        <w:t xml:space="preserve"> immediate ancestors of all</w:t>
      </w:r>
      <w:r w:rsidRPr="00AB23C1">
        <w:t xml:space="preserve"> </w:t>
      </w:r>
      <w:ins w:id="774" w:author="Joao Xavier" w:date="2020-07-07T19:54:00Z">
        <w:r w:rsidR="007A28FD">
          <w:t>rhamnolipid non-producers</w:t>
        </w:r>
      </w:ins>
      <w:del w:id="775" w:author="Joao Xavier" w:date="2020-07-07T19:54:00Z">
        <w:r w:rsidRPr="00AB23C1" w:rsidDel="007A28FD">
          <w:delText>isolates that do not produce rhamnolipids</w:delText>
        </w:r>
      </w:del>
      <w:r w:rsidRPr="00AB23C1">
        <w:t xml:space="preserve"> </w:t>
      </w:r>
      <w:r w:rsidR="00EA7DB6" w:rsidRPr="00AB23C1">
        <w:t xml:space="preserve">are </w:t>
      </w:r>
      <w:ins w:id="776" w:author="Joao Xavier" w:date="2020-07-07T19:55:00Z">
        <w:r w:rsidR="007A28FD">
          <w:t>inferred</w:t>
        </w:r>
      </w:ins>
      <w:ins w:id="777" w:author="Joao Xavier" w:date="2020-07-07T19:54:00Z">
        <w:r w:rsidR="007A28FD">
          <w:t xml:space="preserve"> to be </w:t>
        </w:r>
      </w:ins>
      <w:r w:rsidRPr="00AB23C1">
        <w:t>rhamnolipids producers</w:t>
      </w:r>
      <w:r w:rsidR="0000361D">
        <w:t xml:space="preserve"> (</w:t>
      </w:r>
      <w:r w:rsidR="0000361D" w:rsidRPr="00F079B1">
        <w:rPr>
          <w:highlight w:val="yellow"/>
        </w:rPr>
        <w:t xml:space="preserve">Supplementary </w:t>
      </w:r>
      <w:r w:rsidR="0000361D" w:rsidRPr="00F079B1">
        <w:rPr>
          <w:bCs/>
          <w:highlight w:val="yellow"/>
        </w:rPr>
        <w:t>Figure S</w:t>
      </w:r>
      <w:r w:rsidR="0000361D" w:rsidRPr="003230EE">
        <w:rPr>
          <w:bCs/>
          <w:highlight w:val="yellow"/>
        </w:rPr>
        <w:t>2</w:t>
      </w:r>
      <w:r w:rsidR="0000361D" w:rsidRPr="00AB23C1">
        <w:rPr>
          <w:bCs/>
          <w:highlight w:val="yellow"/>
        </w:rPr>
        <w:t>A</w:t>
      </w:r>
      <w:r w:rsidR="0000361D">
        <w:t>)</w:t>
      </w:r>
      <w:r w:rsidR="00EA7DB6" w:rsidRPr="00AB23C1">
        <w:t>. By contrast</w:t>
      </w:r>
      <w:r w:rsidRPr="00AB23C1">
        <w:t xml:space="preserve">, the </w:t>
      </w:r>
      <w:ins w:id="778" w:author="Joao Xavier" w:date="2020-07-07T19:55:00Z">
        <w:r w:rsidR="007A28FD">
          <w:t xml:space="preserve">model suggests that the </w:t>
        </w:r>
      </w:ins>
      <w:r w:rsidRPr="00AB23C1">
        <w:t xml:space="preserve">loss of swarming </w:t>
      </w:r>
      <w:del w:id="779" w:author="Joao Xavier" w:date="2020-07-07T19:55:00Z">
        <w:r w:rsidRPr="00AB23C1" w:rsidDel="007A28FD">
          <w:delText xml:space="preserve">motility </w:delText>
        </w:r>
      </w:del>
      <w:del w:id="780" w:author="Joao Xavier" w:date="2020-07-07T19:56:00Z">
        <w:r w:rsidR="004D2939" w:rsidRPr="00AB23C1" w:rsidDel="007A28FD">
          <w:delText>occur</w:delText>
        </w:r>
      </w:del>
      <w:ins w:id="781" w:author="Joao Xavier" w:date="2020-07-07T19:56:00Z">
        <w:r w:rsidR="007A28FD" w:rsidRPr="00AB23C1">
          <w:t>occur</w:t>
        </w:r>
        <w:r w:rsidR="007A28FD">
          <w:t>red</w:t>
        </w:r>
      </w:ins>
      <w:del w:id="782" w:author="Joao Xavier" w:date="2020-07-07T19:55:00Z">
        <w:r w:rsidR="004D2939" w:rsidRPr="00AB23C1" w:rsidDel="007A28FD">
          <w:delText>s</w:delText>
        </w:r>
      </w:del>
      <w:r w:rsidRPr="00AB23C1">
        <w:t xml:space="preserve"> earlier </w:t>
      </w:r>
      <w:ins w:id="783" w:author="Joao Xavier" w:date="2020-07-08T09:33:00Z">
        <w:r w:rsidR="006C4691">
          <w:t xml:space="preserve">than loss of </w:t>
        </w:r>
      </w:ins>
      <w:ins w:id="784" w:author="Joao Xavier" w:date="2020-07-08T09:34:00Z">
        <w:r w:rsidR="006C4691">
          <w:t>rhamnolipids</w:t>
        </w:r>
      </w:ins>
      <w:ins w:id="785" w:author="Joao Xavier" w:date="2020-07-08T09:33:00Z">
        <w:r w:rsidR="006C4691">
          <w:t xml:space="preserve"> in sev</w:t>
        </w:r>
      </w:ins>
      <w:ins w:id="786" w:author="Joao Xavier" w:date="2020-07-08T09:34:00Z">
        <w:r w:rsidR="006C4691">
          <w:t>eral lineages</w:t>
        </w:r>
      </w:ins>
      <w:del w:id="787" w:author="Joao Xavier" w:date="2020-07-08T09:34:00Z">
        <w:r w:rsidRPr="00AB23C1" w:rsidDel="006C4691">
          <w:delText>in the phylogenetic tree</w:delText>
        </w:r>
      </w:del>
      <w:r w:rsidR="0000361D">
        <w:t xml:space="preserve"> (</w:t>
      </w:r>
      <w:r w:rsidR="0000361D" w:rsidRPr="00F079B1">
        <w:rPr>
          <w:highlight w:val="yellow"/>
        </w:rPr>
        <w:t xml:space="preserve">Supplementary </w:t>
      </w:r>
      <w:r w:rsidR="0000361D" w:rsidRPr="00F079B1">
        <w:rPr>
          <w:bCs/>
          <w:highlight w:val="yellow"/>
        </w:rPr>
        <w:t>Figure S2</w:t>
      </w:r>
      <w:r w:rsidR="0000361D">
        <w:rPr>
          <w:bCs/>
          <w:highlight w:val="yellow"/>
        </w:rPr>
        <w:t>B</w:t>
      </w:r>
      <w:r w:rsidR="0000361D">
        <w:t>)</w:t>
      </w:r>
      <w:r w:rsidRPr="00AB23C1">
        <w:t xml:space="preserve">, </w:t>
      </w:r>
      <w:r w:rsidR="004D2939" w:rsidRPr="00AB23C1">
        <w:t>which agrees with the fact that swarming</w:t>
      </w:r>
      <w:r w:rsidR="00E545F1" w:rsidRPr="00AB23C1">
        <w:t xml:space="preserve"> </w:t>
      </w:r>
      <w:r w:rsidR="004D2939" w:rsidRPr="00AB23C1">
        <w:t xml:space="preserve">depends on other factors </w:t>
      </w:r>
      <w:del w:id="788" w:author="Joao Xavier" w:date="2020-07-07T19:55:00Z">
        <w:r w:rsidR="004D2939" w:rsidRPr="00AB23C1" w:rsidDel="007A28FD">
          <w:delText xml:space="preserve">than </w:delText>
        </w:r>
      </w:del>
      <w:ins w:id="789" w:author="Joao Xavier" w:date="2020-07-07T19:55:00Z">
        <w:r w:rsidR="007A28FD">
          <w:t>besides</w:t>
        </w:r>
        <w:r w:rsidR="007A28FD" w:rsidRPr="00AB23C1">
          <w:t xml:space="preserve"> </w:t>
        </w:r>
      </w:ins>
      <w:r w:rsidR="004D2939" w:rsidRPr="00AB23C1">
        <w:t>rhamnolipid production</w:t>
      </w:r>
      <w:r w:rsidR="0000361D">
        <w:t>.</w:t>
      </w:r>
    </w:p>
    <w:p w14:paraId="514B90D1" w14:textId="412E6007" w:rsidR="006F330F" w:rsidRPr="002234B9" w:rsidRDefault="00E90BDE">
      <w:pPr>
        <w:spacing w:before="240" w:after="240"/>
        <w:jc w:val="both"/>
        <w:rPr>
          <w:b/>
          <w:bCs/>
        </w:rPr>
      </w:pPr>
      <w:r w:rsidRPr="00AB23C1">
        <w:rPr>
          <w:b/>
          <w:bCs/>
        </w:rPr>
        <w:t>S</w:t>
      </w:r>
      <w:r w:rsidR="005837DC" w:rsidRPr="00AB23C1">
        <w:rPr>
          <w:b/>
          <w:bCs/>
        </w:rPr>
        <w:t xml:space="preserve">warming diversity is partially explained by the </w:t>
      </w:r>
      <w:r w:rsidR="005D5EFA">
        <w:rPr>
          <w:b/>
          <w:bCs/>
        </w:rPr>
        <w:t>genes absent in non-</w:t>
      </w:r>
      <w:proofErr w:type="spellStart"/>
      <w:r w:rsidR="005D5EFA">
        <w:rPr>
          <w:b/>
          <w:bCs/>
        </w:rPr>
        <w:t>swarmers</w:t>
      </w:r>
      <w:proofErr w:type="spellEnd"/>
      <w:r w:rsidR="00AD0A4F">
        <w:rPr>
          <w:b/>
          <w:bCs/>
        </w:rPr>
        <w:t>.</w:t>
      </w:r>
      <w:r w:rsidR="002234B9">
        <w:rPr>
          <w:b/>
          <w:bCs/>
        </w:rPr>
        <w:t xml:space="preserve"> </w:t>
      </w:r>
      <w:r w:rsidR="00F67285">
        <w:t>Since th</w:t>
      </w:r>
      <w:r w:rsidR="00371EE0">
        <w:t xml:space="preserve">e </w:t>
      </w:r>
      <w:ins w:id="790" w:author="Joao Xavier" w:date="2020-07-07T19:56:00Z">
        <w:r w:rsidR="004E55C1">
          <w:t xml:space="preserve">phylogeny </w:t>
        </w:r>
      </w:ins>
      <w:ins w:id="791" w:author="Joao Xavier" w:date="2020-07-08T09:34:00Z">
        <w:r w:rsidR="004C6F8C">
          <w:t>(</w:t>
        </w:r>
      </w:ins>
      <w:ins w:id="792" w:author="Joao Xavier" w:date="2020-07-07T19:56:00Z">
        <w:r w:rsidR="004E55C1">
          <w:t xml:space="preserve">which </w:t>
        </w:r>
      </w:ins>
      <w:ins w:id="793" w:author="Joao Xavier" w:date="2020-07-08T09:34:00Z">
        <w:r w:rsidR="004C6F8C">
          <w:t>was</w:t>
        </w:r>
      </w:ins>
      <w:ins w:id="794" w:author="Joao Xavier" w:date="2020-07-07T19:56:00Z">
        <w:r w:rsidR="004E55C1">
          <w:t xml:space="preserve"> </w:t>
        </w:r>
      </w:ins>
      <w:ins w:id="795" w:author="Joao Xavier" w:date="2020-07-08T09:35:00Z">
        <w:r w:rsidR="004C6F8C">
          <w:t>inferred</w:t>
        </w:r>
      </w:ins>
      <w:ins w:id="796" w:author="Joao Xavier" w:date="2020-07-07T19:56:00Z">
        <w:r w:rsidR="004E55C1">
          <w:t xml:space="preserve"> by </w:t>
        </w:r>
      </w:ins>
      <w:r w:rsidR="00371EE0">
        <w:t>core gen</w:t>
      </w:r>
      <w:del w:id="797" w:author="Joao Xavier" w:date="2020-07-08T09:34:00Z">
        <w:r w:rsidR="00371EE0" w:rsidDel="004C6F8C">
          <w:delText>o</w:delText>
        </w:r>
      </w:del>
      <w:del w:id="798" w:author="Joao Xavier" w:date="2020-07-07T19:56:00Z">
        <w:r w:rsidR="00371EE0" w:rsidDel="004E55C1">
          <w:delText>m</w:delText>
        </w:r>
      </w:del>
      <w:r w:rsidR="00371EE0">
        <w:t>es</w:t>
      </w:r>
      <w:ins w:id="799" w:author="Joao Xavier" w:date="2020-07-08T09:34:00Z">
        <w:r w:rsidR="004C6F8C">
          <w:t>)</w:t>
        </w:r>
      </w:ins>
      <w:ins w:id="800" w:author="Joao Xavier" w:date="2020-07-07T19:56:00Z">
        <w:r w:rsidR="004E55C1">
          <w:t xml:space="preserve"> was</w:t>
        </w:r>
      </w:ins>
      <w:r w:rsidR="00371EE0">
        <w:t xml:space="preserve"> </w:t>
      </w:r>
      <w:del w:id="801" w:author="Joao Xavier" w:date="2020-07-07T19:56:00Z">
        <w:r w:rsidR="00371EE0" w:rsidDel="004E55C1">
          <w:delText xml:space="preserve">were </w:delText>
        </w:r>
      </w:del>
      <w:r w:rsidR="00371EE0">
        <w:t xml:space="preserve">unable to explain </w:t>
      </w:r>
      <w:r w:rsidR="00EA7AFE">
        <w:t xml:space="preserve">the observed </w:t>
      </w:r>
      <w:r w:rsidR="00371EE0">
        <w:t xml:space="preserve">swarming diversity, we </w:t>
      </w:r>
      <w:del w:id="802" w:author="Joao Xavier" w:date="2020-07-08T09:35:00Z">
        <w:r w:rsidR="00371EE0" w:rsidDel="004C6F8C">
          <w:delText xml:space="preserve">studied </w:delText>
        </w:r>
      </w:del>
      <w:ins w:id="803" w:author="Joao Xavier" w:date="2020-07-08T09:35:00Z">
        <w:r w:rsidR="004C6F8C">
          <w:t xml:space="preserve">asked </w:t>
        </w:r>
      </w:ins>
      <w:del w:id="804" w:author="Joao Xavier" w:date="2020-07-08T09:35:00Z">
        <w:r w:rsidR="00371EE0" w:rsidDel="004C6F8C">
          <w:delText xml:space="preserve">the role of </w:delText>
        </w:r>
      </w:del>
      <w:ins w:id="805" w:author="Joao Xavier" w:date="2020-07-08T09:35:00Z">
        <w:r w:rsidR="004C6F8C">
          <w:t xml:space="preserve">whether </w:t>
        </w:r>
      </w:ins>
      <w:r w:rsidR="00371EE0">
        <w:t xml:space="preserve">accessory </w:t>
      </w:r>
      <w:del w:id="806" w:author="Joao Xavier" w:date="2020-07-07T19:56:00Z">
        <w:r w:rsidR="00371EE0" w:rsidDel="004E55C1">
          <w:delText>genomes</w:delText>
        </w:r>
      </w:del>
      <w:ins w:id="807" w:author="Joao Xavier" w:date="2020-07-07T19:56:00Z">
        <w:r w:rsidR="004E55C1">
          <w:t>genes</w:t>
        </w:r>
      </w:ins>
      <w:r w:rsidR="00371EE0">
        <w:t xml:space="preserve">, particularly </w:t>
      </w:r>
      <w:ins w:id="808" w:author="Joao Xavier" w:date="2020-07-07T19:57:00Z">
        <w:r w:rsidR="004E55C1">
          <w:t xml:space="preserve">those </w:t>
        </w:r>
      </w:ins>
      <w:del w:id="809" w:author="Joao Xavier" w:date="2020-07-07T19:56:00Z">
        <w:r w:rsidR="00371EE0" w:rsidDel="004E55C1">
          <w:delText xml:space="preserve">those genes </w:delText>
        </w:r>
        <w:r w:rsidR="00D27EFC" w:rsidRPr="00AB23C1" w:rsidDel="004E55C1">
          <w:delText xml:space="preserve">that are </w:delText>
        </w:r>
        <w:r w:rsidR="008F71F6" w:rsidDel="004E55C1">
          <w:delText xml:space="preserve">only </w:delText>
        </w:r>
      </w:del>
      <w:r w:rsidR="00D27EFC" w:rsidRPr="00AB23C1">
        <w:t xml:space="preserve">missing in </w:t>
      </w:r>
      <w:r w:rsidR="008C779B">
        <w:t>non-</w:t>
      </w:r>
      <w:r w:rsidR="00D27EFC" w:rsidRPr="00AB23C1">
        <w:t>rhamnolipid-</w:t>
      </w:r>
      <w:r w:rsidR="00D27EFC" w:rsidRPr="00AB23C1">
        <w:lastRenderedPageBreak/>
        <w:t>producers (</w:t>
      </w:r>
      <w:r w:rsidR="00D27EFC" w:rsidRPr="00AB23C1">
        <w:rPr>
          <w:highlight w:val="yellow"/>
        </w:rPr>
        <w:t>Table 1</w:t>
      </w:r>
      <w:r w:rsidR="00D27EFC" w:rsidRPr="00AB23C1">
        <w:t>)</w:t>
      </w:r>
      <w:ins w:id="810" w:author="Joao Xavier" w:date="2020-07-08T09:35:00Z">
        <w:r w:rsidR="004C6F8C">
          <w:t>, could explain the loss of swarming</w:t>
        </w:r>
      </w:ins>
      <w:r w:rsidR="00D27EFC" w:rsidRPr="00AB23C1">
        <w:t xml:space="preserve">. </w:t>
      </w:r>
      <w:r w:rsidR="00A409FC">
        <w:t>Notably,</w:t>
      </w:r>
      <w:r w:rsidR="00543560">
        <w:t xml:space="preserve"> genes encoding rhamnolipid production pathways (</w:t>
      </w:r>
      <w:proofErr w:type="spellStart"/>
      <w:r w:rsidR="00543560" w:rsidRPr="00AB23C1">
        <w:rPr>
          <w:i/>
          <w:iCs/>
        </w:rPr>
        <w:t>r</w:t>
      </w:r>
      <w:r w:rsidR="00F72DBA">
        <w:rPr>
          <w:i/>
          <w:iCs/>
        </w:rPr>
        <w:t>h</w:t>
      </w:r>
      <w:r w:rsidR="00543560" w:rsidRPr="00AB23C1">
        <w:rPr>
          <w:i/>
          <w:iCs/>
        </w:rPr>
        <w:t>lA</w:t>
      </w:r>
      <w:proofErr w:type="spellEnd"/>
      <w:r w:rsidR="00543560">
        <w:t xml:space="preserve">, </w:t>
      </w:r>
      <w:proofErr w:type="spellStart"/>
      <w:r w:rsidR="00543560" w:rsidRPr="00AB23C1">
        <w:rPr>
          <w:i/>
          <w:iCs/>
        </w:rPr>
        <w:t>r</w:t>
      </w:r>
      <w:r w:rsidR="00F72DBA">
        <w:rPr>
          <w:i/>
          <w:iCs/>
        </w:rPr>
        <w:t>h</w:t>
      </w:r>
      <w:r w:rsidR="00543560" w:rsidRPr="00AB23C1">
        <w:rPr>
          <w:i/>
          <w:iCs/>
        </w:rPr>
        <w:t>lB</w:t>
      </w:r>
      <w:proofErr w:type="spellEnd"/>
      <w:r w:rsidR="00543560">
        <w:t xml:space="preserve">, </w:t>
      </w:r>
      <w:proofErr w:type="spellStart"/>
      <w:r w:rsidR="00543560" w:rsidRPr="00AB23C1">
        <w:rPr>
          <w:i/>
          <w:iCs/>
        </w:rPr>
        <w:t>r</w:t>
      </w:r>
      <w:r w:rsidR="00F72DBA">
        <w:rPr>
          <w:i/>
          <w:iCs/>
        </w:rPr>
        <w:t>h</w:t>
      </w:r>
      <w:r w:rsidR="00543560" w:rsidRPr="00AB23C1">
        <w:rPr>
          <w:i/>
          <w:iCs/>
        </w:rPr>
        <w:t>lC</w:t>
      </w:r>
      <w:proofErr w:type="spellEnd"/>
      <w:r w:rsidR="00543560">
        <w:t xml:space="preserve">) are intact in all non-producers. </w:t>
      </w:r>
      <w:r w:rsidR="00895F7D">
        <w:t xml:space="preserve">However, </w:t>
      </w:r>
      <w:r w:rsidR="00E10E38">
        <w:t xml:space="preserve">F5677 lacks the flagella motor switch protein </w:t>
      </w:r>
      <w:proofErr w:type="spellStart"/>
      <w:r w:rsidR="00E10E38" w:rsidRPr="00AB23C1">
        <w:rPr>
          <w:i/>
          <w:iCs/>
        </w:rPr>
        <w:t>fliM</w:t>
      </w:r>
      <w:proofErr w:type="spellEnd"/>
      <w:r w:rsidR="00E10E38">
        <w:t xml:space="preserve">, </w:t>
      </w:r>
      <w:r w:rsidR="00C727E0">
        <w:t xml:space="preserve">W36662 lacks </w:t>
      </w:r>
      <w:r w:rsidR="006C4662">
        <w:t xml:space="preserve">the type IV pili assembly protein </w:t>
      </w:r>
      <w:proofErr w:type="spellStart"/>
      <w:r w:rsidR="006C4662" w:rsidRPr="00AB23C1">
        <w:rPr>
          <w:i/>
          <w:iCs/>
        </w:rPr>
        <w:t>pilC</w:t>
      </w:r>
      <w:proofErr w:type="spellEnd"/>
      <w:r w:rsidR="006C4662">
        <w:t xml:space="preserve"> and its</w:t>
      </w:r>
      <w:r w:rsidR="00C727E0">
        <w:t xml:space="preserve"> sensor kinase </w:t>
      </w:r>
      <w:proofErr w:type="spellStart"/>
      <w:r w:rsidR="00C727E0" w:rsidRPr="00AB23C1">
        <w:rPr>
          <w:i/>
          <w:iCs/>
        </w:rPr>
        <w:t>pilS</w:t>
      </w:r>
      <w:proofErr w:type="spellEnd"/>
      <w:r w:rsidR="00C727E0">
        <w:t xml:space="preserve">, </w:t>
      </w:r>
      <w:r w:rsidR="00E10E38">
        <w:t xml:space="preserve">and </w:t>
      </w:r>
      <w:r w:rsidR="00F72DBA">
        <w:t>F63912, W36662</w:t>
      </w:r>
      <w:r w:rsidR="00E10E38">
        <w:t xml:space="preserve">, </w:t>
      </w:r>
      <w:r w:rsidR="00F72DBA">
        <w:t>W60856 l</w:t>
      </w:r>
      <w:r w:rsidR="00253FBE">
        <w:t>ack</w:t>
      </w:r>
      <w:r w:rsidR="00F72DBA">
        <w:t xml:space="preserve"> </w:t>
      </w:r>
      <w:r w:rsidR="006C4662">
        <w:t>three</w:t>
      </w:r>
      <w:r w:rsidR="00E10E38">
        <w:t xml:space="preserve"> </w:t>
      </w:r>
      <w:r w:rsidR="00F72DBA">
        <w:t xml:space="preserve">quorum-sensing </w:t>
      </w:r>
      <w:r w:rsidR="00AA14EE">
        <w:t>genes</w:t>
      </w:r>
      <w:r w:rsidR="00F72DBA">
        <w:t xml:space="preserve"> </w:t>
      </w:r>
      <w:proofErr w:type="spellStart"/>
      <w:r w:rsidR="00F72DBA" w:rsidRPr="00AB23C1">
        <w:rPr>
          <w:i/>
          <w:iCs/>
        </w:rPr>
        <w:t>lasR</w:t>
      </w:r>
      <w:proofErr w:type="spellEnd"/>
      <w:r w:rsidR="00F72DBA">
        <w:t xml:space="preserve">, </w:t>
      </w:r>
      <w:proofErr w:type="spellStart"/>
      <w:r w:rsidR="00F72DBA" w:rsidRPr="00AB23C1">
        <w:rPr>
          <w:i/>
          <w:iCs/>
        </w:rPr>
        <w:t>rhlR</w:t>
      </w:r>
      <w:proofErr w:type="spellEnd"/>
      <w:r w:rsidR="00F72DBA">
        <w:t xml:space="preserve">, </w:t>
      </w:r>
      <w:r w:rsidR="006C4662">
        <w:t xml:space="preserve">and </w:t>
      </w:r>
      <w:proofErr w:type="spellStart"/>
      <w:r w:rsidR="00F72DBA" w:rsidRPr="00AB23C1">
        <w:rPr>
          <w:i/>
          <w:iCs/>
        </w:rPr>
        <w:t>rhlI</w:t>
      </w:r>
      <w:proofErr w:type="spellEnd"/>
      <w:r w:rsidR="00E10E38">
        <w:t>.</w:t>
      </w:r>
      <w:r w:rsidR="006C4662">
        <w:t xml:space="preserve"> Except for </w:t>
      </w:r>
      <w:proofErr w:type="spellStart"/>
      <w:r w:rsidR="006C4662" w:rsidRPr="00AB23C1">
        <w:rPr>
          <w:i/>
          <w:iCs/>
        </w:rPr>
        <w:t>pilC</w:t>
      </w:r>
      <w:proofErr w:type="spellEnd"/>
      <w:r w:rsidR="00F0169F">
        <w:t xml:space="preserve"> </w:t>
      </w:r>
      <w:r w:rsidR="001E52FF">
        <w:rPr>
          <w:i/>
          <w:iCs/>
        </w:rPr>
        <w:fldChar w:fldCharType="begin"/>
      </w:r>
      <w:r w:rsidR="0047250C">
        <w:rPr>
          <w:i/>
          <w:iCs/>
        </w:rPr>
        <w:instrText>ADDIN F1000_CSL_CITATION&lt;~#@#~&gt;[{"DOI":"10.1128/mBio.02456-14","First":false,"Last":false,"PMCID":"PMC4324313","PMID":"25626906","abstract":"&lt;strong&gt;UNLABELLED:&lt;/strong&gt; Biofilms are surface-attached multicellular communities. Using single-cell tracking microscopy, we showed that a pilY1 mutant of Pseudomonas aeruginosa is defective in early biofilm formation. We leveraged the observation that PilY1 protein levels increase on a surface to perform a genetic screen to identify mutants altered in surface-grown expression of this protein. Based on our genetic studies, we found that soon after initiating surface growth, cyclic AMP (cAMP) levels increase, dependent on PilJ, a chemoreceptor-like protein of the Pil-Chp complex, and the type IV pilus (TFP). cAMP and its receptor protein Vfr, together with the FimS-AlgR two-component system (TCS), upregulate the expression of PilY1 upon surface growth. FimS and PilJ interact, suggesting a mechanism by which Pil-Chp can regulate FimS function. The subsequent secretion of PilY1 is dependent on the TFP assembly system; thus, PilY1 is not deployed until the pilus is assembled, allowing an ordered signaling cascade. Cell surface-associated PilY1 in turn signals through the TFP alignment complex PilMNOP and the diguanylate cyclase SadC to activate downstream cyclic di-GMP (c-di-GMP) production, thereby repressing swarming motility. Overall, our data support a model whereby P. aeruginosa senses the surface through the Pil-Chp chemotaxis-like complex, TFP, and PilY1 to regulate cAMP and c-di-GMP production, thereby employing a hierarchical regulatory cascade of second messengers to coordinate its program of surface behaviors.&lt;br&gt;&lt;br&gt;&lt;strong&gt;IMPORTANCE:&lt;/strong&gt; Biofilms are surface-attached multicellular communities. Here, we show that a stepwise regulatory circuit, involving ordered signaling via two different second messengers, is required for Pseudomonas aeruginosa to control early events in cell-surface interactions. We propose that our studies have uncovered a multilayered \"surface-sensing\" system that allows P. aeruginosa to effectively coordinate its surface-associated behaviors. Understanding how cells transition into the biofilm state on a surface may provide new approaches to prevent formation of these communities.&lt;br&gt;&lt;br&gt;Copyright © 2015 Luo et al.","author":[{"family":"Luo","given":"Y"},{"family":"Zhao","given":"K"},{"family":"Baker","given":"A E"},{"family":"Kuchma","given":"S L"},{"family":"Coggan","given":"K A"},{"family":"Wolfgang","given":"M C"},{"family":"Wong","given":"G C"},{"family":"O'Toole","given":"G A"}],"authorYearDisplayFormat":false,"citation-label":"2960192","container-title":"mBio","container-title-short":"MBio","id":"2960192","invisible":false,"issue":"1","issued":{"date-parts":[["2015","1","27"]]},"journalAbbreviation":"MBio","suppress-author":false,"title":"A hierarchical cascade of second messengers regulates &lt;i&gt;Pseudomonas aeruginosa&lt;/i&gt; surface behaviors.","type":"article-journal","volume":"6"}]</w:instrText>
      </w:r>
      <w:r w:rsidR="001E52FF">
        <w:rPr>
          <w:i/>
          <w:iCs/>
        </w:rPr>
        <w:fldChar w:fldCharType="separate"/>
      </w:r>
      <w:r w:rsidR="007272A4" w:rsidRPr="007272A4">
        <w:rPr>
          <w:iCs/>
          <w:noProof/>
        </w:rPr>
        <w:t xml:space="preserve">(Luo </w:t>
      </w:r>
      <w:r w:rsidR="007272A4" w:rsidRPr="007272A4">
        <w:rPr>
          <w:i/>
          <w:iCs/>
          <w:noProof/>
        </w:rPr>
        <w:t>et al</w:t>
      </w:r>
      <w:r w:rsidR="007272A4" w:rsidRPr="007272A4">
        <w:rPr>
          <w:iCs/>
          <w:noProof/>
        </w:rPr>
        <w:t>, 2015)</w:t>
      </w:r>
      <w:r w:rsidR="001E52FF">
        <w:rPr>
          <w:i/>
          <w:iCs/>
        </w:rPr>
        <w:fldChar w:fldCharType="end"/>
      </w:r>
      <w:r w:rsidR="006C4662">
        <w:t>,</w:t>
      </w:r>
      <w:r w:rsidR="009D6386">
        <w:t xml:space="preserve"> </w:t>
      </w:r>
      <w:r w:rsidR="005972E6">
        <w:t>a</w:t>
      </w:r>
      <w:r w:rsidR="009D6386">
        <w:t xml:space="preserve">ll </w:t>
      </w:r>
      <w:r w:rsidR="001E52FF">
        <w:t>other</w:t>
      </w:r>
      <w:r w:rsidR="00E10E38">
        <w:t xml:space="preserve"> genes</w:t>
      </w:r>
      <w:r w:rsidR="009D6386">
        <w:t xml:space="preserve"> have been </w:t>
      </w:r>
      <w:r w:rsidR="006C4662">
        <w:t xml:space="preserve">experimentally </w:t>
      </w:r>
      <w:r w:rsidR="00281CEF">
        <w:t xml:space="preserve">validated </w:t>
      </w:r>
      <w:r w:rsidR="009D6386">
        <w:t xml:space="preserve">as swarming </w:t>
      </w:r>
      <w:r w:rsidR="00AA14EE">
        <w:t>regulators</w:t>
      </w:r>
      <w:r w:rsidR="009C28BF">
        <w:t xml:space="preserve"> </w:t>
      </w:r>
      <w:r w:rsidR="00AA14EE">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pili.","type":"article-journal","volume":"182"},{"DOI":"10.1371/journal.pone.0020888","First":false,"Last":false,"PMCID":"PMC3110244","PMID":"21687741","abstract":"The importance of rhamnolipid to swarming of the bacterium Pseudomonas aeruginosa is well established. It is frequently, but not exclusively, observed that P. aeruginosa swarms in tendril patterns--formation of these tendrils requires rhamnolipid. We were interested to explain the impact of surface changes on P. aeruginosa swarm tendril development. Here we report that P. aeruginosa quorum sensing and rhamnolipid production is impaired when growing on harder semi-solid surfaces. P. aeruginosa wild-type swarms showed huge variation in tendril formation with small deviations to the \"standard\" swarm agar concentration of 0.5%. These macroscopic differences correlated with microscopic investigation of cells close to the advancing swarm edge using fluorescent gene reporters. Tendril swarms showed significant rhlA-gfp reporter expression right up to the advancing edge of swarming cells while swarms without tendrils (grown on harder agar) showed no rhlA-gfp reporter expression near the advancing edge. This difference in rhamnolipid gene expression can be explained by the necessity of quorum sensing for rhamnolipid production. We provide evidence that harder surfaces seem to limit induction of quorum sensing genes near the advancing swarm edge and these localized effects were sufficient to explain the lack of tendril formation on hard agar. We were unable to artificially stimulate rhamnolipid tendril formation with added acyl-homoserine lactone signals or increasing the carbon nutrients. This suggests that quorum sensing on surfaces is controlled in a manner that is not solely population dependent.","author":[{"family":"Kamatkar","given":"Nachiket G"},{"family":"Shrout","given":"Joshua D"}],"authorYearDisplayFormat":false,"citation-label":"9127307","container-title":"Plos One","container-title-short":"PLoS ONE","id":"9127307","invisible":false,"issue":"6","issued":{"date-parts":[["2011","6","7"]]},"journalAbbreviation":"PLoS ONE","page":"e20888","suppress-author":false,"title":"Surface hardness impairment of quorum sensing and swarming for Pseudomonas aeruginosa.","type":"article-journal","volume":"6"},{"DOI":"10.1128/JB.01623-06","First":false,"Last":false,"PMCID":"PMC1855721","PMID":"17158671","abstract":"During a screening of a mini-Tn5-luxCDABE transposon mutant library of Pseudomonas aeruginosa PAO1 for alterations in swarming motility, 36 mutants were identified with Tn5 insertions in genes for the synthesis or function of flagellin and type IV pilus, in genes for the Xcp-related type II secretion system, and in regulatory, metabolic, chemosensory, and hypothetical genes with unknown functions. These mutants were differentially affected in swimming and twitching motility but in most cases had only a minor additional motility defect. Our data provide evidence that swarming is a more complex type of motility, since it is influenced by a large number of different genes in P. aeruginosa. Conversely, many of the swarming-negative mutants also showed an impairment in biofilm formation, indicating a strong relationship between these types of growth states.","author":[{"family":"Overhage","given":"Joerg"},{"family":"Lewenza","given":"Shawn"},{"family":"Marr","given":"Alexandra K"},{"family":"Hancock","given":"Robert E W"}],"authorYearDisplayFormat":false,"citation-label":"3747336","container-title":"Journal of Bacteriology","container-title-short":"J. Bacteriol.","id":"3747336","invisible":false,"issue":"5","issued":{"date-parts":[["2007","3"]]},"journalAbbreviation":"J. Bacteriol.","page":"2164-2169","suppress-author":false,"title":"Identification of genes involved in swarming motility using a &lt;i&gt;Pseudomonas aeruginosa&lt;/i&gt; PAO1 mini-Tn5-lux mutant library.","type":"article-journal","volume":"189"}]</w:instrText>
      </w:r>
      <w:r w:rsidR="00AA14EE">
        <w:fldChar w:fldCharType="separate"/>
      </w:r>
      <w:r w:rsidR="007272A4" w:rsidRPr="007272A4">
        <w:rPr>
          <w:noProof/>
        </w:rPr>
        <w:t xml:space="preserve">(Köhler </w:t>
      </w:r>
      <w:r w:rsidR="007272A4" w:rsidRPr="007272A4">
        <w:rPr>
          <w:i/>
          <w:noProof/>
        </w:rPr>
        <w:t>et al</w:t>
      </w:r>
      <w:r w:rsidR="007272A4" w:rsidRPr="007272A4">
        <w:rPr>
          <w:noProof/>
        </w:rPr>
        <w:t xml:space="preserve">, 2000; Kamatkar &amp; Shrout, 2011; Overhage </w:t>
      </w:r>
      <w:r w:rsidR="007272A4" w:rsidRPr="007272A4">
        <w:rPr>
          <w:i/>
          <w:noProof/>
        </w:rPr>
        <w:t>et al</w:t>
      </w:r>
      <w:r w:rsidR="007272A4" w:rsidRPr="007272A4">
        <w:rPr>
          <w:noProof/>
        </w:rPr>
        <w:t>, 2007)</w:t>
      </w:r>
      <w:r w:rsidR="00AA14EE">
        <w:fldChar w:fldCharType="end"/>
      </w:r>
      <w:r w:rsidR="00102438">
        <w:t xml:space="preserve">, where </w:t>
      </w:r>
      <w:r w:rsidR="0039743C">
        <w:t xml:space="preserve">strong </w:t>
      </w:r>
      <w:r w:rsidR="007063DC">
        <w:t>swarming</w:t>
      </w:r>
      <w:r w:rsidR="0039743C">
        <w:t>-deficient phenotypes</w:t>
      </w:r>
      <w:r w:rsidR="007063DC">
        <w:t xml:space="preserve"> </w:t>
      </w:r>
      <w:r w:rsidR="0039743C">
        <w:t>were</w:t>
      </w:r>
      <w:r w:rsidR="007063DC">
        <w:t xml:space="preserve"> </w:t>
      </w:r>
      <w:r w:rsidR="0039743C">
        <w:t>observed</w:t>
      </w:r>
      <w:r w:rsidR="007063DC">
        <w:t xml:space="preserve"> </w:t>
      </w:r>
      <w:r w:rsidR="0039743C">
        <w:t>for</w:t>
      </w:r>
      <w:r w:rsidR="007063DC">
        <w:t xml:space="preserve"> the</w:t>
      </w:r>
      <w:r w:rsidR="006F330F">
        <w:t xml:space="preserve"> </w:t>
      </w:r>
      <w:proofErr w:type="spellStart"/>
      <w:r w:rsidR="006F330F" w:rsidRPr="00F079B1">
        <w:t>Δ</w:t>
      </w:r>
      <w:r w:rsidR="006F330F" w:rsidRPr="00F079B1">
        <w:rPr>
          <w:i/>
          <w:iCs/>
        </w:rPr>
        <w:t>fliM</w:t>
      </w:r>
      <w:proofErr w:type="spellEnd"/>
      <w:r w:rsidR="006F330F">
        <w:t xml:space="preserve">, </w:t>
      </w:r>
      <w:proofErr w:type="spellStart"/>
      <w:r w:rsidR="0039743C" w:rsidRPr="00F079B1">
        <w:t>Δ</w:t>
      </w:r>
      <w:r w:rsidR="0039743C">
        <w:rPr>
          <w:i/>
          <w:iCs/>
        </w:rPr>
        <w:t>pilS</w:t>
      </w:r>
      <w:proofErr w:type="spellEnd"/>
      <w:r w:rsidR="0039743C">
        <w:t xml:space="preserve">, </w:t>
      </w:r>
      <w:proofErr w:type="spellStart"/>
      <w:r w:rsidR="00102438" w:rsidRPr="00F079B1">
        <w:t>Δ</w:t>
      </w:r>
      <w:r w:rsidR="00102438">
        <w:rPr>
          <w:i/>
        </w:rPr>
        <w:t>rhlR</w:t>
      </w:r>
      <w:proofErr w:type="spellEnd"/>
      <w:r w:rsidR="00102438">
        <w:rPr>
          <w:iCs/>
        </w:rPr>
        <w:t xml:space="preserve"> and </w:t>
      </w:r>
      <w:proofErr w:type="spellStart"/>
      <w:r w:rsidR="00102438" w:rsidRPr="00F079B1">
        <w:t>Δ</w:t>
      </w:r>
      <w:r w:rsidR="00102438">
        <w:rPr>
          <w:i/>
        </w:rPr>
        <w:t>rhlI</w:t>
      </w:r>
      <w:proofErr w:type="spellEnd"/>
      <w:r w:rsidR="00102438">
        <w:rPr>
          <w:i/>
        </w:rPr>
        <w:t xml:space="preserve"> </w:t>
      </w:r>
      <w:r w:rsidR="007063DC">
        <w:rPr>
          <w:iCs/>
        </w:rPr>
        <w:t>mutants</w:t>
      </w:r>
      <w:r w:rsidR="00102438">
        <w:rPr>
          <w:iCs/>
        </w:rPr>
        <w:t>.</w:t>
      </w:r>
      <w:r w:rsidR="004D5B3C">
        <w:rPr>
          <w:iCs/>
        </w:rPr>
        <w:t xml:space="preserve"> </w:t>
      </w:r>
      <w:r w:rsidR="00043FCB">
        <w:rPr>
          <w:iCs/>
        </w:rPr>
        <w:t xml:space="preserve">The mutant of </w:t>
      </w:r>
      <w:r w:rsidR="00A51CDD">
        <w:rPr>
          <w:iCs/>
        </w:rPr>
        <w:t>a two-component response regulator gene</w:t>
      </w:r>
      <w:r w:rsidR="00043FCB">
        <w:rPr>
          <w:iCs/>
        </w:rPr>
        <w:t xml:space="preserve"> </w:t>
      </w:r>
      <w:proofErr w:type="spellStart"/>
      <w:r w:rsidR="00043FCB" w:rsidRPr="00F079B1">
        <w:rPr>
          <w:i/>
        </w:rPr>
        <w:t>pirR</w:t>
      </w:r>
      <w:proofErr w:type="spellEnd"/>
      <w:r w:rsidR="00A51CDD">
        <w:rPr>
          <w:iCs/>
        </w:rPr>
        <w:t xml:space="preserve"> </w:t>
      </w:r>
      <w:r w:rsidR="00215400">
        <w:rPr>
          <w:iCs/>
        </w:rPr>
        <w:t xml:space="preserve">was found to repress swarming in multiple culture media and may explain </w:t>
      </w:r>
      <w:r w:rsidR="00983908">
        <w:rPr>
          <w:iCs/>
        </w:rPr>
        <w:t xml:space="preserve">the </w:t>
      </w:r>
      <w:r w:rsidR="00673781">
        <w:rPr>
          <w:iCs/>
        </w:rPr>
        <w:t>swarming</w:t>
      </w:r>
      <w:r w:rsidR="00983908">
        <w:rPr>
          <w:iCs/>
        </w:rPr>
        <w:t xml:space="preserve"> </w:t>
      </w:r>
      <w:r w:rsidR="00043FCB">
        <w:rPr>
          <w:iCs/>
        </w:rPr>
        <w:t>deficiency</w:t>
      </w:r>
      <w:r w:rsidR="00983908">
        <w:rPr>
          <w:iCs/>
        </w:rPr>
        <w:t xml:space="preserve"> of H27930</w:t>
      </w:r>
      <w:r w:rsidR="00A51CDD">
        <w:rPr>
          <w:iCs/>
        </w:rPr>
        <w:t xml:space="preserve"> </w:t>
      </w:r>
      <w:r w:rsidR="00A51CDD">
        <w:rPr>
          <w:iCs/>
        </w:rPr>
        <w:fldChar w:fldCharType="begin"/>
      </w:r>
      <w:r w:rsidR="0047250C">
        <w:rPr>
          <w:iCs/>
        </w:rPr>
        <w:instrText>ADDIN F1000_CSL_CITATION&lt;~#@#~&gt;[{"DOI":"10.1016/j.isci.2019.02.028","First":false,"Last":false,"PMCID":"PMC6423354","PMID":"30877999","abstract":"Swarming in Pseudomonas aeruginosa is a coordinated movement of bacteria over semisolid surfaces (0.5%-0.7% agar). On soft agar, P. aeruginosa exhibits a dendritic swarm pattern, with multiple levels of branching. However, the swarm patterns typically vary depending upon the experimental design. In the present study, we show that the pattern characteristics of P. aeruginosa swarm are highly environment dependent. We define several quantifiable, macroscale features of the swarm to study the plasticity of the swarm, observed across different nutrient formulations. Furthermore, through a targeted screen of 113 two-component system (TCS) loci of the P. aeruginosa strain PA14, we show that forty-four TCS genes regulate swarming in PA14 in a contextual fashion. However, only four TCS genes-fleR, fleS, gacS, and PA14_59770-were found essential for swarming. Notably, many swarming-defective TCS mutants were found highly efficient in biofilm formation, indicating opposing roles for many TCS loci.&lt;br&gt;&lt;br&gt;Copyright © 2019 The Authors. Published by Elsevier Inc. All rights reserved.","author":[{"family":"Kollaran","given":"Ameen M"},{"family":"Joge","given":"Shubham"},{"family":"Kotian","given":"Harshitha S"},{"family":"Badal","given":"Divakar"},{"family":"Prakash","given":"Deep"},{"family":"Mishra","given":"Ayushi"},{"family":"Varma","given":"Manoj"},{"family":"Singh","given":"Varsha"}],"authorYearDisplayFormat":false,"citation-label":"9127537","container-title":"iScience","container-title-short":"iScience","id":"9127537","invisible":false,"issued":{"date-parts":[["2019","3","1"]]},"journalAbbreviation":"iScience","page":"305-317","suppress-author":false,"title":"Context-Specific Requirement of Forty-Four Two-Component Loci in Pseudomonas aeruginosa Swarming.","type":"article-journal","volume":"13"}]</w:instrText>
      </w:r>
      <w:r w:rsidR="00A51CDD">
        <w:rPr>
          <w:iCs/>
        </w:rPr>
        <w:fldChar w:fldCharType="separate"/>
      </w:r>
      <w:r w:rsidR="007272A4" w:rsidRPr="007272A4">
        <w:rPr>
          <w:iCs/>
          <w:noProof/>
        </w:rPr>
        <w:t xml:space="preserve">(Kollaran </w:t>
      </w:r>
      <w:r w:rsidR="007272A4" w:rsidRPr="007272A4">
        <w:rPr>
          <w:i/>
          <w:iCs/>
          <w:noProof/>
        </w:rPr>
        <w:t>et al</w:t>
      </w:r>
      <w:r w:rsidR="007272A4" w:rsidRPr="007272A4">
        <w:rPr>
          <w:iCs/>
          <w:noProof/>
        </w:rPr>
        <w:t>, 2019)</w:t>
      </w:r>
      <w:r w:rsidR="00A51CDD">
        <w:rPr>
          <w:iCs/>
        </w:rPr>
        <w:fldChar w:fldCharType="end"/>
      </w:r>
      <w:r w:rsidR="00983908">
        <w:rPr>
          <w:iCs/>
        </w:rPr>
        <w:t>.</w:t>
      </w:r>
      <w:r w:rsidR="007F408E">
        <w:rPr>
          <w:iCs/>
        </w:rPr>
        <w:t xml:space="preserve"> The</w:t>
      </w:r>
      <w:r w:rsidR="00BA1FB0">
        <w:rPr>
          <w:iCs/>
        </w:rPr>
        <w:t xml:space="preserve"> </w:t>
      </w:r>
      <w:r w:rsidR="00F944A1">
        <w:rPr>
          <w:iCs/>
        </w:rPr>
        <w:t>inability of</w:t>
      </w:r>
      <w:r w:rsidR="00322766">
        <w:rPr>
          <w:iCs/>
        </w:rPr>
        <w:t xml:space="preserve"> </w:t>
      </w:r>
      <w:r w:rsidR="007F408E">
        <w:rPr>
          <w:iCs/>
        </w:rPr>
        <w:t xml:space="preserve">S86968 </w:t>
      </w:r>
      <w:r w:rsidR="00F944A1">
        <w:rPr>
          <w:iCs/>
        </w:rPr>
        <w:t xml:space="preserve">to swarm </w:t>
      </w:r>
      <w:r w:rsidR="007F408E">
        <w:rPr>
          <w:iCs/>
        </w:rPr>
        <w:t xml:space="preserve">may be attributed to the lack of </w:t>
      </w:r>
      <w:proofErr w:type="spellStart"/>
      <w:r w:rsidR="007F408E" w:rsidRPr="00AB23C1">
        <w:rPr>
          <w:i/>
        </w:rPr>
        <w:t>nfxB</w:t>
      </w:r>
      <w:proofErr w:type="spellEnd"/>
      <w:r w:rsidR="007F408E">
        <w:rPr>
          <w:iCs/>
        </w:rPr>
        <w:t xml:space="preserve">, </w:t>
      </w:r>
      <w:r w:rsidR="00EA7B94">
        <w:rPr>
          <w:iCs/>
        </w:rPr>
        <w:t>whose</w:t>
      </w:r>
      <w:r w:rsidR="007F408E">
        <w:rPr>
          <w:iCs/>
        </w:rPr>
        <w:t xml:space="preserve"> </w:t>
      </w:r>
      <w:r w:rsidR="007A0024">
        <w:rPr>
          <w:iCs/>
        </w:rPr>
        <w:t>muta</w:t>
      </w:r>
      <w:r w:rsidR="00EA7B94">
        <w:rPr>
          <w:iCs/>
        </w:rPr>
        <w:t xml:space="preserve">tion </w:t>
      </w:r>
      <w:r w:rsidR="007A0024">
        <w:rPr>
          <w:iCs/>
        </w:rPr>
        <w:t>cause</w:t>
      </w:r>
      <w:r w:rsidR="00EA7B94">
        <w:rPr>
          <w:iCs/>
        </w:rPr>
        <w:t>d</w:t>
      </w:r>
      <w:r w:rsidR="007A0024">
        <w:rPr>
          <w:iCs/>
        </w:rPr>
        <w:t xml:space="preserve"> global dysregulation of physiology and metabolism in </w:t>
      </w:r>
      <w:r w:rsidR="007A0024" w:rsidRPr="00AB23C1">
        <w:rPr>
          <w:i/>
        </w:rPr>
        <w:t>P. aeruginosa</w:t>
      </w:r>
      <w:r w:rsidR="007A0024">
        <w:rPr>
          <w:iCs/>
        </w:rPr>
        <w:t xml:space="preserve"> including impaired swarming</w:t>
      </w:r>
      <w:r w:rsidR="00BA1FB0">
        <w:rPr>
          <w:iCs/>
        </w:rPr>
        <w:t xml:space="preserve"> </w:t>
      </w:r>
      <w:r w:rsidR="007A0024">
        <w:rPr>
          <w:iCs/>
        </w:rPr>
        <w:fldChar w:fldCharType="begin"/>
      </w:r>
      <w:r w:rsidR="0047250C">
        <w:rPr>
          <w:iCs/>
        </w:rPr>
        <w:instrText>ADDIN F1000_CSL_CITATION&lt;~#@#~&gt;[{"DOI":"10.1021/pr9011415","First":false,"Last":false,"PMID":"20373734","abstract":"Loss-of-function mutations in nfxB lead to up-regulation of mexCD-oprJ expression and, consequently, increased resistance to fluoroquinolone antibiotics. Such nfxB mutants have also been reported to exhibit altered virulence profiles, diminished type III secretion system-dependent cytotoxicity, and impaired fitness. However, it is not clear whether these phenotypes are directly linked to NfxB activity or whether inappropriate expression of the MexCD-OprJ pump has pleiotropic effects, thereby impacting indirectly on the phenotype of the cells. The aim of the current work is to investigate which of these possibilities is correct. We isolated a novel type of nfxB mutant generated by a spontaneous polygenic deletion and show that this mutant is rapidly out-competed when grown in a mixed culture with the wild-type progenitor. This competitive fitness defect only manifested itself during the stationary phase of growth. The endoproteome of the nfxB mutant, assessed using 2D-DiGE (difference gel electrophoresis), showed major alterations compared with the wild-type. Consistent with this, we found that the nfxB mutant was impaired in all forms of motility (swimming, swarming, and twitching) as well as in the production of siderophores, rhamnolipid, secreted protease, and pyocyanin. Further investigation showed that the exoproteome, endometabolome, and exometabolome of the nfxB mutant were all globally different compared with the wild-type. The exometabolome of the nfxB mutant was enriched in a selection of long chain fatty acids raising the possibility that these might be substrates for the MexCD-OprJ pump. The nfxB mutant metabotype could be complemented by expression of nfxB in trans and was abolished in an nfxB mexD double mutant, suggesting that inappropriate overexpression of a functional MexCD-OprJ efflux pump causes pleiotropic changes. Taken together, our data suggest that many of the nfxB mutant phenotypes are not caused by the direct effects of the NfxB regulator, but instead by inappropriate mexCD-oprJ expression. Furthermore, the pleiotropic nature of the phenotypes indicate that these may simply reflect the globally dysregulated physiology of the strain.","author":[{"family":"Stickland","given":"Hannah G"},{"family":"Davenport","given":"Peter W"},{"family":"Lilley","given":"Kathryn S"},{"family":"Griffin","given":"Julian L"},{"family":"Welch","given":"Martin"}],"authorYearDisplayFormat":false,"citation-label":"5967960","container-title":"Journal of Proteome Research","container-title-short":"J. Proteome Res.","id":"5967960","invisible":false,"issue":"6","issued":{"date-parts":[["2010","6","4"]]},"journalAbbreviation":"J. Proteome Res.","page":"2957-2967","suppress-author":false,"title":"Mutation of nfxB causes global changes in the physiology and metabolism of Pseudomonas aeruginosa.","type":"article-journal","volume":"9"}]</w:instrText>
      </w:r>
      <w:r w:rsidR="007A0024">
        <w:rPr>
          <w:iCs/>
        </w:rPr>
        <w:fldChar w:fldCharType="separate"/>
      </w:r>
      <w:r w:rsidR="007272A4" w:rsidRPr="007272A4">
        <w:rPr>
          <w:iCs/>
          <w:noProof/>
        </w:rPr>
        <w:t xml:space="preserve">(Stickland </w:t>
      </w:r>
      <w:r w:rsidR="007272A4" w:rsidRPr="007272A4">
        <w:rPr>
          <w:i/>
          <w:iCs/>
          <w:noProof/>
        </w:rPr>
        <w:t>et al</w:t>
      </w:r>
      <w:r w:rsidR="007272A4" w:rsidRPr="007272A4">
        <w:rPr>
          <w:iCs/>
          <w:noProof/>
        </w:rPr>
        <w:t>, 2010)</w:t>
      </w:r>
      <w:r w:rsidR="007A0024">
        <w:rPr>
          <w:iCs/>
        </w:rPr>
        <w:fldChar w:fldCharType="end"/>
      </w:r>
      <w:r w:rsidR="007A0024">
        <w:rPr>
          <w:iCs/>
        </w:rPr>
        <w:t>.</w:t>
      </w:r>
      <w:r w:rsidR="00DA5A6F">
        <w:rPr>
          <w:iCs/>
        </w:rPr>
        <w:t xml:space="preserve"> </w:t>
      </w:r>
    </w:p>
    <w:p w14:paraId="5757FCD6" w14:textId="7CE7ECDE" w:rsidR="00DD6591" w:rsidRDefault="004D5B3C">
      <w:pPr>
        <w:spacing w:before="240" w:after="240"/>
        <w:jc w:val="both"/>
      </w:pPr>
      <w:r>
        <w:rPr>
          <w:iCs/>
        </w:rPr>
        <w:t>Besides the</w:t>
      </w:r>
      <w:r w:rsidR="0055302B">
        <w:rPr>
          <w:iCs/>
        </w:rPr>
        <w:t xml:space="preserve">se </w:t>
      </w:r>
      <w:r>
        <w:rPr>
          <w:iCs/>
        </w:rPr>
        <w:t xml:space="preserve">genes, </w:t>
      </w:r>
      <w:r w:rsidR="008C779B">
        <w:rPr>
          <w:iCs/>
        </w:rPr>
        <w:t xml:space="preserve">other </w:t>
      </w:r>
      <w:r w:rsidR="009B2C07">
        <w:rPr>
          <w:iCs/>
        </w:rPr>
        <w:t xml:space="preserve">metabolic </w:t>
      </w:r>
      <w:r w:rsidR="008C779B">
        <w:rPr>
          <w:iCs/>
        </w:rPr>
        <w:t xml:space="preserve">genes involved in </w:t>
      </w:r>
      <w:r w:rsidR="009B2C07">
        <w:rPr>
          <w:iCs/>
        </w:rPr>
        <w:t xml:space="preserve">carbon </w:t>
      </w:r>
      <w:r w:rsidR="00B5659F">
        <w:rPr>
          <w:iCs/>
        </w:rPr>
        <w:t>catabolism</w:t>
      </w:r>
      <w:r w:rsidR="009B2C07">
        <w:rPr>
          <w:iCs/>
        </w:rPr>
        <w:t xml:space="preserve">, </w:t>
      </w:r>
      <w:r w:rsidR="005323DA">
        <w:rPr>
          <w:iCs/>
        </w:rPr>
        <w:t xml:space="preserve">biofilm, </w:t>
      </w:r>
      <w:r w:rsidR="006723CA">
        <w:rPr>
          <w:iCs/>
        </w:rPr>
        <w:t xml:space="preserve">chemotaxis, </w:t>
      </w:r>
      <w:r w:rsidR="007A0AA3">
        <w:rPr>
          <w:iCs/>
        </w:rPr>
        <w:t xml:space="preserve">antibiotic resistance, </w:t>
      </w:r>
      <w:r w:rsidR="008D46D7">
        <w:rPr>
          <w:iCs/>
        </w:rPr>
        <w:t xml:space="preserve">virulence </w:t>
      </w:r>
      <w:r w:rsidR="00595FCF">
        <w:rPr>
          <w:iCs/>
        </w:rPr>
        <w:t>and</w:t>
      </w:r>
      <w:r w:rsidR="00791AC1">
        <w:rPr>
          <w:iCs/>
        </w:rPr>
        <w:t xml:space="preserve"> redox regulation </w:t>
      </w:r>
      <w:r w:rsidR="008C779B">
        <w:rPr>
          <w:iCs/>
        </w:rPr>
        <w:t>were</w:t>
      </w:r>
      <w:r w:rsidR="0055302B">
        <w:rPr>
          <w:iCs/>
        </w:rPr>
        <w:t xml:space="preserve"> also</w:t>
      </w:r>
      <w:r w:rsidR="009C28BF">
        <w:rPr>
          <w:iCs/>
        </w:rPr>
        <w:t xml:space="preserve"> found missing in these non-producers.</w:t>
      </w:r>
      <w:r w:rsidR="00F86026">
        <w:rPr>
          <w:iCs/>
        </w:rPr>
        <w:t xml:space="preserve"> </w:t>
      </w:r>
      <w:r w:rsidR="00D27EFC" w:rsidRPr="00AB23C1">
        <w:t>M55212 misses</w:t>
      </w:r>
      <w:r w:rsidR="00174B75">
        <w:t xml:space="preserve"> </w:t>
      </w:r>
      <w:r w:rsidR="00DF1A66">
        <w:t xml:space="preserve">the catabolite repression control gene </w:t>
      </w:r>
      <w:proofErr w:type="spellStart"/>
      <w:r w:rsidR="00D27EFC" w:rsidRPr="00AB23C1">
        <w:rPr>
          <w:i/>
        </w:rPr>
        <w:t>crc</w:t>
      </w:r>
      <w:proofErr w:type="spellEnd"/>
      <w:r w:rsidR="00167507">
        <w:t>, although</w:t>
      </w:r>
      <w:r w:rsidR="00BC394C">
        <w:t xml:space="preserve"> the </w:t>
      </w:r>
      <w:proofErr w:type="spellStart"/>
      <w:r w:rsidR="00BC394C" w:rsidRPr="00AB23C1">
        <w:rPr>
          <w:i/>
          <w:iCs/>
        </w:rPr>
        <w:t>crc</w:t>
      </w:r>
      <w:proofErr w:type="spellEnd"/>
      <w:r w:rsidR="00BC394C">
        <w:t xml:space="preserve"> transposon mutant is able to swarm as well as the wild-type </w:t>
      </w:r>
      <w:r w:rsidR="00BC394C">
        <w:fldChar w:fldCharType="begin"/>
      </w:r>
      <w:r w:rsidR="0047250C">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r w:rsidR="00BC394C">
        <w:fldChar w:fldCharType="separate"/>
      </w:r>
      <w:r w:rsidR="007272A4" w:rsidRPr="007272A4">
        <w:rPr>
          <w:noProof/>
        </w:rPr>
        <w:t xml:space="preserve">(Yeung </w:t>
      </w:r>
      <w:r w:rsidR="007272A4" w:rsidRPr="007272A4">
        <w:rPr>
          <w:i/>
          <w:noProof/>
        </w:rPr>
        <w:t>et al</w:t>
      </w:r>
      <w:r w:rsidR="007272A4" w:rsidRPr="007272A4">
        <w:rPr>
          <w:noProof/>
        </w:rPr>
        <w:t>, 2011)</w:t>
      </w:r>
      <w:r w:rsidR="00BC394C">
        <w:fldChar w:fldCharType="end"/>
      </w:r>
      <w:r w:rsidR="00BC394C">
        <w:t xml:space="preserve">. </w:t>
      </w:r>
      <w:r w:rsidR="007519E1">
        <w:t>H27930</w:t>
      </w:r>
      <w:r w:rsidR="006723CA">
        <w:t xml:space="preserve"> </w:t>
      </w:r>
      <w:r w:rsidR="009029F8">
        <w:t xml:space="preserve">lacks the methyl-accepting chemotaxis genes </w:t>
      </w:r>
      <w:proofErr w:type="spellStart"/>
      <w:r w:rsidR="009029F8" w:rsidRPr="00AB23C1">
        <w:rPr>
          <w:i/>
          <w:iCs/>
        </w:rPr>
        <w:t>pctA</w:t>
      </w:r>
      <w:proofErr w:type="spellEnd"/>
      <w:r w:rsidR="009029F8">
        <w:t xml:space="preserve"> and </w:t>
      </w:r>
      <w:proofErr w:type="spellStart"/>
      <w:r w:rsidR="009029F8" w:rsidRPr="00AB23C1">
        <w:rPr>
          <w:i/>
          <w:iCs/>
        </w:rPr>
        <w:t>pctB</w:t>
      </w:r>
      <w:proofErr w:type="spellEnd"/>
      <w:r w:rsidR="0091739C">
        <w:t xml:space="preserve"> and the biofilm biosynthesis gene </w:t>
      </w:r>
      <w:proofErr w:type="spellStart"/>
      <w:r w:rsidR="0091739C" w:rsidRPr="00AB23C1">
        <w:rPr>
          <w:i/>
          <w:iCs/>
        </w:rPr>
        <w:t>pelA</w:t>
      </w:r>
      <w:proofErr w:type="spellEnd"/>
      <w:r w:rsidR="009029F8">
        <w:t xml:space="preserve">. </w:t>
      </w:r>
      <w:r w:rsidR="00A50043">
        <w:t xml:space="preserve">Both </w:t>
      </w:r>
      <w:r w:rsidR="002D5C12">
        <w:t xml:space="preserve">M1608 </w:t>
      </w:r>
      <w:r w:rsidR="00A50043">
        <w:t xml:space="preserve">and S86968 </w:t>
      </w:r>
      <w:r w:rsidR="002D5C12">
        <w:t xml:space="preserve">lack </w:t>
      </w:r>
      <w:r w:rsidR="00A50043">
        <w:t>the pyridoxal phosphate (vitamin B</w:t>
      </w:r>
      <w:r w:rsidR="00A50043" w:rsidRPr="00AB23C1">
        <w:rPr>
          <w:vertAlign w:val="subscript"/>
        </w:rPr>
        <w:t>6</w:t>
      </w:r>
      <w:r w:rsidR="00A50043">
        <w:t xml:space="preserve">) biosynthetic gene </w:t>
      </w:r>
      <w:proofErr w:type="spellStart"/>
      <w:r w:rsidR="00A50043" w:rsidRPr="00AB23C1">
        <w:rPr>
          <w:i/>
          <w:iCs/>
        </w:rPr>
        <w:t>pdxA</w:t>
      </w:r>
      <w:proofErr w:type="spellEnd"/>
      <w:r w:rsidR="0051630F">
        <w:t xml:space="preserve"> and</w:t>
      </w:r>
      <w:r w:rsidR="001756F6">
        <w:t xml:space="preserve"> </w:t>
      </w:r>
      <w:r w:rsidR="00C64E2A">
        <w:t xml:space="preserve">the </w:t>
      </w:r>
      <w:proofErr w:type="spellStart"/>
      <w:r w:rsidR="006E6D20" w:rsidRPr="00AB23C1">
        <w:rPr>
          <w:i/>
          <w:iCs/>
        </w:rPr>
        <w:t>hcnABC</w:t>
      </w:r>
      <w:proofErr w:type="spellEnd"/>
      <w:r w:rsidR="00C64E2A">
        <w:t xml:space="preserve"> genes </w:t>
      </w:r>
      <w:r w:rsidR="004F47FA">
        <w:t>cod</w:t>
      </w:r>
      <w:r w:rsidR="00C64E2A">
        <w:t>ing</w:t>
      </w:r>
      <w:r w:rsidR="004F47FA">
        <w:t xml:space="preserve"> for </w:t>
      </w:r>
      <w:r w:rsidR="00E401F2">
        <w:t xml:space="preserve">the virulence factors hydrogen cyanide </w:t>
      </w:r>
      <w:r w:rsidR="00E401F2">
        <w:fldChar w:fldCharType="begin"/>
      </w:r>
      <w:r w:rsidR="0047250C">
        <w:instrText>ADDIN F1000_CSL_CITATION&lt;~#@#~&gt;[{"DOI":"10.1128/jb.182.24.6940-6949.2000","First":false,"Last":false,"PMCID":"PMC94819","PMID":"11092854","abstract":"Virulence factors of Pseudomonas aeruginosa include hydrogen cyanide (HCN). This secondary metabolite is maximally produced at low oxygen tension and high cell densities during the transition from exponential to stationary growth phase. The hcnABC genes encoding HCN synthase were identified on a genomic fragment complementing an HCN-deficient mutant of P. aeruginosa PAO1. The hcnA promoter was found to be controlled by the FNR-like anaerobic regulator ANR and by the quorum-sensing regulators LasR and RhlR. Primer extension analysis revealed two transcription starts, T1 and T2, separated by 29 bp. Their function was confirmed by transcriptional lacZ fusions. The promoter sequence displayed an FNR/ANR box at -42.5 bp upstream of T2 and a lux box centered around -42.5 bp upstream of T1. Expression of the hcn genes was completely abolished when this lux box was deleted or inactivated by two point mutations in conserved nucleotides. The lux box was recognized by both LasR [activated by N-(oxododecanoyl)-homoserine lactone] and RhlR (activated by N-butanoyl-homoserine lactone), as shown by expression experiments performed in quorum-sensing-defective P. aeruginosa mutants and in the N-acyl-homoserine lactone-negative heterologous host P. fluorescens CHA0. A second, less conserved lux box lying 160 bp upstream of T1 seems to account for enhanced quorum-sensing-dependent expression. Without LasR and RhlR, ANR could not activate the hcn promoter. Together, these data indicate that expression of the hcn promoter from T1 can occur under quorum-sensing control alone. Enhanced expression from T2 appears to rely on a synergistic action between LasR, RhlR, and ANR.","author":[{"family":"Pessi","given":"G"},{"family":"Haas","given":"D"}],"authorYearDisplayFormat":false,"citation-label":"8425437","container-title":"Journal of Bacteriology","container-title-short":"J. Bacteriol.","id":"8425437","invisible":false,"issue":"24","issued":{"date-parts":[["2000","12"]]},"journalAbbreviation":"J. Bacteriol.","page":"6940-6949","suppress-author":false,"title":"Transcriptional control of the hydrogen cyanide biosynthetic genes hcnABC by the anaerobic regulator ANR and the quorum-sensing regulators LasR and RhlR in Pseudomonas aeruginosa.","type":"article-journal","volume":"182"}]</w:instrText>
      </w:r>
      <w:r w:rsidR="00E401F2">
        <w:fldChar w:fldCharType="separate"/>
      </w:r>
      <w:r w:rsidR="007272A4" w:rsidRPr="007272A4">
        <w:rPr>
          <w:noProof/>
        </w:rPr>
        <w:t>(Pessi &amp; Haas, 2000)</w:t>
      </w:r>
      <w:r w:rsidR="00E401F2">
        <w:fldChar w:fldCharType="end"/>
      </w:r>
      <w:r w:rsidR="00E401F2">
        <w:t>.</w:t>
      </w:r>
      <w:r w:rsidR="00DA5A6F">
        <w:t xml:space="preserve"> F5677 cannot express PhzA2 for biosynthesis of phenazine—a well-known virulence factor</w:t>
      </w:r>
      <w:r w:rsidR="00805C1D">
        <w:t xml:space="preserve">, </w:t>
      </w:r>
      <w:r w:rsidR="00ED2B06">
        <w:t xml:space="preserve">and also misses </w:t>
      </w:r>
      <w:proofErr w:type="spellStart"/>
      <w:r w:rsidR="00ED2B06">
        <w:t>qscR</w:t>
      </w:r>
      <w:proofErr w:type="spellEnd"/>
      <w:r w:rsidR="00ED2B06">
        <w:t xml:space="preserve">—a quorum-sensing control repressor. </w:t>
      </w:r>
      <w:r w:rsidR="003405CC">
        <w:t xml:space="preserve">The </w:t>
      </w:r>
      <w:r w:rsidR="00805C1D">
        <w:t>absence</w:t>
      </w:r>
      <w:r w:rsidR="003405CC">
        <w:t xml:space="preserve"> of </w:t>
      </w:r>
      <w:proofErr w:type="spellStart"/>
      <w:r w:rsidR="003405CC" w:rsidRPr="00AB23C1">
        <w:rPr>
          <w:i/>
          <w:iCs/>
        </w:rPr>
        <w:t>amrB</w:t>
      </w:r>
      <w:proofErr w:type="spellEnd"/>
      <w:r w:rsidR="003405CC">
        <w:t xml:space="preserve"> </w:t>
      </w:r>
      <w:r w:rsidR="00805C1D">
        <w:t xml:space="preserve">that encodes </w:t>
      </w:r>
      <w:r w:rsidR="003405CC">
        <w:t xml:space="preserve">a membrane protein of the </w:t>
      </w:r>
      <w:proofErr w:type="spellStart"/>
      <w:r w:rsidR="003405CC">
        <w:t>AmrAB</w:t>
      </w:r>
      <w:proofErr w:type="spellEnd"/>
      <w:r w:rsidR="00805C1D">
        <w:t xml:space="preserve">-mediated </w:t>
      </w:r>
      <w:r w:rsidR="003405CC">
        <w:t xml:space="preserve">efflux </w:t>
      </w:r>
      <w:r w:rsidR="00C6493F">
        <w:t>system</w:t>
      </w:r>
      <w:r w:rsidR="003405CC">
        <w:t xml:space="preserve"> </w:t>
      </w:r>
      <w:r w:rsidR="00805C1D">
        <w:t>in</w:t>
      </w:r>
      <w:r w:rsidR="003405CC">
        <w:t xml:space="preserve"> M1608 suggest</w:t>
      </w:r>
      <w:r w:rsidR="007B3C51">
        <w:t xml:space="preserve">s </w:t>
      </w:r>
      <w:r w:rsidR="003405CC">
        <w:t xml:space="preserve">that </w:t>
      </w:r>
      <w:r w:rsidR="00805C1D">
        <w:t>the strain</w:t>
      </w:r>
      <w:r w:rsidR="003405CC">
        <w:t xml:space="preserve"> may be sensitive to the aminoglycoside antibiotic</w:t>
      </w:r>
      <w:r w:rsidR="00395CEE">
        <w:t xml:space="preserve"> </w:t>
      </w:r>
      <w:r w:rsidR="00395CEE">
        <w:fldChar w:fldCharType="begin"/>
      </w:r>
      <w:r w:rsidR="0047250C">
        <w:instrText>ADDIN F1000_CSL_CITATION&lt;~#@#~&gt;[{"First":false,"Last":false,"PMCID":"PMC89597","PMID":"10582892","abstract":"Pseudomonas aeruginosa can employ many distinct mechanisms of resistance to aminoglycoside antibiotics; however, in cystic fibrosis patients, more than 90% of aminoglycoside-resistant P. aeruginosa isolates are of the impermeability phenotype. The precise molecular mechanisms that produce aminoglycoside impermeability-type resistance are yet to be elucidated. A subtractive hybridization technique was used to reveal gene expression differences between PAO1 and isogenic, spontaneous aminoglycoside-resistant mutants of the impermeability phenotype. Among the many genes found to be up-regulated in these laboratory mutants were the amrAB genes encoding a recently discovered efflux system. The amrAB genes appear to be the same as the recently described mexXY genes; however, the resistance profile that we see in P. aeruginosa is very different from that described for Escherichia coli with mexXY. Direct evidence for AmrAB involvement in aminoglycoside resistance was provided by the deletion of amrB in the PAO1-derived laboratory mutant, which resulted in the restoration of aminoglycoside sensitivity to a level nearly identical to that of the parent strain. Furthermore, transcription of the amrAB genes was shown to be up-regulated in P. aeruginosa clinical isolates displaying the impermeability phenotype compared to a genotypically matched sensitive clinical isolate from the same patient. This suggests the possibility that AmrAB-mediated efflux is a clinically relevant mechanism of aminoglycoside resistance. Although it is unlikely that hyperexpression of AmrAB is the sole mechanism conferring the impermeability phenotype, we believe that the Amr efflux system can contribute to a complex interaction of molecular events resulting in the aminoglycoside impermeability-type resistance phenotype.","author":[{"family":"Westbrock-Wadman","given":"S"},{"family":"Sherman","given":"D R"},{"family":"Hickey","given":"M J"},{"family":"Coulter","given":"S N"},{"family":"Zhu","given":"Y Q"},{"family":"Warrener","given":"P"},{"family":"Nguyen","given":"L Y"},{"family":"Shawar","given":"R M"},{"family":"Folger","given":"K R"},{"family":"Stover","given":"C K"}],"authorYearDisplayFormat":false,"citation-label":"9127946","container-title":"Antimicrobial Agents and Chemotherapy","container-title-short":"Antimicrob. Agents Chemother.","id":"9127946","invisible":false,"issue":"12","issued":{"date-parts":[["1999","12","1"]]},"journalAbbreviation":"Antimicrob. Agents Chemother.","page":"2975-2983","suppress-author":false,"title":"Characterization of a Pseudomonas aeruginosa efflux pump contributing to aminoglycoside impermeability.","type":"article-journal","volume":"43"}]</w:instrText>
      </w:r>
      <w:r w:rsidR="00395CEE">
        <w:fldChar w:fldCharType="separate"/>
      </w:r>
      <w:r w:rsidR="007272A4" w:rsidRPr="007272A4">
        <w:rPr>
          <w:noProof/>
        </w:rPr>
        <w:t xml:space="preserve">(Westbrock-Wadman </w:t>
      </w:r>
      <w:r w:rsidR="007272A4" w:rsidRPr="007272A4">
        <w:rPr>
          <w:i/>
          <w:noProof/>
        </w:rPr>
        <w:t>et al</w:t>
      </w:r>
      <w:r w:rsidR="007272A4" w:rsidRPr="007272A4">
        <w:rPr>
          <w:noProof/>
        </w:rPr>
        <w:t>, 1999)</w:t>
      </w:r>
      <w:r w:rsidR="00395CEE">
        <w:fldChar w:fldCharType="end"/>
      </w:r>
      <w:r w:rsidR="003405CC">
        <w:t>.</w:t>
      </w:r>
      <w:r w:rsidR="00C728BB">
        <w:t xml:space="preserve"> </w:t>
      </w:r>
      <w:r w:rsidR="006E6D20">
        <w:t xml:space="preserve">The missing genes for redox regulation include </w:t>
      </w:r>
      <w:proofErr w:type="spellStart"/>
      <w:r w:rsidR="006E6D20">
        <w:t>soxR</w:t>
      </w:r>
      <w:proofErr w:type="spellEnd"/>
      <w:r w:rsidR="006E6D20">
        <w:t xml:space="preserve"> (absent in F5677)—a redox sensitive transcriptional regulator, </w:t>
      </w:r>
      <w:proofErr w:type="spellStart"/>
      <w:r w:rsidR="006E6D20" w:rsidRPr="00AB23C1">
        <w:rPr>
          <w:i/>
          <w:iCs/>
        </w:rPr>
        <w:t>katE</w:t>
      </w:r>
      <w:proofErr w:type="spellEnd"/>
      <w:r w:rsidR="006E6D20" w:rsidRPr="00AB23C1">
        <w:rPr>
          <w:i/>
          <w:iCs/>
        </w:rPr>
        <w:t xml:space="preserve"> </w:t>
      </w:r>
      <w:r w:rsidR="006E6D20">
        <w:t>(absent in M1608)—a catalase that degrades H</w:t>
      </w:r>
      <w:r w:rsidR="006E6D20" w:rsidRPr="00AB23C1">
        <w:rPr>
          <w:vertAlign w:val="subscript"/>
        </w:rPr>
        <w:t>2</w:t>
      </w:r>
      <w:r w:rsidR="006E6D20">
        <w:t>O</w:t>
      </w:r>
      <w:r w:rsidR="006E6D20" w:rsidRPr="00AB23C1">
        <w:rPr>
          <w:vertAlign w:val="subscript"/>
        </w:rPr>
        <w:t>2</w:t>
      </w:r>
      <w:r w:rsidR="006E6D20">
        <w:t xml:space="preserve">, </w:t>
      </w:r>
      <w:r w:rsidR="00174DFB">
        <w:t xml:space="preserve">and </w:t>
      </w:r>
      <w:proofErr w:type="spellStart"/>
      <w:r w:rsidR="00174DFB" w:rsidRPr="00AB23C1">
        <w:rPr>
          <w:i/>
          <w:iCs/>
        </w:rPr>
        <w:t>gor</w:t>
      </w:r>
      <w:proofErr w:type="spellEnd"/>
      <w:r w:rsidR="00174DFB" w:rsidRPr="00AB23C1">
        <w:rPr>
          <w:i/>
          <w:iCs/>
        </w:rPr>
        <w:t xml:space="preserve"> </w:t>
      </w:r>
      <w:r w:rsidR="00174DFB">
        <w:t>(absent in M1608)—a flavoprotein that oxidizes glutathione, which plays a</w:t>
      </w:r>
      <w:r w:rsidR="00805C1D">
        <w:t>n important</w:t>
      </w:r>
      <w:r w:rsidR="00174DFB">
        <w:t xml:space="preserve"> role in protection against H</w:t>
      </w:r>
      <w:r w:rsidR="00174DFB" w:rsidRPr="00F079B1">
        <w:rPr>
          <w:vertAlign w:val="subscript"/>
        </w:rPr>
        <w:t>2</w:t>
      </w:r>
      <w:r w:rsidR="00174DFB">
        <w:t>O</w:t>
      </w:r>
      <w:r w:rsidR="00174DFB" w:rsidRPr="00F079B1">
        <w:rPr>
          <w:vertAlign w:val="subscript"/>
        </w:rPr>
        <w:t>2</w:t>
      </w:r>
      <w:r w:rsidR="00174DFB">
        <w:rPr>
          <w:vertAlign w:val="subscript"/>
        </w:rPr>
        <w:t xml:space="preserve"> </w:t>
      </w:r>
      <w:r w:rsidR="00174DFB">
        <w:t>damage.</w:t>
      </w:r>
      <w:r w:rsidR="00675975">
        <w:t xml:space="preserve"> </w:t>
      </w:r>
    </w:p>
    <w:p w14:paraId="060BA1C4" w14:textId="6587A3BE" w:rsidR="00546340" w:rsidRPr="002234B9" w:rsidRDefault="00B5659F">
      <w:pPr>
        <w:spacing w:before="240" w:after="240"/>
        <w:jc w:val="both"/>
        <w:rPr>
          <w:b/>
        </w:rPr>
      </w:pPr>
      <w:r w:rsidRPr="00AB23C1">
        <w:rPr>
          <w:b/>
          <w:bCs/>
        </w:rPr>
        <w:t>R</w:t>
      </w:r>
      <w:r w:rsidR="00D27EFC" w:rsidRPr="00AB23C1">
        <w:rPr>
          <w:b/>
          <w:bCs/>
        </w:rPr>
        <w:t>h</w:t>
      </w:r>
      <w:r w:rsidR="00D27EFC" w:rsidRPr="00AB23C1">
        <w:rPr>
          <w:b/>
        </w:rPr>
        <w:t xml:space="preserve">amnolipid producers </w:t>
      </w:r>
      <w:del w:id="811" w:author="Joao Xavier" w:date="2020-07-07T19:57:00Z">
        <w:r w:rsidR="00D27EFC" w:rsidRPr="00AB23C1" w:rsidDel="00544CB6">
          <w:rPr>
            <w:b/>
          </w:rPr>
          <w:delText>are fast-growing strains</w:delText>
        </w:r>
      </w:del>
      <w:ins w:id="812" w:author="Joao Xavier" w:date="2020-07-07T19:57:00Z">
        <w:r w:rsidR="00544CB6">
          <w:rPr>
            <w:b/>
          </w:rPr>
          <w:t xml:space="preserve">grow </w:t>
        </w:r>
      </w:ins>
      <w:ins w:id="813" w:author="Joao Xavier" w:date="2020-07-07T19:58:00Z">
        <w:r w:rsidR="00544CB6">
          <w:rPr>
            <w:b/>
          </w:rPr>
          <w:t>faster in glycerol</w:t>
        </w:r>
      </w:ins>
      <w:r w:rsidR="00AD0A4F">
        <w:rPr>
          <w:b/>
        </w:rPr>
        <w:t>.</w:t>
      </w:r>
      <w:r w:rsidR="002234B9">
        <w:rPr>
          <w:b/>
        </w:rPr>
        <w:t xml:space="preserve"> </w:t>
      </w:r>
      <w:r w:rsidR="00A603D5">
        <w:t xml:space="preserve">The </w:t>
      </w:r>
      <w:r w:rsidR="0033649D">
        <w:t xml:space="preserve">missing </w:t>
      </w:r>
      <w:r w:rsidR="00A603D5">
        <w:t>genes in the 8 non-rhamnolipid-producers (</w:t>
      </w:r>
      <w:r w:rsidR="00A603D5" w:rsidRPr="00AB23C1">
        <w:rPr>
          <w:highlight w:val="yellow"/>
        </w:rPr>
        <w:t>Table 1</w:t>
      </w:r>
      <w:r w:rsidR="00A603D5">
        <w:t>) involve</w:t>
      </w:r>
      <w:r w:rsidR="0033649D">
        <w:t xml:space="preserve"> </w:t>
      </w:r>
      <w:r w:rsidR="00A603D5">
        <w:t xml:space="preserve">many transcriptional regulators (e.g., </w:t>
      </w:r>
      <w:proofErr w:type="spellStart"/>
      <w:r w:rsidR="00A603D5" w:rsidRPr="00AB23C1">
        <w:rPr>
          <w:i/>
          <w:iCs/>
        </w:rPr>
        <w:t>rhlR</w:t>
      </w:r>
      <w:proofErr w:type="spellEnd"/>
      <w:r w:rsidR="00A603D5">
        <w:t xml:space="preserve">, </w:t>
      </w:r>
      <w:proofErr w:type="spellStart"/>
      <w:r w:rsidR="00A603D5" w:rsidRPr="00AB23C1">
        <w:rPr>
          <w:i/>
          <w:iCs/>
        </w:rPr>
        <w:t>lasR</w:t>
      </w:r>
      <w:proofErr w:type="spellEnd"/>
      <w:r w:rsidR="00A603D5">
        <w:t xml:space="preserve">, </w:t>
      </w:r>
      <w:proofErr w:type="spellStart"/>
      <w:r w:rsidR="00A603D5" w:rsidRPr="00AB23C1">
        <w:rPr>
          <w:i/>
          <w:iCs/>
        </w:rPr>
        <w:t>crc</w:t>
      </w:r>
      <w:proofErr w:type="spellEnd"/>
      <w:r w:rsidR="00A603D5">
        <w:t xml:space="preserve">, </w:t>
      </w:r>
      <w:proofErr w:type="spellStart"/>
      <w:r w:rsidR="00A603D5" w:rsidRPr="00AB23C1">
        <w:rPr>
          <w:i/>
          <w:iCs/>
        </w:rPr>
        <w:t>nfxB</w:t>
      </w:r>
      <w:proofErr w:type="spellEnd"/>
      <w:r w:rsidR="00A603D5">
        <w:t xml:space="preserve">, </w:t>
      </w:r>
      <w:proofErr w:type="spellStart"/>
      <w:r w:rsidR="00A603D5" w:rsidRPr="00AB23C1">
        <w:rPr>
          <w:i/>
          <w:iCs/>
        </w:rPr>
        <w:t>soxR</w:t>
      </w:r>
      <w:proofErr w:type="spellEnd"/>
      <w:r w:rsidR="00A603D5">
        <w:t xml:space="preserve">) </w:t>
      </w:r>
      <w:del w:id="814" w:author="Joao Xavier" w:date="2020-07-07T19:58:00Z">
        <w:r w:rsidR="00A603D5" w:rsidDel="00AC5259">
          <w:delText xml:space="preserve">that are </w:delText>
        </w:r>
      </w:del>
      <w:r w:rsidR="00A603D5">
        <w:t xml:space="preserve">known to </w:t>
      </w:r>
      <w:r w:rsidR="00A32C12">
        <w:t>elicit</w:t>
      </w:r>
      <w:r w:rsidR="00A603D5">
        <w:t xml:space="preserve"> </w:t>
      </w:r>
      <w:r w:rsidR="00A32C12">
        <w:t>growth and</w:t>
      </w:r>
      <w:r w:rsidR="00A603D5">
        <w:t xml:space="preserve"> </w:t>
      </w:r>
      <w:r w:rsidR="008A5A2F">
        <w:t xml:space="preserve">global </w:t>
      </w:r>
      <w:r w:rsidR="00A603D5">
        <w:t>metabolic responses</w:t>
      </w:r>
      <w:r w:rsidR="0033649D">
        <w:t xml:space="preserve"> when absent. These </w:t>
      </w:r>
      <w:r w:rsidR="00A32C12">
        <w:t>global changes</w:t>
      </w:r>
      <w:r w:rsidR="00A603D5">
        <w:t xml:space="preserve"> parallel the </w:t>
      </w:r>
      <w:r w:rsidR="0033649D">
        <w:t xml:space="preserve">evolution </w:t>
      </w:r>
      <w:r w:rsidR="00A603D5">
        <w:t xml:space="preserve">of swarming and rhamnolipid production </w:t>
      </w:r>
      <w:r w:rsidR="0033649D">
        <w:t xml:space="preserve">and thus </w:t>
      </w:r>
      <w:r w:rsidR="00E65FAD">
        <w:t xml:space="preserve">fundamentally </w:t>
      </w:r>
      <w:r w:rsidR="0033649D">
        <w:t>reflect the</w:t>
      </w:r>
      <w:r w:rsidR="00E65FAD">
        <w:t xml:space="preserve"> </w:t>
      </w:r>
      <w:r w:rsidR="00E708E8">
        <w:t>cellular conditions</w:t>
      </w:r>
      <w:r w:rsidR="00FB1539">
        <w:t xml:space="preserve"> </w:t>
      </w:r>
      <w:r w:rsidR="00E65FAD">
        <w:t xml:space="preserve">associated with the </w:t>
      </w:r>
      <w:r w:rsidR="00E708E8">
        <w:t>adaptive</w:t>
      </w:r>
      <w:r w:rsidR="0033649D">
        <w:t xml:space="preserve"> </w:t>
      </w:r>
      <w:r w:rsidR="00A32C12">
        <w:t>loss of the two phenotypes</w:t>
      </w:r>
      <w:r w:rsidR="00E708E8">
        <w:t xml:space="preserve">. We </w:t>
      </w:r>
      <w:del w:id="815" w:author="Joao Xavier" w:date="2020-07-07T19:59:00Z">
        <w:r w:rsidR="00E708E8" w:rsidDel="00515CBD">
          <w:delText>first tested</w:delText>
        </w:r>
      </w:del>
      <w:ins w:id="816" w:author="Joao Xavier" w:date="2020-07-07T19:59:00Z">
        <w:r w:rsidR="00515CBD">
          <w:t>asked whether the bacterial</w:t>
        </w:r>
      </w:ins>
      <w:del w:id="817" w:author="Joao Xavier" w:date="2020-07-07T19:59:00Z">
        <w:r w:rsidR="00E708E8" w:rsidDel="00515CBD">
          <w:delText xml:space="preserve"> how </w:delText>
        </w:r>
        <w:r w:rsidR="00E65FAD" w:rsidDel="00515CBD">
          <w:delText>much</w:delText>
        </w:r>
      </w:del>
      <w:r w:rsidR="00E65FAD">
        <w:t xml:space="preserve"> </w:t>
      </w:r>
      <w:r w:rsidR="00E708E8">
        <w:t xml:space="preserve">growth </w:t>
      </w:r>
      <w:ins w:id="818" w:author="Joao Xavier" w:date="2020-07-07T19:59:00Z">
        <w:r w:rsidR="00515CBD">
          <w:t xml:space="preserve">rate could </w:t>
        </w:r>
      </w:ins>
      <w:del w:id="819" w:author="Joao Xavier" w:date="2020-07-07T19:59:00Z">
        <w:r w:rsidR="00E65FAD" w:rsidDel="00515CBD">
          <w:delText xml:space="preserve">can </w:delText>
        </w:r>
      </w:del>
      <w:r w:rsidR="00E65FAD">
        <w:t>explain</w:t>
      </w:r>
      <w:r w:rsidR="00A97533">
        <w:t xml:space="preserve"> the two phenotypes</w:t>
      </w:r>
      <w:r w:rsidR="00E708E8">
        <w:t xml:space="preserve">. </w:t>
      </w:r>
      <w:r w:rsidR="005315E3">
        <w:t>T</w:t>
      </w:r>
      <w:r w:rsidR="00E21772" w:rsidRPr="00AB23C1">
        <w:t xml:space="preserve">o </w:t>
      </w:r>
      <w:r w:rsidR="006F2A85">
        <w:t>address</w:t>
      </w:r>
      <w:r w:rsidR="00E21772" w:rsidRPr="00AB23C1">
        <w:t xml:space="preserve"> this question, we tracked the growth curve</w:t>
      </w:r>
      <w:r w:rsidR="006E7140">
        <w:t>s</w:t>
      </w:r>
      <w:r w:rsidR="00E21772" w:rsidRPr="00AB23C1">
        <w:t xml:space="preserve"> of </w:t>
      </w:r>
      <w:r w:rsidR="0000361D">
        <w:t>all clinical isolates</w:t>
      </w:r>
      <w:r w:rsidR="00E21772" w:rsidRPr="00AB23C1">
        <w:t xml:space="preserve"> </w:t>
      </w:r>
      <w:ins w:id="820" w:author="Joao Xavier" w:date="2020-07-07T20:00:00Z">
        <w:r w:rsidR="00515CBD" w:rsidRPr="00AB23C1">
          <w:t xml:space="preserve">over 48h </w:t>
        </w:r>
      </w:ins>
      <w:r w:rsidR="00E21772" w:rsidRPr="00AB23C1">
        <w:t xml:space="preserve">in the same glycerol media used to </w:t>
      </w:r>
      <w:r w:rsidR="006A0D7E">
        <w:t>measure</w:t>
      </w:r>
      <w:r w:rsidR="00E21772" w:rsidRPr="00AB23C1">
        <w:t xml:space="preserve"> rhamnolipid</w:t>
      </w:r>
      <w:del w:id="821" w:author="Joao Xavier" w:date="2020-07-07T19:59:00Z">
        <w:r w:rsidR="00E21772" w:rsidRPr="00AB23C1" w:rsidDel="00515CBD">
          <w:delText>s</w:delText>
        </w:r>
      </w:del>
      <w:r w:rsidR="00E21772" w:rsidRPr="00AB23C1">
        <w:t xml:space="preserve"> production</w:t>
      </w:r>
      <w:del w:id="822" w:author="Joao Xavier" w:date="2020-07-07T20:00:00Z">
        <w:r w:rsidR="00E21772" w:rsidRPr="00AB23C1" w:rsidDel="00515CBD">
          <w:delText xml:space="preserve"> and monitored their population density changes over a time course of 48h</w:delText>
        </w:r>
      </w:del>
      <w:r w:rsidR="00AE3F72" w:rsidRPr="008715E6">
        <w:t xml:space="preserve">. </w:t>
      </w:r>
      <w:del w:id="823" w:author="Joao Xavier" w:date="2020-07-07T20:00:00Z">
        <w:r w:rsidR="00510BBA" w:rsidRPr="00EA334A" w:rsidDel="00515CBD">
          <w:delText>Visually, t</w:delText>
        </w:r>
      </w:del>
      <w:ins w:id="824" w:author="Joao Xavier" w:date="2020-07-07T20:00:00Z">
        <w:r w:rsidR="00515CBD">
          <w:t>T</w:t>
        </w:r>
      </w:ins>
      <w:r w:rsidR="00AE3F72" w:rsidRPr="008715E6">
        <w:t>he</w:t>
      </w:r>
      <w:del w:id="825" w:author="Joao Xavier" w:date="2020-07-07T20:00:00Z">
        <w:r w:rsidR="00AE3F72" w:rsidRPr="008715E6" w:rsidDel="00515CBD">
          <w:delText>se</w:delText>
        </w:r>
      </w:del>
      <w:r w:rsidR="00AE3F72" w:rsidRPr="008715E6">
        <w:t xml:space="preserve"> </w:t>
      </w:r>
      <w:r w:rsidR="00AE3F72" w:rsidRPr="00EA334A">
        <w:t>growth curves show</w:t>
      </w:r>
      <w:ins w:id="826" w:author="Joao Xavier" w:date="2020-07-07T20:00:00Z">
        <w:r w:rsidR="00515CBD">
          <w:t>ed</w:t>
        </w:r>
      </w:ins>
      <w:r w:rsidR="00AE3F72" w:rsidRPr="00EA334A">
        <w:t xml:space="preserve"> different</w:t>
      </w:r>
      <w:r w:rsidR="006A0D7E" w:rsidRPr="00EA334A">
        <w:t xml:space="preserve"> patterns </w:t>
      </w:r>
      <w:r w:rsidR="00AE3F72" w:rsidRPr="00EA334A">
        <w:t>in the length of lag time and exponential growth-rate</w:t>
      </w:r>
      <w:r w:rsidR="00F57BD4">
        <w:t>s</w:t>
      </w:r>
      <w:r w:rsidR="00AE3F72" w:rsidRPr="00EA334A">
        <w:t xml:space="preserve"> (</w:t>
      </w:r>
      <w:r w:rsidR="00AE3F72" w:rsidRPr="00AB23C1">
        <w:rPr>
          <w:highlight w:val="yellow"/>
        </w:rPr>
        <w:t>Fig. 1C</w:t>
      </w:r>
      <w:r w:rsidR="00AE3F72" w:rsidRPr="00EA334A">
        <w:t xml:space="preserve">). </w:t>
      </w:r>
      <w:r w:rsidR="006A0D7E" w:rsidRPr="00EA334A">
        <w:t xml:space="preserve">Based on the </w:t>
      </w:r>
      <w:r w:rsidR="00E65A8C">
        <w:t>Euclidean distance</w:t>
      </w:r>
      <w:r w:rsidR="00E65A8C" w:rsidRPr="00EA334A">
        <w:t xml:space="preserve"> </w:t>
      </w:r>
      <w:r w:rsidR="00E65A8C">
        <w:t xml:space="preserve">among the entire </w:t>
      </w:r>
      <w:r w:rsidR="00E267BA">
        <w:t xml:space="preserve">growth </w:t>
      </w:r>
      <w:r w:rsidR="00E65A8C">
        <w:t>curves</w:t>
      </w:r>
      <w:r w:rsidR="006A0D7E" w:rsidRPr="00EA334A">
        <w:t xml:space="preserve">, </w:t>
      </w:r>
      <w:del w:id="827" w:author="Joao Xavier" w:date="2020-07-07T20:01:00Z">
        <w:r w:rsidR="00546340" w:rsidRPr="00EA334A" w:rsidDel="00515CBD">
          <w:delText xml:space="preserve">we </w:delText>
        </w:r>
        <w:r w:rsidR="00E21772" w:rsidRPr="008715E6" w:rsidDel="00515CBD">
          <w:delText xml:space="preserve">found </w:delText>
        </w:r>
        <w:r w:rsidR="007300C0" w:rsidDel="00515CBD">
          <w:delText xml:space="preserve">that </w:delText>
        </w:r>
      </w:del>
      <w:r w:rsidR="007300C0">
        <w:t>most of the swarming strains (</w:t>
      </w:r>
      <w:r w:rsidR="007300C0" w:rsidRPr="00F079B1">
        <w:t>except for PAO1, F30658 and F23197</w:t>
      </w:r>
      <w:r w:rsidR="007300C0">
        <w:t xml:space="preserve">) clustered together </w:t>
      </w:r>
      <w:r w:rsidR="00832488">
        <w:t>(</w:t>
      </w:r>
      <w:r w:rsidR="00832488" w:rsidRPr="00AB23C1">
        <w:rPr>
          <w:highlight w:val="yellow"/>
        </w:rPr>
        <w:t>Supplementary Fig. S3</w:t>
      </w:r>
      <w:r w:rsidR="00832488">
        <w:t xml:space="preserve">) </w:t>
      </w:r>
      <w:r w:rsidR="007300C0">
        <w:t>and</w:t>
      </w:r>
      <w:r w:rsidR="008715E6">
        <w:t xml:space="preserve"> the strains in th</w:t>
      </w:r>
      <w:r w:rsidR="00BD5544">
        <w:t>is</w:t>
      </w:r>
      <w:r w:rsidR="008715E6">
        <w:t xml:space="preserve"> cluster </w:t>
      </w:r>
      <w:del w:id="828" w:author="Joao Xavier" w:date="2020-07-07T20:01:00Z">
        <w:r w:rsidR="008715E6" w:rsidDel="00515CBD">
          <w:delText xml:space="preserve">are </w:delText>
        </w:r>
      </w:del>
      <w:ins w:id="829" w:author="Joao Xavier" w:date="2020-07-07T20:01:00Z">
        <w:r w:rsidR="00515CBD">
          <w:t xml:space="preserve">were </w:t>
        </w:r>
      </w:ins>
      <w:r w:rsidR="008715E6">
        <w:t xml:space="preserve">also strong </w:t>
      </w:r>
      <w:proofErr w:type="spellStart"/>
      <w:r w:rsidR="008715E6">
        <w:t>swarmers</w:t>
      </w:r>
      <w:proofErr w:type="spellEnd"/>
      <w:r w:rsidR="008715E6">
        <w:t xml:space="preserve"> with high swarming scores</w:t>
      </w:r>
      <w:r w:rsidR="00E21772" w:rsidRPr="00AB23C1">
        <w:t xml:space="preserve">. </w:t>
      </w:r>
      <w:r w:rsidR="007D6F4D">
        <w:t xml:space="preserve">However, rhamnolipids producers </w:t>
      </w:r>
      <w:del w:id="830" w:author="Joao Xavier" w:date="2020-07-07T20:01:00Z">
        <w:r w:rsidR="007D6F4D" w:rsidDel="00515CBD">
          <w:delText xml:space="preserve">are </w:delText>
        </w:r>
      </w:del>
      <w:ins w:id="831" w:author="Joao Xavier" w:date="2020-07-07T20:01:00Z">
        <w:r w:rsidR="00515CBD">
          <w:t>clustered with</w:t>
        </w:r>
      </w:ins>
      <w:del w:id="832" w:author="Joao Xavier" w:date="2020-07-07T20:01:00Z">
        <w:r w:rsidR="007D6F4D" w:rsidDel="00515CBD">
          <w:delText>mixed</w:delText>
        </w:r>
      </w:del>
      <w:r w:rsidR="007D6F4D">
        <w:t xml:space="preserve"> </w:t>
      </w:r>
      <w:proofErr w:type="spellStart"/>
      <w:r w:rsidR="007D6F4D">
        <w:t>with</w:t>
      </w:r>
      <w:proofErr w:type="spellEnd"/>
      <w:r w:rsidR="007D6F4D">
        <w:t xml:space="preserve"> non-producers, suggesting </w:t>
      </w:r>
      <w:r w:rsidR="0052044B">
        <w:t xml:space="preserve">that </w:t>
      </w:r>
      <w:r w:rsidR="00F57BD4">
        <w:t xml:space="preserve">rhamnolipid production </w:t>
      </w:r>
      <w:r w:rsidR="0052044B">
        <w:t xml:space="preserve">cannot be classified by the entire growth curves and </w:t>
      </w:r>
      <w:r w:rsidR="009924E5">
        <w:t xml:space="preserve">more sophisticated methods to extract </w:t>
      </w:r>
      <w:r w:rsidR="00546340">
        <w:t xml:space="preserve">local </w:t>
      </w:r>
      <w:r w:rsidR="009924E5">
        <w:t xml:space="preserve">growth curve </w:t>
      </w:r>
      <w:r w:rsidR="0052044B">
        <w:t xml:space="preserve">features </w:t>
      </w:r>
      <w:del w:id="833" w:author="Joao Xavier" w:date="2020-07-07T20:01:00Z">
        <w:r w:rsidR="009924E5" w:rsidDel="00515CBD">
          <w:delText xml:space="preserve">may </w:delText>
        </w:r>
      </w:del>
      <w:ins w:id="834" w:author="Joao Xavier" w:date="2020-07-07T20:01:00Z">
        <w:r w:rsidR="00515CBD">
          <w:t xml:space="preserve">might </w:t>
        </w:r>
      </w:ins>
      <w:r w:rsidR="009924E5">
        <w:t>be needed.</w:t>
      </w:r>
    </w:p>
    <w:p w14:paraId="35F7AF9C" w14:textId="0B7CEB00" w:rsidR="007B49A0" w:rsidRPr="00AB23C1" w:rsidRDefault="00AC5D5A">
      <w:pPr>
        <w:spacing w:before="240" w:after="240"/>
        <w:jc w:val="both"/>
      </w:pPr>
      <w:r>
        <w:t xml:space="preserve">We </w:t>
      </w:r>
      <w:r w:rsidR="00430212">
        <w:t xml:space="preserve">then </w:t>
      </w:r>
      <w:r>
        <w:t xml:space="preserve">used </w:t>
      </w:r>
      <w:r w:rsidR="000A4FFB">
        <w:t>both</w:t>
      </w:r>
      <w:r>
        <w:t xml:space="preserve"> unsupervised and supervised </w:t>
      </w:r>
      <w:r w:rsidR="00186224">
        <w:t>learning</w:t>
      </w:r>
      <w:r w:rsidR="004E557C">
        <w:t xml:space="preserve"> </w:t>
      </w:r>
      <w:r w:rsidR="00467405">
        <w:t>approaches</w:t>
      </w:r>
      <w:r>
        <w:t xml:space="preserve"> to extract the growth</w:t>
      </w:r>
      <w:r w:rsidR="005B3598">
        <w:t xml:space="preserve"> </w:t>
      </w:r>
      <w:r>
        <w:t>features and tested the</w:t>
      </w:r>
      <w:r w:rsidR="007141C1">
        <w:t>ir</w:t>
      </w:r>
      <w:r>
        <w:t xml:space="preserve"> association</w:t>
      </w:r>
      <w:r w:rsidR="007141C1">
        <w:t>s</w:t>
      </w:r>
      <w:r>
        <w:t xml:space="preserve"> with </w:t>
      </w:r>
      <w:r w:rsidR="00D27EFC" w:rsidRPr="00AB23C1">
        <w:t>rhamnolipid production</w:t>
      </w:r>
      <w:r>
        <w:t xml:space="preserve">. </w:t>
      </w:r>
      <w:r w:rsidRPr="00F079B1">
        <w:t xml:space="preserve">For the unsupervised approach, we used a non-negative matrix decomposition method </w:t>
      </w:r>
      <w:r w:rsidR="00371EDA">
        <w:fldChar w:fldCharType="begin"/>
      </w:r>
      <w:r w:rsidR="00371EDA">
        <w:instrText>ADDIN F1000_CSL_CITATION&lt;~#@#~&gt;[{"DOI":"10.1038/44565","First":false,"Last":false,"PMID":"10548103","abstract":"Is perception of the whole based on perception of its parts? There is psychological and physiological evidence for parts-based representations in the brain, and certain computational theories of object recognition rely on such representations. But little is known about how brains or computers might learn the parts of objects. Here we demonstrate an algorithm for non-negative matrix factorization that is able to learn parts of faces and semantic features of text. This is in contrast to other methods, such as principal components analysis and vector quantization, that learn holistic, not parts-based, representations. Non-negative matrix factorization is distinguished from the other methods by its use of non-negativity constraints. These constraints lead to a parts-based representation because they allow only additive, not subtractive, combinations. When non-negative matrix factorization is implemented as a neural network, parts-based representations emerge by virtue of two properties: the firing rates of neurons are never negative and synaptic strengths do not change sign.","author":[{"family":"Lee","given":"D D"},{"family":"Seung","given":"H S"}],"authorYearDisplayFormat":false,"citation-label":"387370","container-title":"Nature","container-title-short":"Nature","id":"387370","invisible":false,"issue":"6755","issued":{"date-parts":[["1999","10","21"]]},"journalAbbreviation":"Nature","page":"788-791","suppress-author":false,"title":"Learning the parts of objects by non-negative matrix factorization.","type":"article-journal","volume":"401"}]</w:instrText>
      </w:r>
      <w:r w:rsidR="00371EDA">
        <w:fldChar w:fldCharType="separate"/>
      </w:r>
      <w:r w:rsidR="007272A4" w:rsidRPr="007272A4">
        <w:rPr>
          <w:noProof/>
        </w:rPr>
        <w:t>(Lee &amp; Seung, 1999)</w:t>
      </w:r>
      <w:r w:rsidR="00371EDA">
        <w:fldChar w:fldCharType="end"/>
      </w:r>
      <w:r w:rsidR="004F34FE">
        <w:t xml:space="preserve"> </w:t>
      </w:r>
      <w:r w:rsidR="004F34FE" w:rsidRPr="00F079B1">
        <w:t xml:space="preserve">which </w:t>
      </w:r>
      <w:del w:id="835" w:author="Joao Xavier" w:date="2020-07-07T20:02:00Z">
        <w:r w:rsidR="004F34FE" w:rsidRPr="00F079B1" w:rsidDel="009D24DF">
          <w:delText xml:space="preserve">approximates </w:delText>
        </w:r>
      </w:del>
      <w:ins w:id="836" w:author="Joao Xavier" w:date="2020-07-07T20:02:00Z">
        <w:r w:rsidR="009D24DF">
          <w:t>represents</w:t>
        </w:r>
        <w:r w:rsidR="009D24DF" w:rsidRPr="00F079B1">
          <w:t xml:space="preserve"> </w:t>
        </w:r>
      </w:ins>
      <w:r w:rsidR="004F34FE" w:rsidRPr="00F079B1">
        <w:t xml:space="preserve">each growth curve as a weighted sum of three </w:t>
      </w:r>
      <w:proofErr w:type="spellStart"/>
      <w:r w:rsidR="004F34FE" w:rsidRPr="00F63738">
        <w:t>basi</w:t>
      </w:r>
      <w:r w:rsidR="004F34FE">
        <w:t>s</w:t>
      </w:r>
      <w:proofErr w:type="spellEnd"/>
      <w:r w:rsidR="004F34FE" w:rsidRPr="00F079B1">
        <w:t xml:space="preserve"> functions (</w:t>
      </w:r>
      <w:r w:rsidR="004F34FE">
        <w:t xml:space="preserve">i.e., </w:t>
      </w:r>
      <w:r w:rsidR="004F34FE" w:rsidRPr="00F079B1">
        <w:t>features)</w:t>
      </w:r>
      <w:r w:rsidR="004F34FE">
        <w:t>.</w:t>
      </w:r>
      <w:r w:rsidRPr="00F079B1">
        <w:t xml:space="preserve"> </w:t>
      </w:r>
      <w:r>
        <w:t>Although</w:t>
      </w:r>
      <w:r w:rsidR="00D27EFC" w:rsidRPr="00AB23C1">
        <w:t xml:space="preserve"> the growth curves of the rhamnolipid producers (orange lines)</w:t>
      </w:r>
      <w:r>
        <w:t xml:space="preserve"> and non-producers </w:t>
      </w:r>
      <w:r>
        <w:lastRenderedPageBreak/>
        <w:t>(blue lines)</w:t>
      </w:r>
      <w:r w:rsidR="00D27EFC" w:rsidRPr="00AB23C1">
        <w:t xml:space="preserve"> </w:t>
      </w:r>
      <w:r w:rsidR="00B3782E">
        <w:t xml:space="preserve">largely </w:t>
      </w:r>
      <w:r w:rsidR="00D27EFC" w:rsidRPr="00AB23C1">
        <w:t>overlap</w:t>
      </w:r>
      <w:ins w:id="837" w:author="Joao Xavier" w:date="2020-07-07T20:02:00Z">
        <w:r w:rsidR="0094079F">
          <w:t>ped</w:t>
        </w:r>
      </w:ins>
      <w:r w:rsidR="00D27EFC" w:rsidRPr="00AB23C1">
        <w:t xml:space="preserve"> (</w:t>
      </w:r>
      <w:r w:rsidR="00D27EFC" w:rsidRPr="00AB23C1">
        <w:rPr>
          <w:highlight w:val="yellow"/>
        </w:rPr>
        <w:t>Fig. 2A</w:t>
      </w:r>
      <w:r w:rsidR="00D27EFC" w:rsidRPr="00AB23C1">
        <w:t>)</w:t>
      </w:r>
      <w:r>
        <w:t>,</w:t>
      </w:r>
      <w:r w:rsidR="00D27EFC" w:rsidRPr="00AB23C1">
        <w:t xml:space="preserve"> there </w:t>
      </w:r>
      <w:del w:id="838" w:author="Joao Xavier" w:date="2020-07-07T20:02:00Z">
        <w:r w:rsidR="00D27EFC" w:rsidRPr="00AB23C1" w:rsidDel="0094079F">
          <w:delText xml:space="preserve">is </w:delText>
        </w:r>
      </w:del>
      <w:ins w:id="839" w:author="Joao Xavier" w:date="2020-07-07T20:02:00Z">
        <w:r w:rsidR="0094079F">
          <w:t>was</w:t>
        </w:r>
        <w:r w:rsidR="0094079F" w:rsidRPr="00AB23C1">
          <w:t xml:space="preserve"> </w:t>
        </w:r>
      </w:ins>
      <w:r w:rsidR="00D27EFC" w:rsidRPr="00AB23C1">
        <w:t>a significant difference in the weights associated with Basis 1 between the two groups (</w:t>
      </w:r>
      <w:r w:rsidR="00D27EFC" w:rsidRPr="00AB23C1">
        <w:rPr>
          <w:highlight w:val="yellow"/>
        </w:rPr>
        <w:t xml:space="preserve">Fig. </w:t>
      </w:r>
      <w:r w:rsidR="00D27EFC" w:rsidRPr="004466A4">
        <w:rPr>
          <w:highlight w:val="yellow"/>
        </w:rPr>
        <w:t>2B</w:t>
      </w:r>
      <w:r w:rsidR="00D27EFC" w:rsidRPr="00AB23C1">
        <w:t xml:space="preserve">), suggesting an association between rhamnolipid production and bacterial growth. To </w:t>
      </w:r>
      <w:del w:id="840" w:author="Joao Xavier" w:date="2020-07-07T20:02:00Z">
        <w:r w:rsidR="00D27EFC" w:rsidRPr="00AB23C1" w:rsidDel="0094079F">
          <w:delText xml:space="preserve">identify </w:delText>
        </w:r>
        <w:r w:rsidR="00FA49DC" w:rsidDel="0094079F">
          <w:delText>the exact</w:delText>
        </w:r>
        <w:r w:rsidR="00D27EFC" w:rsidRPr="00AB23C1" w:rsidDel="0094079F">
          <w:delText xml:space="preserve"> interpretable </w:delText>
        </w:r>
      </w:del>
      <w:ins w:id="841" w:author="Joao Xavier" w:date="2020-07-07T20:02:00Z">
        <w:r w:rsidR="0094079F">
          <w:t>pinpoint</w:t>
        </w:r>
        <w:r w:rsidR="0094079F" w:rsidRPr="00AB23C1">
          <w:t xml:space="preserve"> </w:t>
        </w:r>
      </w:ins>
      <w:r w:rsidR="00D27EFC" w:rsidRPr="00AB23C1">
        <w:t>feature</w:t>
      </w:r>
      <w:ins w:id="842" w:author="Joao Xavier" w:date="2020-07-07T20:02:00Z">
        <w:r w:rsidR="0094079F">
          <w:t>s</w:t>
        </w:r>
      </w:ins>
      <w:r w:rsidR="00D27EFC" w:rsidRPr="00AB23C1">
        <w:t xml:space="preserve"> </w:t>
      </w:r>
      <w:del w:id="843" w:author="Joao Xavier" w:date="2020-07-07T20:02:00Z">
        <w:r w:rsidR="00D27EFC" w:rsidRPr="00AB23C1" w:rsidDel="0094079F">
          <w:delText>with which</w:delText>
        </w:r>
      </w:del>
      <w:ins w:id="844" w:author="Joao Xavier" w:date="2020-07-07T20:02:00Z">
        <w:r w:rsidR="0094079F">
          <w:t>associat</w:t>
        </w:r>
      </w:ins>
      <w:ins w:id="845" w:author="Joao Xavier" w:date="2020-07-07T20:03:00Z">
        <w:r w:rsidR="0094079F">
          <w:t>ed with</w:t>
        </w:r>
      </w:ins>
      <w:r w:rsidR="00D27EFC" w:rsidRPr="00AB23C1">
        <w:t xml:space="preserve"> rhamnolipid production</w:t>
      </w:r>
      <w:del w:id="846" w:author="Joao Xavier" w:date="2020-07-07T20:03:00Z">
        <w:r w:rsidR="00D27EFC" w:rsidRPr="00AB23C1" w:rsidDel="0094079F">
          <w:delText xml:space="preserve"> is mostly associated</w:delText>
        </w:r>
      </w:del>
      <w:r w:rsidR="00D27EFC" w:rsidRPr="00AB23C1">
        <w:t xml:space="preserve">, we divided each growth curve into three phases based on its shape </w:t>
      </w:r>
      <w:r w:rsidR="00E47B52">
        <w:t>(</w:t>
      </w:r>
      <w:r w:rsidR="00E47B52" w:rsidRPr="00AB23C1">
        <w:rPr>
          <w:highlight w:val="yellow"/>
        </w:rPr>
        <w:t>Fig. 2C</w:t>
      </w:r>
      <w:r w:rsidR="003466D1">
        <w:t xml:space="preserve"> and </w:t>
      </w:r>
      <w:r w:rsidR="003466D1" w:rsidRPr="00AB23C1">
        <w:rPr>
          <w:highlight w:val="yellow"/>
        </w:rPr>
        <w:t>Supplementary Fig. S</w:t>
      </w:r>
      <w:r w:rsidR="00B1513B">
        <w:rPr>
          <w:highlight w:val="yellow"/>
        </w:rPr>
        <w:t>4</w:t>
      </w:r>
      <w:r w:rsidR="00E47B52">
        <w:t xml:space="preserve">) </w:t>
      </w:r>
      <w:r w:rsidR="00D27EFC" w:rsidRPr="00AB23C1">
        <w:t xml:space="preserve">and defined 7 quantitative features to characterize each </w:t>
      </w:r>
      <w:r w:rsidR="00FA49DC">
        <w:t xml:space="preserve">growth </w:t>
      </w:r>
      <w:r w:rsidR="00D27EFC" w:rsidRPr="00AB23C1">
        <w:t>phase (</w:t>
      </w:r>
      <w:r w:rsidR="00D27EFC" w:rsidRPr="00AB23C1">
        <w:rPr>
          <w:highlight w:val="yellow"/>
        </w:rPr>
        <w:t>Fig. 2</w:t>
      </w:r>
      <w:r w:rsidR="00E47B52">
        <w:rPr>
          <w:highlight w:val="yellow"/>
        </w:rPr>
        <w:t>D</w:t>
      </w:r>
      <w:r w:rsidR="008F3208">
        <w:t xml:space="preserve"> and </w:t>
      </w:r>
      <w:r w:rsidR="008F3208" w:rsidRPr="008F3208">
        <w:rPr>
          <w:highlight w:val="yellow"/>
        </w:rPr>
        <w:t>Supplementary File 1</w:t>
      </w:r>
      <w:r w:rsidR="00D27EFC" w:rsidRPr="00AB23C1">
        <w:t xml:space="preserve">). Using Random Forest classification, we found that the top two features with the highest </w:t>
      </w:r>
      <w:r w:rsidR="00374D55">
        <w:t>explanatory power</w:t>
      </w:r>
      <w:r w:rsidR="00D27EFC" w:rsidRPr="00AB23C1">
        <w:t xml:space="preserve"> </w:t>
      </w:r>
      <w:del w:id="847" w:author="Joao Xavier" w:date="2020-07-07T20:03:00Z">
        <w:r w:rsidR="00DF668C" w:rsidDel="0094079F">
          <w:delText>are</w:delText>
        </w:r>
        <w:r w:rsidR="00D27EFC" w:rsidRPr="00AB23C1" w:rsidDel="0094079F">
          <w:delText xml:space="preserve"> </w:delText>
        </w:r>
      </w:del>
      <w:ins w:id="848" w:author="Joao Xavier" w:date="2020-07-07T20:03:00Z">
        <w:r w:rsidR="0094079F">
          <w:t>were</w:t>
        </w:r>
        <w:r w:rsidR="0094079F" w:rsidRPr="00AB23C1">
          <w:t xml:space="preserve"> </w:t>
        </w:r>
      </w:ins>
      <w:r w:rsidR="00D27EFC" w:rsidRPr="00AB23C1">
        <w:t xml:space="preserve">the maximum </w:t>
      </w:r>
      <w:r w:rsidR="00C56C8C">
        <w:t xml:space="preserve">and averaged </w:t>
      </w:r>
      <w:r w:rsidR="00D27EFC" w:rsidRPr="00AB23C1">
        <w:t>specific growth rate</w:t>
      </w:r>
      <w:r w:rsidR="00C56C8C">
        <w:t>s</w:t>
      </w:r>
      <w:r w:rsidR="00D27EFC" w:rsidRPr="00AB23C1">
        <w:t xml:space="preserve"> in </w:t>
      </w:r>
      <w:r w:rsidR="009A1476">
        <w:t>phase I</w:t>
      </w:r>
      <w:r w:rsidR="00D27EFC" w:rsidRPr="00AB23C1">
        <w:t xml:space="preserve"> </w:t>
      </w:r>
      <w:r w:rsidR="005F2385">
        <w:t xml:space="preserve">when growth speeds up </w:t>
      </w:r>
      <w:r w:rsidR="00D27EFC" w:rsidRPr="00AB23C1">
        <w:t>(</w:t>
      </w:r>
      <w:r w:rsidR="00E47B52" w:rsidRPr="00AB23C1">
        <w:rPr>
          <w:highlight w:val="yellow"/>
        </w:rPr>
        <w:t>Fig. 2E</w:t>
      </w:r>
      <w:r w:rsidR="00D27EFC" w:rsidRPr="00AB23C1">
        <w:t xml:space="preserve">). </w:t>
      </w:r>
      <w:r w:rsidR="0036032D">
        <w:t>Considering</w:t>
      </w:r>
      <w:r w:rsidR="00E47B52">
        <w:t xml:space="preserve"> the majority of rhamnolipids are produced in </w:t>
      </w:r>
      <w:r w:rsidR="009A1476">
        <w:t>phase II</w:t>
      </w:r>
      <w:r w:rsidR="00E47B52">
        <w:t xml:space="preserve"> when </w:t>
      </w:r>
      <w:r w:rsidR="009E3D8A">
        <w:t>growth slows down</w:t>
      </w:r>
      <w:r w:rsidR="00E47B52">
        <w:t xml:space="preserve"> </w:t>
      </w:r>
      <w:r w:rsidR="00E47B52">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E47B52">
        <w:fldChar w:fldCharType="separate"/>
      </w:r>
      <w:r w:rsidR="007272A4" w:rsidRPr="007272A4">
        <w:rPr>
          <w:noProof/>
        </w:rPr>
        <w:t xml:space="preserve">(Boyle </w:t>
      </w:r>
      <w:r w:rsidR="007272A4" w:rsidRPr="007272A4">
        <w:rPr>
          <w:i/>
          <w:noProof/>
        </w:rPr>
        <w:t>et al</w:t>
      </w:r>
      <w:r w:rsidR="007272A4" w:rsidRPr="007272A4">
        <w:rPr>
          <w:noProof/>
        </w:rPr>
        <w:t>, 2015)</w:t>
      </w:r>
      <w:r w:rsidR="00E47B52">
        <w:fldChar w:fldCharType="end"/>
      </w:r>
      <w:r w:rsidR="00C44F8B">
        <w:t>,</w:t>
      </w:r>
      <w:r w:rsidR="00E47B52">
        <w:t xml:space="preserve"> </w:t>
      </w:r>
      <w:r w:rsidR="00C44F8B">
        <w:t>our</w:t>
      </w:r>
      <w:r w:rsidR="00D27EFC" w:rsidRPr="00AB23C1">
        <w:t xml:space="preserve"> finding reveal</w:t>
      </w:r>
      <w:ins w:id="849" w:author="Joao Xavier" w:date="2020-07-07T20:03:00Z">
        <w:r w:rsidR="0094079F">
          <w:t>ed</w:t>
        </w:r>
      </w:ins>
      <w:del w:id="850" w:author="Joao Xavier" w:date="2020-07-07T20:03:00Z">
        <w:r w:rsidR="00D27EFC" w:rsidRPr="00AB23C1" w:rsidDel="0094079F">
          <w:delText>s</w:delText>
        </w:r>
      </w:del>
      <w:r w:rsidR="00D27EFC" w:rsidRPr="00AB23C1">
        <w:t xml:space="preserve"> </w:t>
      </w:r>
      <w:r w:rsidR="000975D7">
        <w:t xml:space="preserve">a strong </w:t>
      </w:r>
      <w:r w:rsidR="000976AC">
        <w:t xml:space="preserve">temporal </w:t>
      </w:r>
      <w:r w:rsidR="00FD69E7">
        <w:t>link</w:t>
      </w:r>
      <w:r w:rsidR="00C44F8B">
        <w:t xml:space="preserve"> between </w:t>
      </w:r>
      <w:r w:rsidR="00C72631">
        <w:t xml:space="preserve">exponential </w:t>
      </w:r>
      <w:r w:rsidR="00C44F8B">
        <w:t>growth rate</w:t>
      </w:r>
      <w:r w:rsidR="00C72631">
        <w:t xml:space="preserve"> in</w:t>
      </w:r>
      <w:r w:rsidR="00C72631" w:rsidRPr="00C72631">
        <w:t xml:space="preserve"> </w:t>
      </w:r>
      <w:r w:rsidR="00C72631">
        <w:t>phase I</w:t>
      </w:r>
      <w:r w:rsidR="00C44F8B">
        <w:t xml:space="preserve"> and </w:t>
      </w:r>
      <w:r w:rsidR="00D27EFC" w:rsidRPr="00AB23C1">
        <w:t xml:space="preserve">rhamnolipid </w:t>
      </w:r>
      <w:r w:rsidR="00C44F8B">
        <w:t>production</w:t>
      </w:r>
      <w:r w:rsidR="00C72631">
        <w:t xml:space="preserve"> in phase II</w:t>
      </w:r>
      <w:r w:rsidR="00C44F8B">
        <w:t>.</w:t>
      </w:r>
      <w:r w:rsidR="001836A3">
        <w:t xml:space="preserve"> We hypothesized that the link </w:t>
      </w:r>
      <w:del w:id="851" w:author="Joao Xavier" w:date="2020-07-07T20:03:00Z">
        <w:r w:rsidR="001836A3" w:rsidDel="0094079F">
          <w:delText xml:space="preserve">may </w:delText>
        </w:r>
      </w:del>
      <w:ins w:id="852" w:author="Joao Xavier" w:date="2020-07-07T20:03:00Z">
        <w:r w:rsidR="0094079F">
          <w:t xml:space="preserve">might </w:t>
        </w:r>
      </w:ins>
      <w:r w:rsidR="001836A3">
        <w:t>be mediated by metabolic homeostasis</w:t>
      </w:r>
      <w:del w:id="853" w:author="Joao Xavier" w:date="2020-07-07T20:04:00Z">
        <w:r w:rsidR="001836A3" w:rsidDel="0094079F">
          <w:delText xml:space="preserve"> as</w:delText>
        </w:r>
      </w:del>
      <w:ins w:id="854" w:author="Joao Xavier" w:date="2020-07-07T20:04:00Z">
        <w:r w:rsidR="0094079F">
          <w:t>: the disruption</w:t>
        </w:r>
      </w:ins>
      <w:r w:rsidR="001836A3">
        <w:t xml:space="preserve"> </w:t>
      </w:r>
      <w:del w:id="855" w:author="Joao Xavier" w:date="2020-07-07T20:04:00Z">
        <w:r w:rsidR="001836A3" w:rsidDel="0094079F">
          <w:delText>its disruption</w:delText>
        </w:r>
      </w:del>
      <w:ins w:id="856" w:author="Joao Xavier" w:date="2020-07-07T20:04:00Z">
        <w:r w:rsidR="0094079F">
          <w:t>of homeostasis</w:t>
        </w:r>
      </w:ins>
      <w:r w:rsidR="00492F3E">
        <w:t xml:space="preserve"> both</w:t>
      </w:r>
      <w:r w:rsidR="001836A3">
        <w:t xml:space="preserve"> slow</w:t>
      </w:r>
      <w:r w:rsidR="00B03CB1">
        <w:t>s</w:t>
      </w:r>
      <w:r w:rsidR="001836A3">
        <w:t xml:space="preserve"> down growth and </w:t>
      </w:r>
      <w:r w:rsidR="00492F3E">
        <w:t>disfavors overflow</w:t>
      </w:r>
      <w:r w:rsidR="000D5EE4">
        <w:t xml:space="preserve"> of excess carbon</w:t>
      </w:r>
      <w:r w:rsidR="00492F3E">
        <w:t xml:space="preserve"> </w:t>
      </w:r>
      <w:r w:rsidR="000D5EE4">
        <w:t xml:space="preserve">which would </w:t>
      </w:r>
      <w:r w:rsidR="00F6330B">
        <w:t xml:space="preserve">be </w:t>
      </w:r>
      <w:r w:rsidR="00BC56FB">
        <w:t>preferentially</w:t>
      </w:r>
      <w:r w:rsidR="000D5EE4">
        <w:t xml:space="preserve"> </w:t>
      </w:r>
      <w:r w:rsidR="00A45160">
        <w:t xml:space="preserve">used for </w:t>
      </w:r>
      <w:r w:rsidR="000D5EE4">
        <w:t>cell maint</w:t>
      </w:r>
      <w:r w:rsidR="007D7E23">
        <w:t>en</w:t>
      </w:r>
      <w:r w:rsidR="000D5EE4">
        <w:t>a</w:t>
      </w:r>
      <w:r w:rsidR="00BC56FB">
        <w:t>n</w:t>
      </w:r>
      <w:r w:rsidR="007D7E23">
        <w:t>ce</w:t>
      </w:r>
      <w:r w:rsidR="00BC56FB">
        <w:t xml:space="preserve"> an</w:t>
      </w:r>
      <w:r w:rsidR="000D5EE4">
        <w:t>d stress response</w:t>
      </w:r>
      <w:ins w:id="857" w:author="Joao Xavier" w:date="2020-07-07T20:04:00Z">
        <w:r w:rsidR="0094079F">
          <w:t>s</w:t>
        </w:r>
      </w:ins>
      <w:r w:rsidR="00B93F16">
        <w:t xml:space="preserve"> under metabolic imbalanced conditions</w:t>
      </w:r>
      <w:r w:rsidR="00492F3E">
        <w:t>.</w:t>
      </w:r>
      <w:del w:id="858" w:author="Joao Xavier" w:date="2020-07-07T20:04:00Z">
        <w:r w:rsidR="00434A86" w:rsidDel="009B4018">
          <w:delText xml:space="preserve"> </w:delText>
        </w:r>
      </w:del>
    </w:p>
    <w:p w14:paraId="2F1E3667" w14:textId="49467DD3" w:rsidR="004918BE" w:rsidRDefault="00D31D85">
      <w:pPr>
        <w:spacing w:before="240" w:after="240"/>
        <w:jc w:val="both"/>
        <w:rPr>
          <w:ins w:id="859" w:author="Joao Xavier" w:date="2020-07-08T09:43:00Z"/>
        </w:rPr>
      </w:pPr>
      <w:ins w:id="860" w:author="Joao Xavier" w:date="2020-07-07T20:07:00Z">
        <w:r>
          <w:rPr>
            <w:b/>
          </w:rPr>
          <w:t xml:space="preserve">Rhamnolipid non-producers have perturbed </w:t>
        </w:r>
      </w:ins>
      <w:r w:rsidR="00306A00" w:rsidRPr="00F079B1">
        <w:rPr>
          <w:b/>
        </w:rPr>
        <w:t xml:space="preserve">TCA cycle </w:t>
      </w:r>
      <w:r w:rsidR="00306A00">
        <w:rPr>
          <w:b/>
        </w:rPr>
        <w:t>and amino acid</w:t>
      </w:r>
      <w:ins w:id="861" w:author="Joao Xavier" w:date="2020-07-08T09:38:00Z">
        <w:r w:rsidR="00D46282">
          <w:rPr>
            <w:b/>
          </w:rPr>
          <w:t xml:space="preserve"> pathways</w:t>
        </w:r>
      </w:ins>
      <w:del w:id="862" w:author="Joao Xavier" w:date="2020-07-07T20:07:00Z">
        <w:r w:rsidR="00306A00" w:rsidDel="00D31D85">
          <w:rPr>
            <w:b/>
          </w:rPr>
          <w:delText xml:space="preserve"> metabolism </w:delText>
        </w:r>
        <w:r w:rsidR="00306A00" w:rsidRPr="00F079B1" w:rsidDel="00D31D85">
          <w:rPr>
            <w:b/>
          </w:rPr>
          <w:delText xml:space="preserve">are perturbed in </w:delText>
        </w:r>
        <w:r w:rsidR="00306A00" w:rsidDel="00D31D85">
          <w:rPr>
            <w:b/>
          </w:rPr>
          <w:delText>non-</w:delText>
        </w:r>
        <w:r w:rsidR="00306A00" w:rsidRPr="00F079B1" w:rsidDel="00D31D85">
          <w:rPr>
            <w:b/>
          </w:rPr>
          <w:delText>rhamnolipid</w:delText>
        </w:r>
        <w:r w:rsidR="00306A00" w:rsidDel="00D31D85">
          <w:rPr>
            <w:b/>
          </w:rPr>
          <w:delText>-</w:delText>
        </w:r>
        <w:r w:rsidR="00306A00" w:rsidRPr="00F079B1" w:rsidDel="00D31D85">
          <w:rPr>
            <w:b/>
          </w:rPr>
          <w:delText>producers</w:delText>
        </w:r>
      </w:del>
      <w:r w:rsidR="00AD0A4F">
        <w:rPr>
          <w:b/>
        </w:rPr>
        <w:t xml:space="preserve">. </w:t>
      </w:r>
      <w:r w:rsidR="001F51A5">
        <w:t>Similar to our g</w:t>
      </w:r>
      <w:r w:rsidR="00A53FF1">
        <w:t>r</w:t>
      </w:r>
      <w:r w:rsidR="001F51A5">
        <w:t>owt</w:t>
      </w:r>
      <w:r w:rsidR="00A53FF1">
        <w:t>h</w:t>
      </w:r>
      <w:r w:rsidR="001F51A5">
        <w:t xml:space="preserve"> curve analysis, we also adopted </w:t>
      </w:r>
      <w:r w:rsidR="00FE2510">
        <w:t>both</w:t>
      </w:r>
      <w:r w:rsidR="001F51A5">
        <w:t xml:space="preserve"> unsupervised and supervise</w:t>
      </w:r>
      <w:r w:rsidR="00FE2510">
        <w:t>d</w:t>
      </w:r>
      <w:r w:rsidR="001F51A5">
        <w:t xml:space="preserve"> </w:t>
      </w:r>
      <w:r w:rsidR="00FE2510">
        <w:t xml:space="preserve">learning </w:t>
      </w:r>
      <w:r w:rsidR="001F51A5">
        <w:t>approach</w:t>
      </w:r>
      <w:r w:rsidR="00FE2510">
        <w:t>es</w:t>
      </w:r>
      <w:r w:rsidR="001F51A5">
        <w:t xml:space="preserve"> to test the associations of cell metabolism with swarming and rhamnolipid production. </w:t>
      </w:r>
      <w:r w:rsidR="00370408">
        <w:t>In</w:t>
      </w:r>
      <w:r w:rsidR="000B7932">
        <w:t xml:space="preserve"> the same glycerol minimal medium, we collected intracellular metabolomics of all our strains</w:t>
      </w:r>
      <w:r w:rsidR="00C96538">
        <w:t xml:space="preserve"> (</w:t>
      </w:r>
      <w:del w:id="863" w:author="Joao Xavier" w:date="2020-07-07T20:08:00Z">
        <w:r w:rsidR="00C96538" w:rsidRPr="00AB23C1" w:rsidDel="00D31D85">
          <w:rPr>
            <w:highlight w:val="yellow"/>
          </w:rPr>
          <w:delText>see Methods</w:delText>
        </w:r>
        <w:r w:rsidR="00C96538" w:rsidDel="00D31D85">
          <w:delText>)</w:delText>
        </w:r>
        <w:r w:rsidR="003E19F7" w:rsidDel="00D31D85">
          <w:delText xml:space="preserve">, </w:delText>
        </w:r>
      </w:del>
      <w:r w:rsidR="00443A82">
        <w:t xml:space="preserve">except for </w:t>
      </w:r>
      <w:r w:rsidR="00443A82" w:rsidRPr="00F079B1">
        <w:t>M55212 and F23197</w:t>
      </w:r>
      <w:r w:rsidR="00443A82">
        <w:t xml:space="preserve"> </w:t>
      </w:r>
      <w:r w:rsidR="00305A1A">
        <w:t>which</w:t>
      </w:r>
      <w:r w:rsidR="00443A82">
        <w:t xml:space="preserve"> grew too slow</w:t>
      </w:r>
      <w:ins w:id="864" w:author="Joao Xavier" w:date="2020-07-07T20:08:00Z">
        <w:r>
          <w:t>)</w:t>
        </w:r>
      </w:ins>
      <w:del w:id="865" w:author="Joao Xavier" w:date="2020-07-07T20:08:00Z">
        <w:r w:rsidR="003E19F7" w:rsidDel="00D31D85">
          <w:delText>,</w:delText>
        </w:r>
      </w:del>
      <w:r w:rsidR="003E19F7">
        <w:t xml:space="preserve"> </w:t>
      </w:r>
      <w:r w:rsidR="0006625C">
        <w:t>during</w:t>
      </w:r>
      <w:r w:rsidR="00D27EFC" w:rsidRPr="00AB23C1">
        <w:t xml:space="preserve"> </w:t>
      </w:r>
      <w:r w:rsidR="000B7932">
        <w:t xml:space="preserve">the transition between </w:t>
      </w:r>
      <w:r w:rsidR="009A1476">
        <w:t>phase I</w:t>
      </w:r>
      <w:r w:rsidR="000B7932">
        <w:t xml:space="preserve"> and </w:t>
      </w:r>
      <w:r w:rsidR="009A1476">
        <w:t>phase II</w:t>
      </w:r>
      <w:r w:rsidR="0006625C">
        <w:t xml:space="preserve"> when rhamnolipids production begin</w:t>
      </w:r>
      <w:r w:rsidR="00DB687E">
        <w:t>s</w:t>
      </w:r>
      <w:r w:rsidR="00D27EFC" w:rsidRPr="00AB23C1">
        <w:t>.</w:t>
      </w:r>
      <w:r w:rsidR="00370105">
        <w:t xml:space="preserve"> </w:t>
      </w:r>
      <w:ins w:id="866" w:author="Joao Xavier" w:date="2020-07-07T20:09:00Z">
        <w:r w:rsidR="00B76223">
          <w:t>Using LC-MS we</w:t>
        </w:r>
      </w:ins>
      <w:ins w:id="867" w:author="Joao Xavier" w:date="2020-07-07T20:08:00Z">
        <w:r w:rsidR="00B76223">
          <w:t xml:space="preserve"> identified a</w:t>
        </w:r>
      </w:ins>
      <w:del w:id="868" w:author="Joao Xavier" w:date="2020-07-07T20:08:00Z">
        <w:r w:rsidR="002740F3" w:rsidDel="00B76223">
          <w:delText>A</w:delText>
        </w:r>
      </w:del>
      <w:r w:rsidR="002740F3">
        <w:t xml:space="preserve"> total of 92 compounds </w:t>
      </w:r>
      <w:del w:id="869" w:author="Joao Xavier" w:date="2020-07-07T20:09:00Z">
        <w:r w:rsidR="002740F3" w:rsidDel="00B76223">
          <w:delText xml:space="preserve">was identified </w:delText>
        </w:r>
      </w:del>
      <w:r w:rsidR="002740F3">
        <w:t>(</w:t>
      </w:r>
      <w:r w:rsidR="002740F3" w:rsidRPr="002740F3">
        <w:rPr>
          <w:highlight w:val="yellow"/>
        </w:rPr>
        <w:t xml:space="preserve">Fig. </w:t>
      </w:r>
      <w:r w:rsidR="003E7EF3">
        <w:rPr>
          <w:highlight w:val="yellow"/>
        </w:rPr>
        <w:t>3</w:t>
      </w:r>
      <w:r w:rsidR="002740F3" w:rsidRPr="002740F3">
        <w:rPr>
          <w:highlight w:val="yellow"/>
        </w:rPr>
        <w:t>A</w:t>
      </w:r>
      <w:r w:rsidR="002740F3">
        <w:t>)</w:t>
      </w:r>
      <w:del w:id="870" w:author="Joao Xavier" w:date="2020-07-07T20:09:00Z">
        <w:r w:rsidR="002740F3" w:rsidDel="00B76223">
          <w:delText>,</w:delText>
        </w:r>
      </w:del>
      <w:r w:rsidR="002740F3">
        <w:t xml:space="preserve"> spanning a wide range of abundance</w:t>
      </w:r>
      <w:del w:id="871" w:author="Joao Xavier" w:date="2020-07-07T20:09:00Z">
        <w:r w:rsidR="002740F3" w:rsidDel="00B76223">
          <w:delText xml:space="preserve"> </w:delText>
        </w:r>
      </w:del>
      <w:ins w:id="872" w:author="Joao Xavier" w:date="2020-07-07T20:09:00Z">
        <w:r w:rsidR="00B76223">
          <w:t>s</w:t>
        </w:r>
      </w:ins>
      <w:del w:id="873" w:author="Joao Xavier" w:date="2020-07-07T20:09:00Z">
        <w:r w:rsidR="002740F3" w:rsidDel="00B76223">
          <w:delText>levels</w:delText>
        </w:r>
      </w:del>
      <w:r w:rsidR="002740F3">
        <w:t xml:space="preserve">. </w:t>
      </w:r>
      <w:r w:rsidR="00370105">
        <w:t>After data normalization and imputation (</w:t>
      </w:r>
      <w:del w:id="874" w:author="Joao Xavier" w:date="2020-07-07T20:13:00Z">
        <w:r w:rsidR="00370105" w:rsidRPr="00370105" w:rsidDel="00475C0C">
          <w:rPr>
            <w:highlight w:val="yellow"/>
          </w:rPr>
          <w:delText>see Methods</w:delText>
        </w:r>
        <w:r w:rsidR="00370105" w:rsidDel="00475C0C">
          <w:delText xml:space="preserve"> and </w:delText>
        </w:r>
      </w:del>
      <w:r w:rsidR="00370105" w:rsidRPr="00AB23C1">
        <w:rPr>
          <w:highlight w:val="yellow"/>
        </w:rPr>
        <w:t>Supplementary Fig. S</w:t>
      </w:r>
      <w:r w:rsidR="00370105" w:rsidRPr="006D3CCF">
        <w:rPr>
          <w:highlight w:val="yellow"/>
        </w:rPr>
        <w:t>5</w:t>
      </w:r>
      <w:r w:rsidR="00370105">
        <w:t>),</w:t>
      </w:r>
      <w:r w:rsidR="00B61C1D">
        <w:t xml:space="preserve"> </w:t>
      </w:r>
      <w:r w:rsidR="00370105">
        <w:t>h</w:t>
      </w:r>
      <w:r w:rsidR="00D27EFC" w:rsidRPr="00AB23C1">
        <w:t xml:space="preserve">ierarchical clustering </w:t>
      </w:r>
      <w:r w:rsidR="009D1660">
        <w:rPr>
          <w:rFonts w:hint="eastAsia"/>
        </w:rPr>
        <w:t>show</w:t>
      </w:r>
      <w:ins w:id="875" w:author="Joao Xavier" w:date="2020-07-07T20:09:00Z">
        <w:r w:rsidR="00317899">
          <w:t>ed</w:t>
        </w:r>
      </w:ins>
      <w:del w:id="876" w:author="Joao Xavier" w:date="2020-07-07T20:09:00Z">
        <w:r w:rsidR="009D1660" w:rsidDel="00317899">
          <w:rPr>
            <w:rFonts w:hint="eastAsia"/>
          </w:rPr>
          <w:delText>s</w:delText>
        </w:r>
      </w:del>
      <w:r w:rsidR="009D1660">
        <w:t xml:space="preserve"> the consistency </w:t>
      </w:r>
      <w:r w:rsidR="003E19F7">
        <w:t xml:space="preserve">of </w:t>
      </w:r>
      <w:r w:rsidR="00E12465">
        <w:t xml:space="preserve">corrected </w:t>
      </w:r>
      <w:r w:rsidR="003E19F7">
        <w:t xml:space="preserve">data </w:t>
      </w:r>
      <w:r w:rsidR="009D1660">
        <w:t>across a</w:t>
      </w:r>
      <w:r w:rsidR="00D27EFC" w:rsidRPr="00AB23C1">
        <w:t>ll th</w:t>
      </w:r>
      <w:r w:rsidR="009D1660">
        <w:t>r</w:t>
      </w:r>
      <w:r w:rsidR="00D27EFC" w:rsidRPr="00AB23C1">
        <w:t>e</w:t>
      </w:r>
      <w:r w:rsidR="009D1660">
        <w:t>e</w:t>
      </w:r>
      <w:r w:rsidR="00D27EFC" w:rsidRPr="00AB23C1">
        <w:t xml:space="preserve"> replicates </w:t>
      </w:r>
      <w:r w:rsidR="009D1660">
        <w:t xml:space="preserve">for each strain </w:t>
      </w:r>
      <w:r w:rsidR="009D1660" w:rsidRPr="00F079B1">
        <w:t>(</w:t>
      </w:r>
      <w:r w:rsidR="009D1660" w:rsidRPr="00AB23C1">
        <w:rPr>
          <w:highlight w:val="yellow"/>
        </w:rPr>
        <w:t>Fig. 3</w:t>
      </w:r>
      <w:r w:rsidR="009B2ACF" w:rsidRPr="009B2ACF">
        <w:rPr>
          <w:highlight w:val="yellow"/>
        </w:rPr>
        <w:t>B</w:t>
      </w:r>
      <w:r w:rsidR="009D1660" w:rsidRPr="00F079B1">
        <w:t>)</w:t>
      </w:r>
      <w:r w:rsidR="009D1660">
        <w:t xml:space="preserve">, </w:t>
      </w:r>
      <w:r w:rsidR="00D27EFC" w:rsidRPr="00AB23C1">
        <w:t>except for one replicate of H47921 (sample 25</w:t>
      </w:r>
      <w:ins w:id="877" w:author="Joao Xavier" w:date="2020-07-07T20:10:00Z">
        <w:r w:rsidR="00AE4DB9">
          <w:t xml:space="preserve">, </w:t>
        </w:r>
      </w:ins>
      <w:del w:id="878" w:author="Joao Xavier" w:date="2020-07-07T20:10:00Z">
        <w:r w:rsidR="00D27EFC" w:rsidRPr="00AB23C1" w:rsidDel="00AE4DB9">
          <w:delText>)</w:delText>
        </w:r>
      </w:del>
      <w:ins w:id="879" w:author="Joao Xavier" w:date="2020-07-07T20:10:00Z">
        <w:r w:rsidR="00AE4DB9">
          <w:t>an</w:t>
        </w:r>
      </w:ins>
      <w:ins w:id="880" w:author="Joao Xavier" w:date="2020-07-07T20:09:00Z">
        <w:r w:rsidR="00317899">
          <w:t xml:space="preserve"> outlie</w:t>
        </w:r>
      </w:ins>
      <w:ins w:id="881" w:author="Joao Xavier" w:date="2020-07-07T20:10:00Z">
        <w:r w:rsidR="00317899">
          <w:t>r</w:t>
        </w:r>
      </w:ins>
      <w:del w:id="882" w:author="Joao Xavier" w:date="2020-07-07T20:10:00Z">
        <w:r w:rsidR="00015275" w:rsidDel="00317899">
          <w:delText xml:space="preserve"> </w:delText>
        </w:r>
        <w:r w:rsidR="00D27EFC" w:rsidRPr="00AB23C1" w:rsidDel="00317899">
          <w:delText>which</w:delText>
        </w:r>
      </w:del>
      <w:r w:rsidR="00D27EFC" w:rsidRPr="00AB23C1">
        <w:t xml:space="preserve"> </w:t>
      </w:r>
      <w:del w:id="883" w:author="Joao Xavier" w:date="2020-07-07T20:10:00Z">
        <w:r w:rsidR="00D27EFC" w:rsidRPr="00AB23C1" w:rsidDel="00AE4DB9">
          <w:delText xml:space="preserve">was </w:delText>
        </w:r>
      </w:del>
      <w:r w:rsidR="00D27EFC" w:rsidRPr="00AB23C1">
        <w:t>removed from further analysis</w:t>
      </w:r>
      <w:ins w:id="884" w:author="Joao Xavier" w:date="2020-07-07T20:10:00Z">
        <w:r w:rsidR="00AE4DB9">
          <w:t>)</w:t>
        </w:r>
      </w:ins>
      <w:r w:rsidR="00D27EFC" w:rsidRPr="00AB23C1">
        <w:t xml:space="preserve">. The clustering </w:t>
      </w:r>
      <w:r w:rsidR="005516D3">
        <w:t>of the metabolomics data yielded</w:t>
      </w:r>
      <w:r w:rsidR="005516D3" w:rsidRPr="00AB23C1">
        <w:t xml:space="preserve"> </w:t>
      </w:r>
      <w:r w:rsidR="00D27EFC" w:rsidRPr="00AB23C1">
        <w:t xml:space="preserve">three major </w:t>
      </w:r>
      <w:del w:id="885" w:author="Joao Xavier" w:date="2020-07-07T20:10:00Z">
        <w:r w:rsidR="00AE1BBA" w:rsidDel="00AE4DB9">
          <w:delText xml:space="preserve">patterns </w:delText>
        </w:r>
      </w:del>
      <w:ins w:id="886" w:author="Joao Xavier" w:date="2020-07-07T20:10:00Z">
        <w:r w:rsidR="00AE4DB9">
          <w:t xml:space="preserve">clusters </w:t>
        </w:r>
      </w:ins>
      <w:r w:rsidR="00AE1BBA">
        <w:t xml:space="preserve">with one </w:t>
      </w:r>
      <w:del w:id="887" w:author="Joao Xavier" w:date="2020-07-07T20:10:00Z">
        <w:r w:rsidR="00AE1BBA" w:rsidDel="00AE4DB9">
          <w:delText xml:space="preserve">pattern </w:delText>
        </w:r>
      </w:del>
      <w:ins w:id="888" w:author="Joao Xavier" w:date="2020-07-07T20:10:00Z">
        <w:r w:rsidR="00AE4DB9">
          <w:t xml:space="preserve">cluster </w:t>
        </w:r>
      </w:ins>
      <w:del w:id="889" w:author="Joao Xavier" w:date="2020-07-07T20:10:00Z">
        <w:r w:rsidR="00CC66BC" w:rsidDel="00AE4DB9">
          <w:delText>shared by</w:delText>
        </w:r>
      </w:del>
      <w:ins w:id="890" w:author="Joao Xavier" w:date="2020-07-07T20:10:00Z">
        <w:r w:rsidR="00AE4DB9">
          <w:t>containing</w:t>
        </w:r>
      </w:ins>
      <w:r w:rsidR="00AE1BBA">
        <w:t xml:space="preserve"> </w:t>
      </w:r>
      <w:r w:rsidR="00315F1E">
        <w:t xml:space="preserve">all </w:t>
      </w:r>
      <w:r w:rsidR="005516D3">
        <w:t xml:space="preserve">strong </w:t>
      </w:r>
      <w:proofErr w:type="spellStart"/>
      <w:r w:rsidR="005516D3">
        <w:t>swarmers</w:t>
      </w:r>
      <w:proofErr w:type="spellEnd"/>
      <w:r w:rsidR="00AE1BBA">
        <w:t xml:space="preserve">, supporting the link between swarming and </w:t>
      </w:r>
      <w:r w:rsidR="00AE1BBA" w:rsidRPr="00F079B1">
        <w:t xml:space="preserve">intracellular metabolism </w:t>
      </w:r>
      <w:r w:rsidR="00AE1BBA" w:rsidRPr="00F079B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AE1BBA" w:rsidRPr="00F079B1">
        <w:fldChar w:fldCharType="separate"/>
      </w:r>
      <w:r w:rsidR="007272A4" w:rsidRPr="007272A4">
        <w:t xml:space="preserve">(Boyle </w:t>
      </w:r>
      <w:r w:rsidR="007272A4" w:rsidRPr="007272A4">
        <w:rPr>
          <w:i/>
        </w:rPr>
        <w:t>et al</w:t>
      </w:r>
      <w:r w:rsidR="007272A4" w:rsidRPr="007272A4">
        <w:t>, 2017)</w:t>
      </w:r>
      <w:r w:rsidR="00AE1BBA" w:rsidRPr="00F079B1">
        <w:fldChar w:fldCharType="end"/>
      </w:r>
      <w:r w:rsidR="00AE1BBA" w:rsidRPr="00F079B1">
        <w:t>.</w:t>
      </w:r>
      <w:r w:rsidR="00AE1BBA">
        <w:t xml:space="preserve"> However, no clear </w:t>
      </w:r>
      <w:r w:rsidR="00523E47">
        <w:t xml:space="preserve">metabolic </w:t>
      </w:r>
      <w:r w:rsidR="00AE1BBA">
        <w:t xml:space="preserve">pattern was found among non-producers of rhamnolipids, despite </w:t>
      </w:r>
      <w:r w:rsidR="00D27EFC" w:rsidRPr="00AB23C1">
        <w:t xml:space="preserve">four out of the six non-producers clustered in the same subgroup. </w:t>
      </w:r>
    </w:p>
    <w:p w14:paraId="4FDB94BC" w14:textId="1AA460B1" w:rsidR="00655E4E" w:rsidRPr="00305A1A" w:rsidDel="004918BE" w:rsidRDefault="00AE1BBA">
      <w:pPr>
        <w:spacing w:before="240" w:after="240"/>
        <w:jc w:val="both"/>
        <w:rPr>
          <w:del w:id="891" w:author="Joao Xavier" w:date="2020-07-08T09:43:00Z"/>
        </w:rPr>
      </w:pPr>
      <w:r>
        <w:t xml:space="preserve">The </w:t>
      </w:r>
      <w:del w:id="892" w:author="Joao Xavier" w:date="2020-07-07T20:11:00Z">
        <w:r w:rsidDel="00AE4DB9">
          <w:delText>failure to identify</w:delText>
        </w:r>
      </w:del>
      <w:ins w:id="893" w:author="Joao Xavier" w:date="2020-07-07T20:11:00Z">
        <w:r w:rsidR="00AE4DB9">
          <w:t xml:space="preserve">lack of a clear </w:t>
        </w:r>
      </w:ins>
      <w:ins w:id="894" w:author="Joao Xavier" w:date="2020-07-07T20:12:00Z">
        <w:r w:rsidR="00AE4DB9">
          <w:t>correlate</w:t>
        </w:r>
      </w:ins>
      <w:del w:id="895" w:author="Joao Xavier" w:date="2020-07-07T20:11:00Z">
        <w:r w:rsidDel="00AE4DB9">
          <w:delText xml:space="preserve"> associations</w:delText>
        </w:r>
      </w:del>
      <w:r>
        <w:t xml:space="preserve"> between the </w:t>
      </w:r>
      <w:del w:id="896" w:author="Joao Xavier" w:date="2020-07-07T20:11:00Z">
        <w:r w:rsidDel="00AE4DB9">
          <w:delText xml:space="preserve">whole </w:delText>
        </w:r>
      </w:del>
      <w:r>
        <w:t>metabolom</w:t>
      </w:r>
      <w:ins w:id="897" w:author="Joao Xavier" w:date="2020-07-08T09:42:00Z">
        <w:r w:rsidR="001D1E19">
          <w:t>ic profile of a strains</w:t>
        </w:r>
      </w:ins>
      <w:del w:id="898" w:author="Joao Xavier" w:date="2020-07-08T09:42:00Z">
        <w:r w:rsidDel="001D1E19">
          <w:delText>e</w:delText>
        </w:r>
      </w:del>
      <w:r>
        <w:t xml:space="preserve"> and </w:t>
      </w:r>
      <w:ins w:id="899" w:author="Joao Xavier" w:date="2020-07-08T09:42:00Z">
        <w:r w:rsidR="001D1E19">
          <w:t xml:space="preserve">its ability to produce </w:t>
        </w:r>
      </w:ins>
      <w:r>
        <w:t>rhamnolipid</w:t>
      </w:r>
      <w:ins w:id="900" w:author="Joao Xavier" w:date="2020-07-08T09:42:00Z">
        <w:r w:rsidR="001D1E19">
          <w:t>s</w:t>
        </w:r>
      </w:ins>
      <w:del w:id="901" w:author="Joao Xavier" w:date="2020-07-07T20:12:00Z">
        <w:r w:rsidDel="00AE4DB9">
          <w:delText>s</w:delText>
        </w:r>
      </w:del>
      <w:r>
        <w:t xml:space="preserve"> </w:t>
      </w:r>
      <w:del w:id="902" w:author="Joao Xavier" w:date="2020-07-08T09:42:00Z">
        <w:r w:rsidDel="001D1E19">
          <w:delText xml:space="preserve">production </w:delText>
        </w:r>
      </w:del>
      <w:del w:id="903" w:author="Joao Xavier" w:date="2020-07-07T20:12:00Z">
        <w:r w:rsidDel="00AE4DB9">
          <w:delText>suggests that the association</w:delText>
        </w:r>
        <w:r w:rsidR="00CC66BC" w:rsidDel="00AE4DB9">
          <w:delText>s</w:delText>
        </w:r>
        <w:r w:rsidDel="00AE4DB9">
          <w:delText xml:space="preserve"> may be </w:delText>
        </w:r>
        <w:r w:rsidR="00CC66BC" w:rsidDel="00AE4DB9">
          <w:delText>detectable</w:delText>
        </w:r>
        <w:r w:rsidDel="00AE4DB9">
          <w:delText xml:space="preserve"> </w:delText>
        </w:r>
        <w:r w:rsidR="00CC66BC" w:rsidDel="00AE4DB9">
          <w:delText>at</w:delText>
        </w:r>
      </w:del>
      <w:ins w:id="904" w:author="Joao Xavier" w:date="2020-07-07T20:12:00Z">
        <w:r w:rsidR="00AE4DB9">
          <w:t>led us to search for</w:t>
        </w:r>
      </w:ins>
      <w:r>
        <w:t xml:space="preserve"> </w:t>
      </w:r>
      <w:r w:rsidR="001F00D4">
        <w:t>specific</w:t>
      </w:r>
      <w:r w:rsidR="00626E46">
        <w:t xml:space="preserve"> </w:t>
      </w:r>
      <w:r>
        <w:t xml:space="preserve">metabolites </w:t>
      </w:r>
      <w:del w:id="905" w:author="Joao Xavier" w:date="2020-07-07T20:12:00Z">
        <w:r w:rsidDel="00AE4DB9">
          <w:delText xml:space="preserve">carrying out </w:delText>
        </w:r>
        <w:r w:rsidR="001F00D4" w:rsidDel="00AE4DB9">
          <w:delText>key</w:delText>
        </w:r>
        <w:r w:rsidR="00AA39A8" w:rsidDel="00AE4DB9">
          <w:delText xml:space="preserve"> m</w:delText>
        </w:r>
        <w:r w:rsidDel="00AE4DB9">
          <w:delText>etabolic function</w:delText>
        </w:r>
      </w:del>
      <w:ins w:id="906" w:author="Joao Xavier" w:date="2020-07-08T09:42:00Z">
        <w:r w:rsidR="004918BE">
          <w:t>using</w:t>
        </w:r>
        <w:r w:rsidR="001D1E19">
          <w:t xml:space="preserve"> supervised </w:t>
        </w:r>
      </w:ins>
      <w:ins w:id="907" w:author="Joao Xavier" w:date="2020-07-08T09:43:00Z">
        <w:r w:rsidR="004918BE">
          <w:t>methods</w:t>
        </w:r>
      </w:ins>
      <w:del w:id="908" w:author="Joao Xavier" w:date="2020-07-07T20:12:00Z">
        <w:r w:rsidDel="00AE4DB9">
          <w:delText>s</w:delText>
        </w:r>
      </w:del>
      <w:r>
        <w:t xml:space="preserve">. </w:t>
      </w:r>
    </w:p>
    <w:p w14:paraId="3DD7586A" w14:textId="7E72B30D" w:rsidR="00655E4E" w:rsidRPr="00AB23C1" w:rsidRDefault="00D27EFC">
      <w:pPr>
        <w:spacing w:before="240" w:after="240"/>
        <w:jc w:val="both"/>
      </w:pPr>
      <w:del w:id="909" w:author="Joao Xavier" w:date="2020-07-07T20:12:00Z">
        <w:r w:rsidRPr="00AB23C1" w:rsidDel="00E46EB9">
          <w:delText xml:space="preserve">To identify </w:delText>
        </w:r>
        <w:r w:rsidR="006B64FB" w:rsidDel="00E46EB9">
          <w:delText xml:space="preserve">such </w:delText>
        </w:r>
        <w:r w:rsidR="00E03636" w:rsidDel="00E46EB9">
          <w:delText xml:space="preserve">signature </w:delText>
        </w:r>
        <w:r w:rsidRPr="00AB23C1" w:rsidDel="00E46EB9">
          <w:delText>metabolites</w:delText>
        </w:r>
        <w:r w:rsidR="006B64FB" w:rsidDel="00E46EB9">
          <w:delText xml:space="preserve">, </w:delText>
        </w:r>
        <w:r w:rsidRPr="00AB23C1" w:rsidDel="00E46EB9">
          <w:delText>w</w:delText>
        </w:r>
      </w:del>
      <w:ins w:id="910" w:author="Joao Xavier" w:date="2020-07-07T20:12:00Z">
        <w:r w:rsidR="00E46EB9">
          <w:t>W</w:t>
        </w:r>
      </w:ins>
      <w:r w:rsidRPr="00AB23C1">
        <w:t>e fitted our metabolomic data</w:t>
      </w:r>
      <w:r w:rsidR="00E03636">
        <w:t xml:space="preserve"> (explanatory variables)</w:t>
      </w:r>
      <w:r w:rsidRPr="00AB23C1">
        <w:t xml:space="preserve"> to</w:t>
      </w:r>
      <w:r w:rsidR="00E03636">
        <w:t xml:space="preserve"> categorized</w:t>
      </w:r>
      <w:r w:rsidRPr="00AB23C1">
        <w:t xml:space="preserve"> rhamnolipids production </w:t>
      </w:r>
      <w:del w:id="911" w:author="Joao Xavier" w:date="2020-07-07T20:13:00Z">
        <w:r w:rsidRPr="00AB23C1" w:rsidDel="00E46EB9">
          <w:delText xml:space="preserve">phenotype </w:delText>
        </w:r>
      </w:del>
      <w:r w:rsidR="00E03636">
        <w:t>(response variable</w:t>
      </w:r>
      <w:del w:id="912" w:author="Joao Xavier" w:date="2020-07-07T20:13:00Z">
        <w:r w:rsidR="00E03636" w:rsidDel="00E46EB9">
          <w:delText>s</w:delText>
        </w:r>
      </w:del>
      <w:r w:rsidR="00E03636">
        <w:t xml:space="preserve">) </w:t>
      </w:r>
      <w:r w:rsidRPr="00AB23C1">
        <w:t xml:space="preserve">using </w:t>
      </w:r>
      <w:r w:rsidR="00C54DEF">
        <w:t>O</w:t>
      </w:r>
      <w:r w:rsidRPr="00AB23C1">
        <w:t>rthogonal</w:t>
      </w:r>
      <w:r w:rsidR="00C54DEF">
        <w:t xml:space="preserve"> P</w:t>
      </w:r>
      <w:r w:rsidRPr="00AB23C1">
        <w:t xml:space="preserve">rojections to </w:t>
      </w:r>
      <w:r w:rsidR="00C54DEF">
        <w:t>L</w:t>
      </w:r>
      <w:r w:rsidRPr="00AB23C1">
        <w:t xml:space="preserve">atent </w:t>
      </w:r>
      <w:r w:rsidR="00C54DEF">
        <w:t>S</w:t>
      </w:r>
      <w:r w:rsidRPr="00AB23C1">
        <w:t>tructures</w:t>
      </w:r>
      <w:r w:rsidR="005765D7">
        <w:t>-</w:t>
      </w:r>
      <w:r w:rsidR="00C54DEF">
        <w:t>D</w:t>
      </w:r>
      <w:r w:rsidRPr="00AB23C1">
        <w:t xml:space="preserve">iscriminant </w:t>
      </w:r>
      <w:r w:rsidR="00C54DEF">
        <w:t>A</w:t>
      </w:r>
      <w:r w:rsidRPr="00AB23C1">
        <w:t>nalysis (OPLS-DA)</w:t>
      </w:r>
      <w:del w:id="913" w:author="Joao Xavier" w:date="2020-07-08T09:43:00Z">
        <w:r w:rsidRPr="00AB23C1" w:rsidDel="00A102C0">
          <w:delText xml:space="preserve">  </w:delText>
        </w:r>
      </w:del>
      <w:del w:id="914" w:author="Joao Xavier" w:date="2020-07-07T20:13:00Z">
        <w:r w:rsidRPr="00AB23C1" w:rsidDel="00475C0C">
          <w:delText>(</w:delText>
        </w:r>
        <w:r w:rsidR="00AE5E16" w:rsidRPr="00AB23C1" w:rsidDel="00475C0C">
          <w:rPr>
            <w:highlight w:val="yellow"/>
          </w:rPr>
          <w:delText>see Method</w:delText>
        </w:r>
        <w:r w:rsidR="006C19E3" w:rsidDel="00475C0C">
          <w:rPr>
            <w:highlight w:val="yellow"/>
          </w:rPr>
          <w:delText>s</w:delText>
        </w:r>
        <w:r w:rsidRPr="00AB23C1" w:rsidDel="00475C0C">
          <w:delText>)</w:delText>
        </w:r>
      </w:del>
      <w:r w:rsidRPr="00AB23C1">
        <w:t xml:space="preserve">. The output model </w:t>
      </w:r>
      <w:r w:rsidR="00087B1B">
        <w:t>ha</w:t>
      </w:r>
      <w:ins w:id="915" w:author="Joao Xavier" w:date="2020-07-08T09:43:00Z">
        <w:r w:rsidR="005377B4">
          <w:t>d a reasonable</w:t>
        </w:r>
      </w:ins>
      <w:del w:id="916" w:author="Joao Xavier" w:date="2020-07-08T09:43:00Z">
        <w:r w:rsidR="00087B1B" w:rsidDel="005377B4">
          <w:delText>s</w:delText>
        </w:r>
      </w:del>
      <w:r w:rsidR="00087B1B">
        <w:t xml:space="preserve"> </w:t>
      </w:r>
      <w:del w:id="917" w:author="Joao Xavier" w:date="2020-07-08T09:43:00Z">
        <w:r w:rsidR="00087B1B" w:rsidDel="005377B4">
          <w:delText>a</w:delText>
        </w:r>
        <w:r w:rsidRPr="00AB23C1" w:rsidDel="005377B4">
          <w:delText xml:space="preserve"> good </w:delText>
        </w:r>
      </w:del>
      <w:r w:rsidRPr="00AB23C1">
        <w:t>fit (R</w:t>
      </w:r>
      <w:r w:rsidRPr="00AB23C1">
        <w:rPr>
          <w:vertAlign w:val="superscript"/>
        </w:rPr>
        <w:t>2</w:t>
      </w:r>
      <w:r w:rsidRPr="00AB23C1">
        <w:t xml:space="preserve"> = 0.82</w:t>
      </w:r>
      <w:del w:id="918" w:author="Joao Xavier" w:date="2020-07-08T09:43:00Z">
        <w:r w:rsidRPr="00AB23C1" w:rsidDel="005377B4">
          <w:delText>2</w:delText>
        </w:r>
      </w:del>
      <w:r w:rsidRPr="00AB23C1">
        <w:t>, Q</w:t>
      </w:r>
      <w:r w:rsidRPr="00AB23C1">
        <w:rPr>
          <w:vertAlign w:val="superscript"/>
        </w:rPr>
        <w:t>2</w:t>
      </w:r>
      <w:r w:rsidRPr="00AB23C1">
        <w:t xml:space="preserve"> = 0.66</w:t>
      </w:r>
      <w:del w:id="919" w:author="Joao Xavier" w:date="2020-07-08T09:43:00Z">
        <w:r w:rsidRPr="00AB23C1" w:rsidDel="005377B4">
          <w:delText>4</w:delText>
        </w:r>
      </w:del>
      <w:r w:rsidRPr="00AB23C1">
        <w:t xml:space="preserve">,  </w:t>
      </w:r>
      <w:r w:rsidRPr="00AB23C1">
        <w:rPr>
          <w:i/>
        </w:rPr>
        <w:t>p-</w:t>
      </w:r>
      <w:r w:rsidRPr="00AB23C1">
        <w:t>value = 5e-4) (</w:t>
      </w:r>
      <w:r w:rsidRPr="001239F1">
        <w:t>Fig. 4A</w:t>
      </w:r>
      <w:r w:rsidRPr="00AB23C1">
        <w:t>)</w:t>
      </w:r>
      <w:r w:rsidR="00481FB7">
        <w:t>. The predictor component (t1) separate</w:t>
      </w:r>
      <w:ins w:id="920" w:author="Joao Xavier" w:date="2020-07-08T09:44:00Z">
        <w:r w:rsidR="005377B4">
          <w:t>d</w:t>
        </w:r>
      </w:ins>
      <w:del w:id="921" w:author="Joao Xavier" w:date="2020-07-08T09:44:00Z">
        <w:r w:rsidR="00481FB7" w:rsidDel="005377B4">
          <w:delText>s</w:delText>
        </w:r>
      </w:del>
      <w:r w:rsidR="00481FB7">
        <w:t xml:space="preserve"> the strains according to whether they produce rhamnolipids or not</w:t>
      </w:r>
      <w:r w:rsidR="00087B1B">
        <w:t>,</w:t>
      </w:r>
      <w:r w:rsidRPr="00AB23C1">
        <w:t xml:space="preserve"> </w:t>
      </w:r>
      <w:commentRangeStart w:id="922"/>
      <w:commentRangeStart w:id="923"/>
      <w:r w:rsidRPr="00AB23C1">
        <w:t>explaining  5% of the variance, meaning that rhamnolipid producers and non-producer groups are heterogeneous (95% of the variance of the data is orthogonal to the predictor component), which explains why it is difficult to identify the compound using unsupervised method.</w:t>
      </w:r>
      <w:commentRangeEnd w:id="922"/>
      <w:r w:rsidR="009776C2">
        <w:rPr>
          <w:rStyle w:val="CommentReference"/>
        </w:rPr>
        <w:commentReference w:id="922"/>
      </w:r>
      <w:commentRangeEnd w:id="923"/>
      <w:r w:rsidR="00B53FE4">
        <w:rPr>
          <w:rStyle w:val="CommentReference"/>
        </w:rPr>
        <w:commentReference w:id="923"/>
      </w:r>
      <w:r w:rsidRPr="00AB23C1">
        <w:t xml:space="preserve"> </w:t>
      </w:r>
      <w:r w:rsidR="00A425F6">
        <w:t>The loading values of the t1 component then reflect how much each compound contributes to the separation between rhamnolipid producers and non-producers</w:t>
      </w:r>
      <w:ins w:id="924" w:author="Joao Xavier" w:date="2020-07-07T20:13:00Z">
        <w:r w:rsidR="00663096">
          <w:t>:</w:t>
        </w:r>
      </w:ins>
      <w:r w:rsidR="00A425F6">
        <w:t xml:space="preserve"> </w:t>
      </w:r>
      <w:ins w:id="925" w:author="Joao Xavier" w:date="2020-07-08T09:46:00Z">
        <w:r w:rsidR="00BC5CEC">
          <w:t xml:space="preserve">with </w:t>
        </w:r>
      </w:ins>
      <w:del w:id="926" w:author="Joao Xavier" w:date="2020-07-07T20:13:00Z">
        <w:r w:rsidR="00A425F6" w:rsidDel="00663096">
          <w:delText xml:space="preserve">– </w:delText>
        </w:r>
      </w:del>
      <w:r w:rsidR="00A425F6">
        <w:t>negative loadings indicat</w:t>
      </w:r>
      <w:ins w:id="927" w:author="Joao Xavier" w:date="2020-07-08T09:46:00Z">
        <w:r w:rsidR="00BC5CEC">
          <w:t>ing</w:t>
        </w:r>
      </w:ins>
      <w:del w:id="928" w:author="Joao Xavier" w:date="2020-07-08T09:46:00Z">
        <w:r w:rsidR="00A425F6" w:rsidDel="00BC5CEC">
          <w:delText>e</w:delText>
        </w:r>
      </w:del>
      <w:r w:rsidR="00A425F6">
        <w:t xml:space="preserve"> higher </w:t>
      </w:r>
      <w:ins w:id="929" w:author="Joao Xavier" w:date="2020-07-08T09:45:00Z">
        <w:r w:rsidR="005377B4">
          <w:t xml:space="preserve">metabolite </w:t>
        </w:r>
      </w:ins>
      <w:r w:rsidR="00A425F6">
        <w:t xml:space="preserve">abundance in non-producers </w:t>
      </w:r>
      <w:del w:id="930" w:author="Joao Xavier" w:date="2020-07-08T09:46:00Z">
        <w:r w:rsidR="00A425F6" w:rsidDel="00BC5CEC">
          <w:delText xml:space="preserve">and positive loading otherwise </w:delText>
        </w:r>
      </w:del>
      <w:r w:rsidR="00A425F6">
        <w:t>(</w:t>
      </w:r>
      <w:r w:rsidR="00A425F6" w:rsidRPr="00A425F6">
        <w:rPr>
          <w:highlight w:val="yellow"/>
        </w:rPr>
        <w:t>Fig. 4B</w:t>
      </w:r>
      <w:r w:rsidR="00A425F6">
        <w:t xml:space="preserve">). </w:t>
      </w:r>
      <w:r w:rsidRPr="00AB23C1">
        <w:t xml:space="preserve">To identify </w:t>
      </w:r>
      <w:del w:id="931" w:author="Joao Xavier" w:date="2020-07-07T20:14:00Z">
        <w:r w:rsidR="00A95279" w:rsidDel="00F7499D">
          <w:delText xml:space="preserve">metabolic </w:delText>
        </w:r>
      </w:del>
      <w:r w:rsidRPr="00AB23C1">
        <w:t xml:space="preserve">pathways that </w:t>
      </w:r>
      <w:r w:rsidR="00A95279">
        <w:t>differentiate</w:t>
      </w:r>
      <w:ins w:id="932" w:author="Joao Xavier" w:date="2020-07-08T09:46:00Z">
        <w:r w:rsidR="00493DDC">
          <w:t>d</w:t>
        </w:r>
      </w:ins>
      <w:r w:rsidRPr="00AB23C1">
        <w:t xml:space="preserve"> rhamnolipid</w:t>
      </w:r>
      <w:del w:id="933" w:author="Joao Xavier" w:date="2020-07-07T20:13:00Z">
        <w:r w:rsidRPr="00AB23C1" w:rsidDel="00663096">
          <w:delText>s</w:delText>
        </w:r>
      </w:del>
      <w:r w:rsidRPr="00AB23C1">
        <w:t xml:space="preserve"> producers</w:t>
      </w:r>
      <w:r w:rsidR="00A95279">
        <w:t xml:space="preserve"> from </w:t>
      </w:r>
      <w:r w:rsidRPr="00AB23C1">
        <w:t>non-producers, we performed a metabolic pathway enrichment analysis using FELLA</w:t>
      </w:r>
      <w:r w:rsidR="00C02889">
        <w:t xml:space="preserve"> </w:t>
      </w:r>
      <w:r w:rsidR="00C02889">
        <w:fldChar w:fldCharType="begin"/>
      </w:r>
      <w:r w:rsidR="0047250C">
        <w:instrText>ADDIN F1000_CSL_CITATION&lt;~#@#~&gt;[{"DOI":"10.1186/s12859-018-2487-5","First":false,"Last":false,"PMCID":"PMC6303911","PMID":"30577788","abstract":"&lt;strong&gt;BACKGROUND:&lt;/strong&gt;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effects.&lt;br&gt;&lt;br&gt;&lt;strong&gt;RESULTS:&lt;/strong&gt; We introduce FELLA, an R package to perform a network-based enrichment of a list of affected metabolites. FELLA builds a hierarchical representation of an organism biochemistry from the Kyoto Encyclopedia of Genes and Genomes (KEGG), containing pathways, modules, enzymes, reactions and metabolites. In addition to providing a list of pathways, FELLA reports intermediate entities (modules, enzymes, reactions) that link the input metabolites to them. This sheds light on pathway cross talk and potential enzymes or metabolites as targets for the condition under study. FELLA has been applied to six public datasets -three from Homo sapiens, two from Danio rerio and one from Mus musculus- and has reproduced findings from the original studies and from independent literature.&lt;br&gt;&lt;br&gt;&lt;strong&gt;CONCLUSIONS:&lt;/strong&gt; The R package FELLA offers an innovative enrichment concept starting from a list of metabolites, based on a knowledge graph representation of the KEGG database that focuses on interpretability. Besides reporting a list of pathways, FELLA suggests intermediate entities that are of interest per se. Its usefulness has been shown at several molecular levels on six public datasets, including human and animal models. The user can run the enrichment analysis through a simple interactive graphical interface or programmatically. FELLA is publicly available in Bioconductor under the GPL-3 license.","author":[{"family":"Picart-Armada","given":"Sergio"},{"family":"Fernández-Albert","given":"Francesc"},{"family":"Vinaixa","given":"Maria"},{"family":"Yanes","given":"Oscar"},{"family":"Perera-Lluna","given":"Alexandre"}],"authorYearDisplayFormat":false,"citation-label":"6206619","container-title":"BMC Bioinformatics","container-title-short":"BMC Bioinformatics","id":"6206619","invisible":false,"issue":"1","issued":{"date-parts":[["2018","12","22"]]},"journalAbbreviation":"BMC Bioinformatics","page":"538","suppress-author":false,"title":"FELLA: an R package to enrich metabolomics data.","type":"article-journal","volume":"19"}]</w:instrText>
      </w:r>
      <w:r w:rsidR="00C02889">
        <w:fldChar w:fldCharType="separate"/>
      </w:r>
      <w:r w:rsidR="007272A4" w:rsidRPr="007272A4">
        <w:rPr>
          <w:noProof/>
        </w:rPr>
        <w:t xml:space="preserve">(Picart-Armada </w:t>
      </w:r>
      <w:r w:rsidR="007272A4" w:rsidRPr="007272A4">
        <w:rPr>
          <w:i/>
          <w:noProof/>
        </w:rPr>
        <w:t>et al</w:t>
      </w:r>
      <w:r w:rsidR="007272A4" w:rsidRPr="007272A4">
        <w:rPr>
          <w:noProof/>
        </w:rPr>
        <w:t>, 2018)</w:t>
      </w:r>
      <w:r w:rsidR="00C02889">
        <w:fldChar w:fldCharType="end"/>
      </w:r>
      <w:r w:rsidR="00087B1B">
        <w:t xml:space="preserve">. </w:t>
      </w:r>
      <w:del w:id="934" w:author="Joao Xavier" w:date="2020-07-07T20:14:00Z">
        <w:r w:rsidR="002C4B20" w:rsidDel="00F7499D">
          <w:delText>For that w</w:delText>
        </w:r>
      </w:del>
      <w:ins w:id="935" w:author="Joao Xavier" w:date="2020-07-07T20:14:00Z">
        <w:r w:rsidR="00F7499D">
          <w:t>W</w:t>
        </w:r>
      </w:ins>
      <w:r w:rsidR="002C4B20">
        <w:t>e first</w:t>
      </w:r>
      <w:r w:rsidR="00087B1B">
        <w:t xml:space="preserve"> </w:t>
      </w:r>
      <w:del w:id="936" w:author="Joao Xavier" w:date="2020-07-07T20:14:00Z">
        <w:r w:rsidR="00087B1B" w:rsidDel="00F7499D">
          <w:delText xml:space="preserve">determined </w:delText>
        </w:r>
      </w:del>
      <w:ins w:id="937" w:author="Joao Xavier" w:date="2020-07-07T20:14:00Z">
        <w:r w:rsidR="00F7499D">
          <w:t xml:space="preserve">selected </w:t>
        </w:r>
      </w:ins>
      <w:r w:rsidR="00087B1B">
        <w:t xml:space="preserve">the </w:t>
      </w:r>
      <w:del w:id="938" w:author="Joao Xavier" w:date="2020-07-07T20:14:00Z">
        <w:r w:rsidR="00087B1B" w:rsidDel="00F7499D">
          <w:delText xml:space="preserve">differential </w:delText>
        </w:r>
      </w:del>
      <w:r w:rsidR="00087B1B">
        <w:t xml:space="preserve">metabolites </w:t>
      </w:r>
      <w:ins w:id="939" w:author="Joao Xavier" w:date="2020-07-07T20:14:00Z">
        <w:r w:rsidR="00F7499D">
          <w:t xml:space="preserve">different in </w:t>
        </w:r>
      </w:ins>
      <w:del w:id="940" w:author="Joao Xavier" w:date="2020-07-07T20:14:00Z">
        <w:r w:rsidR="00087B1B" w:rsidDel="00F7499D">
          <w:delText xml:space="preserve">between </w:delText>
        </w:r>
      </w:del>
      <w:r w:rsidR="00087B1B">
        <w:t>rhamnolipid producers and non-producers in a univariate manner</w:t>
      </w:r>
      <w:ins w:id="941" w:author="Joao Xavier" w:date="2020-07-08T09:46:00Z">
        <w:r w:rsidR="00493DDC">
          <w:t>,</w:t>
        </w:r>
      </w:ins>
      <w:r w:rsidR="00C02889">
        <w:t xml:space="preserve"> </w:t>
      </w:r>
      <w:del w:id="942" w:author="Joao Xavier" w:date="2020-07-07T20:14:00Z">
        <w:r w:rsidR="00087B1B" w:rsidDel="00F7499D">
          <w:delText>(</w:delText>
        </w:r>
        <w:r w:rsidR="00087B1B" w:rsidRPr="00A425F6" w:rsidDel="00F7499D">
          <w:rPr>
            <w:highlight w:val="yellow"/>
          </w:rPr>
          <w:delText>see Methods</w:delText>
        </w:r>
        <w:r w:rsidR="00087B1B" w:rsidDel="00F7499D">
          <w:delText xml:space="preserve">) </w:delText>
        </w:r>
      </w:del>
      <w:r w:rsidR="00087B1B">
        <w:t xml:space="preserve">and </w:t>
      </w:r>
      <w:ins w:id="943" w:author="Joao Xavier" w:date="2020-07-07T20:14:00Z">
        <w:r w:rsidR="00F7499D">
          <w:t>then</w:t>
        </w:r>
      </w:ins>
      <w:ins w:id="944" w:author="Joao Xavier" w:date="2020-07-08T09:46:00Z">
        <w:r w:rsidR="00493DDC">
          <w:t xml:space="preserve"> we</w:t>
        </w:r>
      </w:ins>
      <w:ins w:id="945" w:author="Joao Xavier" w:date="2020-07-07T20:14:00Z">
        <w:r w:rsidR="00F7499D">
          <w:t xml:space="preserve"> </w:t>
        </w:r>
      </w:ins>
      <w:r w:rsidR="00087B1B">
        <w:t xml:space="preserve">mapped </w:t>
      </w:r>
      <w:del w:id="946" w:author="Joao Xavier" w:date="2020-07-08T09:46:00Z">
        <w:r w:rsidR="00087B1B" w:rsidDel="00493DDC">
          <w:delText>them</w:delText>
        </w:r>
        <w:r w:rsidR="00B9597D" w:rsidDel="00493DDC">
          <w:delText xml:space="preserve"> </w:delText>
        </w:r>
      </w:del>
      <w:ins w:id="947" w:author="Joao Xavier" w:date="2020-07-08T09:46:00Z">
        <w:r w:rsidR="00493DDC">
          <w:t xml:space="preserve">those metabolites </w:t>
        </w:r>
      </w:ins>
      <w:r w:rsidRPr="00AB23C1">
        <w:t xml:space="preserve">to </w:t>
      </w:r>
      <w:r w:rsidR="002C4B20">
        <w:t>a graph of all the entries of</w:t>
      </w:r>
      <w:r w:rsidR="001239F1">
        <w:t xml:space="preserve"> </w:t>
      </w:r>
      <w:r w:rsidRPr="00AB23C1">
        <w:rPr>
          <w:i/>
        </w:rPr>
        <w:t xml:space="preserve">P. aeruginosa </w:t>
      </w:r>
      <w:r w:rsidR="001239F1">
        <w:t>type s</w:t>
      </w:r>
      <w:r w:rsidRPr="00AB23C1">
        <w:t xml:space="preserve">train UCBPP-PA14 </w:t>
      </w:r>
      <w:del w:id="948" w:author="Joao Xavier" w:date="2020-07-07T20:14:00Z">
        <w:r w:rsidRPr="00AB23C1" w:rsidDel="00F7499D">
          <w:delText xml:space="preserve">in </w:delText>
        </w:r>
      </w:del>
      <w:ins w:id="949" w:author="Joao Xavier" w:date="2020-07-07T20:14:00Z">
        <w:r w:rsidR="00F7499D">
          <w:t>obtained from</w:t>
        </w:r>
        <w:r w:rsidR="00F7499D" w:rsidRPr="00AB23C1">
          <w:t xml:space="preserve"> </w:t>
        </w:r>
      </w:ins>
      <w:del w:id="950" w:author="Joao Xavier" w:date="2020-07-08T09:46:00Z">
        <w:r w:rsidR="001239F1" w:rsidDel="00493DDC">
          <w:delText xml:space="preserve">the </w:delText>
        </w:r>
      </w:del>
      <w:r w:rsidRPr="00AB23C1">
        <w:t>KEGG</w:t>
      </w:r>
      <w:del w:id="951" w:author="Joao Xavier" w:date="2020-07-08T09:46:00Z">
        <w:r w:rsidRPr="00AB23C1" w:rsidDel="00493DDC">
          <w:delText xml:space="preserve"> database</w:delText>
        </w:r>
      </w:del>
      <w:r w:rsidRPr="00AB23C1">
        <w:t xml:space="preserve">. </w:t>
      </w:r>
      <w:commentRangeStart w:id="952"/>
      <w:del w:id="953" w:author="Joao Xavier" w:date="2020-07-07T20:15:00Z">
        <w:r w:rsidRPr="00AB23C1" w:rsidDel="00F7499D">
          <w:delText xml:space="preserve">The entries with high connectivity with the provided compounds are returned by the algorithm </w:delText>
        </w:r>
        <w:r w:rsidR="001531A5" w:rsidDel="00F7499D">
          <w:delText>(</w:delText>
        </w:r>
        <w:r w:rsidRPr="00AB23C1" w:rsidDel="00F7499D">
          <w:delText xml:space="preserve">Vandin </w:delText>
        </w:r>
        <w:r w:rsidRPr="001531A5" w:rsidDel="00F7499D">
          <w:rPr>
            <w:i/>
            <w:iCs/>
          </w:rPr>
          <w:delText>et al</w:delText>
        </w:r>
        <w:r w:rsidRPr="00AB23C1" w:rsidDel="00F7499D">
          <w:delText xml:space="preserve"> 2011</w:delText>
        </w:r>
        <w:r w:rsidR="001531A5" w:rsidDel="00F7499D">
          <w:delText>)</w:delText>
        </w:r>
        <w:r w:rsidRPr="00AB23C1" w:rsidDel="00F7499D">
          <w:delText xml:space="preserve"> (</w:delText>
        </w:r>
        <w:commentRangeStart w:id="954"/>
        <w:commentRangeStart w:id="955"/>
        <w:r w:rsidRPr="006A0068" w:rsidDel="00F7499D">
          <w:rPr>
            <w:highlight w:val="yellow"/>
          </w:rPr>
          <w:delText>Supp. Tab. 1</w:delText>
        </w:r>
        <w:commentRangeEnd w:id="954"/>
        <w:r w:rsidR="006A0068" w:rsidDel="00F7499D">
          <w:rPr>
            <w:rStyle w:val="CommentReference"/>
          </w:rPr>
          <w:commentReference w:id="954"/>
        </w:r>
        <w:commentRangeEnd w:id="955"/>
        <w:r w:rsidR="00B53FE4" w:rsidDel="00F7499D">
          <w:rPr>
            <w:rStyle w:val="CommentReference"/>
          </w:rPr>
          <w:commentReference w:id="955"/>
        </w:r>
        <w:r w:rsidRPr="00AB23C1" w:rsidDel="00F7499D">
          <w:delText xml:space="preserve">). We grouped the metabolites by the identified pathways </w:delText>
        </w:r>
        <w:commentRangeEnd w:id="952"/>
        <w:r w:rsidR="0050468F" w:rsidDel="00F7499D">
          <w:rPr>
            <w:rStyle w:val="CommentReference"/>
          </w:rPr>
          <w:commentReference w:id="952"/>
        </w:r>
        <w:r w:rsidRPr="00AB23C1" w:rsidDel="00F7499D">
          <w:delText>and</w:delText>
        </w:r>
      </w:del>
      <w:ins w:id="956" w:author="Joao Xavier" w:date="2020-07-08T09:46:00Z">
        <w:r w:rsidR="00427152">
          <w:t>T</w:t>
        </w:r>
      </w:ins>
      <w:del w:id="957" w:author="Joao Xavier" w:date="2020-07-08T09:46:00Z">
        <w:r w:rsidRPr="00AB23C1" w:rsidDel="00427152">
          <w:delText xml:space="preserve"> found that t</w:delText>
        </w:r>
      </w:del>
      <w:r w:rsidRPr="00AB23C1">
        <w:t xml:space="preserve">he most </w:t>
      </w:r>
      <w:r w:rsidR="005D4090">
        <w:t>discriminative</w:t>
      </w:r>
      <w:r w:rsidRPr="00AB23C1">
        <w:t xml:space="preserve"> pathways were the TCA cycle and amino acid metabolism (</w:t>
      </w:r>
      <w:r w:rsidRPr="00AB23C1">
        <w:rPr>
          <w:highlight w:val="yellow"/>
        </w:rPr>
        <w:t>Fig. 4B</w:t>
      </w:r>
      <w:r w:rsidRPr="00AB23C1">
        <w:t xml:space="preserve"> and</w:t>
      </w:r>
      <w:r w:rsidR="00A7415B">
        <w:t xml:space="preserve"> </w:t>
      </w:r>
      <w:r w:rsidR="00A7415B" w:rsidRPr="00C16289">
        <w:rPr>
          <w:highlight w:val="yellow"/>
        </w:rPr>
        <w:t>Supplementary Fig. 6</w:t>
      </w:r>
      <w:r w:rsidRPr="00AB23C1">
        <w:t>).</w:t>
      </w:r>
      <w:r w:rsidR="0050468F">
        <w:t xml:space="preserve"> </w:t>
      </w:r>
      <w:r w:rsidR="00A425F6">
        <w:t>Three out of six metabolites in the</w:t>
      </w:r>
      <w:r w:rsidRPr="00AB23C1">
        <w:t xml:space="preserve"> TCA cycle</w:t>
      </w:r>
      <w:r w:rsidR="00491530">
        <w:t xml:space="preserve"> </w:t>
      </w:r>
      <w:r w:rsidR="00A425F6">
        <w:t>were significant</w:t>
      </w:r>
      <w:ins w:id="958" w:author="Joao Xavier" w:date="2020-07-07T20:15:00Z">
        <w:r w:rsidR="009F07F7">
          <w:t>ly changed</w:t>
        </w:r>
      </w:ins>
      <w:r w:rsidR="00A425F6">
        <w:t xml:space="preserve"> in the univariate </w:t>
      </w:r>
      <w:del w:id="959" w:author="Joao Xavier" w:date="2020-07-07T20:15:00Z">
        <w:r w:rsidR="00A425F6" w:rsidDel="009F07F7">
          <w:delText xml:space="preserve">statistical </w:delText>
        </w:r>
      </w:del>
      <w:r w:rsidR="00A425F6">
        <w:t>test: fuma</w:t>
      </w:r>
      <w:r w:rsidR="00B1108E">
        <w:t xml:space="preserve">rate, succinate and citrate. Fumarate and malate showed a </w:t>
      </w:r>
      <w:r w:rsidR="00B1108E">
        <w:lastRenderedPageBreak/>
        <w:t>positive loading value</w:t>
      </w:r>
      <w:r w:rsidR="00491530">
        <w:t>,</w:t>
      </w:r>
      <w:r w:rsidRPr="00AB23C1">
        <w:t xml:space="preserve"> </w:t>
      </w:r>
      <w:r w:rsidR="00B1108E">
        <w:t>while</w:t>
      </w:r>
      <w:r w:rsidR="00491530">
        <w:t xml:space="preserve"> cis-</w:t>
      </w:r>
      <w:r w:rsidR="00E50368">
        <w:t>a</w:t>
      </w:r>
      <w:r w:rsidR="00491530">
        <w:t>conitate, citrate, alpha-ketoglutarate</w:t>
      </w:r>
      <w:r w:rsidR="00B1108E">
        <w:t xml:space="preserve"> and</w:t>
      </w:r>
      <w:r w:rsidR="00491530">
        <w:t xml:space="preserve"> succinate</w:t>
      </w:r>
      <w:r w:rsidRPr="00AB23C1">
        <w:t xml:space="preserve"> </w:t>
      </w:r>
      <w:r w:rsidR="00B1108E">
        <w:t>were positive (</w:t>
      </w:r>
      <w:r w:rsidR="00B1108E" w:rsidRPr="00B1108E">
        <w:rPr>
          <w:highlight w:val="yellow"/>
        </w:rPr>
        <w:t>Fig. 4B</w:t>
      </w:r>
      <w:r w:rsidR="00B1108E">
        <w:t>)</w:t>
      </w:r>
      <w:r w:rsidRPr="00AB23C1">
        <w:t xml:space="preserve">. </w:t>
      </w:r>
      <w:del w:id="960" w:author="Joao Xavier" w:date="2020-07-07T20:15:00Z">
        <w:r w:rsidR="000507EB" w:rsidDel="00A87B36">
          <w:delText>I</w:delText>
        </w:r>
        <w:r w:rsidR="00D855D2" w:rsidDel="00A87B36">
          <w:delText>t</w:delText>
        </w:r>
        <w:r w:rsidR="000507EB" w:rsidDel="00A87B36">
          <w:delText xml:space="preserve"> is worth mentioning that p</w:delText>
        </w:r>
      </w:del>
      <w:ins w:id="961" w:author="Joao Xavier" w:date="2020-07-07T20:15:00Z">
        <w:r w:rsidR="00A87B36">
          <w:t>P</w:t>
        </w:r>
      </w:ins>
      <w:r w:rsidR="00491530" w:rsidRPr="00AB23C1">
        <w:t xml:space="preserve">yruvate </w:t>
      </w:r>
      <w:del w:id="962" w:author="Joao Xavier" w:date="2020-07-08T09:47:00Z">
        <w:r w:rsidR="00D855D2" w:rsidDel="00427152">
          <w:delText xml:space="preserve">level </w:delText>
        </w:r>
      </w:del>
      <w:r w:rsidR="00D855D2">
        <w:t>remain</w:t>
      </w:r>
      <w:ins w:id="963" w:author="Joao Xavier" w:date="2020-07-07T20:16:00Z">
        <w:r w:rsidR="00A87B36">
          <w:t>ed</w:t>
        </w:r>
      </w:ins>
      <w:del w:id="964" w:author="Joao Xavier" w:date="2020-07-07T20:16:00Z">
        <w:r w:rsidR="00D855D2" w:rsidDel="00A87B36">
          <w:delText>s</w:delText>
        </w:r>
      </w:del>
      <w:r w:rsidR="00491530" w:rsidRPr="00AB23C1">
        <w:t xml:space="preserve"> </w:t>
      </w:r>
      <w:r w:rsidR="00D855D2">
        <w:t xml:space="preserve">relatively </w:t>
      </w:r>
      <w:r w:rsidR="00491530" w:rsidRPr="00AB23C1">
        <w:t>constant across all the strains</w:t>
      </w:r>
      <w:r w:rsidR="00D855D2">
        <w:t xml:space="preserve">, implying that the differential responses </w:t>
      </w:r>
      <w:r w:rsidR="005969AA">
        <w:t xml:space="preserve">in </w:t>
      </w:r>
      <w:r w:rsidR="008C3CBB">
        <w:t xml:space="preserve">the </w:t>
      </w:r>
      <w:r w:rsidR="005969AA">
        <w:t xml:space="preserve">TCA cycle were </w:t>
      </w:r>
      <w:r w:rsidR="008C3CBB">
        <w:t xml:space="preserve">independent from the changes in its </w:t>
      </w:r>
      <w:r w:rsidR="00491530" w:rsidRPr="00AB23C1">
        <w:t>upstream central carbon metabolism</w:t>
      </w:r>
      <w:r w:rsidR="008C3CBB">
        <w:t>.</w:t>
      </w:r>
      <w:r w:rsidR="00395D51">
        <w:t xml:space="preserve"> </w:t>
      </w:r>
      <w:r w:rsidR="005565B2">
        <w:t xml:space="preserve">Besides the TCA cycle metabolites, </w:t>
      </w:r>
      <w:r w:rsidR="00395D51">
        <w:t xml:space="preserve">the majority of </w:t>
      </w:r>
      <w:r w:rsidR="004C56A6">
        <w:t>annotated compounds</w:t>
      </w:r>
      <w:r w:rsidR="005565B2">
        <w:t xml:space="preserve"> in the metabolism of </w:t>
      </w:r>
      <w:r w:rsidRPr="00AB23C1">
        <w:t>branched chain</w:t>
      </w:r>
      <w:r w:rsidR="00CD5390">
        <w:t xml:space="preserve"> </w:t>
      </w:r>
      <w:r w:rsidR="00D63B19">
        <w:t xml:space="preserve">amino acids </w:t>
      </w:r>
      <w:r w:rsidR="00CD5390">
        <w:t>(</w:t>
      </w:r>
      <w:r w:rsidR="00D63B19">
        <w:t>leucine</w:t>
      </w:r>
      <w:r w:rsidR="005565B2">
        <w:t>/</w:t>
      </w:r>
      <w:r w:rsidR="00D63B19">
        <w:t>isoleucine, valine</w:t>
      </w:r>
      <w:r w:rsidR="00CD5390">
        <w:t>)</w:t>
      </w:r>
      <w:r w:rsidRPr="00AB23C1">
        <w:t xml:space="preserve"> and </w:t>
      </w:r>
      <w:r w:rsidR="005565B2">
        <w:t>sulfur-containing amino acids (</w:t>
      </w:r>
      <w:r w:rsidR="00D63B19">
        <w:t>cysteine</w:t>
      </w:r>
      <w:r w:rsidR="005565B2">
        <w:t>/</w:t>
      </w:r>
      <w:r w:rsidR="00D63B19">
        <w:t>methionine</w:t>
      </w:r>
      <w:r w:rsidR="005565B2">
        <w:t xml:space="preserve">) </w:t>
      </w:r>
      <w:r w:rsidR="004706B1">
        <w:t>ha</w:t>
      </w:r>
      <w:r w:rsidR="001650BE">
        <w:t>d</w:t>
      </w:r>
      <w:r w:rsidR="004706B1">
        <w:t xml:space="preserve"> </w:t>
      </w:r>
      <w:r w:rsidRPr="00AB23C1">
        <w:t>high</w:t>
      </w:r>
      <w:r w:rsidR="004706B1">
        <w:t>er</w:t>
      </w:r>
      <w:r w:rsidRPr="00AB23C1">
        <w:t xml:space="preserve"> abundance in </w:t>
      </w:r>
      <w:r w:rsidR="004706B1">
        <w:t>the non-</w:t>
      </w:r>
      <w:r w:rsidRPr="00AB23C1">
        <w:t>rhamnolipid-producers</w:t>
      </w:r>
      <w:r w:rsidR="004706B1">
        <w:t xml:space="preserve"> relative to the producers</w:t>
      </w:r>
      <w:r w:rsidRPr="00AB23C1">
        <w:t>.</w:t>
      </w:r>
      <w:r w:rsidR="00395D51">
        <w:t xml:space="preserve"> </w:t>
      </w:r>
      <w:r w:rsidRPr="00AB23C1">
        <w:rPr>
          <w:rFonts w:hint="eastAsia"/>
        </w:rPr>
        <w:t>A</w:t>
      </w:r>
      <w:r w:rsidR="00395D51">
        <w:t xml:space="preserve"> striking exception to this trend </w:t>
      </w:r>
      <w:del w:id="965" w:author="Joao Xavier" w:date="2020-07-07T20:16:00Z">
        <w:r w:rsidRPr="00AB23C1" w:rsidDel="00A87B36">
          <w:delText xml:space="preserve">is </w:delText>
        </w:r>
      </w:del>
      <w:ins w:id="966" w:author="Joao Xavier" w:date="2020-07-07T20:16:00Z">
        <w:r w:rsidR="00A87B36">
          <w:t>was</w:t>
        </w:r>
        <w:r w:rsidR="00A87B36" w:rsidRPr="00AB23C1">
          <w:t xml:space="preserve"> </w:t>
        </w:r>
      </w:ins>
      <w:r w:rsidRPr="00AB23C1">
        <w:t>N-</w:t>
      </w:r>
      <w:proofErr w:type="spellStart"/>
      <w:r w:rsidRPr="00AB23C1">
        <w:t>Formylmethionine</w:t>
      </w:r>
      <w:proofErr w:type="spellEnd"/>
      <w:r w:rsidR="00395D51">
        <w:t xml:space="preserve"> (</w:t>
      </w:r>
      <w:proofErr w:type="spellStart"/>
      <w:r w:rsidR="00395D51">
        <w:t>fMet</w:t>
      </w:r>
      <w:proofErr w:type="spellEnd"/>
      <w:r w:rsidR="00395D51">
        <w:t>)</w:t>
      </w:r>
      <w:r w:rsidRPr="00AB23C1">
        <w:t xml:space="preserve">, which </w:t>
      </w:r>
      <w:r w:rsidR="007B0201">
        <w:t>had</w:t>
      </w:r>
      <w:r w:rsidRPr="00AB23C1">
        <w:t xml:space="preserve"> </w:t>
      </w:r>
      <w:r w:rsidR="0000738C">
        <w:t>lower</w:t>
      </w:r>
      <w:r w:rsidRPr="00AB23C1">
        <w:t xml:space="preserve"> abundance in </w:t>
      </w:r>
      <w:del w:id="967" w:author="Joao Xavier" w:date="2020-07-07T20:16:00Z">
        <w:r w:rsidR="007B0201" w:rsidDel="00A87B36">
          <w:delText xml:space="preserve">the </w:delText>
        </w:r>
      </w:del>
      <w:r w:rsidR="0000738C">
        <w:t>non-producers</w:t>
      </w:r>
      <w:r w:rsidRPr="00AB23C1">
        <w:t xml:space="preserve">. </w:t>
      </w:r>
      <w:r w:rsidR="0000738C">
        <w:t>Diminished</w:t>
      </w:r>
      <w:r w:rsidR="006E147E">
        <w:t xml:space="preserve"> level of </w:t>
      </w:r>
      <w:proofErr w:type="spellStart"/>
      <w:r w:rsidR="0000738C">
        <w:t>fMet</w:t>
      </w:r>
      <w:proofErr w:type="spellEnd"/>
      <w:r w:rsidR="006E147E" w:rsidRPr="00AB23C1">
        <w:t xml:space="preserve"> </w:t>
      </w:r>
      <w:r w:rsidR="006E147E">
        <w:t xml:space="preserve">was </w:t>
      </w:r>
      <w:r w:rsidR="0000738C">
        <w:t xml:space="preserve">also </w:t>
      </w:r>
      <w:r w:rsidR="006E147E">
        <w:t xml:space="preserve">found in the </w:t>
      </w:r>
      <w:proofErr w:type="spellStart"/>
      <w:r w:rsidR="006E147E" w:rsidRPr="00AB23C1">
        <w:t>Δ</w:t>
      </w:r>
      <w:r w:rsidR="006E147E" w:rsidRPr="00AB23C1">
        <w:rPr>
          <w:i/>
        </w:rPr>
        <w:t>rhlA</w:t>
      </w:r>
      <w:proofErr w:type="spellEnd"/>
      <w:r w:rsidR="006E147E" w:rsidRPr="00AB23C1">
        <w:t xml:space="preserve"> mutant </w:t>
      </w:r>
      <w:r w:rsidR="0000738C">
        <w:t xml:space="preserve">of </w:t>
      </w:r>
      <w:r w:rsidR="0000738C" w:rsidRPr="0000738C">
        <w:rPr>
          <w:i/>
          <w:iCs/>
        </w:rPr>
        <w:t>P. aeruginosa</w:t>
      </w:r>
      <w:r w:rsidR="009A3C1F">
        <w:rPr>
          <w:i/>
          <w:iCs/>
        </w:rPr>
        <w:t xml:space="preserve"> </w:t>
      </w:r>
      <w:r w:rsidR="009A3C1F">
        <w:t>(</w:t>
      </w:r>
      <w:r w:rsidR="009A3C1F" w:rsidRPr="009A3C1F">
        <w:rPr>
          <w:highlight w:val="yellow"/>
        </w:rPr>
        <w:t>Supplementary Fig. 7</w:t>
      </w:r>
      <w:r w:rsidR="009A3C1F">
        <w:t>)</w:t>
      </w:r>
      <w:r w:rsidR="009A3C1F">
        <w:rPr>
          <w:i/>
          <w:iCs/>
        </w:rPr>
        <w:t>.</w:t>
      </w:r>
      <w:r w:rsidR="00156E16">
        <w:t xml:space="preserve"> Since </w:t>
      </w:r>
      <w:del w:id="968" w:author="Joao Xavier" w:date="2020-07-07T20:16:00Z">
        <w:r w:rsidR="00156E16" w:rsidDel="00543C90">
          <w:delText xml:space="preserve">the </w:delText>
        </w:r>
      </w:del>
      <w:ins w:id="969" w:author="Joao Xavier" w:date="2020-07-07T20:16:00Z">
        <w:r w:rsidR="00543C90">
          <w:t xml:space="preserve">that </w:t>
        </w:r>
      </w:ins>
      <w:r w:rsidR="00156E16">
        <w:t>mutant</w:t>
      </w:r>
      <w:r w:rsidR="006E147E">
        <w:t xml:space="preserve"> ha</w:t>
      </w:r>
      <w:r w:rsidR="006312FF">
        <w:t>d</w:t>
      </w:r>
      <w:r w:rsidR="006E147E">
        <w:t xml:space="preserve"> similar growth rate as the wild-type</w:t>
      </w:r>
      <w:r w:rsidR="00156E16">
        <w:t xml:space="preserve"> </w:t>
      </w:r>
      <w:r w:rsidR="00156E16">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156E16">
        <w:fldChar w:fldCharType="separate"/>
      </w:r>
      <w:r w:rsidR="007272A4" w:rsidRPr="007272A4">
        <w:rPr>
          <w:noProof/>
        </w:rPr>
        <w:t xml:space="preserve">(Boyle </w:t>
      </w:r>
      <w:r w:rsidR="007272A4" w:rsidRPr="007272A4">
        <w:rPr>
          <w:i/>
          <w:noProof/>
        </w:rPr>
        <w:t>et al</w:t>
      </w:r>
      <w:r w:rsidR="007272A4" w:rsidRPr="007272A4">
        <w:rPr>
          <w:noProof/>
        </w:rPr>
        <w:t>, 2017)</w:t>
      </w:r>
      <w:r w:rsidR="00156E16">
        <w:fldChar w:fldCharType="end"/>
      </w:r>
      <w:r w:rsidR="006E147E">
        <w:t xml:space="preserve">, </w:t>
      </w:r>
      <w:del w:id="970" w:author="Joao Xavier" w:date="2020-07-08T09:47:00Z">
        <w:r w:rsidR="006E147E" w:rsidDel="00427152">
          <w:delText xml:space="preserve">the </w:delText>
        </w:r>
      </w:del>
      <w:ins w:id="971" w:author="Joao Xavier" w:date="2020-07-08T09:47:00Z">
        <w:r w:rsidR="00427152">
          <w:t xml:space="preserve">we conclude that the </w:t>
        </w:r>
      </w:ins>
      <w:r w:rsidR="006E147E">
        <w:t xml:space="preserve">association between </w:t>
      </w:r>
      <w:proofErr w:type="spellStart"/>
      <w:r w:rsidR="00156E16">
        <w:t>fMet</w:t>
      </w:r>
      <w:proofErr w:type="spellEnd"/>
      <w:r w:rsidR="006E147E" w:rsidRPr="00AB23C1">
        <w:t xml:space="preserve"> </w:t>
      </w:r>
      <w:r w:rsidR="006E147E">
        <w:t xml:space="preserve">and rhamnolipid </w:t>
      </w:r>
      <w:r w:rsidR="00156E16">
        <w:t xml:space="preserve">production </w:t>
      </w:r>
      <w:r w:rsidR="006E147E">
        <w:t xml:space="preserve">is not </w:t>
      </w:r>
      <w:ins w:id="972" w:author="Joao Xavier" w:date="2020-07-08T09:47:00Z">
        <w:r w:rsidR="00427152">
          <w:t xml:space="preserve">simply due to </w:t>
        </w:r>
      </w:ins>
      <w:r w:rsidR="006E147E">
        <w:t xml:space="preserve">a growth </w:t>
      </w:r>
      <w:del w:id="973" w:author="Joao Xavier" w:date="2020-07-08T09:47:00Z">
        <w:r w:rsidR="006E147E" w:rsidDel="00427152">
          <w:delText>effect</w:delText>
        </w:r>
      </w:del>
      <w:proofErr w:type="spellStart"/>
      <w:ins w:id="974" w:author="Joao Xavier" w:date="2020-07-08T09:47:00Z">
        <w:r w:rsidR="00427152">
          <w:t>deffec</w:t>
        </w:r>
      </w:ins>
      <w:ins w:id="975" w:author="Joao Xavier" w:date="2020-07-08T09:48:00Z">
        <w:r w:rsidR="00427152">
          <w:t>t</w:t>
        </w:r>
      </w:ins>
      <w:proofErr w:type="spellEnd"/>
      <w:r w:rsidR="006E147E">
        <w:t xml:space="preserve">. </w:t>
      </w:r>
    </w:p>
    <w:p w14:paraId="4DECB552" w14:textId="73597CB3" w:rsidR="009B4B97" w:rsidDel="00C96D42" w:rsidRDefault="00D23492" w:rsidP="009B4B97">
      <w:pPr>
        <w:spacing w:before="240" w:after="240"/>
        <w:jc w:val="both"/>
        <w:rPr>
          <w:del w:id="976" w:author="Joao Xavier" w:date="2020-07-08T09:49:00Z"/>
        </w:rPr>
      </w:pPr>
      <w:r>
        <w:rPr>
          <w:b/>
        </w:rPr>
        <w:t>Strains that do not produce r</w:t>
      </w:r>
      <w:r w:rsidR="00D27EFC" w:rsidRPr="00AB23C1">
        <w:rPr>
          <w:b/>
        </w:rPr>
        <w:t xml:space="preserve">hamnolipids </w:t>
      </w:r>
      <w:r>
        <w:rPr>
          <w:b/>
        </w:rPr>
        <w:t>have</w:t>
      </w:r>
      <w:r w:rsidR="00D27EFC" w:rsidRPr="00AB23C1">
        <w:rPr>
          <w:b/>
        </w:rPr>
        <w:t xml:space="preserve"> </w:t>
      </w:r>
      <w:r w:rsidR="00F57B03">
        <w:rPr>
          <w:b/>
        </w:rPr>
        <w:t>increased</w:t>
      </w:r>
      <w:r w:rsidR="00D27EFC" w:rsidRPr="00AB23C1">
        <w:rPr>
          <w:b/>
        </w:rPr>
        <w:t xml:space="preserve"> oxidative stress</w:t>
      </w:r>
      <w:r w:rsidR="00AD0A4F">
        <w:rPr>
          <w:b/>
        </w:rPr>
        <w:t>.</w:t>
      </w:r>
      <w:r w:rsidR="00D27EFC" w:rsidRPr="00AB23C1">
        <w:t xml:space="preserve"> </w:t>
      </w:r>
      <w:r w:rsidR="00BC5E4F">
        <w:t xml:space="preserve">The </w:t>
      </w:r>
      <w:r w:rsidR="00C94C1E">
        <w:t xml:space="preserve">above </w:t>
      </w:r>
      <w:r w:rsidR="0090271D">
        <w:t xml:space="preserve">comparative analyses of </w:t>
      </w:r>
      <w:r w:rsidR="00947453" w:rsidRPr="00AB23C1">
        <w:t xml:space="preserve">growth </w:t>
      </w:r>
      <w:r w:rsidR="0090271D">
        <w:t>curve</w:t>
      </w:r>
      <w:r w:rsidR="00947453" w:rsidRPr="00AB23C1">
        <w:t xml:space="preserve"> and metabolomics</w:t>
      </w:r>
      <w:r w:rsidR="00947453">
        <w:t xml:space="preserve"> </w:t>
      </w:r>
      <w:del w:id="977" w:author="Joao Xavier" w:date="2020-07-08T09:49:00Z">
        <w:r w:rsidR="009F0390" w:rsidDel="00C96D42">
          <w:delText xml:space="preserve">consistently </w:delText>
        </w:r>
      </w:del>
      <w:r w:rsidR="00BC5E4F">
        <w:t xml:space="preserve">suggest </w:t>
      </w:r>
      <w:r w:rsidR="00360B52">
        <w:t xml:space="preserve">that </w:t>
      </w:r>
      <w:r w:rsidR="00947453">
        <w:t>the non-rhamnolipid-producers</w:t>
      </w:r>
      <w:r w:rsidR="00C113B1">
        <w:t xml:space="preserve"> </w:t>
      </w:r>
      <w:ins w:id="978" w:author="Joao Xavier" w:date="2020-07-08T09:49:00Z">
        <w:r w:rsidR="00C96D42">
          <w:t xml:space="preserve">might </w:t>
        </w:r>
      </w:ins>
      <w:del w:id="979" w:author="Joao Xavier" w:date="2020-07-08T09:49:00Z">
        <w:r w:rsidR="00913916" w:rsidDel="00C96D42">
          <w:delText>generally</w:delText>
        </w:r>
        <w:r w:rsidR="00947453" w:rsidDel="00C96D42">
          <w:delText xml:space="preserve"> </w:delText>
        </w:r>
      </w:del>
      <w:r w:rsidR="00947453">
        <w:t xml:space="preserve">have </w:t>
      </w:r>
      <w:r w:rsidR="00C113B1">
        <w:t>higher</w:t>
      </w:r>
      <w:r w:rsidR="00A8197D">
        <w:t xml:space="preserve"> oxidative </w:t>
      </w:r>
      <w:r w:rsidR="00C113B1">
        <w:t>stress levels</w:t>
      </w:r>
      <w:r w:rsidR="00947453">
        <w:t xml:space="preserve"> </w:t>
      </w:r>
      <w:del w:id="980" w:author="Joao Xavier" w:date="2020-07-08T09:49:00Z">
        <w:r w:rsidR="00947453" w:rsidDel="00C96D42">
          <w:delText xml:space="preserve">and </w:delText>
        </w:r>
      </w:del>
      <w:r w:rsidR="00A8197D">
        <w:t xml:space="preserve">possibly </w:t>
      </w:r>
      <w:r w:rsidR="00947453">
        <w:t xml:space="preserve">elicited </w:t>
      </w:r>
      <w:del w:id="981" w:author="Joao Xavier" w:date="2020-07-08T09:49:00Z">
        <w:r w:rsidR="00947453" w:rsidDel="00C96D42">
          <w:delText>stress response</w:delText>
        </w:r>
        <w:r w:rsidR="00A8197D" w:rsidDel="00C96D42">
          <w:delText xml:space="preserve">s </w:delText>
        </w:r>
        <w:r w:rsidR="00947453" w:rsidDel="00C96D42">
          <w:delText>for</w:delText>
        </w:r>
      </w:del>
      <w:ins w:id="982" w:author="Joao Xavier" w:date="2020-07-08T09:49:00Z">
        <w:r w:rsidR="00C96D42">
          <w:t xml:space="preserve">by interlinked </w:t>
        </w:r>
      </w:ins>
      <w:del w:id="983" w:author="Joao Xavier" w:date="2020-07-08T09:49:00Z">
        <w:r w:rsidR="00947453" w:rsidDel="00C96D42">
          <w:delText xml:space="preserve"> a multitude of </w:delText>
        </w:r>
      </w:del>
      <w:r w:rsidR="00947453">
        <w:t>reasons</w:t>
      </w:r>
      <w:ins w:id="984" w:author="Joao Xavier" w:date="2020-07-08T09:49:00Z">
        <w:r w:rsidR="00C96D42">
          <w:t xml:space="preserve">: </w:t>
        </w:r>
      </w:ins>
    </w:p>
    <w:p w14:paraId="5A884457" w14:textId="2C7D56E0" w:rsidR="00DD0544" w:rsidRPr="009B4B97" w:rsidDel="00C96D42" w:rsidRDefault="009D5D7B">
      <w:pPr>
        <w:spacing w:before="240" w:after="240"/>
        <w:jc w:val="both"/>
        <w:rPr>
          <w:del w:id="985" w:author="Joao Xavier" w:date="2020-07-08T09:50:00Z"/>
        </w:rPr>
        <w:pPrChange w:id="986" w:author="Joao Xavier" w:date="2020-07-08T09:49:00Z">
          <w:pPr>
            <w:pStyle w:val="ListParagraph"/>
            <w:numPr>
              <w:numId w:val="2"/>
            </w:numPr>
            <w:spacing w:before="240" w:after="240"/>
            <w:ind w:hanging="360"/>
            <w:jc w:val="both"/>
          </w:pPr>
        </w:pPrChange>
      </w:pPr>
      <w:r>
        <w:t>T</w:t>
      </w:r>
      <w:r w:rsidR="00360B52" w:rsidRPr="009B4B97">
        <w:t xml:space="preserve">he TCA cycle harbors five enzymes with Fe-S clusters (aconitase A, aconitase B, succinate dehydrogenase subunit B, fumarase A, fumarase </w:t>
      </w:r>
      <w:r w:rsidR="00735E64">
        <w:t>B</w:t>
      </w:r>
      <w:r w:rsidR="005D4164">
        <w:t xml:space="preserve"> </w:t>
      </w:r>
      <w:r w:rsidR="005D4164">
        <w:fldChar w:fldCharType="begin"/>
      </w:r>
      <w:r w:rsidR="0047250C">
        <w:instrText>ADDIN F1000_CSL_CITATION&lt;~#@#~&gt;[{"DOI":"10.1038/nrmicro2356","First":false,"Last":false,"PMID":"20467446","abstract":"The broad range of cellular activities carried out by Fe-S proteins means that they have a central role in the life of most organisms. At the interface between biology and chemistry, studies of bacterial Fe-S protein biogenesis have taken advantage of the specific approaches of each field and have begun to reveal the molecular mechanisms involved. The multiprotein systems that are required to build Fe-S proteins have been identified, but the in vivo roles of some of the components remain to be clarified. The way in which cellular Fe-S cluster trafficking pathways are organized remains a key issue for future studies.","author":[{"family":"Py","given":"Béatrice"},{"family":"Barras","given":"Frédéric"}],"authorYearDisplayFormat":false,"citation-label":"916964","container-title":"Nature Reviews. Microbiology","container-title-short":"Nat. Rev. Microbiol.","id":"916964","invisible":false,"issue":"6","issued":{"date-parts":[["2010","6"]]},"journalAbbreviation":"Nat. Rev. Microbiol.","page":"436-446","suppress-author":false,"title":"Building Fe-S proteins: bacterial strategies.","type":"article-journal","volume":"8"}]</w:instrText>
      </w:r>
      <w:r w:rsidR="005D4164">
        <w:fldChar w:fldCharType="separate"/>
      </w:r>
      <w:r w:rsidR="007272A4" w:rsidRPr="007272A4">
        <w:rPr>
          <w:noProof/>
        </w:rPr>
        <w:t>(Py &amp; Barras, 2010)</w:t>
      </w:r>
      <w:r w:rsidR="005D4164">
        <w:fldChar w:fldCharType="end"/>
      </w:r>
      <w:r w:rsidR="00360B52" w:rsidRPr="009B4B97">
        <w:t>) and thus represents one of the most vulnerable pathways subject to attacks of ROS.</w:t>
      </w:r>
      <w:r w:rsidR="005D166A" w:rsidRPr="009B4B97">
        <w:t xml:space="preserve"> It is likely that higher oxidative stress in the non-producers reduces flux through the TCA cycle, which </w:t>
      </w:r>
      <w:del w:id="987" w:author="Joao Xavier" w:date="2020-07-08T09:49:00Z">
        <w:r w:rsidR="005D166A" w:rsidRPr="009B4B97" w:rsidDel="00C96D42">
          <w:delText xml:space="preserve">explains </w:delText>
        </w:r>
      </w:del>
      <w:ins w:id="988" w:author="Joao Xavier" w:date="2020-07-08T09:49:00Z">
        <w:r w:rsidR="00C96D42">
          <w:t>would e</w:t>
        </w:r>
      </w:ins>
      <w:ins w:id="989" w:author="Joao Xavier" w:date="2020-07-08T09:50:00Z">
        <w:r w:rsidR="00C96D42">
          <w:t>xplain</w:t>
        </w:r>
      </w:ins>
      <w:ins w:id="990" w:author="Joao Xavier" w:date="2020-07-08T09:49:00Z">
        <w:r w:rsidR="00C96D42" w:rsidRPr="009B4B97">
          <w:t xml:space="preserve"> </w:t>
        </w:r>
      </w:ins>
      <w:r w:rsidR="005D166A" w:rsidRPr="009B4B97">
        <w:t xml:space="preserve">their slower growth. </w:t>
      </w:r>
    </w:p>
    <w:p w14:paraId="36441A73" w14:textId="1B7E92A7" w:rsidR="00B67E08" w:rsidRPr="0032159B" w:rsidDel="00C96D42" w:rsidRDefault="009D5D7B">
      <w:pPr>
        <w:spacing w:before="240" w:after="240"/>
        <w:jc w:val="both"/>
        <w:rPr>
          <w:del w:id="991" w:author="Joao Xavier" w:date="2020-07-08T09:50:00Z"/>
        </w:rPr>
        <w:pPrChange w:id="992" w:author="Joao Xavier" w:date="2020-07-08T09:50:00Z">
          <w:pPr>
            <w:pStyle w:val="ListParagraph"/>
            <w:numPr>
              <w:numId w:val="2"/>
            </w:numPr>
            <w:spacing w:before="240" w:after="240"/>
            <w:ind w:hanging="360"/>
            <w:jc w:val="both"/>
          </w:pPr>
        </w:pPrChange>
      </w:pPr>
      <w:r>
        <w:t>T</w:t>
      </w:r>
      <w:r w:rsidR="001F1D5C" w:rsidRPr="008D4727">
        <w:t xml:space="preserve">he </w:t>
      </w:r>
      <w:r w:rsidR="004B45F4">
        <w:t xml:space="preserve">significantly </w:t>
      </w:r>
      <w:r w:rsidR="001F1D5C" w:rsidRPr="008D4727">
        <w:t xml:space="preserve">opposite </w:t>
      </w:r>
      <w:r w:rsidR="00C676D6">
        <w:t>associations</w:t>
      </w:r>
      <w:r w:rsidR="001F1D5C" w:rsidRPr="008D4727">
        <w:t xml:space="preserve"> of succinate and fumarate </w:t>
      </w:r>
      <w:ins w:id="993" w:author="Joao Xavier" w:date="2020-07-08T09:50:00Z">
        <w:r w:rsidR="00C96D42">
          <w:t xml:space="preserve">we found in </w:t>
        </w:r>
      </w:ins>
      <w:del w:id="994" w:author="Joao Xavier" w:date="2020-07-08T09:50:00Z">
        <w:r w:rsidR="00C676D6" w:rsidDel="00C96D42">
          <w:delText xml:space="preserve">with </w:delText>
        </w:r>
      </w:del>
      <w:r w:rsidR="00C676D6">
        <w:t>rhamnolipid production c</w:t>
      </w:r>
      <w:r w:rsidR="001F1D5C" w:rsidRPr="008D4727">
        <w:t xml:space="preserve">an also </w:t>
      </w:r>
      <w:r w:rsidR="005B08FE">
        <w:t xml:space="preserve">be </w:t>
      </w:r>
      <w:r w:rsidR="005B08FE" w:rsidRPr="008D4727">
        <w:t>explain</w:t>
      </w:r>
      <w:r w:rsidR="005B08FE">
        <w:t>ed</w:t>
      </w:r>
      <w:r w:rsidR="001F1D5C" w:rsidRPr="008D4727">
        <w:t xml:space="preserve"> by the reduced activity of succinate dehydrogenase</w:t>
      </w:r>
      <w:r w:rsidR="008B0B84">
        <w:t xml:space="preserve"> </w:t>
      </w:r>
      <w:r w:rsidR="004B45F4">
        <w:t>(SDH)</w:t>
      </w:r>
      <w:r w:rsidR="00345EFD">
        <w:rPr>
          <w:rFonts w:hint="eastAsia"/>
        </w:rPr>
        <w:t xml:space="preserve"> </w:t>
      </w:r>
      <w:r w:rsidR="001F1D5C" w:rsidRPr="008D4727">
        <w:t>under oxidative stress conditions.</w:t>
      </w:r>
      <w:r w:rsidR="00345EFD">
        <w:t xml:space="preserve"> </w:t>
      </w:r>
      <w:r w:rsidR="00B67E08">
        <w:t>SDH is a membrane-bound dehydrogenase linked to the respiratory chai</w:t>
      </w:r>
      <w:r w:rsidR="00735E64">
        <w:t>n</w:t>
      </w:r>
      <w:r w:rsidR="0032159B">
        <w:t>—a major site of ROS production in the cell—</w:t>
      </w:r>
      <w:r w:rsidR="00B67E08" w:rsidRPr="0032159B">
        <w:t xml:space="preserve">and also a member of </w:t>
      </w:r>
      <w:r w:rsidR="00AD697C">
        <w:t xml:space="preserve">the </w:t>
      </w:r>
      <w:r w:rsidR="00B67E08" w:rsidRPr="0032159B">
        <w:t xml:space="preserve">TCA cycle that catalyzes the oxidation of succinate into fumarate </w:t>
      </w:r>
      <w:r w:rsidR="00B67E08" w:rsidRPr="0032159B">
        <w:fldChar w:fldCharType="begin"/>
      </w:r>
      <w:r w:rsidR="0047250C">
        <w:instrText>ADDIN F1000_CSL_CITATION&lt;~#@#~&gt;[{"First":false,"Last":false,"PMCID":"PMC281527","PMID":"6799760","author":[{"family":"Hederstedt","given":"L"},{"family":"Rutberg","given":"L"}],"authorYearDisplayFormat":false,"citation-label":"9129778","container-title":"Microbiological reviews","container-title-short":"Microbiol. Rev.","id":"9129778","invisible":false,"issue":"4","issued":{"date-parts":[["1981","12"]]},"journalAbbreviation":"Microbiol. Rev.","page":"542-555","suppress-author":false,"title":"Succinate dehydrogenase--a comparative review.","type":"article-journal","volume":"45"}]</w:instrText>
      </w:r>
      <w:r w:rsidR="00B67E08" w:rsidRPr="0032159B">
        <w:fldChar w:fldCharType="separate"/>
      </w:r>
      <w:r w:rsidR="007272A4" w:rsidRPr="007272A4">
        <w:rPr>
          <w:noProof/>
        </w:rPr>
        <w:t>(Hederstedt &amp; Rutberg, 1981)</w:t>
      </w:r>
      <w:r w:rsidR="00B67E08" w:rsidRPr="0032159B">
        <w:fldChar w:fldCharType="end"/>
      </w:r>
      <w:r w:rsidR="00B67E08" w:rsidRPr="0032159B">
        <w:t xml:space="preserve">. </w:t>
      </w:r>
      <w:r w:rsidR="009829E0" w:rsidRPr="0032159B">
        <w:t xml:space="preserve">Since SDH contains [2Fe-2S], [3Fe-4S], and [4Fe-4S] clusters </w:t>
      </w:r>
      <w:r w:rsidR="009829E0" w:rsidRPr="0032159B">
        <w:fldChar w:fldCharType="begin"/>
      </w:r>
      <w:r w:rsidR="0047250C">
        <w:instrText>ADDIN F1000_CSL_CITATION&lt;~#@#~&gt;[{"First":false,"Last":false,"abstract":"Iron-sulfur (Fe-S) clusters are required for critical biochemical pathways, including respiration, photosynthesis, and nitrogen fixation. Assembly of these iron cofactors is a carefully controlled process in cells to avoid toxicity from free iron and sulfide. Multiple Fe-S cluster assembly pathways are present in bacteria to carry out basal cluster assembly, stress-responsive cluster assembly, and enzyme-specific cluster assembly. Although biochemical and genetic characterization is providing a partial picture of in vivo Fe-S cluster assembly, a …","author":[{"family":"Ayala","given":"C"}],"authorYearDisplayFormat":false,"citation-label":"9129802","container-title":"Castro","container-title-short":"Castro","id":"9129802","invisible":false,"issued":{"date-parts":[[]]},"journalAbbreviation":"Castro","suppress-author":false,"title":"Fe-S cluster assembly pathways in bacteria","type":"article-journal"}]</w:instrText>
      </w:r>
      <w:r w:rsidR="009829E0" w:rsidRPr="0032159B">
        <w:fldChar w:fldCharType="separate"/>
      </w:r>
      <w:r w:rsidR="007272A4" w:rsidRPr="007272A4">
        <w:rPr>
          <w:noProof/>
        </w:rPr>
        <w:t>(Ayala)</w:t>
      </w:r>
      <w:r w:rsidR="009829E0" w:rsidRPr="0032159B">
        <w:fldChar w:fldCharType="end"/>
      </w:r>
      <w:r w:rsidR="009829E0" w:rsidRPr="0032159B">
        <w:t xml:space="preserve">, oxidative stress that damages Fe-S clusters </w:t>
      </w:r>
      <w:del w:id="995" w:author="Joao Xavier" w:date="2020-07-08T09:50:00Z">
        <w:r w:rsidR="009829E0" w:rsidRPr="0032159B" w:rsidDel="00C96D42">
          <w:delText xml:space="preserve">can </w:delText>
        </w:r>
      </w:del>
      <w:ins w:id="996" w:author="Joao Xavier" w:date="2020-07-08T09:50:00Z">
        <w:r w:rsidR="00C96D42">
          <w:t>could</w:t>
        </w:r>
        <w:r w:rsidR="00C96D42" w:rsidRPr="0032159B">
          <w:t xml:space="preserve"> </w:t>
        </w:r>
      </w:ins>
      <w:del w:id="997" w:author="Joao Xavier" w:date="2020-07-08T09:50:00Z">
        <w:r w:rsidR="009829E0" w:rsidRPr="0032159B" w:rsidDel="00C96D42">
          <w:delText xml:space="preserve">presumably </w:delText>
        </w:r>
      </w:del>
      <w:r w:rsidR="009829E0" w:rsidRPr="0032159B">
        <w:t>decrease</w:t>
      </w:r>
      <w:del w:id="998" w:author="Joao Xavier" w:date="2020-07-08T09:50:00Z">
        <w:r w:rsidR="009829E0" w:rsidRPr="0032159B" w:rsidDel="00C96D42">
          <w:delText>s</w:delText>
        </w:r>
      </w:del>
      <w:r w:rsidR="009829E0" w:rsidRPr="0032159B">
        <w:t xml:space="preserve"> SDH activity </w:t>
      </w:r>
      <w:r w:rsidR="009829E0" w:rsidRPr="00C96D42">
        <w:rPr>
          <w:i/>
          <w:iCs/>
        </w:rPr>
        <w:t>in vivo</w:t>
      </w:r>
      <w:r w:rsidR="009829E0" w:rsidRPr="0032159B">
        <w:t>.</w:t>
      </w:r>
      <w:ins w:id="999" w:author="Joao Xavier" w:date="2020-07-08T09:50:00Z">
        <w:r w:rsidR="00C96D42">
          <w:t xml:space="preserve"> </w:t>
        </w:r>
      </w:ins>
    </w:p>
    <w:p w14:paraId="3BDC19D9" w14:textId="57F959A3" w:rsidR="00CA78B2" w:rsidRPr="009D5D7B" w:rsidDel="00C96D42" w:rsidRDefault="009D5D7B">
      <w:pPr>
        <w:spacing w:before="240" w:after="240"/>
        <w:jc w:val="both"/>
        <w:rPr>
          <w:del w:id="1000" w:author="Joao Xavier" w:date="2020-07-08T09:51:00Z"/>
        </w:rPr>
        <w:pPrChange w:id="1001" w:author="Joao Xavier" w:date="2020-07-08T09:50:00Z">
          <w:pPr>
            <w:pStyle w:val="ListParagraph"/>
            <w:numPr>
              <w:numId w:val="2"/>
            </w:numPr>
            <w:spacing w:before="240" w:after="240"/>
            <w:ind w:hanging="360"/>
            <w:jc w:val="both"/>
          </w:pPr>
        </w:pPrChange>
      </w:pPr>
      <w:r>
        <w:t>Some</w:t>
      </w:r>
      <w:r w:rsidR="00735E64" w:rsidRPr="00417E50">
        <w:t xml:space="preserve"> </w:t>
      </w:r>
      <w:r w:rsidR="00417E50" w:rsidRPr="00417E50">
        <w:t xml:space="preserve">intermediate </w:t>
      </w:r>
      <w:r w:rsidR="00E207B1" w:rsidRPr="00417E50">
        <w:t>metabolites in amino acid biosynthetic pathway</w:t>
      </w:r>
      <w:r w:rsidR="00417E50" w:rsidRPr="00417E50">
        <w:t xml:space="preserve">s that are also substrates of </w:t>
      </w:r>
      <w:r w:rsidR="00E207B1" w:rsidRPr="00417E50">
        <w:t>Fe-S containing enzyme</w:t>
      </w:r>
      <w:r w:rsidR="00417E50" w:rsidRPr="00417E50">
        <w:t>s accumulated in the non-producers.</w:t>
      </w:r>
      <w:r w:rsidR="00E207B1" w:rsidRPr="00417E50">
        <w:t xml:space="preserve"> </w:t>
      </w:r>
      <w:r w:rsidR="00417E50">
        <w:t xml:space="preserve">For example, </w:t>
      </w:r>
      <w:r w:rsidR="00CA78B2">
        <w:t xml:space="preserve">the [4Fe-4S] cluster-containing </w:t>
      </w:r>
      <w:r w:rsidR="00CA78B2" w:rsidRPr="00CA78B2">
        <w:t xml:space="preserve">3-isopropylmalate dehydratase subunit </w:t>
      </w:r>
      <w:proofErr w:type="spellStart"/>
      <w:r w:rsidR="00CA78B2" w:rsidRPr="00CA78B2">
        <w:t>LeuC</w:t>
      </w:r>
      <w:proofErr w:type="spellEnd"/>
      <w:r w:rsidR="00CA78B2">
        <w:t xml:space="preserve"> is a subunit of the </w:t>
      </w:r>
      <w:proofErr w:type="spellStart"/>
      <w:r w:rsidR="00CA78B2">
        <w:t>isopropylmalate</w:t>
      </w:r>
      <w:proofErr w:type="spellEnd"/>
      <w:r w:rsidR="00CA78B2">
        <w:t xml:space="preserve"> isomerase that catalyzes </w:t>
      </w:r>
      <w:r w:rsidR="00726417">
        <w:t>conversions from alpha</w:t>
      </w:r>
      <w:r w:rsidR="00CA78B2">
        <w:t>-</w:t>
      </w:r>
      <w:proofErr w:type="spellStart"/>
      <w:r w:rsidR="00726417">
        <w:t>I</w:t>
      </w:r>
      <w:r w:rsidR="00CA78B2">
        <w:t>sopropylmalate</w:t>
      </w:r>
      <w:proofErr w:type="spellEnd"/>
      <w:r w:rsidR="00726417">
        <w:t xml:space="preserve"> to 2-Isopropylmaleate and further to 3-isopropylmalate, where both </w:t>
      </w:r>
      <w:del w:id="1002" w:author="Joao Xavier" w:date="2020-07-08T09:51:00Z">
        <w:r w:rsidR="00726417" w:rsidDel="00C96D42">
          <w:delText xml:space="preserve"> </w:delText>
        </w:r>
      </w:del>
      <w:r w:rsidR="00726417">
        <w:t>alpha-</w:t>
      </w:r>
      <w:proofErr w:type="spellStart"/>
      <w:r w:rsidR="00726417">
        <w:t>Isopropylmalate</w:t>
      </w:r>
      <w:proofErr w:type="spellEnd"/>
      <w:r w:rsidR="00726417">
        <w:t xml:space="preserve"> and 2-Isopropylmaleate had </w:t>
      </w:r>
      <w:r w:rsidR="00DC043F">
        <w:t xml:space="preserve">significantly </w:t>
      </w:r>
      <w:r w:rsidR="00CA78B2">
        <w:t xml:space="preserve">higher </w:t>
      </w:r>
      <w:r w:rsidR="00726417">
        <w:t xml:space="preserve">levels </w:t>
      </w:r>
      <w:r w:rsidR="00CA78B2">
        <w:t xml:space="preserve">in the non-producers. </w:t>
      </w:r>
      <w:r w:rsidR="007B25D1">
        <w:t xml:space="preserve">Another example is </w:t>
      </w:r>
      <w:r w:rsidR="0037291E">
        <w:t xml:space="preserve">the glutamate synthetases, which are composed of a large chain (encoded by </w:t>
      </w:r>
      <w:proofErr w:type="spellStart"/>
      <w:r w:rsidR="0037291E" w:rsidRPr="00C96D42">
        <w:rPr>
          <w:i/>
          <w:iCs/>
        </w:rPr>
        <w:t>gltB</w:t>
      </w:r>
      <w:proofErr w:type="spellEnd"/>
      <w:r w:rsidR="0037291E">
        <w:t xml:space="preserve">) and a small chain (encoded by </w:t>
      </w:r>
      <w:proofErr w:type="spellStart"/>
      <w:r w:rsidR="0037291E" w:rsidRPr="00C96D42">
        <w:rPr>
          <w:i/>
          <w:iCs/>
        </w:rPr>
        <w:t>gltD</w:t>
      </w:r>
      <w:proofErr w:type="spellEnd"/>
      <w:r w:rsidR="0037291E">
        <w:t xml:space="preserve">). Both </w:t>
      </w:r>
      <w:r w:rsidR="00225320">
        <w:t xml:space="preserve">subunits contain Fe-S clusters and catalyze the production of glutamate from 2-Oxoglutarate and glutamine. </w:t>
      </w:r>
      <w:r w:rsidR="005E2B92">
        <w:t>We found slightly higher 2-Oxoglutarate and glutamine as well as lower glutamine in the non-producers.</w:t>
      </w:r>
      <w:ins w:id="1003" w:author="Joao Xavier" w:date="2020-07-08T09:51:00Z">
        <w:r w:rsidR="00C96D42">
          <w:t xml:space="preserve"> Also, with the </w:t>
        </w:r>
      </w:ins>
    </w:p>
    <w:p w14:paraId="54EDE2F9" w14:textId="1F12C669" w:rsidR="00301B11" w:rsidDel="00C96D42" w:rsidRDefault="000B2D9C" w:rsidP="00DC0738">
      <w:pPr>
        <w:spacing w:before="240" w:after="240"/>
        <w:jc w:val="both"/>
        <w:rPr>
          <w:del w:id="1004" w:author="Joao Xavier" w:date="2020-07-08T09:52:00Z"/>
        </w:rPr>
      </w:pPr>
      <w:del w:id="1005" w:author="Joao Xavier" w:date="2020-07-08T09:51:00Z">
        <w:r w:rsidDel="00C96D42">
          <w:delText>Except</w:delText>
        </w:r>
      </w:del>
      <w:ins w:id="1006" w:author="Joao Xavier" w:date="2020-07-08T09:51:00Z">
        <w:r w:rsidR="00C96D42">
          <w:t>exception of</w:t>
        </w:r>
      </w:ins>
      <w:r w:rsidR="009D5D7B">
        <w:t xml:space="preserve"> </w:t>
      </w:r>
      <w:del w:id="1007" w:author="Joao Xavier" w:date="2020-07-08T09:51:00Z">
        <w:r w:rsidR="009D5D7B" w:rsidDel="00C96D42">
          <w:delText>for</w:delText>
        </w:r>
        <w:r w:rsidDel="00C96D42">
          <w:delText xml:space="preserve"> </w:delText>
        </w:r>
      </w:del>
      <w:r>
        <w:t xml:space="preserve">glutamate, proline and tryptophan, all </w:t>
      </w:r>
      <w:del w:id="1008" w:author="Joao Xavier" w:date="2020-07-08T09:51:00Z">
        <w:r w:rsidDel="00C96D42">
          <w:delText>other detected</w:delText>
        </w:r>
        <w:r w:rsidR="00392A88" w:rsidDel="00C96D42">
          <w:rPr>
            <w:rFonts w:hint="eastAsia"/>
          </w:rPr>
          <w:delText xml:space="preserve"> </w:delText>
        </w:r>
      </w:del>
      <w:r w:rsidR="00392A88">
        <w:rPr>
          <w:rFonts w:hint="eastAsia"/>
        </w:rPr>
        <w:t>amino</w:t>
      </w:r>
      <w:r w:rsidR="00392A88">
        <w:t xml:space="preserve"> acids</w:t>
      </w:r>
      <w:ins w:id="1009" w:author="Joao Xavier" w:date="2020-07-08T09:51:00Z">
        <w:r w:rsidR="00C96D42">
          <w:t xml:space="preserve"> detected in our </w:t>
        </w:r>
      </w:ins>
      <w:ins w:id="1010" w:author="Joao Xavier" w:date="2020-07-08T09:52:00Z">
        <w:r w:rsidR="00C96D42">
          <w:t>data</w:t>
        </w:r>
      </w:ins>
      <w:r w:rsidR="00392A88">
        <w:t xml:space="preserve"> (threonine, alanine, aspartate, glutamine, cysteine, lysine, histidine, tyrosine, and arginine) were </w:t>
      </w:r>
      <w:r w:rsidR="009D5D7B">
        <w:t xml:space="preserve">higher </w:t>
      </w:r>
      <w:r w:rsidR="00392A88">
        <w:t xml:space="preserve">in </w:t>
      </w:r>
      <w:del w:id="1011" w:author="Joao Xavier" w:date="2020-07-08T09:52:00Z">
        <w:r w:rsidR="00392A88" w:rsidDel="00C96D42">
          <w:delText xml:space="preserve">the </w:delText>
        </w:r>
      </w:del>
      <w:r w:rsidR="00392A88">
        <w:t>non-producers</w:t>
      </w:r>
      <w:del w:id="1012" w:author="Joao Xavier" w:date="2020-07-08T09:52:00Z">
        <w:r w:rsidR="00392A88" w:rsidDel="00C96D42">
          <w:delText xml:space="preserve"> to various degrees</w:delText>
        </w:r>
      </w:del>
      <w:r w:rsidR="00995228">
        <w:t xml:space="preserve">. </w:t>
      </w:r>
      <w:del w:id="1013" w:author="Joao Xavier" w:date="2020-07-08T09:52:00Z">
        <w:r w:rsidR="00995228" w:rsidDel="00C96D42">
          <w:delText>One possibility</w:delText>
        </w:r>
      </w:del>
      <w:ins w:id="1014" w:author="Joao Xavier" w:date="2020-07-08T09:52:00Z">
        <w:r w:rsidR="00C96D42">
          <w:t>This observation suggests that</w:t>
        </w:r>
      </w:ins>
      <w:del w:id="1015" w:author="Joao Xavier" w:date="2020-07-08T09:52:00Z">
        <w:r w:rsidR="00995228" w:rsidDel="00C96D42">
          <w:delText xml:space="preserve"> is that the</w:delText>
        </w:r>
      </w:del>
      <w:r w:rsidR="00995228">
        <w:t xml:space="preserve"> non-producers </w:t>
      </w:r>
      <w:ins w:id="1016" w:author="Joao Xavier" w:date="2020-07-08T09:52:00Z">
        <w:r w:rsidR="00C96D42">
          <w:t xml:space="preserve">may be </w:t>
        </w:r>
      </w:ins>
      <w:r w:rsidR="00392A88">
        <w:t>attempt</w:t>
      </w:r>
      <w:ins w:id="1017" w:author="Joao Xavier" w:date="2020-07-08T09:52:00Z">
        <w:r w:rsidR="00C96D42">
          <w:t>ing</w:t>
        </w:r>
      </w:ins>
      <w:del w:id="1018" w:author="Joao Xavier" w:date="2020-07-08T09:52:00Z">
        <w:r w:rsidR="00995228" w:rsidDel="00C96D42">
          <w:delText>ed</w:delText>
        </w:r>
      </w:del>
      <w:r w:rsidR="00392A88">
        <w:t xml:space="preserve"> to recycle amino acids</w:t>
      </w:r>
      <w:r w:rsidR="00995228">
        <w:t xml:space="preserve"> by</w:t>
      </w:r>
      <w:r w:rsidR="00392A88">
        <w:t xml:space="preserve"> extensive protein degradation</w:t>
      </w:r>
      <w:r w:rsidR="00995228">
        <w:t xml:space="preserve"> against oxidative </w:t>
      </w:r>
      <w:r w:rsidR="00392A88">
        <w:t>stress</w:t>
      </w:r>
      <w:r w:rsidR="00995228">
        <w:t>es.</w:t>
      </w:r>
    </w:p>
    <w:p w14:paraId="2E527ED1" w14:textId="77777777" w:rsidR="00C96D42" w:rsidRDefault="00C96D42">
      <w:pPr>
        <w:spacing w:before="240" w:after="240"/>
        <w:jc w:val="both"/>
        <w:rPr>
          <w:ins w:id="1019" w:author="Joao Xavier" w:date="2020-07-08T09:52:00Z"/>
        </w:rPr>
        <w:pPrChange w:id="1020" w:author="Joao Xavier" w:date="2020-07-08T09:51:00Z">
          <w:pPr>
            <w:pStyle w:val="ListParagraph"/>
            <w:numPr>
              <w:numId w:val="2"/>
            </w:numPr>
            <w:spacing w:before="240" w:after="240"/>
            <w:ind w:hanging="360"/>
            <w:jc w:val="both"/>
          </w:pPr>
        </w:pPrChange>
      </w:pPr>
    </w:p>
    <w:p w14:paraId="66960A8B" w14:textId="37C51711" w:rsidR="00967887" w:rsidRPr="00C96D42" w:rsidDel="00C96D42" w:rsidRDefault="008A3241" w:rsidP="005B6B17">
      <w:pPr>
        <w:pStyle w:val="ListParagraph"/>
        <w:numPr>
          <w:ilvl w:val="0"/>
          <w:numId w:val="2"/>
        </w:numPr>
        <w:spacing w:before="240" w:after="240"/>
        <w:jc w:val="both"/>
        <w:rPr>
          <w:del w:id="1021" w:author="Joao Xavier" w:date="2020-07-08T09:52:00Z"/>
          <w:highlight w:val="yellow"/>
        </w:rPr>
      </w:pPr>
      <w:del w:id="1022" w:author="Joao Xavier" w:date="2020-07-08T09:52:00Z">
        <w:r w:rsidRPr="00C96D42" w:rsidDel="00C96D42">
          <w:rPr>
            <w:highlight w:val="yellow"/>
          </w:rPr>
          <w:delText>#</w:delText>
        </w:r>
        <w:r w:rsidR="00967887" w:rsidRPr="00C96D42" w:rsidDel="00C96D42">
          <w:rPr>
            <w:highlight w:val="yellow"/>
          </w:rPr>
          <w:delText>there may be more. Keep digging</w:delText>
        </w:r>
        <w:r w:rsidRPr="00C96D42" w:rsidDel="00C96D42">
          <w:rPr>
            <w:highlight w:val="yellow"/>
          </w:rPr>
          <w:delText>#</w:delText>
        </w:r>
      </w:del>
    </w:p>
    <w:p w14:paraId="4FD2EE7E" w14:textId="20BB67CC" w:rsidR="00655E4E" w:rsidRPr="00DC0738" w:rsidRDefault="00C96D42" w:rsidP="00DC0738">
      <w:pPr>
        <w:spacing w:before="240" w:after="240"/>
        <w:jc w:val="both"/>
      </w:pPr>
      <w:ins w:id="1023" w:author="Joao Xavier" w:date="2020-07-08T09:52:00Z">
        <w:r w:rsidRPr="00C96D42">
          <w:rPr>
            <w:rPrChange w:id="1024" w:author="Joao Xavier" w:date="2020-07-08T09:53:00Z">
              <w:rPr>
                <w:b/>
                <w:bCs/>
              </w:rPr>
            </w:rPrChange>
          </w:rPr>
          <w:t>Th</w:t>
        </w:r>
        <w:r w:rsidRPr="00C96D42">
          <w:rPr>
            <w:rPrChange w:id="1025" w:author="Joao Xavier" w:date="2020-07-08T09:53:00Z">
              <w:rPr>
                <w:b/>
              </w:rPr>
            </w:rPrChange>
          </w:rPr>
          <w:t>ese many reasons sugges</w:t>
        </w:r>
      </w:ins>
      <w:ins w:id="1026" w:author="Joao Xavier" w:date="2020-07-08T09:53:00Z">
        <w:r w:rsidRPr="00C96D42">
          <w:rPr>
            <w:rPrChange w:id="1027" w:author="Joao Xavier" w:date="2020-07-08T09:53:00Z">
              <w:rPr>
                <w:b/>
              </w:rPr>
            </w:rPrChange>
          </w:rPr>
          <w:t>t</w:t>
        </w:r>
        <w:r>
          <w:rPr>
            <w:b/>
          </w:rPr>
          <w:t xml:space="preserve"> </w:t>
        </w:r>
      </w:ins>
      <w:del w:id="1028" w:author="Joao Xavier" w:date="2020-07-08T09:52:00Z">
        <w:r w:rsidR="00D27EFC" w:rsidRPr="00DC0738" w:rsidDel="00C96D42">
          <w:rPr>
            <w:b/>
          </w:rPr>
          <w:delText>Rhamnolipid production requires redox homeostasis</w:delText>
        </w:r>
        <w:r w:rsidR="00036C2E" w:rsidRPr="00DC0738" w:rsidDel="00C96D42">
          <w:rPr>
            <w:b/>
          </w:rPr>
          <w:delText xml:space="preserve"> </w:delText>
        </w:r>
        <w:r w:rsidR="00036C2E" w:rsidRPr="00DC0738" w:rsidDel="00C96D42">
          <w:rPr>
            <w:rFonts w:hint="eastAsia"/>
            <w:b/>
          </w:rPr>
          <w:delText>in</w:delText>
        </w:r>
        <w:r w:rsidR="00036C2E" w:rsidRPr="00DC0738" w:rsidDel="00C96D42">
          <w:rPr>
            <w:b/>
          </w:rPr>
          <w:delText xml:space="preserve"> </w:delText>
        </w:r>
        <w:r w:rsidR="00036C2E" w:rsidRPr="00DC0738" w:rsidDel="00C96D42">
          <w:rPr>
            <w:rFonts w:hint="eastAsia"/>
            <w:b/>
          </w:rPr>
          <w:delText>simulations</w:delText>
        </w:r>
        <w:r w:rsidR="003525AD" w:rsidRPr="00DC0738" w:rsidDel="00C96D42">
          <w:rPr>
            <w:b/>
          </w:rPr>
          <w:delText>.</w:delText>
        </w:r>
        <w:r w:rsidR="002234B9" w:rsidRPr="00DC0738" w:rsidDel="00C96D42">
          <w:delText xml:space="preserve"> </w:delText>
        </w:r>
      </w:del>
      <w:del w:id="1029" w:author="Joao Xavier" w:date="2020-07-08T09:53:00Z">
        <w:r w:rsidR="00D27EFC" w:rsidRPr="00DC0738" w:rsidDel="00C96D42">
          <w:delText xml:space="preserve">To verify our hypothesis </w:delText>
        </w:r>
      </w:del>
      <w:r w:rsidR="00D27EFC" w:rsidRPr="00DC0738">
        <w:t xml:space="preserve">that rhamnolipids </w:t>
      </w:r>
      <w:del w:id="1030" w:author="Joao Xavier" w:date="2020-07-08T09:53:00Z">
        <w:r w:rsidR="00D27EFC" w:rsidRPr="00DC0738" w:rsidDel="00C96D42">
          <w:delText xml:space="preserve">are </w:delText>
        </w:r>
      </w:del>
      <w:ins w:id="1031" w:author="Joao Xavier" w:date="2020-07-08T09:53:00Z">
        <w:r>
          <w:t>might</w:t>
        </w:r>
        <w:r w:rsidRPr="00DC0738">
          <w:t xml:space="preserve"> </w:t>
        </w:r>
      </w:ins>
      <w:r w:rsidR="00D27EFC" w:rsidRPr="00DC0738">
        <w:t>not</w:t>
      </w:r>
      <w:ins w:id="1032" w:author="Joao Xavier" w:date="2020-07-08T09:53:00Z">
        <w:r>
          <w:t xml:space="preserve"> be</w:t>
        </w:r>
      </w:ins>
      <w:r w:rsidR="00D27EFC" w:rsidRPr="00DC0738">
        <w:t xml:space="preserve"> secreted under </w:t>
      </w:r>
      <w:ins w:id="1033" w:author="Joao Xavier" w:date="2020-07-08T09:53:00Z">
        <w:r>
          <w:t xml:space="preserve">high </w:t>
        </w:r>
      </w:ins>
      <w:r w:rsidR="00D27EFC" w:rsidRPr="00DC0738">
        <w:t>oxidative stress</w:t>
      </w:r>
      <w:del w:id="1034" w:author="Joao Xavier" w:date="2020-07-08T09:53:00Z">
        <w:r w:rsidR="00D27EFC" w:rsidRPr="00DC0738" w:rsidDel="00C96D42">
          <w:delText xml:space="preserve"> conditions</w:delText>
        </w:r>
      </w:del>
      <w:ins w:id="1035" w:author="Joao Xavier" w:date="2020-07-08T09:53:00Z">
        <w:r>
          <w:t>. To investigate this hypothesis</w:t>
        </w:r>
      </w:ins>
      <w:del w:id="1036" w:author="Joao Xavier" w:date="2020-07-08T09:53:00Z">
        <w:r w:rsidR="00D27EFC" w:rsidRPr="00DC0738" w:rsidDel="00C96D42">
          <w:delText>,</w:delText>
        </w:r>
      </w:del>
      <w:r w:rsidR="00D27EFC" w:rsidRPr="00DC0738">
        <w:t xml:space="preserve"> we</w:t>
      </w:r>
      <w:r w:rsidR="00706F27">
        <w:t xml:space="preserve"> modified</w:t>
      </w:r>
      <w:r w:rsidR="00D27EFC" w:rsidRPr="00DC0738">
        <w:t xml:space="preserve"> a </w:t>
      </w:r>
      <w:r w:rsidR="00FD0A27">
        <w:t xml:space="preserve">high-quality </w:t>
      </w:r>
      <w:r w:rsidR="00D27EFC" w:rsidRPr="00DC0738">
        <w:t xml:space="preserve">genome-scale model of </w:t>
      </w:r>
      <w:r w:rsidR="00D27EFC" w:rsidRPr="00DC0738">
        <w:rPr>
          <w:i/>
        </w:rPr>
        <w:t xml:space="preserve">Pseudomonas </w:t>
      </w:r>
      <w:r w:rsidR="00D27EFC" w:rsidRPr="00DC0738">
        <w:t>metabolism</w:t>
      </w:r>
      <w:r w:rsidR="00FD0A27">
        <w:t>, iJN1411</w:t>
      </w:r>
      <w:r w:rsidR="00736427">
        <w:t xml:space="preserve"> </w:t>
      </w:r>
      <w:r w:rsidR="00864D1E" w:rsidRPr="00DC0738">
        <w:fldChar w:fldCharType="begin"/>
      </w:r>
      <w:r w:rsidR="0047250C">
        <w:instrText>ADDIN F1000_CSL_CITATION&lt;~#@#~&gt;[{"DOI":"10.1111/1462-2920.14843","First":false,"Last":false,"PMCID":"PMC7078882","PMID":"31657101","abstract":"Genome-scale reconstructions of metabolism are computational species-specific knowledge bases able to compute systemic metabolic properties. We present a comprehensive and validated reconstruction of the biotechnologically relevant bacterium Pseudomonas putida KT2440 that greatly expands computable predictions of its metabolic states. The reconstruction represents a significant reactome expansion over available reconstructed bacterial metabolic networks. Specifically, iJN1462 (i) incorporates several hundred additional genes and associated reactions resulting in new predictive capabilities, including new nutrients supporting growth; (ii) was validated by in vivo growth screens that included previously untested carbon (48) and nitrogen (41) sources; (iii) yielded gene essentiality predictions showing large accuracy when compared with a knock-out library and Bar-seq data; and (iv) allowed mapping of its network to 82 P. putida sequenced strains revealing functional core that reflect the large metabolic versatility of this species, including aromatic compounds derived from lignin. Thus, this study provides a thoroughly updated metabolic reconstruction and new computable phenotypes for P. putida, which can be leveraged as a first step toward understanding the pan metabolic capabilities of Pseudomonas.&lt;br&gt;&lt;br&gt;© 2019 The Authors. Environmental Microbiology published by Society for Applied Microbiology and John Wiley &amp; Sons Ltd.","author":[{"family":"Nogales","given":"Juan"},{"family":"Mueller","given":"Joshua"},{"family":"Gudmundsson","given":"Steinn"},{"family":"Canalejo","given":"Francisco J"},{"family":"Duque","given":"Estrella"},{"family":"Monk","given":"Jonathan"},{"family":"Feist","given":"Adam M"},{"family":"Ramos","given":"Juan Luis"},{"family":"Niu","given":"Wei"},{"family":"Palsson","given":"Bernhard O"}],"authorYearDisplayFormat":false,"citation-label":"7711227","container-title":"Environmental Microbiology","container-title-short":"Environ. Microbiol.","id":"7711227","invisible":false,"issue":"1","issued":{"date-parts":[["2020","1"]]},"journalAbbreviation":"Environ. Microbiol.","page":"255-269","suppress-author":false,"title":"High-quality genome-scale metabolic modelling of Pseudomonas putida highlights its broad metabolic capabilities.","type":"article-journal","volume":"22"},{"DOI":"10.1101/139121","First":false,"Last":false,"abstract":"Genome-scale network reconstructions are organism-specific representations of metabolism and powerful tools for analyzing systemic metabolic properties. The use of reconstructions is limited by the lack of coverage of the metabolic reactome. We present an exhaustive and validated reconstruction of the biotechnologically relevant bacterium Pseudomonas putida KT2440, greatly expanding its computable metabolic states. The reconstruction, iJN1411, represents a significant expansion over other reconstructed bacterial metabolic networks. Computations based on the reconstruction exhibit high accuracy in predicting nutrient sources, growth rates, carbon flux distributions, and gene essentiality, thus providing a deep understanding of Pseudomonas metabolism. iJN1411 was used for: i) the assessment of the metabolic capabilities of P. putida as a species through multi-strain modeling, ii) deciphering the molecular mechanisms underlying metabolic robustness, and iii) identification of metabolic “capacitors” based on ATP-fueled metabolic cycles. This study represents the most complete and comprehensive bacterial metabolic reconstruction built to date, while providing computational and experimental evidence about how bacteria increase metabolic robustness, paving the way for engineering more robust biocatalysts and searching for drug targets in robust pathogens.","author":[{"family":"Nogales","given":"Juan"},{"family":"Gudmundsson","given":"Steinn"},{"family":"Duque","given":"Estrella"},{"family":"Ramos","given":"Juan Luis"},{"family":"Palsson","given":"Bernhard O."}],"authorYearDisplayFormat":false,"citation-label":"5332263","container-title":"BioRxiv","container-title-short":"BioRxiv","id":"5332263","invisible":false,"issued":{"date-parts":[["2017","5","19"]]},"journalAbbreviation":"BioRxiv","suppress-author":false,"title":"Expanding The Computable Reactome In &lt;i&gt;Pseudomonas putida&lt;/i&gt; Reveals Metabolic Cycles Providing Robustness","type":"article-journal"}]</w:instrText>
      </w:r>
      <w:r w:rsidR="00864D1E" w:rsidRPr="00DC0738">
        <w:fldChar w:fldCharType="separate"/>
      </w:r>
      <w:r w:rsidR="007272A4" w:rsidRPr="007272A4">
        <w:rPr>
          <w:noProof/>
        </w:rPr>
        <w:t xml:space="preserve">(Nogales </w:t>
      </w:r>
      <w:r w:rsidR="007272A4" w:rsidRPr="007272A4">
        <w:rPr>
          <w:i/>
          <w:noProof/>
        </w:rPr>
        <w:t>et al</w:t>
      </w:r>
      <w:r w:rsidR="007272A4" w:rsidRPr="007272A4">
        <w:rPr>
          <w:noProof/>
        </w:rPr>
        <w:t>, 2020, 2017)</w:t>
      </w:r>
      <w:r w:rsidR="00864D1E" w:rsidRPr="00DC0738">
        <w:fldChar w:fldCharType="end"/>
      </w:r>
      <w:r w:rsidR="00736427">
        <w:t xml:space="preserve">, </w:t>
      </w:r>
      <w:r w:rsidR="00D27EFC" w:rsidRPr="00DC0738">
        <w:t>to simulate the maximum growth rate and rhamnolipid secretion potential under different redox stress levels</w:t>
      </w:r>
      <w:del w:id="1037" w:author="Joao Xavier" w:date="2020-07-08T09:54:00Z">
        <w:r w:rsidR="00706F27" w:rsidDel="00C96D42">
          <w:delText xml:space="preserve"> (</w:delText>
        </w:r>
        <w:r w:rsidR="00706F27" w:rsidRPr="00706F27" w:rsidDel="00C96D42">
          <w:rPr>
            <w:highlight w:val="yellow"/>
          </w:rPr>
          <w:delText>see Methods</w:delText>
        </w:r>
        <w:r w:rsidR="00706F27" w:rsidDel="00C96D42">
          <w:delText>)</w:delText>
        </w:r>
      </w:del>
      <w:r w:rsidR="00D27EFC" w:rsidRPr="00DC0738">
        <w:t xml:space="preserve">. </w:t>
      </w:r>
      <w:del w:id="1038" w:author="Joao Xavier" w:date="2020-07-08T09:54:00Z">
        <w:r w:rsidR="00D27EFC" w:rsidRPr="00DC0738" w:rsidDel="00C96D42">
          <w:delText xml:space="preserve">The </w:delText>
        </w:r>
      </w:del>
      <w:ins w:id="1039" w:author="Joao Xavier" w:date="2020-07-08T09:54:00Z">
        <w:r>
          <w:t>We simulated growth in the</w:t>
        </w:r>
        <w:r w:rsidRPr="00DC0738">
          <w:t xml:space="preserve"> </w:t>
        </w:r>
      </w:ins>
      <w:r w:rsidR="00D27EFC" w:rsidRPr="00DC0738">
        <w:t xml:space="preserve">culture medium used </w:t>
      </w:r>
      <w:del w:id="1040" w:author="Joao Xavier" w:date="2020-07-08T09:54:00Z">
        <w:r w:rsidR="00D27EFC" w:rsidRPr="00DC0738" w:rsidDel="00C96D42">
          <w:delText>for simulations is the same as the</w:delText>
        </w:r>
      </w:del>
      <w:ins w:id="1041" w:author="Joao Xavier" w:date="2020-07-08T09:54:00Z">
        <w:r>
          <w:t>in our metabolomics</w:t>
        </w:r>
      </w:ins>
      <w:r w:rsidR="00D27EFC" w:rsidRPr="00DC0738">
        <w:t xml:space="preserve"> experiment</w:t>
      </w:r>
      <w:ins w:id="1042" w:author="Joao Xavier" w:date="2020-07-08T09:54:00Z">
        <w:r>
          <w:t>s</w:t>
        </w:r>
      </w:ins>
      <w:del w:id="1043" w:author="Joao Xavier" w:date="2020-07-08T09:54:00Z">
        <w:r w:rsidR="00D27EFC" w:rsidRPr="00DC0738" w:rsidDel="00C96D42">
          <w:delText>al</w:delText>
        </w:r>
      </w:del>
      <w:r w:rsidR="00D27EFC" w:rsidRPr="00DC0738">
        <w:t xml:space="preserve"> </w:t>
      </w:r>
      <w:del w:id="1044" w:author="Joao Xavier" w:date="2020-07-08T09:54:00Z">
        <w:r w:rsidR="00D27EFC" w:rsidRPr="00DC0738" w:rsidDel="00C96D42">
          <w:delText xml:space="preserve">setup </w:delText>
        </w:r>
      </w:del>
      <w:r w:rsidR="00D27EFC" w:rsidRPr="00DC0738">
        <w:t>with glycerol and ammonium as the sole carbon and nitrogen sources</w:t>
      </w:r>
      <w:del w:id="1045" w:author="Joao Xavier" w:date="2020-07-08T09:54:00Z">
        <w:r w:rsidR="00D27EFC" w:rsidRPr="00DC0738" w:rsidDel="00C96D42">
          <w:delText xml:space="preserve"> respectively</w:delText>
        </w:r>
      </w:del>
      <w:r w:rsidR="00D27EFC" w:rsidRPr="00DC0738">
        <w:t xml:space="preserve">. Since rhamnolipids are produced when carbon is in excess, we set the carbon-to-nitrogen (C:N) ratio to 10.0, which exceeds the minimum C:N threshold (6.3) that </w:t>
      </w:r>
      <w:ins w:id="1046" w:author="Joao Xavier" w:date="2020-07-08T09:55:00Z">
        <w:r w:rsidR="0064204B">
          <w:t xml:space="preserve">our model predicts to </w:t>
        </w:r>
      </w:ins>
      <w:r w:rsidR="00D27EFC" w:rsidRPr="00DC0738">
        <w:t>permit</w:t>
      </w:r>
      <w:del w:id="1047" w:author="Joao Xavier" w:date="2020-07-08T09:55:00Z">
        <w:r w:rsidR="00D27EFC" w:rsidRPr="00DC0738" w:rsidDel="0064204B">
          <w:delText>s</w:delText>
        </w:r>
      </w:del>
      <w:r w:rsidR="00D27EFC" w:rsidRPr="00DC0738">
        <w:t xml:space="preserve"> rhamnolipid secretion </w:t>
      </w:r>
      <w:r w:rsidR="00913916">
        <w:t xml:space="preserve">at </w:t>
      </w:r>
      <w:del w:id="1048" w:author="Joao Xavier" w:date="2020-07-08T09:55:00Z">
        <w:r w:rsidR="00913916" w:rsidDel="0064204B">
          <w:delText xml:space="preserve">even </w:delText>
        </w:r>
      </w:del>
      <w:r w:rsidR="00D27EFC" w:rsidRPr="00DC0738">
        <w:t>fast</w:t>
      </w:r>
      <w:ins w:id="1049" w:author="Joao Xavier" w:date="2020-07-08T09:55:00Z">
        <w:r w:rsidR="0064204B">
          <w:t xml:space="preserve"> </w:t>
        </w:r>
      </w:ins>
      <w:del w:id="1050" w:author="Joao Xavier" w:date="2020-07-08T09:55:00Z">
        <w:r w:rsidR="00D27EFC" w:rsidRPr="00DC0738" w:rsidDel="0064204B">
          <w:delText xml:space="preserve">est </w:delText>
        </w:r>
      </w:del>
      <w:r w:rsidR="00D27EFC" w:rsidRPr="00DC0738">
        <w:t>growth rate</w:t>
      </w:r>
      <w:ins w:id="1051" w:author="Joao Xavier" w:date="2020-07-08T09:55:00Z">
        <w:r w:rsidR="0064204B">
          <w:t>s</w:t>
        </w:r>
      </w:ins>
      <w:r w:rsidR="00D27EFC" w:rsidRPr="00DC0738">
        <w:t xml:space="preserve"> (</w:t>
      </w:r>
      <w:r w:rsidR="00D27EFC" w:rsidRPr="00DC0738">
        <w:rPr>
          <w:highlight w:val="yellow"/>
        </w:rPr>
        <w:t>Supp</w:t>
      </w:r>
      <w:r w:rsidR="000E21DB" w:rsidRPr="00DC0738">
        <w:rPr>
          <w:highlight w:val="yellow"/>
        </w:rPr>
        <w:t>lementary</w:t>
      </w:r>
      <w:r w:rsidR="00D27EFC" w:rsidRPr="00DC0738">
        <w:rPr>
          <w:highlight w:val="yellow"/>
        </w:rPr>
        <w:t xml:space="preserve"> </w:t>
      </w:r>
      <w:r w:rsidR="00D27EFC" w:rsidRPr="005D6F61">
        <w:rPr>
          <w:highlight w:val="yellow"/>
        </w:rPr>
        <w:t xml:space="preserve">Fig. </w:t>
      </w:r>
      <w:r w:rsidR="00CD1525" w:rsidRPr="005D6F61">
        <w:rPr>
          <w:highlight w:val="yellow"/>
        </w:rPr>
        <w:t>8</w:t>
      </w:r>
      <w:r w:rsidR="00D27EFC" w:rsidRPr="00DC0738">
        <w:t xml:space="preserve">). The redox stress levels were computationally varied by </w:t>
      </w:r>
      <w:r w:rsidR="00D27EFC" w:rsidRPr="00DC0738">
        <w:lastRenderedPageBreak/>
        <w:t>changing the flux levels of three redox molecules</w:t>
      </w:r>
      <w:ins w:id="1052" w:author="Joao Xavier" w:date="2020-07-08T09:55:00Z">
        <w:r w:rsidR="0064204B">
          <w:t>:</w:t>
        </w:r>
      </w:ins>
      <w:del w:id="1053" w:author="Joao Xavier" w:date="2020-07-08T09:55:00Z">
        <w:r w:rsidR="00D27EFC" w:rsidRPr="00DC0738" w:rsidDel="0064204B">
          <w:delText>,</w:delText>
        </w:r>
      </w:del>
      <w:r w:rsidR="00D27EFC" w:rsidRPr="00DC0738">
        <w:t xml:space="preserve"> NADH (reduced nicotinamide adenine dinucleotide), NADPH (reduced nicotinamide adenine dinucleotide phosphate) and GSH (reduced glutathione)</w:t>
      </w:r>
      <w:ins w:id="1054" w:author="Joao Xavier" w:date="2020-07-08T09:55:00Z">
        <w:r w:rsidR="0064204B">
          <w:t>; these molecule</w:t>
        </w:r>
      </w:ins>
      <w:ins w:id="1055" w:author="Joao Xavier" w:date="2020-07-08T09:56:00Z">
        <w:r w:rsidR="0064204B">
          <w:t>s</w:t>
        </w:r>
      </w:ins>
      <w:del w:id="1056" w:author="Joao Xavier" w:date="2020-07-08T09:55:00Z">
        <w:r w:rsidR="00D27EFC" w:rsidRPr="00DC0738" w:rsidDel="0064204B">
          <w:delText>,</w:delText>
        </w:r>
      </w:del>
      <w:r w:rsidR="00D27EFC" w:rsidRPr="00DC0738">
        <w:t xml:space="preserve"> </w:t>
      </w:r>
      <w:del w:id="1057" w:author="Joao Xavier" w:date="2020-07-08T09:56:00Z">
        <w:r w:rsidR="00D27EFC" w:rsidRPr="00DC0738" w:rsidDel="0064204B">
          <w:delText xml:space="preserve">which </w:delText>
        </w:r>
      </w:del>
      <w:r w:rsidR="00D27EFC" w:rsidRPr="00DC0738">
        <w:t xml:space="preserve">are responsible for the bulk of cellular electron transfer and likely to be the main sources of ROS </w:t>
      </w:r>
      <w:r w:rsidR="001C2BF8" w:rsidRPr="00DC0738">
        <w:fldChar w:fldCharType="begin"/>
      </w:r>
      <w:r w:rsidR="0047250C">
        <w:instrText>ADDIN F1000_CSL_CITATION&lt;~#@#~&gt;[{"DOI":"10.1089/ars.2019.7803","First":false,"Last":false,"PMCID":"PMC7247050","PMID":"31218894","abstract":"Significance: Reducing equivalents (NAD(P)H and glutathione [GSH]) are essential for maintaining cellular redox homeostasis and for modulating cellular metabolism. Reductive stress induced by excessive levels of reduced NAD+ (NADH), reduced NADP+ (NADPH), and GSH is as harmful as oxidative stress and is implicated in many pathological processes. Recent Advances: Reductive stress broadens our view of the importance of cellular redox homeostasis and the influences of an imbalanced redox niche on biological functions, including cell metabolism. Critical Issues: The distribution of cellular NAD(H), NADP(H), and GSH/GSH disulfide is highly compartmentalized. Understanding how cells coordinate different pools of redox couples under unstressed and stressed conditions is critical for a comprehensive view of redox homeostasis and stress. It is also critical to explore the underlying mechanisms of reductive stress and its biological consequences, including effects on energy metabolism. Future Directions: Future studies are needed to investigate how reductive stress affects cell metabolism and how cells adapt their metabolism to reductive stress. Whether or not NADH shuttles and mitochondrial nicotinamide nucleotide transhydrogenase enzyme can regulate hypoxia-induced reductive stress is also a worthy pursuit. Developing strategies (e.g., antireductant approaches) to counteract reductive stress and its related adverse biological consequences also requires extensive future efforts.","author":[{"family":"Xiao","given":"Wusheng"},{"family":"Loscalzo","given":"Joseph"}],"authorYearDisplayFormat":false,"citation-label":"7249872","container-title":"Antioxidants &amp; Redox Signaling","container-title-short":"Antioxid. Redox Signal.","id":"7249872","invisible":false,"issued":{"date-parts":[["2019","7","18"]]},"journalAbbreviation":"Antioxid. Redox Signal.","suppress-author":false,"title":"Metabolic responses to reductive stress.","type":"article-journal"}]</w:instrText>
      </w:r>
      <w:r w:rsidR="001C2BF8" w:rsidRPr="00DC0738">
        <w:fldChar w:fldCharType="separate"/>
      </w:r>
      <w:r w:rsidR="007272A4" w:rsidRPr="007272A4">
        <w:rPr>
          <w:noProof/>
        </w:rPr>
        <w:t>(Xiao &amp; Loscalzo, 2019)</w:t>
      </w:r>
      <w:r w:rsidR="001C2BF8" w:rsidRPr="00DC0738">
        <w:fldChar w:fldCharType="end"/>
      </w:r>
      <w:r w:rsidR="00D27EFC" w:rsidRPr="00DC0738">
        <w:t>. For all three redox molecules, we found that the maximum growth rate is maintained at an intermediate flux range (redox homeostasis) while any deviation from the range (gray shading) gradually reduce</w:t>
      </w:r>
      <w:ins w:id="1058" w:author="Joao Xavier" w:date="2020-07-08T09:56:00Z">
        <w:r w:rsidR="002E428A">
          <w:t>d</w:t>
        </w:r>
      </w:ins>
      <w:del w:id="1059" w:author="Joao Xavier" w:date="2020-07-08T09:56:00Z">
        <w:r w:rsidR="00D27EFC" w:rsidRPr="00DC0738" w:rsidDel="002E428A">
          <w:delText>s</w:delText>
        </w:r>
      </w:del>
      <w:r w:rsidR="00D27EFC" w:rsidRPr="00DC0738">
        <w:t xml:space="preserve"> growth rate (</w:t>
      </w:r>
      <w:r w:rsidR="00D27EFC" w:rsidRPr="00133BC9">
        <w:rPr>
          <w:highlight w:val="yellow"/>
        </w:rPr>
        <w:t xml:space="preserve">Fig. </w:t>
      </w:r>
      <w:r w:rsidR="001C2BF8" w:rsidRPr="00133BC9">
        <w:rPr>
          <w:highlight w:val="yellow"/>
        </w:rPr>
        <w:t>5, upper panels</w:t>
      </w:r>
      <w:r w:rsidR="00D27EFC" w:rsidRPr="00DC0738">
        <w:t>). Except for extremely small GSH flux, what generally accompanies the compromised growth rate is the abrupt shutdown in the potential of secretion of rhamnolipid precursors (HAA), mono- and di-rhamnolipids as well as many (but not all) central carbon metabolites (</w:t>
      </w:r>
      <w:r w:rsidR="00D27EFC" w:rsidRPr="00133BC9">
        <w:rPr>
          <w:highlight w:val="yellow"/>
        </w:rPr>
        <w:t xml:space="preserve">Fig. </w:t>
      </w:r>
      <w:r w:rsidR="001C2BF8" w:rsidRPr="00133BC9">
        <w:rPr>
          <w:highlight w:val="yellow"/>
        </w:rPr>
        <w:t>5, lower panels</w:t>
      </w:r>
      <w:r w:rsidR="00D27EFC" w:rsidRPr="00DC0738">
        <w:t xml:space="preserve">). Importantly, none of these secretion fluxes are </w:t>
      </w:r>
      <w:del w:id="1060" w:author="Joao Xavier" w:date="2020-07-08T09:57:00Z">
        <w:r w:rsidR="00D27EFC" w:rsidRPr="00DC0738" w:rsidDel="002E428A">
          <w:delText xml:space="preserve">mandatory </w:delText>
        </w:r>
      </w:del>
      <w:ins w:id="1061" w:author="Joao Xavier" w:date="2020-07-08T09:57:00Z">
        <w:r w:rsidR="002E428A">
          <w:t xml:space="preserve">essential for growth, nor do they </w:t>
        </w:r>
      </w:ins>
      <w:del w:id="1062" w:author="Joao Xavier" w:date="2020-07-08T09:57:00Z">
        <w:r w:rsidR="00D27EFC" w:rsidRPr="00DC0738" w:rsidDel="002E428A">
          <w:delText xml:space="preserve">and </w:delText>
        </w:r>
      </w:del>
      <w:r w:rsidR="00D27EFC" w:rsidRPr="00DC0738">
        <w:t>provide</w:t>
      </w:r>
      <w:del w:id="1063" w:author="Joao Xavier" w:date="2020-07-08T09:57:00Z">
        <w:r w:rsidR="00D27EFC" w:rsidRPr="00DC0738" w:rsidDel="002E428A">
          <w:delText>s</w:delText>
        </w:r>
      </w:del>
      <w:r w:rsidR="00D27EFC" w:rsidRPr="00DC0738">
        <w:t xml:space="preserve"> growth benefit</w:t>
      </w:r>
      <w:ins w:id="1064" w:author="Joao Xavier" w:date="2020-07-08T09:57:00Z">
        <w:r w:rsidR="002E428A">
          <w:t>s</w:t>
        </w:r>
      </w:ins>
      <w:r w:rsidR="00D27EFC" w:rsidRPr="00DC0738">
        <w:t xml:space="preserve"> (i.e., each individual flux can be as low as zero without </w:t>
      </w:r>
      <w:r w:rsidR="00133BC9">
        <w:t>reducing</w:t>
      </w:r>
      <w:r w:rsidR="00D27EFC" w:rsidRPr="00DC0738">
        <w:t xml:space="preserve"> maximum growth rate)</w:t>
      </w:r>
      <w:ins w:id="1065" w:author="Joao Xavier" w:date="2020-07-08T09:57:00Z">
        <w:r w:rsidR="002E428A">
          <w:t xml:space="preserve">. This suggests that the cell has many potential mechanisms of carbon overflow </w:t>
        </w:r>
      </w:ins>
      <w:ins w:id="1066" w:author="Joao Xavier" w:date="2020-07-08T09:58:00Z">
        <w:r w:rsidR="002E428A">
          <w:t>to release redox stress, which</w:t>
        </w:r>
      </w:ins>
      <w:del w:id="1067" w:author="Joao Xavier" w:date="2020-07-08T09:57:00Z">
        <w:r w:rsidR="00D27EFC" w:rsidRPr="00DC0738" w:rsidDel="002E428A">
          <w:delText>,</w:delText>
        </w:r>
      </w:del>
      <w:del w:id="1068" w:author="Joao Xavier" w:date="2020-07-08T09:58:00Z">
        <w:r w:rsidR="00D27EFC" w:rsidRPr="00DC0738" w:rsidDel="002E428A">
          <w:delText xml:space="preserve"> suggesting that carbon release through different pathways</w:delText>
        </w:r>
      </w:del>
      <w:r w:rsidR="00D27EFC" w:rsidRPr="00DC0738">
        <w:t xml:space="preserve"> are equivalent from a metabolic network perspective. </w:t>
      </w:r>
      <w:ins w:id="1069" w:author="Joao Xavier" w:date="2020-07-08T09:58:00Z">
        <w:r w:rsidR="00EE3920">
          <w:t xml:space="preserve">The fact that </w:t>
        </w:r>
        <w:r w:rsidR="00EE3920" w:rsidRPr="00EE3920">
          <w:rPr>
            <w:i/>
            <w:iCs/>
            <w:rPrChange w:id="1070" w:author="Joao Xavier" w:date="2020-07-08T09:58:00Z">
              <w:rPr/>
            </w:rPrChange>
          </w:rPr>
          <w:t>P. aeruginosa</w:t>
        </w:r>
        <w:r w:rsidR="00EE3920">
          <w:t xml:space="preserve"> secretes rhamnolipids among these options </w:t>
        </w:r>
      </w:ins>
      <w:ins w:id="1071" w:author="Joao Xavier" w:date="2020-07-08T09:59:00Z">
        <w:r w:rsidR="00EE3920">
          <w:t>supports tha</w:t>
        </w:r>
        <w:r w:rsidR="0014435C">
          <w:t xml:space="preserve">t the secretion was under selection. </w:t>
        </w:r>
      </w:ins>
      <w:r w:rsidR="00D27EFC" w:rsidRPr="00DC0738">
        <w:t xml:space="preserve">Collectively, these simulation </w:t>
      </w:r>
      <w:del w:id="1072" w:author="Joao Xavier" w:date="2020-07-08T10:00:00Z">
        <w:r w:rsidR="00D27EFC" w:rsidRPr="00DC0738" w:rsidDel="0014435C">
          <w:delText>results confirm the link between growth,</w:delText>
        </w:r>
      </w:del>
      <w:ins w:id="1073" w:author="Joao Xavier" w:date="2020-07-08T10:00:00Z">
        <w:r w:rsidR="0014435C">
          <w:t>support a link between</w:t>
        </w:r>
      </w:ins>
      <w:r w:rsidR="00D27EFC" w:rsidRPr="00DC0738">
        <w:t xml:space="preserve"> rhamnolipid secretion</w:t>
      </w:r>
      <w:del w:id="1074" w:author="Joao Xavier" w:date="2020-07-08T10:00:00Z">
        <w:r w:rsidR="00D27EFC" w:rsidRPr="00DC0738" w:rsidDel="0014435C">
          <w:delText>,</w:delText>
        </w:r>
      </w:del>
      <w:r w:rsidR="00D27EFC" w:rsidRPr="00DC0738">
        <w:t xml:space="preserve"> and redox stress, where</w:t>
      </w:r>
      <w:ins w:id="1075" w:author="Joao Xavier" w:date="2020-07-08T10:00:00Z">
        <w:r w:rsidR="0014435C">
          <w:t xml:space="preserve"> fast</w:t>
        </w:r>
      </w:ins>
      <w:r w:rsidR="00D27EFC" w:rsidRPr="00DC0738">
        <w:t xml:space="preserve"> growth and rhamnolipid secretion are both metabolically constrained by cellular redox </w:t>
      </w:r>
      <w:r w:rsidR="00133BC9">
        <w:t>homeostasis</w:t>
      </w:r>
      <w:r w:rsidR="00D27EFC" w:rsidRPr="00DC0738">
        <w:t>.</w:t>
      </w:r>
    </w:p>
    <w:p w14:paraId="6B077437" w14:textId="101DA585" w:rsidR="00BC7153" w:rsidRDefault="00F3531E">
      <w:pPr>
        <w:spacing w:before="240" w:after="240"/>
        <w:jc w:val="both"/>
      </w:pPr>
      <w:del w:id="1076" w:author="Joao Xavier" w:date="2020-07-08T10:01:00Z">
        <w:r w:rsidDel="0014435C">
          <w:rPr>
            <w:b/>
          </w:rPr>
          <w:delText>Validation</w:delText>
        </w:r>
        <w:r w:rsidR="008700E3" w:rsidDel="0014435C">
          <w:rPr>
            <w:b/>
          </w:rPr>
          <w:delText xml:space="preserve"> e</w:delText>
        </w:r>
      </w:del>
      <w:ins w:id="1077" w:author="Joao Xavier" w:date="2020-07-08T10:01:00Z">
        <w:r w:rsidR="0014435C">
          <w:rPr>
            <w:b/>
          </w:rPr>
          <w:t>E</w:t>
        </w:r>
      </w:ins>
      <w:r w:rsidR="008700E3">
        <w:rPr>
          <w:b/>
        </w:rPr>
        <w:t xml:space="preserve">xperiments </w:t>
      </w:r>
      <w:del w:id="1078" w:author="Joao Xavier" w:date="2020-07-08T10:01:00Z">
        <w:r w:rsidDel="0014435C">
          <w:rPr>
            <w:b/>
          </w:rPr>
          <w:delText xml:space="preserve">confirm </w:delText>
        </w:r>
      </w:del>
      <w:ins w:id="1079" w:author="Joao Xavier" w:date="2020-07-08T10:01:00Z">
        <w:r w:rsidR="0014435C">
          <w:rPr>
            <w:b/>
          </w:rPr>
          <w:t xml:space="preserve">support </w:t>
        </w:r>
      </w:ins>
      <w:r>
        <w:rPr>
          <w:b/>
        </w:rPr>
        <w:t>the link</w:t>
      </w:r>
      <w:r w:rsidR="008700E3">
        <w:rPr>
          <w:b/>
        </w:rPr>
        <w:t xml:space="preserve"> between growth, oxidative stress and rhamnolipid production.</w:t>
      </w:r>
      <w:r w:rsidR="00A278C9">
        <w:rPr>
          <w:b/>
        </w:rPr>
        <w:t xml:space="preserve"> </w:t>
      </w:r>
      <w:r w:rsidR="00A80498">
        <w:rPr>
          <w:bCs/>
        </w:rPr>
        <w:t>We</w:t>
      </w:r>
      <w:r w:rsidR="00A278C9">
        <w:rPr>
          <w:bCs/>
        </w:rPr>
        <w:t xml:space="preserve"> further validate</w:t>
      </w:r>
      <w:r w:rsidR="00A80498">
        <w:rPr>
          <w:bCs/>
        </w:rPr>
        <w:t>d</w:t>
      </w:r>
      <w:r w:rsidR="00A278C9">
        <w:rPr>
          <w:bCs/>
        </w:rPr>
        <w:t xml:space="preserve"> the link between oxidative stress and rhamnolipid production</w:t>
      </w:r>
      <w:r w:rsidR="00A80498">
        <w:rPr>
          <w:bCs/>
        </w:rPr>
        <w:t xml:space="preserve"> </w:t>
      </w:r>
      <w:r w:rsidR="00E47D0B">
        <w:rPr>
          <w:bCs/>
        </w:rPr>
        <w:t>by</w:t>
      </w:r>
      <w:r w:rsidR="00A80498">
        <w:rPr>
          <w:bCs/>
        </w:rPr>
        <w:t xml:space="preserve"> two additional </w:t>
      </w:r>
      <w:r w:rsidR="00A278C9">
        <w:rPr>
          <w:bCs/>
        </w:rPr>
        <w:t>experiments. In the first experiment,</w:t>
      </w:r>
      <w:r w:rsidR="008700E3">
        <w:rPr>
          <w:b/>
        </w:rPr>
        <w:t xml:space="preserve"> </w:t>
      </w:r>
      <w:r w:rsidR="00A278C9">
        <w:t>w</w:t>
      </w:r>
      <w:r w:rsidR="00D27EFC" w:rsidRPr="00AB23C1">
        <w:t xml:space="preserve">e </w:t>
      </w:r>
      <w:r w:rsidR="00FA3263">
        <w:t>monitored growth and rhamnolipid production of all our clinical isolates when they grew in the same minimal medium but with succinate as the sole carbon source</w:t>
      </w:r>
      <w:r w:rsidR="00AA5D0F">
        <w:t xml:space="preserve"> (</w:t>
      </w:r>
      <w:r w:rsidR="00AA5D0F" w:rsidRPr="00AA5D0F">
        <w:rPr>
          <w:highlight w:val="yellow"/>
        </w:rPr>
        <w:t>Supplementary Fig. S</w:t>
      </w:r>
      <w:r w:rsidR="003A26EF">
        <w:rPr>
          <w:highlight w:val="yellow"/>
        </w:rPr>
        <w:t>9</w:t>
      </w:r>
      <w:r w:rsidR="00AA5D0F">
        <w:t>)</w:t>
      </w:r>
      <w:r w:rsidR="00FA3263">
        <w:t>.</w:t>
      </w:r>
      <w:r w:rsidR="003C27F8">
        <w:t xml:space="preserve"> Since</w:t>
      </w:r>
      <w:r w:rsidR="003C27F8" w:rsidRPr="003C27F8">
        <w:t xml:space="preserve"> </w:t>
      </w:r>
      <w:r w:rsidR="003C27F8">
        <w:t>s</w:t>
      </w:r>
      <w:r w:rsidR="003C27F8" w:rsidRPr="003C27F8">
        <w:t>uccinate enters the carbon metabolism directly through the TCA cycle</w:t>
      </w:r>
      <w:r w:rsidR="006B7AD8">
        <w:t>,</w:t>
      </w:r>
      <w:r w:rsidR="003C27F8" w:rsidRPr="003C27F8">
        <w:t xml:space="preserve"> </w:t>
      </w:r>
      <w:r w:rsidR="00525AEF">
        <w:t xml:space="preserve">we expected that </w:t>
      </w:r>
      <w:del w:id="1080" w:author="Joao Xavier" w:date="2020-07-08T10:01:00Z">
        <w:r w:rsidR="00525AEF" w:rsidDel="00662459">
          <w:delText xml:space="preserve">some </w:delText>
        </w:r>
      </w:del>
      <w:r w:rsidR="00525AEF">
        <w:t xml:space="preserve">rhamnolipids </w:t>
      </w:r>
      <w:del w:id="1081" w:author="Joao Xavier" w:date="2020-07-08T10:01:00Z">
        <w:r w:rsidR="00525AEF" w:rsidDel="00662459">
          <w:delText xml:space="preserve">producers </w:delText>
        </w:r>
      </w:del>
      <w:ins w:id="1082" w:author="Joao Xavier" w:date="2020-07-08T10:01:00Z">
        <w:r w:rsidR="00662459">
          <w:t xml:space="preserve">might not produce rhamnolipids </w:t>
        </w:r>
      </w:ins>
      <w:del w:id="1083" w:author="Joao Xavier" w:date="2020-07-08T10:01:00Z">
        <w:r w:rsidR="00525AEF" w:rsidDel="00662459">
          <w:delText xml:space="preserve">become non-producers </w:delText>
        </w:r>
      </w:del>
      <w:r w:rsidR="006B7AD8">
        <w:t xml:space="preserve">due to </w:t>
      </w:r>
      <w:r w:rsidR="00EC3271">
        <w:t xml:space="preserve">stronger </w:t>
      </w:r>
      <w:r w:rsidR="006B7AD8">
        <w:t xml:space="preserve">TCA cycle-mediated ROS generation </w:t>
      </w:r>
      <w:r w:rsidR="00EC3271">
        <w:t>wh</w:t>
      </w:r>
      <w:r w:rsidR="00C25497">
        <w:t>ich</w:t>
      </w:r>
      <w:r w:rsidR="006B7AD8">
        <w:t xml:space="preserve"> negatively regulates rhamnolipid production. </w:t>
      </w:r>
      <w:r w:rsidR="00525AEF">
        <w:t xml:space="preserve">Indeed, </w:t>
      </w:r>
      <w:del w:id="1084" w:author="Joao Xavier" w:date="2020-07-08T10:02:00Z">
        <w:r w:rsidR="00D27EFC" w:rsidRPr="00AB23C1" w:rsidDel="00662459">
          <w:delText>all the</w:delText>
        </w:r>
      </w:del>
      <w:ins w:id="1085" w:author="Joao Xavier" w:date="2020-07-08T10:02:00Z">
        <w:r w:rsidR="00662459">
          <w:t>even the</w:t>
        </w:r>
      </w:ins>
      <w:r w:rsidR="00D27EFC" w:rsidRPr="00AB23C1">
        <w:t xml:space="preserve"> strains that produce rhamnolipids in glycerol </w:t>
      </w:r>
      <w:del w:id="1086" w:author="Joao Xavier" w:date="2020-07-08T10:02:00Z">
        <w:r w:rsidR="00D27EFC" w:rsidRPr="00AB23C1" w:rsidDel="00662459">
          <w:delText>bec</w:delText>
        </w:r>
        <w:r w:rsidR="00525AEF" w:rsidDel="00662459">
          <w:delText>a</w:delText>
        </w:r>
        <w:r w:rsidR="00D27EFC" w:rsidRPr="00AB23C1" w:rsidDel="00662459">
          <w:delText xml:space="preserve">me </w:delText>
        </w:r>
      </w:del>
      <w:ins w:id="1087" w:author="Joao Xavier" w:date="2020-07-08T10:02:00Z">
        <w:r w:rsidR="00662459">
          <w:t xml:space="preserve">did not produce rhamnolipids </w:t>
        </w:r>
      </w:ins>
      <w:del w:id="1088" w:author="Joao Xavier" w:date="2020-07-08T10:02:00Z">
        <w:r w:rsidR="00D27EFC" w:rsidRPr="00AB23C1" w:rsidDel="00662459">
          <w:delText xml:space="preserve">non-producers </w:delText>
        </w:r>
      </w:del>
      <w:r w:rsidR="00D27EFC" w:rsidRPr="00AB23C1">
        <w:t xml:space="preserve">in succinate. </w:t>
      </w:r>
      <w:r w:rsidR="007B3C73">
        <w:t>We similarly extracted 7 phase-dependent growth curve features of our strains grown in succinate (</w:t>
      </w:r>
      <w:r w:rsidR="007B3C73" w:rsidRPr="007B3C73">
        <w:rPr>
          <w:highlight w:val="yellow"/>
        </w:rPr>
        <w:t>Supplementary File 2</w:t>
      </w:r>
      <w:r w:rsidR="007B3C73">
        <w:t>), showing that they</w:t>
      </w:r>
      <w:r w:rsidR="00D27EFC" w:rsidRPr="00AB23C1">
        <w:rPr>
          <w:i/>
        </w:rPr>
        <w:t xml:space="preserve"> </w:t>
      </w:r>
      <w:r w:rsidR="007B3C73">
        <w:t xml:space="preserve">had faster exponential phase (phase I) growth rate, </w:t>
      </w:r>
      <w:r w:rsidR="00525AEF">
        <w:t xml:space="preserve">shorter </w:t>
      </w:r>
      <w:r w:rsidR="004B36F1">
        <w:t>delay before exponential phase commences</w:t>
      </w:r>
      <w:r w:rsidR="007B3C73">
        <w:t xml:space="preserve">, </w:t>
      </w:r>
      <w:r w:rsidR="00525AEF">
        <w:t>and lower maximum cell density</w:t>
      </w:r>
      <w:r w:rsidR="007B3C73">
        <w:t xml:space="preserve"> </w:t>
      </w:r>
      <w:r w:rsidR="00B3669B">
        <w:t xml:space="preserve">compared to their growth in glycerol </w:t>
      </w:r>
      <w:r w:rsidR="006A552A">
        <w:t>(</w:t>
      </w:r>
      <w:r w:rsidR="006A552A" w:rsidRPr="006A552A">
        <w:rPr>
          <w:highlight w:val="yellow"/>
        </w:rPr>
        <w:t>Supplementary Fig. S10</w:t>
      </w:r>
      <w:r w:rsidR="006A552A">
        <w:t>)</w:t>
      </w:r>
      <w:r w:rsidR="00525AEF">
        <w:t xml:space="preserve">. </w:t>
      </w:r>
      <w:r w:rsidR="00FC2A2C">
        <w:t xml:space="preserve">More </w:t>
      </w:r>
      <w:r w:rsidR="000D17F9">
        <w:t>interestingly</w:t>
      </w:r>
      <w:r w:rsidR="00525AEF">
        <w:t xml:space="preserve">, the duration of </w:t>
      </w:r>
      <w:r w:rsidR="009A1476">
        <w:t>phase II</w:t>
      </w:r>
      <w:r w:rsidR="00525AEF">
        <w:t xml:space="preserve"> </w:t>
      </w:r>
      <w:r w:rsidR="00B67E3C">
        <w:t xml:space="preserve">for these strains </w:t>
      </w:r>
      <w:del w:id="1089" w:author="Joao Xavier" w:date="2020-07-08T10:02:00Z">
        <w:r w:rsidR="00FC2A2C" w:rsidDel="00662459">
          <w:delText>is</w:delText>
        </w:r>
        <w:r w:rsidR="00525AEF" w:rsidDel="00662459">
          <w:delText xml:space="preserve"> </w:delText>
        </w:r>
      </w:del>
      <w:ins w:id="1090" w:author="Joao Xavier" w:date="2020-07-08T10:02:00Z">
        <w:r w:rsidR="00662459">
          <w:t xml:space="preserve">was </w:t>
        </w:r>
      </w:ins>
      <w:r w:rsidR="00525AEF">
        <w:t>much shorter</w:t>
      </w:r>
      <w:r w:rsidR="00B67E3C">
        <w:t xml:space="preserve"> in succinate</w:t>
      </w:r>
      <w:r w:rsidR="00B5209C">
        <w:t xml:space="preserve"> than in glycerol</w:t>
      </w:r>
      <w:r w:rsidR="007B3C73">
        <w:t xml:space="preserve"> (</w:t>
      </w:r>
      <w:r w:rsidR="007B3C73" w:rsidRPr="00B63BA8">
        <w:rPr>
          <w:highlight w:val="yellow"/>
        </w:rPr>
        <w:t>Supplementary Fig. S10</w:t>
      </w:r>
      <w:r w:rsidR="007B3C73">
        <w:t>)</w:t>
      </w:r>
      <w:r w:rsidR="00FC2A2C">
        <w:t xml:space="preserve">, suggesting </w:t>
      </w:r>
      <w:ins w:id="1091" w:author="Joao Xavier" w:date="2020-07-08T10:03:00Z">
        <w:r w:rsidR="00662459">
          <w:t xml:space="preserve">a </w:t>
        </w:r>
      </w:ins>
      <w:r w:rsidR="00FC2A2C">
        <w:t xml:space="preserve">stronger stress response that </w:t>
      </w:r>
      <w:ins w:id="1092" w:author="Joao Xavier" w:date="2020-07-08T10:03:00Z">
        <w:r w:rsidR="00662459">
          <w:t xml:space="preserve">would </w:t>
        </w:r>
      </w:ins>
      <w:r w:rsidR="00FC2A2C">
        <w:t>shut</w:t>
      </w:r>
      <w:del w:id="1093" w:author="Joao Xavier" w:date="2020-07-08T10:03:00Z">
        <w:r w:rsidR="00FC2A2C" w:rsidDel="00662459">
          <w:delText>s</w:delText>
        </w:r>
      </w:del>
      <w:r w:rsidR="00FC2A2C">
        <w:t xml:space="preserve"> down growth and </w:t>
      </w:r>
      <w:r w:rsidR="00F9033B">
        <w:t>force</w:t>
      </w:r>
      <w:del w:id="1094" w:author="Joao Xavier" w:date="2020-07-08T10:03:00Z">
        <w:r w:rsidR="00F9033B" w:rsidDel="00662459">
          <w:delText>s</w:delText>
        </w:r>
      </w:del>
      <w:r w:rsidR="00F9033B">
        <w:t xml:space="preserve"> </w:t>
      </w:r>
      <w:r w:rsidR="00FC2A2C">
        <w:t>quic</w:t>
      </w:r>
      <w:r w:rsidR="00F9033B">
        <w:t>k</w:t>
      </w:r>
      <w:r w:rsidR="00FC2A2C">
        <w:t xml:space="preserve"> ent</w:t>
      </w:r>
      <w:r w:rsidR="00F9033B">
        <w:t>ry into</w:t>
      </w:r>
      <w:r w:rsidR="00FC2A2C">
        <w:t xml:space="preserve"> stationary phase</w:t>
      </w:r>
      <w:r w:rsidR="00117F3E">
        <w:t xml:space="preserve"> for </w:t>
      </w:r>
      <w:r w:rsidR="00FC2A2C">
        <w:t>cell maintenance.</w:t>
      </w:r>
    </w:p>
    <w:p w14:paraId="25452521" w14:textId="21494A93" w:rsidR="006B6432" w:rsidRDefault="00487ABA">
      <w:pPr>
        <w:spacing w:before="240" w:after="240"/>
        <w:jc w:val="both"/>
        <w:rPr>
          <w:ins w:id="1095" w:author="Joao Xavier" w:date="2020-07-08T10:08:00Z"/>
        </w:rPr>
      </w:pPr>
      <w:r>
        <w:t xml:space="preserve">In the second experiment, we monitored </w:t>
      </w:r>
      <w:r w:rsidR="00C878E8">
        <w:t>hydrogen peroxide (</w:t>
      </w:r>
      <w:r>
        <w:t>H</w:t>
      </w:r>
      <w:r w:rsidRPr="00487ABA">
        <w:rPr>
          <w:vertAlign w:val="subscript"/>
        </w:rPr>
        <w:t>2</w:t>
      </w:r>
      <w:r>
        <w:t>O</w:t>
      </w:r>
      <w:r w:rsidRPr="00487ABA">
        <w:rPr>
          <w:vertAlign w:val="subscript"/>
        </w:rPr>
        <w:t>2</w:t>
      </w:r>
      <w:r w:rsidR="00C878E8">
        <w:t xml:space="preserve">) </w:t>
      </w:r>
      <w:r>
        <w:t>level in the glycerol minimal medium during the growth of our isolates</w:t>
      </w:r>
      <w:r w:rsidR="00605010">
        <w:t xml:space="preserve"> (</w:t>
      </w:r>
      <w:r w:rsidR="00605010" w:rsidRPr="00605010">
        <w:rPr>
          <w:highlight w:val="yellow"/>
        </w:rPr>
        <w:t>Fig. 6</w:t>
      </w:r>
      <w:r w:rsidR="00605010">
        <w:t>)</w:t>
      </w:r>
      <w:r>
        <w:t>.</w:t>
      </w:r>
      <w:r w:rsidR="006A3549">
        <w:t xml:space="preserve"> </w:t>
      </w:r>
      <w:r w:rsidR="006A3549" w:rsidRPr="005E6576">
        <w:t>H</w:t>
      </w:r>
      <w:r w:rsidR="006A3549" w:rsidRPr="005E6576">
        <w:rPr>
          <w:vertAlign w:val="subscript"/>
        </w:rPr>
        <w:t>2</w:t>
      </w:r>
      <w:r w:rsidR="006A3549" w:rsidRPr="005E6576">
        <w:t>O</w:t>
      </w:r>
      <w:r w:rsidR="006A3549" w:rsidRPr="005E6576">
        <w:rPr>
          <w:vertAlign w:val="subscript"/>
        </w:rPr>
        <w:t>2</w:t>
      </w:r>
      <w:r w:rsidR="006A3549">
        <w:t xml:space="preserve"> is a representative ROS that can diffuse freely between cell and the environment.</w:t>
      </w:r>
      <w:r w:rsidR="005E6576">
        <w:t xml:space="preserve"> </w:t>
      </w:r>
      <w:r w:rsidR="005E6576" w:rsidRPr="005E6576">
        <w:t>H</w:t>
      </w:r>
      <w:r w:rsidR="005E6576" w:rsidRPr="005E6576">
        <w:rPr>
          <w:vertAlign w:val="subscript"/>
        </w:rPr>
        <w:t>2</w:t>
      </w:r>
      <w:r w:rsidR="005E6576" w:rsidRPr="005E6576">
        <w:t>O</w:t>
      </w:r>
      <w:r w:rsidR="005E6576" w:rsidRPr="005E6576">
        <w:rPr>
          <w:vertAlign w:val="subscript"/>
        </w:rPr>
        <w:t>2</w:t>
      </w:r>
      <w:r w:rsidR="005E6576">
        <w:t xml:space="preserve"> was detected in the absence of cells, indicating that </w:t>
      </w:r>
      <w:r w:rsidR="00C1530F">
        <w:t>it</w:t>
      </w:r>
      <w:r w:rsidR="005E6576">
        <w:t xml:space="preserve"> can be produced by oxidiz</w:t>
      </w:r>
      <w:r w:rsidR="00C1530F">
        <w:t>ation of</w:t>
      </w:r>
      <w:r w:rsidR="005E6576">
        <w:t xml:space="preserve"> the culture medium. </w:t>
      </w:r>
      <w:del w:id="1096" w:author="Joao Xavier" w:date="2020-07-08T10:03:00Z">
        <w:r w:rsidR="00206637" w:rsidDel="00446655">
          <w:delText>T</w:delText>
        </w:r>
        <w:r w:rsidR="005E6576" w:rsidDel="00446655">
          <w:delText xml:space="preserve">he presence of </w:delText>
        </w:r>
        <w:r w:rsidR="00206637" w:rsidDel="00446655">
          <w:delText xml:space="preserve">cells </w:delText>
        </w:r>
        <w:r w:rsidR="002F4AEA" w:rsidDel="00446655">
          <w:delText>from r</w:delText>
        </w:r>
      </w:del>
      <w:ins w:id="1097" w:author="Joao Xavier" w:date="2020-07-08T10:03:00Z">
        <w:r w:rsidR="00446655">
          <w:t>All r</w:t>
        </w:r>
      </w:ins>
      <w:r w:rsidR="002F4AEA">
        <w:t xml:space="preserve">hamnolipid producers </w:t>
      </w:r>
      <w:ins w:id="1098" w:author="Joao Xavier" w:date="2020-07-08T10:03:00Z">
        <w:r w:rsidR="00446655">
          <w:t xml:space="preserve">tested </w:t>
        </w:r>
      </w:ins>
      <w:r w:rsidR="002F4AEA">
        <w:t xml:space="preserve">(red and green lines) </w:t>
      </w:r>
      <w:ins w:id="1099" w:author="Joao Xavier" w:date="2020-07-08T10:03:00Z">
        <w:r w:rsidR="00446655">
          <w:t xml:space="preserve">could </w:t>
        </w:r>
      </w:ins>
      <w:r w:rsidR="00206637">
        <w:t>degrade</w:t>
      </w:r>
      <w:del w:id="1100" w:author="Joao Xavier" w:date="2020-07-08T10:03:00Z">
        <w:r w:rsidR="00206637" w:rsidDel="00446655">
          <w:delText>d</w:delText>
        </w:r>
      </w:del>
      <w:r w:rsidR="00605010">
        <w:t xml:space="preserve"> </w:t>
      </w:r>
      <w:r w:rsidR="005E6576" w:rsidRPr="005E6576">
        <w:t>H</w:t>
      </w:r>
      <w:r w:rsidR="005E6576" w:rsidRPr="005E6576">
        <w:rPr>
          <w:vertAlign w:val="subscript"/>
        </w:rPr>
        <w:t>2</w:t>
      </w:r>
      <w:r w:rsidR="005E6576" w:rsidRPr="005E6576">
        <w:t>O</w:t>
      </w:r>
      <w:r w:rsidR="005E6576" w:rsidRPr="005E6576">
        <w:rPr>
          <w:vertAlign w:val="subscript"/>
        </w:rPr>
        <w:t>2</w:t>
      </w:r>
      <w:r w:rsidR="00605010">
        <w:t xml:space="preserve"> and reduce</w:t>
      </w:r>
      <w:del w:id="1101" w:author="Joao Xavier" w:date="2020-07-08T10:04:00Z">
        <w:r w:rsidR="00605010" w:rsidDel="00446655">
          <w:delText>d</w:delText>
        </w:r>
      </w:del>
      <w:r w:rsidR="00605010">
        <w:t xml:space="preserve"> its environmental level; </w:t>
      </w:r>
      <w:del w:id="1102" w:author="Joao Xavier" w:date="2020-07-08T10:04:00Z">
        <w:r w:rsidR="00605010" w:rsidDel="00446655">
          <w:delText xml:space="preserve">however, </w:delText>
        </w:r>
      </w:del>
      <w:r w:rsidR="00605010">
        <w:t>the non</w:t>
      </w:r>
      <w:r w:rsidR="002F4AEA">
        <w:t>-</w:t>
      </w:r>
      <w:r w:rsidR="00605010">
        <w:t xml:space="preserve">producers </w:t>
      </w:r>
      <w:r w:rsidR="002F4AEA">
        <w:t xml:space="preserve">(blue lines) polluted the environment with </w:t>
      </w:r>
      <w:r w:rsidR="00774644">
        <w:t xml:space="preserve">even </w:t>
      </w:r>
      <w:r w:rsidR="002F4AEA">
        <w:t xml:space="preserve">more </w:t>
      </w:r>
      <w:r w:rsidR="002F4AEA" w:rsidRPr="005E6576">
        <w:t>H</w:t>
      </w:r>
      <w:r w:rsidR="002F4AEA" w:rsidRPr="005E6576">
        <w:rPr>
          <w:vertAlign w:val="subscript"/>
        </w:rPr>
        <w:t>2</w:t>
      </w:r>
      <w:r w:rsidR="002F4AEA" w:rsidRPr="005E6576">
        <w:t>O</w:t>
      </w:r>
      <w:r w:rsidR="002F4AEA" w:rsidRPr="005E6576">
        <w:rPr>
          <w:vertAlign w:val="subscript"/>
        </w:rPr>
        <w:t>2</w:t>
      </w:r>
      <w:r w:rsidR="002F4AEA">
        <w:t xml:space="preserve"> than the amount they were able to degrade (</w:t>
      </w:r>
      <w:r w:rsidR="002F4AEA" w:rsidRPr="002F4AEA">
        <w:rPr>
          <w:highlight w:val="yellow"/>
        </w:rPr>
        <w:t>Fig. 6A</w:t>
      </w:r>
      <w:r w:rsidR="002F4AEA">
        <w:t xml:space="preserve">). </w:t>
      </w:r>
      <w:del w:id="1103" w:author="Joao Xavier" w:date="2020-07-08T10:04:00Z">
        <w:r w:rsidR="00774644" w:rsidDel="00446655">
          <w:delText xml:space="preserve">Not </w:delText>
        </w:r>
      </w:del>
      <w:ins w:id="1104" w:author="Joao Xavier" w:date="2020-07-08T10:04:00Z">
        <w:r w:rsidR="00446655">
          <w:t>Un</w:t>
        </w:r>
      </w:ins>
      <w:r w:rsidR="00774644">
        <w:t>surprisingly,</w:t>
      </w:r>
      <w:r w:rsidR="002F4AEA">
        <w:t xml:space="preserve"> t</w:t>
      </w:r>
      <w:r w:rsidR="004B3381">
        <w:t xml:space="preserve">he worst </w:t>
      </w:r>
      <w:r w:rsidR="004B3381" w:rsidRPr="005E6576">
        <w:t>H</w:t>
      </w:r>
      <w:r w:rsidR="004B3381" w:rsidRPr="005E6576">
        <w:rPr>
          <w:vertAlign w:val="subscript"/>
        </w:rPr>
        <w:t>2</w:t>
      </w:r>
      <w:r w:rsidR="004B3381" w:rsidRPr="005E6576">
        <w:t>O</w:t>
      </w:r>
      <w:r w:rsidR="004B3381" w:rsidRPr="005E6576">
        <w:rPr>
          <w:vertAlign w:val="subscript"/>
        </w:rPr>
        <w:t>2</w:t>
      </w:r>
      <w:r w:rsidR="004B3381">
        <w:t xml:space="preserve"> </w:t>
      </w:r>
      <w:r w:rsidR="002F4AEA">
        <w:t>degrader M1608</w:t>
      </w:r>
      <w:r w:rsidR="005116EE">
        <w:t xml:space="preserve"> lacked</w:t>
      </w:r>
      <w:r w:rsidR="004B3381">
        <w:t xml:space="preserve"> </w:t>
      </w:r>
      <w:proofErr w:type="spellStart"/>
      <w:r w:rsidR="00F605D1" w:rsidRPr="00F605D1">
        <w:rPr>
          <w:i/>
          <w:iCs/>
        </w:rPr>
        <w:t>k</w:t>
      </w:r>
      <w:r w:rsidR="004B3381" w:rsidRPr="00F605D1">
        <w:rPr>
          <w:i/>
          <w:iCs/>
        </w:rPr>
        <w:t>atE</w:t>
      </w:r>
      <w:proofErr w:type="spellEnd"/>
      <w:r w:rsidR="004B3381">
        <w:t xml:space="preserve"> and </w:t>
      </w:r>
      <w:proofErr w:type="spellStart"/>
      <w:r w:rsidR="004B3381" w:rsidRPr="00F605D1">
        <w:rPr>
          <w:i/>
          <w:iCs/>
        </w:rPr>
        <w:t>gor</w:t>
      </w:r>
      <w:proofErr w:type="spellEnd"/>
      <w:r w:rsidR="004B3381" w:rsidRPr="00F605D1">
        <w:rPr>
          <w:i/>
          <w:iCs/>
        </w:rPr>
        <w:t>,</w:t>
      </w:r>
      <w:r w:rsidR="004B3381">
        <w:t xml:space="preserve"> both of which are important for </w:t>
      </w:r>
      <w:r w:rsidR="004B3381" w:rsidRPr="005E6576">
        <w:t>H</w:t>
      </w:r>
      <w:r w:rsidR="004B3381" w:rsidRPr="005E6576">
        <w:rPr>
          <w:vertAlign w:val="subscript"/>
        </w:rPr>
        <w:t>2</w:t>
      </w:r>
      <w:r w:rsidR="004B3381" w:rsidRPr="005E6576">
        <w:t>O</w:t>
      </w:r>
      <w:r w:rsidR="004B3381" w:rsidRPr="005E6576">
        <w:rPr>
          <w:vertAlign w:val="subscript"/>
        </w:rPr>
        <w:t>2</w:t>
      </w:r>
      <w:r w:rsidR="004B3381">
        <w:t xml:space="preserve"> degradation.</w:t>
      </w:r>
      <w:r w:rsidR="006B6432">
        <w:t xml:space="preserve"> To factor out the possibility that the non-producers degrade</w:t>
      </w:r>
      <w:r w:rsidR="000A341D">
        <w:t>d</w:t>
      </w:r>
      <w:r w:rsidR="006B6432">
        <w:t xml:space="preserve"> less H</w:t>
      </w:r>
      <w:r w:rsidR="006B6432" w:rsidRPr="00487ABA">
        <w:rPr>
          <w:vertAlign w:val="subscript"/>
        </w:rPr>
        <w:t>2</w:t>
      </w:r>
      <w:r w:rsidR="006B6432">
        <w:t>O</w:t>
      </w:r>
      <w:r w:rsidR="006B6432" w:rsidRPr="00487ABA">
        <w:rPr>
          <w:vertAlign w:val="subscript"/>
        </w:rPr>
        <w:t>2</w:t>
      </w:r>
      <w:r w:rsidR="006B6432">
        <w:rPr>
          <w:vertAlign w:val="subscript"/>
        </w:rPr>
        <w:t xml:space="preserve"> </w:t>
      </w:r>
      <w:r w:rsidR="006B6432">
        <w:t>due to lower cell density, we calculated the H</w:t>
      </w:r>
      <w:r w:rsidR="006B6432" w:rsidRPr="00487ABA">
        <w:rPr>
          <w:vertAlign w:val="subscript"/>
        </w:rPr>
        <w:t>2</w:t>
      </w:r>
      <w:r w:rsidR="006B6432">
        <w:t>O</w:t>
      </w:r>
      <w:r w:rsidR="006B6432" w:rsidRPr="00487ABA">
        <w:rPr>
          <w:vertAlign w:val="subscript"/>
        </w:rPr>
        <w:t>2</w:t>
      </w:r>
      <w:r w:rsidR="006B6432">
        <w:rPr>
          <w:vertAlign w:val="subscript"/>
        </w:rPr>
        <w:t xml:space="preserve"> </w:t>
      </w:r>
      <w:r w:rsidR="006B6432">
        <w:t xml:space="preserve">removal rate per cell and </w:t>
      </w:r>
      <w:r w:rsidR="00C81039">
        <w:t xml:space="preserve">observed similar net release of </w:t>
      </w:r>
      <w:r w:rsidR="00C81039" w:rsidRPr="005E6576">
        <w:t>H</w:t>
      </w:r>
      <w:r w:rsidR="00C81039" w:rsidRPr="005E6576">
        <w:rPr>
          <w:vertAlign w:val="subscript"/>
        </w:rPr>
        <w:t>2</w:t>
      </w:r>
      <w:r w:rsidR="00C81039" w:rsidRPr="005E6576">
        <w:t>O</w:t>
      </w:r>
      <w:r w:rsidR="00C81039" w:rsidRPr="005E6576">
        <w:rPr>
          <w:vertAlign w:val="subscript"/>
        </w:rPr>
        <w:t>2</w:t>
      </w:r>
      <w:r w:rsidR="00C81039">
        <w:t xml:space="preserve"> by non-producers</w:t>
      </w:r>
      <w:r w:rsidR="00782DCE">
        <w:t xml:space="preserve"> in the lag phase </w:t>
      </w:r>
      <w:r w:rsidR="00550E32">
        <w:t>(</w:t>
      </w:r>
      <w:r w:rsidR="00550E32" w:rsidRPr="00C81039">
        <w:rPr>
          <w:highlight w:val="yellow"/>
        </w:rPr>
        <w:t>Fig. 6B</w:t>
      </w:r>
      <w:r w:rsidR="00550E32">
        <w:t>)</w:t>
      </w:r>
      <w:r w:rsidR="00782DCE">
        <w:t xml:space="preserve">. However, they become as capable of degrading </w:t>
      </w:r>
      <w:r w:rsidR="00782DCE" w:rsidRPr="005E6576">
        <w:t>H</w:t>
      </w:r>
      <w:r w:rsidR="00782DCE" w:rsidRPr="005E6576">
        <w:rPr>
          <w:vertAlign w:val="subscript"/>
        </w:rPr>
        <w:t>2</w:t>
      </w:r>
      <w:r w:rsidR="00782DCE" w:rsidRPr="005E6576">
        <w:t>O</w:t>
      </w:r>
      <w:r w:rsidR="00782DCE" w:rsidRPr="005E6576">
        <w:rPr>
          <w:vertAlign w:val="subscript"/>
        </w:rPr>
        <w:t>2</w:t>
      </w:r>
      <w:r w:rsidR="00782DCE">
        <w:t xml:space="preserve"> as the producers in the exponential phase, suggesting </w:t>
      </w:r>
      <w:r w:rsidR="0029316E">
        <w:t xml:space="preserve">their antioxidant systems </w:t>
      </w:r>
      <w:r w:rsidR="00782DCE">
        <w:t xml:space="preserve">have slower adaptive responses to the new culture medium and the </w:t>
      </w:r>
      <w:r w:rsidR="00B81C32">
        <w:t xml:space="preserve">immediate </w:t>
      </w:r>
      <w:r w:rsidR="00782DCE">
        <w:t>oxidative shock</w:t>
      </w:r>
      <w:r w:rsidR="00C27649">
        <w:t xml:space="preserve"> </w:t>
      </w:r>
      <w:r w:rsidR="00B81C32">
        <w:t>caused by oxidizing</w:t>
      </w:r>
      <w:r w:rsidR="00782DCE">
        <w:t xml:space="preserve"> the medium components</w:t>
      </w:r>
      <w:r w:rsidR="00B81C32">
        <w:t>.</w:t>
      </w:r>
    </w:p>
    <w:p w14:paraId="1397E9C6" w14:textId="77777777" w:rsidR="00F71781" w:rsidDel="00F71781" w:rsidRDefault="00F71781" w:rsidP="00F71781">
      <w:pPr>
        <w:spacing w:before="240" w:after="240"/>
        <w:jc w:val="both"/>
        <w:rPr>
          <w:del w:id="1105" w:author="Joao Xavier" w:date="2020-07-08T10:08:00Z"/>
          <w:moveTo w:id="1106" w:author="Joao Xavier" w:date="2020-07-08T10:08:00Z"/>
          <w:b/>
          <w:sz w:val="28"/>
          <w:szCs w:val="28"/>
        </w:rPr>
      </w:pPr>
      <w:moveToRangeStart w:id="1107" w:author="Joao Xavier" w:date="2020-07-08T10:08:00Z" w:name="move45095349"/>
      <w:moveTo w:id="1108" w:author="Joao Xavier" w:date="2020-07-08T10:08:00Z">
        <w:r w:rsidRPr="00367AA9">
          <w:rPr>
            <w:b/>
            <w:sz w:val="28"/>
            <w:szCs w:val="28"/>
          </w:rPr>
          <w:t>Discussion</w:t>
        </w:r>
      </w:moveTo>
    </w:p>
    <w:moveToRangeEnd w:id="1107"/>
    <w:p w14:paraId="13BEA3A0" w14:textId="77777777" w:rsidR="00F71781" w:rsidRDefault="00F71781">
      <w:pPr>
        <w:spacing w:before="240" w:after="240"/>
        <w:jc w:val="both"/>
      </w:pPr>
    </w:p>
    <w:p w14:paraId="7AA4F4B2" w14:textId="644D50DB" w:rsidR="002C2779" w:rsidRPr="00AB23C1" w:rsidRDefault="00EF0606">
      <w:pPr>
        <w:spacing w:before="240" w:after="240"/>
        <w:jc w:val="both"/>
      </w:pPr>
      <w:moveFromRangeStart w:id="1109" w:author="Joao Xavier" w:date="2020-07-08T10:07:00Z" w:name="move45095260"/>
      <w:moveFrom w:id="1110" w:author="Joao Xavier" w:date="2020-07-08T10:07:00Z">
        <w:r w:rsidRPr="00EF0606" w:rsidDel="00446655">
          <w:rPr>
            <w:highlight w:val="yellow"/>
          </w:rPr>
          <w:lastRenderedPageBreak/>
          <w:t>Fig. 7</w:t>
        </w:r>
        <w:r w:rsidDel="00446655">
          <w:t xml:space="preserve"> </w:t>
        </w:r>
      </w:moveFrom>
      <w:moveFromRangeEnd w:id="1109"/>
      <w:del w:id="1111" w:author="Joao Xavier" w:date="2020-07-08T10:07:00Z">
        <w:r w:rsidDel="00446655">
          <w:delText xml:space="preserve">summarizes our </w:delText>
        </w:r>
        <w:r w:rsidR="00BC4E35" w:rsidDel="00446655">
          <w:delText xml:space="preserve">major </w:delText>
        </w:r>
        <w:r w:rsidDel="00446655">
          <w:delText xml:space="preserve">finding </w:delText>
        </w:r>
        <w:r w:rsidR="008C187D" w:rsidDel="00446655">
          <w:delText>and further</w:delText>
        </w:r>
      </w:del>
      <w:ins w:id="1112" w:author="Joao Xavier" w:date="2020-07-08T10:07:00Z">
        <w:r w:rsidR="00446655">
          <w:t xml:space="preserve">Taken together, our data leads to </w:t>
        </w:r>
      </w:ins>
      <w:del w:id="1113" w:author="Joao Xavier" w:date="2020-07-08T10:07:00Z">
        <w:r w:rsidR="008C187D" w:rsidDel="00446655">
          <w:delText xml:space="preserve"> </w:delText>
        </w:r>
        <w:r w:rsidR="00C77B4D" w:rsidDel="00446655">
          <w:delText>propose</w:delText>
        </w:r>
        <w:r w:rsidR="008C187D" w:rsidDel="00446655">
          <w:delText>s</w:delText>
        </w:r>
        <w:r w:rsidR="00C77B4D" w:rsidDel="00446655">
          <w:delText xml:space="preserve"> </w:delText>
        </w:r>
      </w:del>
      <w:r w:rsidR="00321A03">
        <w:t xml:space="preserve">a </w:t>
      </w:r>
      <w:r w:rsidR="00C77B4D">
        <w:t xml:space="preserve">molecular mechanism </w:t>
      </w:r>
      <w:r w:rsidR="00321A03">
        <w:t xml:space="preserve">that explains why </w:t>
      </w:r>
      <w:r w:rsidR="00C77B4D">
        <w:t xml:space="preserve">some clinical isolates produce rhamnolipids </w:t>
      </w:r>
      <w:r w:rsidR="00321A03">
        <w:t xml:space="preserve">and swarm </w:t>
      </w:r>
      <w:r w:rsidR="00C77B4D">
        <w:t>while the others do not</w:t>
      </w:r>
      <w:ins w:id="1114" w:author="Joao Xavier" w:date="2020-07-08T10:07:00Z">
        <w:r w:rsidR="00446655">
          <w:t xml:space="preserve"> (</w:t>
        </w:r>
      </w:ins>
      <w:moveToRangeStart w:id="1115" w:author="Joao Xavier" w:date="2020-07-08T10:07:00Z" w:name="move45095260"/>
      <w:moveTo w:id="1116" w:author="Joao Xavier" w:date="2020-07-08T10:07:00Z">
        <w:r w:rsidR="00446655" w:rsidRPr="00EF0606">
          <w:rPr>
            <w:highlight w:val="yellow"/>
          </w:rPr>
          <w:t>Fig. 7</w:t>
        </w:r>
      </w:moveTo>
      <w:moveToRangeEnd w:id="1115"/>
      <w:ins w:id="1117" w:author="Joao Xavier" w:date="2020-07-08T10:07:00Z">
        <w:r w:rsidR="00446655">
          <w:t>):</w:t>
        </w:r>
      </w:ins>
      <w:del w:id="1118" w:author="Joao Xavier" w:date="2020-07-08T10:07:00Z">
        <w:r w:rsidR="008C187D" w:rsidDel="00446655">
          <w:delText>.</w:delText>
        </w:r>
      </w:del>
      <w:r w:rsidR="008C187D">
        <w:t xml:space="preserve"> </w:t>
      </w:r>
      <w:r w:rsidR="00C77B4D">
        <w:t>The rhamnolipid producers typically grow fast</w:t>
      </w:r>
      <w:r w:rsidR="004701FD">
        <w:t xml:space="preserve"> and </w:t>
      </w:r>
      <w:r w:rsidR="00C77B4D">
        <w:t>maintain redox homeostasis due to</w:t>
      </w:r>
      <w:r w:rsidR="004B3381">
        <w:t xml:space="preserve"> their</w:t>
      </w:r>
      <w:r w:rsidR="00C77B4D">
        <w:t xml:space="preserve"> </w:t>
      </w:r>
      <w:r w:rsidR="004B3381">
        <w:t xml:space="preserve">greater </w:t>
      </w:r>
      <w:r w:rsidR="00C77B4D">
        <w:t>abilit</w:t>
      </w:r>
      <w:r w:rsidR="004B3381">
        <w:t>ies</w:t>
      </w:r>
      <w:r w:rsidR="00C77B4D">
        <w:t xml:space="preserve"> to degrade ROS</w:t>
      </w:r>
      <w:ins w:id="1119" w:author="Joao Xavier" w:date="2020-07-08T10:07:00Z">
        <w:r w:rsidR="00F71781">
          <w:t>;</w:t>
        </w:r>
      </w:ins>
      <w:del w:id="1120" w:author="Joao Xavier" w:date="2020-07-08T10:07:00Z">
        <w:r w:rsidR="00C77B4D" w:rsidDel="00F71781">
          <w:delText>.</w:delText>
        </w:r>
      </w:del>
      <w:r w:rsidR="00561DC2">
        <w:t xml:space="preserve"> </w:t>
      </w:r>
      <w:ins w:id="1121" w:author="Joao Xavier" w:date="2020-07-08T10:07:00Z">
        <w:r w:rsidR="00F71781">
          <w:t>b</w:t>
        </w:r>
      </w:ins>
      <w:del w:id="1122" w:author="Joao Xavier" w:date="2020-07-08T10:07:00Z">
        <w:r w:rsidR="00561DC2" w:rsidDel="00F71781">
          <w:delText>B</w:delText>
        </w:r>
      </w:del>
      <w:r w:rsidR="00561DC2">
        <w:t>y contrast, the non-producers</w:t>
      </w:r>
      <w:r w:rsidR="00822B60">
        <w:t xml:space="preserve"> </w:t>
      </w:r>
      <w:r w:rsidR="00561DC2">
        <w:t xml:space="preserve">grow slowly with reduced TCA cycle activity and </w:t>
      </w:r>
      <w:r w:rsidR="004701FD">
        <w:t>increased oxidative stress</w:t>
      </w:r>
      <w:r w:rsidR="00561DC2">
        <w:t xml:space="preserve">. </w:t>
      </w:r>
      <w:r w:rsidR="00C77B4D">
        <w:t>Since</w:t>
      </w:r>
      <w:r w:rsidR="00BC7153">
        <w:t xml:space="preserve"> </w:t>
      </w:r>
      <w:r w:rsidR="00890DCF" w:rsidRPr="005E6576">
        <w:t>H</w:t>
      </w:r>
      <w:r w:rsidR="00890DCF" w:rsidRPr="005E6576">
        <w:rPr>
          <w:vertAlign w:val="subscript"/>
        </w:rPr>
        <w:t>2</w:t>
      </w:r>
      <w:r w:rsidR="00890DCF" w:rsidRPr="005E6576">
        <w:t>O</w:t>
      </w:r>
      <w:r w:rsidR="00890DCF" w:rsidRPr="005E6576">
        <w:rPr>
          <w:vertAlign w:val="subscript"/>
        </w:rPr>
        <w:t>2</w:t>
      </w:r>
      <w:r w:rsidR="00890DCF">
        <w:rPr>
          <w:vertAlign w:val="subscript"/>
        </w:rPr>
        <w:t xml:space="preserve"> </w:t>
      </w:r>
      <w:r w:rsidR="00BC7153">
        <w:t xml:space="preserve">exposure significantly decreased expression of </w:t>
      </w:r>
      <w:r w:rsidR="00452AEC">
        <w:t xml:space="preserve">the key </w:t>
      </w:r>
      <w:r w:rsidR="00BC7153">
        <w:t>quorum-sensing genes</w:t>
      </w:r>
      <w:r w:rsidR="00C77B4D">
        <w:t xml:space="preserve"> (</w:t>
      </w:r>
      <w:proofErr w:type="spellStart"/>
      <w:r w:rsidR="00C448EB" w:rsidRPr="00120995">
        <w:rPr>
          <w:i/>
          <w:iCs/>
        </w:rPr>
        <w:t>LasI</w:t>
      </w:r>
      <w:proofErr w:type="spellEnd"/>
      <w:r w:rsidR="00C448EB">
        <w:t xml:space="preserve">, </w:t>
      </w:r>
      <w:proofErr w:type="spellStart"/>
      <w:r w:rsidR="00C448EB" w:rsidRPr="00120995">
        <w:rPr>
          <w:i/>
          <w:iCs/>
        </w:rPr>
        <w:t>LasR</w:t>
      </w:r>
      <w:proofErr w:type="spellEnd"/>
      <w:r w:rsidR="00C448EB">
        <w:t xml:space="preserve">, </w:t>
      </w:r>
      <w:proofErr w:type="spellStart"/>
      <w:r w:rsidR="00C448EB" w:rsidRPr="00120995">
        <w:rPr>
          <w:i/>
          <w:iCs/>
        </w:rPr>
        <w:t>RhlI</w:t>
      </w:r>
      <w:proofErr w:type="spellEnd"/>
      <w:r w:rsidR="00C448EB">
        <w:t xml:space="preserve">, </w:t>
      </w:r>
      <w:proofErr w:type="spellStart"/>
      <w:r w:rsidR="00C448EB" w:rsidRPr="00120995">
        <w:rPr>
          <w:i/>
          <w:iCs/>
        </w:rPr>
        <w:t>Rhl</w:t>
      </w:r>
      <w:r w:rsidR="00120995">
        <w:rPr>
          <w:i/>
          <w:iCs/>
        </w:rPr>
        <w:t>R</w:t>
      </w:r>
      <w:proofErr w:type="spellEnd"/>
      <w:r w:rsidR="00C448EB">
        <w:t xml:space="preserve">, </w:t>
      </w:r>
      <w:proofErr w:type="spellStart"/>
      <w:r w:rsidR="00C448EB" w:rsidRPr="00120995">
        <w:rPr>
          <w:i/>
          <w:iCs/>
        </w:rPr>
        <w:t>PqsA</w:t>
      </w:r>
      <w:proofErr w:type="spellEnd"/>
      <w:r w:rsidR="00C448EB">
        <w:t xml:space="preserve"> and </w:t>
      </w:r>
      <w:proofErr w:type="spellStart"/>
      <w:r w:rsidR="00C448EB">
        <w:t>PqsR</w:t>
      </w:r>
      <w:proofErr w:type="spellEnd"/>
      <w:r w:rsidR="00C77B4D">
        <w:t xml:space="preserve">) </w:t>
      </w:r>
      <w:r w:rsidR="004B48EF">
        <w:fldChar w:fldCharType="begin"/>
      </w:r>
      <w:r w:rsidR="0047250C">
        <w:instrText>ADDIN F1000_CSL_CITATION&lt;~#@#~&gt;[{"DOI":"10.1007/s00284-019-01858-7","First":false,"Last":false,"PMID":"31907601","abstract":"Pseudomonas aeruginosa is a Gram-negative opportunistic pathogen that causes serious infections in humans, notably cystic fibrosis. P. aeruginosa faces various stresses such as oxidative stress either in the environment or within the host during infection. In the present study, the influence of oxidative stress on both Pseudomonas antibiotic susceptibility and host pathogenesis was characterized. Prior exposure to H2O2 significantly altered P. aeruginosa susceptibility to tested antibiotics; colistin, ciprofloxacin, tobramycin, and ceftazidime. The minimum inhibitory concentrations (MICs) of tested antibiotics either increased or decreased following H2O2 exposure. Importantly, RT-qPCR revealed that expression of quorum sensing genes, that regulate virulence factors production in P. aeruginosa, was significantly higher in unstressed relative to H2O2-stressed cells. The impact of P. aeruginosa exposure to oxidative stress by H2O2 on bacterial pathogenesis was investigated using in vivo mice infection model. Interestingly, exposure to oxidative stress markedly reduces P. aeruginosa pathogenesis in mice. Unstressed P. aeruginosa was able to kill more mice as compared to H2O2-stressed bacteria. In addition, body weight of mice infected with unstressed P. aeruginosa was lower than that of mice inoculated with stressed bacteria. Isolated organs (spleen, liver, and kidney) from mice infected with unstressed bacteria exhibited increased weight as well as bacterial load in comparison with mice infected with stressed bacteria. In summary, current data highlight the impact of oxidative stress on P. aeruginosa antibiotic susceptibility as well as host pathogenesis. These findings could be helpful in treatment of infections caused by this important pathogen.","author":[{"family":"Mohamed","given":"Fatma A"},{"family":"Shaker","given":"Ghada H"},{"family":"Askoura","given":"Momen M"}],"authorYearDisplayFormat":false,"citation-label":"9130921","container-title":"Current Microbiology","container-title-short":"Curr. Microbiol.","id":"9130921","invisible":false,"issued":{"date-parts":[["2020","1","7"]]},"journalAbbreviation":"Curr. Microbiol.","suppress-author":false,"title":"Oxidative Stress Influences Pseudomonas aeruginosa Susceptibility to Antibiotics and Reduces Its Pathogenesis in Host.","type":"article-journal"}]</w:instrText>
      </w:r>
      <w:r w:rsidR="004B48EF">
        <w:fldChar w:fldCharType="separate"/>
      </w:r>
      <w:r w:rsidR="007272A4" w:rsidRPr="007272A4">
        <w:rPr>
          <w:noProof/>
        </w:rPr>
        <w:t xml:space="preserve">(Mohamed </w:t>
      </w:r>
      <w:r w:rsidR="007272A4" w:rsidRPr="007272A4">
        <w:rPr>
          <w:i/>
          <w:noProof/>
        </w:rPr>
        <w:t>et al</w:t>
      </w:r>
      <w:r w:rsidR="007272A4" w:rsidRPr="007272A4">
        <w:rPr>
          <w:noProof/>
        </w:rPr>
        <w:t>, 2020)</w:t>
      </w:r>
      <w:r w:rsidR="004B48EF">
        <w:fldChar w:fldCharType="end"/>
      </w:r>
      <w:r w:rsidR="00C77B4D">
        <w:t xml:space="preserve">, we </w:t>
      </w:r>
      <w:r w:rsidR="00452AEC">
        <w:t>hypothesized t</w:t>
      </w:r>
      <w:r w:rsidR="00C77B4D">
        <w:t>hat</w:t>
      </w:r>
      <w:r w:rsidR="00E1484B">
        <w:t>, for</w:t>
      </w:r>
      <w:r w:rsidR="00C77B4D">
        <w:t xml:space="preserve"> </w:t>
      </w:r>
      <w:r w:rsidR="00E1484B">
        <w:t xml:space="preserve">the non-producers with intact quorum-sensing genes, their expressions </w:t>
      </w:r>
      <w:del w:id="1123" w:author="Joao Xavier" w:date="2020-07-08T10:08:00Z">
        <w:r w:rsidR="00E1484B" w:rsidDel="00F71781">
          <w:delText xml:space="preserve">were </w:delText>
        </w:r>
      </w:del>
      <w:ins w:id="1124" w:author="Joao Xavier" w:date="2020-07-08T10:08:00Z">
        <w:r w:rsidR="00F71781">
          <w:t xml:space="preserve">might be </w:t>
        </w:r>
      </w:ins>
      <w:r w:rsidR="00E1484B">
        <w:t>inhibited in response to oxidative stress</w:t>
      </w:r>
      <w:r w:rsidR="00BF568D">
        <w:t xml:space="preserve">, </w:t>
      </w:r>
      <w:r w:rsidR="00D56138">
        <w:t>which consequently</w:t>
      </w:r>
      <w:r w:rsidR="00BF568D">
        <w:t xml:space="preserve"> abolishes rhamnolipid production</w:t>
      </w:r>
      <w:r w:rsidR="00910BAF">
        <w:t xml:space="preserve"> and swarming</w:t>
      </w:r>
      <w:r w:rsidR="00E1484B">
        <w:t xml:space="preserve">. </w:t>
      </w:r>
      <w:r w:rsidR="00910BAF">
        <w:t>Considering</w:t>
      </w:r>
      <w:r w:rsidR="00C77B4D">
        <w:t xml:space="preserve"> quorum</w:t>
      </w:r>
      <w:r w:rsidR="003E47F0">
        <w:t xml:space="preserve"> </w:t>
      </w:r>
      <w:r w:rsidR="00C77B4D">
        <w:t>s</w:t>
      </w:r>
      <w:r w:rsidR="003E47F0">
        <w:t>e</w:t>
      </w:r>
      <w:r w:rsidR="00C77B4D">
        <w:t>nsing regulates hundreds o</w:t>
      </w:r>
      <w:r w:rsidR="002E2BEE">
        <w:t>f</w:t>
      </w:r>
      <w:r w:rsidR="00C77B4D">
        <w:t xml:space="preserve"> </w:t>
      </w:r>
      <w:r w:rsidR="00926C5E" w:rsidRPr="00926C5E">
        <w:rPr>
          <w:i/>
          <w:iCs/>
        </w:rPr>
        <w:t>P. aeruginosa</w:t>
      </w:r>
      <w:r w:rsidR="00BF568D">
        <w:rPr>
          <w:i/>
          <w:iCs/>
        </w:rPr>
        <w:t xml:space="preserve"> </w:t>
      </w:r>
      <w:r w:rsidR="00BF568D">
        <w:t>genes</w:t>
      </w:r>
      <w:r w:rsidR="00BF568D">
        <w:rPr>
          <w:i/>
          <w:iCs/>
        </w:rPr>
        <w:t xml:space="preserve"> </w:t>
      </w:r>
      <w:r w:rsidR="00BF568D">
        <w:rPr>
          <w:i/>
          <w:iCs/>
        </w:rPr>
        <w:fldChar w:fldCharType="begin"/>
      </w:r>
      <w:r w:rsidR="0047250C">
        <w:rPr>
          <w:i/>
          <w:iCs/>
        </w:rPr>
        <w:instrText>ADDIN F1000_CSL_CITATION&lt;~#@#~&gt;[{"DOI":"10.1128/JB.188.9.3365-3370.2006","First":false,"Last":false,"PMCID":"PMC1447466","PMID":"16621831","abstract":"The opportunistic pathogen Pseudomonas aeruginosa possesses two complete acyl-homoserine lactone (acyl-HSL) signaling systems. One system consists of LasI and LasR, which generate a 3-oxododecanoyl-homoserine lactone signal and respond to that signal, respectively. The other system is RhlI and RhlR, which generate butanoyl-homoserine lactone and respond to butanoyl-homoserine lactone, respectively. These quorum-sensing systems control hundreds of genes. There is also an orphan LasR-RhlR homolog, QscR, for which there is no cognate acyl-HSL synthetic enzyme. We previously reported that a qscR mutant is hypervirulent and showed that QscR transiently represses a few quorum-sensing-controlled genes. To better understand the role of QscR in P. aeruginosa gene regulation and to better understand the relationship between QscR, LasR, and RhlR control of gene expression, we used transcription profiling to identify a QscR-dependent regulon. Our analysis revealed that QscR activates some genes and represses others. Some of the repressed genes are not regulated by the LasR-I or RhlR-I systems, while others are. The LasI-generated 3-oxododecanoyl-homoserine lactone serves as a signal molecule for QscR. Thus, QscR appears to be an integral component of the P. aeruginosa quorum-sensing circuitry. QscR uses the LasI-generated acyl-homoserine lactone signal and controls a specific regulon that overlaps with the already overlapping LasR- and RhlR-dependent regulons.","author":[{"family":"Lequette","given":"Yannick"},{"family":"Lee","given":"Joon-Hee"},{"family":"Ledgham","given":"Fouzia"},{"family":"Lazdunski","given":"Andrée"},{"family":"Greenberg","given":"E Peter"}],"authorYearDisplayFormat":false,"citation-label":"4586230","container-title":"Journal of Bacteriology","container-title-short":"J. Bacteriol.","id":"4586230","invisible":false,"issue":"9","issued":{"date-parts":[["2006","5"]]},"journalAbbreviation":"J. Bacteriol.","page":"3365-3370","suppress-author":false,"title":"A distinct QscR regulon in the Pseudomonas aeruginosa quorum-sensing circuit.","type":"article-journal","volume":"188"}]</w:instrText>
      </w:r>
      <w:r w:rsidR="00BF568D">
        <w:rPr>
          <w:i/>
          <w:iCs/>
        </w:rPr>
        <w:fldChar w:fldCharType="separate"/>
      </w:r>
      <w:r w:rsidR="007272A4" w:rsidRPr="007272A4">
        <w:rPr>
          <w:iCs/>
          <w:noProof/>
        </w:rPr>
        <w:t xml:space="preserve">(Lequette </w:t>
      </w:r>
      <w:r w:rsidR="007272A4" w:rsidRPr="007272A4">
        <w:rPr>
          <w:i/>
          <w:iCs/>
          <w:noProof/>
        </w:rPr>
        <w:t>et al</w:t>
      </w:r>
      <w:r w:rsidR="007272A4" w:rsidRPr="007272A4">
        <w:rPr>
          <w:iCs/>
          <w:noProof/>
        </w:rPr>
        <w:t>, 2006)</w:t>
      </w:r>
      <w:r w:rsidR="00BF568D">
        <w:rPr>
          <w:i/>
          <w:iCs/>
        </w:rPr>
        <w:fldChar w:fldCharType="end"/>
      </w:r>
      <w:r w:rsidR="00C77B4D">
        <w:t xml:space="preserve">, </w:t>
      </w:r>
      <w:r w:rsidR="00BF568D">
        <w:t>s</w:t>
      </w:r>
      <w:r w:rsidR="00C77B4D">
        <w:t>hut</w:t>
      </w:r>
      <w:r w:rsidR="006A063C">
        <w:t xml:space="preserve">ting </w:t>
      </w:r>
      <w:r w:rsidR="00C77B4D">
        <w:t>down quorum</w:t>
      </w:r>
      <w:r w:rsidR="006A063C">
        <w:t>-</w:t>
      </w:r>
      <w:r w:rsidR="00C77B4D">
        <w:t>sensing</w:t>
      </w:r>
      <w:r w:rsidR="006A063C">
        <w:t xml:space="preserve"> control</w:t>
      </w:r>
      <w:r w:rsidR="00C77B4D">
        <w:t xml:space="preserve"> </w:t>
      </w:r>
      <w:r w:rsidR="006A063C">
        <w:t>might be a mechanism to</w:t>
      </w:r>
      <w:r w:rsidR="00BF568D">
        <w:t xml:space="preserve"> save energy and </w:t>
      </w:r>
      <w:r w:rsidR="00C77B4D">
        <w:t xml:space="preserve">divert precious resources to cell </w:t>
      </w:r>
      <w:r w:rsidR="00BF568D">
        <w:t>maintenance</w:t>
      </w:r>
      <w:r w:rsidR="00C77B4D">
        <w:t xml:space="preserve"> and</w:t>
      </w:r>
      <w:r w:rsidR="00BF568D">
        <w:t xml:space="preserve"> </w:t>
      </w:r>
      <w:r w:rsidR="00C77B4D">
        <w:t>oxidative stress</w:t>
      </w:r>
      <w:r w:rsidR="00BF568D">
        <w:t xml:space="preserve"> responses.</w:t>
      </w:r>
      <w:r w:rsidR="00C77B4D">
        <w:t xml:space="preserve"> </w:t>
      </w:r>
      <w:r w:rsidR="00BF568D">
        <w:t>It</w:t>
      </w:r>
      <w:r w:rsidR="00C77B4D">
        <w:t xml:space="preserve"> was</w:t>
      </w:r>
      <w:r w:rsidR="00BF568D">
        <w:t xml:space="preserve"> reported</w:t>
      </w:r>
      <w:r w:rsidR="00C77B4D">
        <w:t xml:space="preserve"> that Lon protease can </w:t>
      </w:r>
      <w:r w:rsidR="00BF568D">
        <w:t>repress both</w:t>
      </w:r>
      <w:r w:rsidR="00C77B4D">
        <w:t xml:space="preserve"> </w:t>
      </w:r>
      <w:proofErr w:type="spellStart"/>
      <w:r w:rsidR="00BF568D">
        <w:t>LasR</w:t>
      </w:r>
      <w:proofErr w:type="spellEnd"/>
      <w:r w:rsidR="00BF568D">
        <w:t>/</w:t>
      </w:r>
      <w:proofErr w:type="spellStart"/>
      <w:r w:rsidR="00BF568D">
        <w:t>LasI</w:t>
      </w:r>
      <w:proofErr w:type="spellEnd"/>
      <w:r w:rsidR="00BF568D">
        <w:t xml:space="preserve"> and </w:t>
      </w:r>
      <w:proofErr w:type="spellStart"/>
      <w:r w:rsidR="00BF568D">
        <w:t>RhlR</w:t>
      </w:r>
      <w:proofErr w:type="spellEnd"/>
      <w:r w:rsidR="00BF568D">
        <w:t>/</w:t>
      </w:r>
      <w:proofErr w:type="spellStart"/>
      <w:r w:rsidR="00BF568D">
        <w:t>RhlI</w:t>
      </w:r>
      <w:proofErr w:type="spellEnd"/>
      <w:r w:rsidR="000D334C">
        <w:t xml:space="preserve"> quorum sensing systems </w:t>
      </w:r>
      <w:r w:rsidR="008E7E3C">
        <w:fldChar w:fldCharType="begin"/>
      </w:r>
      <w:r w:rsidR="0047250C">
        <w:instrText>ADDIN F1000_CSL_CITATION&lt;~#@#~&gt;[{"DOI":"10.1128/JB.01873-07","First":false,"Last":false,"PMCID":"PMC2446771","PMID":"18408026","abstract":"Lon protease, a member of the ATP-dependent protease family, regulates numerous cellular systems by degrading specific substrates. Here, we demonstrate that Lon is involved in the regulation of quorum-sensing (QS) signaling systems in Pseudomonas aeruginosa, an opportunistic human pathogen. The organism has two acyl-homoserine lactone (HSL)-mediated QS systems, LasR/LasI and RhlR/RhlI. Many reports have demonstrated that these two systems are regulated and interconnected by global regulators. We found that lon-disrupted cells overproduce pyocyanin, the biosynthesis of which depends on the RhlR/RhlI system, and show increased levels of a transcriptional regulator, RhlR. The QS systems are organized hierarchically: the RhlR/RhlI system is subordinate to LasR/LasI. To elucidate the mechanism by which Lon negatively regulates RhlR/RhlI, we examined the effect of lon disruption on the LasR/LasI system. We found that Lon represses the expression of LasR/LasI by degrading LasI, an HSL synthase, leading to negative regulation of the RhlR/RhlI system. RhlR/RhlI was also shown to be regulated by Lon independently of LasR/LasI via regulation of RhlI, an HSL synthase. In view of these findings, it is suggested that Lon protease is a powerful negative regulator of both HSL-mediated QS systems in P. aeruginosa.","author":[{"family":"Takaya","given":"Akiko"},{"family":"Tabuchi","given":"Fumiaki"},{"family":"Tsuchiya","given":"Hiroko"},{"family":"Isogai","given":"Emiko"},{"family":"Yamamoto","given":"Tomoko"}],"authorYearDisplayFormat":false,"citation-label":"5479645","container-title":"Journal of Bacteriology","container-title-short":"J. Bacteriol.","id":"5479645","invisible":false,"issue":"12","issued":{"date-parts":[["2008","6"]]},"journalAbbreviation":"J. Bacteriol.","page":"4181-4188","suppress-author":false,"title":"Negative regulation of quorum-sensing systems in Pseudomonas aeruginosa by ATP-dependent Lon protease.","type":"article-journal","volume":"190"}]</w:instrText>
      </w:r>
      <w:r w:rsidR="008E7E3C">
        <w:fldChar w:fldCharType="separate"/>
      </w:r>
      <w:r w:rsidR="007272A4" w:rsidRPr="007272A4">
        <w:rPr>
          <w:noProof/>
        </w:rPr>
        <w:t xml:space="preserve">(Takaya </w:t>
      </w:r>
      <w:r w:rsidR="007272A4" w:rsidRPr="007272A4">
        <w:rPr>
          <w:i/>
          <w:noProof/>
        </w:rPr>
        <w:t>et al</w:t>
      </w:r>
      <w:r w:rsidR="007272A4" w:rsidRPr="007272A4">
        <w:rPr>
          <w:noProof/>
        </w:rPr>
        <w:t>, 2008)</w:t>
      </w:r>
      <w:r w:rsidR="008E7E3C">
        <w:fldChar w:fldCharType="end"/>
      </w:r>
      <w:r w:rsidR="006A063C">
        <w:t>; we suspect that</w:t>
      </w:r>
      <w:r w:rsidR="00C77B4D">
        <w:t xml:space="preserve"> </w:t>
      </w:r>
      <w:r w:rsidR="006A063C">
        <w:t xml:space="preserve">the negative regulation of rhamnolipid production by oxidative stress is mediated by the Lon protease, which is </w:t>
      </w:r>
      <w:r w:rsidR="00BD216B">
        <w:t xml:space="preserve">upregulated </w:t>
      </w:r>
      <w:r w:rsidR="006A063C">
        <w:t>by oxidative stress</w:t>
      </w:r>
      <w:r w:rsidR="00BD216B">
        <w:t xml:space="preserve"> </w:t>
      </w:r>
      <w:r w:rsidR="00DC5F52">
        <w:t>and</w:t>
      </w:r>
      <w:r w:rsidR="006A063C">
        <w:t xml:space="preserve"> </w:t>
      </w:r>
      <w:r w:rsidR="00BD216B">
        <w:t>inhibit</w:t>
      </w:r>
      <w:r w:rsidR="00DC5F52">
        <w:t>s</w:t>
      </w:r>
      <w:r w:rsidR="00BD216B">
        <w:t xml:space="preserve"> </w:t>
      </w:r>
      <w:r w:rsidR="006639C2">
        <w:t xml:space="preserve">quorum-sensing </w:t>
      </w:r>
      <w:r w:rsidR="00FD798F">
        <w:t>responses.</w:t>
      </w:r>
    </w:p>
    <w:p w14:paraId="6233F885" w14:textId="301E9BBC" w:rsidR="00655E4E" w:rsidRPr="005D16C3" w:rsidDel="00F71781" w:rsidRDefault="00D27EFC">
      <w:pPr>
        <w:spacing w:before="240" w:after="240"/>
        <w:jc w:val="both"/>
        <w:rPr>
          <w:moveFrom w:id="1125" w:author="Joao Xavier" w:date="2020-07-08T10:08:00Z"/>
          <w:bCs/>
          <w:sz w:val="28"/>
          <w:szCs w:val="28"/>
          <w:rPrChange w:id="1126" w:author="Joao Xavier" w:date="2020-07-08T10:09:00Z">
            <w:rPr>
              <w:moveFrom w:id="1127" w:author="Joao Xavier" w:date="2020-07-08T10:08:00Z"/>
              <w:b/>
              <w:sz w:val="28"/>
              <w:szCs w:val="28"/>
            </w:rPr>
          </w:rPrChange>
        </w:rPr>
      </w:pPr>
      <w:moveFromRangeStart w:id="1128" w:author="Joao Xavier" w:date="2020-07-08T10:08:00Z" w:name="move45095349"/>
      <w:moveFrom w:id="1129" w:author="Joao Xavier" w:date="2020-07-08T10:08:00Z">
        <w:r w:rsidRPr="005D16C3" w:rsidDel="00F71781">
          <w:rPr>
            <w:bCs/>
            <w:sz w:val="28"/>
            <w:szCs w:val="28"/>
            <w:rPrChange w:id="1130" w:author="Joao Xavier" w:date="2020-07-08T10:09:00Z">
              <w:rPr>
                <w:b/>
                <w:sz w:val="28"/>
                <w:szCs w:val="28"/>
              </w:rPr>
            </w:rPrChange>
          </w:rPr>
          <w:t>Discussion</w:t>
        </w:r>
      </w:moveFrom>
    </w:p>
    <w:moveFromRangeEnd w:id="1128"/>
    <w:p w14:paraId="11FF6A5E" w14:textId="4585F76E" w:rsidR="00355073" w:rsidRPr="003E5A8B" w:rsidRDefault="00BF6473" w:rsidP="00CE7730">
      <w:pPr>
        <w:spacing w:before="240" w:after="240"/>
        <w:jc w:val="both"/>
        <w:rPr>
          <w:color w:val="000000" w:themeColor="text1"/>
        </w:rPr>
      </w:pPr>
      <w:del w:id="1131" w:author="Joao Xavier" w:date="2020-07-08T10:09:00Z">
        <w:r w:rsidRPr="005D16C3" w:rsidDel="005D16C3">
          <w:rPr>
            <w:bCs/>
            <w:color w:val="000000" w:themeColor="text1"/>
            <w:rPrChange w:id="1132" w:author="Joao Xavier" w:date="2020-07-08T10:09:00Z">
              <w:rPr>
                <w:color w:val="000000" w:themeColor="text1"/>
              </w:rPr>
            </w:rPrChange>
          </w:rPr>
          <w:delText xml:space="preserve">In </w:delText>
        </w:r>
        <w:r w:rsidRPr="005D16C3" w:rsidDel="00F71781">
          <w:rPr>
            <w:bCs/>
            <w:color w:val="000000" w:themeColor="text1"/>
            <w:rPrChange w:id="1133" w:author="Joao Xavier" w:date="2020-07-08T10:09:00Z">
              <w:rPr>
                <w:color w:val="000000" w:themeColor="text1"/>
              </w:rPr>
            </w:rPrChange>
          </w:rPr>
          <w:delText>this study</w:delText>
        </w:r>
        <w:r w:rsidRPr="005D16C3" w:rsidDel="005D16C3">
          <w:rPr>
            <w:bCs/>
            <w:color w:val="000000" w:themeColor="text1"/>
            <w:rPrChange w:id="1134" w:author="Joao Xavier" w:date="2020-07-08T10:09:00Z">
              <w:rPr>
                <w:color w:val="000000" w:themeColor="text1"/>
              </w:rPr>
            </w:rPrChange>
          </w:rPr>
          <w:delText>, w</w:delText>
        </w:r>
      </w:del>
      <w:ins w:id="1135" w:author="Joao Xavier" w:date="2020-07-08T10:09:00Z">
        <w:r w:rsidR="005D16C3" w:rsidRPr="005D16C3">
          <w:rPr>
            <w:bCs/>
            <w:sz w:val="28"/>
            <w:szCs w:val="28"/>
            <w:rPrChange w:id="1136" w:author="Joao Xavier" w:date="2020-07-08T10:09:00Z">
              <w:rPr>
                <w:b/>
                <w:sz w:val="28"/>
                <w:szCs w:val="28"/>
              </w:rPr>
            </w:rPrChange>
          </w:rPr>
          <w:t>W</w:t>
        </w:r>
      </w:ins>
      <w:r>
        <w:rPr>
          <w:color w:val="000000" w:themeColor="text1"/>
        </w:rPr>
        <w:t xml:space="preserve">e showed diversity of swarming and rhamnolipid production across clinical isolates of </w:t>
      </w:r>
      <w:r w:rsidRPr="0031457A">
        <w:rPr>
          <w:i/>
          <w:iCs/>
          <w:color w:val="000000" w:themeColor="text1"/>
        </w:rPr>
        <w:t>P. aeruginosa</w:t>
      </w:r>
      <w:r>
        <w:rPr>
          <w:color w:val="000000" w:themeColor="text1"/>
        </w:rPr>
        <w:t xml:space="preserve"> and provided mechanistic explanations that underlie the observed diversity. The diversity </w:t>
      </w:r>
      <w:r w:rsidR="001311B5">
        <w:rPr>
          <w:color w:val="000000" w:themeColor="text1"/>
        </w:rPr>
        <w:t>is</w:t>
      </w:r>
      <w:r>
        <w:rPr>
          <w:color w:val="000000" w:themeColor="text1"/>
        </w:rPr>
        <w:t xml:space="preserve"> partially </w:t>
      </w:r>
      <w:r w:rsidR="00053541">
        <w:rPr>
          <w:color w:val="000000" w:themeColor="text1"/>
        </w:rPr>
        <w:t>attributed to the</w:t>
      </w:r>
      <w:r>
        <w:rPr>
          <w:color w:val="000000" w:themeColor="text1"/>
        </w:rPr>
        <w:t xml:space="preserve"> loss of genes</w:t>
      </w:r>
      <w:r w:rsidR="00053541">
        <w:rPr>
          <w:color w:val="000000" w:themeColor="text1"/>
        </w:rPr>
        <w:t xml:space="preserve"> essential to both phenotypes</w:t>
      </w:r>
      <w:r>
        <w:rPr>
          <w:color w:val="000000" w:themeColor="text1"/>
        </w:rPr>
        <w:t>, such as those encoding flagellar proteins and quorum-sensing regulators (</w:t>
      </w:r>
      <w:r w:rsidRPr="00441C7A">
        <w:rPr>
          <w:color w:val="000000" w:themeColor="text1"/>
          <w:highlight w:val="yellow"/>
        </w:rPr>
        <w:t>Table 1</w:t>
      </w:r>
      <w:r>
        <w:rPr>
          <w:color w:val="000000" w:themeColor="text1"/>
        </w:rPr>
        <w:t xml:space="preserve">). </w:t>
      </w:r>
      <w:del w:id="1137" w:author="Joao Xavier" w:date="2020-07-08T10:10:00Z">
        <w:r w:rsidR="00801B44" w:rsidDel="005D16C3">
          <w:rPr>
            <w:color w:val="000000" w:themeColor="text1"/>
          </w:rPr>
          <w:delText>Compared to rhamnolipid producers</w:delText>
        </w:r>
        <w:r w:rsidDel="005D16C3">
          <w:rPr>
            <w:color w:val="000000" w:themeColor="text1"/>
          </w:rPr>
          <w:delText>, the</w:delText>
        </w:r>
      </w:del>
      <w:ins w:id="1138" w:author="Joao Xavier" w:date="2020-07-08T10:10:00Z">
        <w:r w:rsidR="005D16C3">
          <w:rPr>
            <w:color w:val="000000" w:themeColor="text1"/>
          </w:rPr>
          <w:t>Rhamnolipid</w:t>
        </w:r>
      </w:ins>
      <w:r>
        <w:rPr>
          <w:color w:val="000000" w:themeColor="text1"/>
        </w:rPr>
        <w:t xml:space="preserve"> non-producers generally </w:t>
      </w:r>
      <w:r w:rsidR="00801B44">
        <w:rPr>
          <w:color w:val="000000" w:themeColor="text1"/>
        </w:rPr>
        <w:t>have slower growth and</w:t>
      </w:r>
      <w:r>
        <w:rPr>
          <w:color w:val="000000" w:themeColor="text1"/>
        </w:rPr>
        <w:t xml:space="preserve"> perturbed TCA cycle and amino acid metabolism. </w:t>
      </w:r>
      <w:r w:rsidR="00355073">
        <w:rPr>
          <w:color w:val="000000" w:themeColor="text1"/>
        </w:rPr>
        <w:t>W</w:t>
      </w:r>
      <w:r>
        <w:rPr>
          <w:color w:val="000000" w:themeColor="text1"/>
        </w:rPr>
        <w:t xml:space="preserve">e demonstrate that these metabolic perturbations </w:t>
      </w:r>
      <w:del w:id="1139" w:author="Joao Xavier" w:date="2020-07-08T10:10:00Z">
        <w:r w:rsidR="00355073" w:rsidDel="005D16C3">
          <w:rPr>
            <w:color w:val="000000" w:themeColor="text1"/>
          </w:rPr>
          <w:delText xml:space="preserve">in the non-producers </w:delText>
        </w:r>
      </w:del>
      <w:del w:id="1140" w:author="Joao Xavier" w:date="2020-07-08T10:09:00Z">
        <w:r w:rsidDel="00F71781">
          <w:rPr>
            <w:color w:val="000000" w:themeColor="text1"/>
          </w:rPr>
          <w:delText xml:space="preserve">are </w:delText>
        </w:r>
        <w:r w:rsidR="00CE53EE" w:rsidDel="00F71781">
          <w:rPr>
            <w:color w:val="000000" w:themeColor="text1"/>
          </w:rPr>
          <w:delText>consequences of</w:delText>
        </w:r>
      </w:del>
      <w:ins w:id="1141" w:author="Joao Xavier" w:date="2020-07-08T10:09:00Z">
        <w:r w:rsidR="00F71781">
          <w:rPr>
            <w:color w:val="000000" w:themeColor="text1"/>
          </w:rPr>
          <w:t>coincide with</w:t>
        </w:r>
      </w:ins>
      <w:r w:rsidR="00CE53EE">
        <w:rPr>
          <w:color w:val="000000" w:themeColor="text1"/>
        </w:rPr>
        <w:t xml:space="preserve"> </w:t>
      </w:r>
      <w:r w:rsidR="00D459EE">
        <w:rPr>
          <w:color w:val="000000" w:themeColor="text1"/>
        </w:rPr>
        <w:t>disrupted redox homeostasis</w:t>
      </w:r>
      <w:r w:rsidR="00CE53EE">
        <w:rPr>
          <w:color w:val="000000" w:themeColor="text1"/>
        </w:rPr>
        <w:t>,</w:t>
      </w:r>
      <w:r w:rsidR="00D459EE">
        <w:rPr>
          <w:color w:val="000000" w:themeColor="text1"/>
        </w:rPr>
        <w:t xml:space="preserve"> </w:t>
      </w:r>
      <w:r w:rsidR="00CE53EE">
        <w:rPr>
          <w:color w:val="000000" w:themeColor="text1"/>
        </w:rPr>
        <w:t xml:space="preserve">which </w:t>
      </w:r>
      <w:del w:id="1142" w:author="Joao Xavier" w:date="2020-07-08T10:09:00Z">
        <w:r w:rsidR="00CE53EE" w:rsidDel="00F71781">
          <w:rPr>
            <w:color w:val="000000" w:themeColor="text1"/>
          </w:rPr>
          <w:delText>are</w:delText>
        </w:r>
        <w:r w:rsidR="00801B44" w:rsidDel="00F71781">
          <w:rPr>
            <w:color w:val="000000" w:themeColor="text1"/>
          </w:rPr>
          <w:delText xml:space="preserve"> </w:delText>
        </w:r>
      </w:del>
      <w:ins w:id="1143" w:author="Joao Xavier" w:date="2020-07-08T10:09:00Z">
        <w:r w:rsidR="00F71781">
          <w:rPr>
            <w:color w:val="000000" w:themeColor="text1"/>
          </w:rPr>
          <w:t xml:space="preserve">is </w:t>
        </w:r>
      </w:ins>
      <w:r w:rsidR="00801B44">
        <w:rPr>
          <w:color w:val="000000" w:themeColor="text1"/>
        </w:rPr>
        <w:t>possibly</w:t>
      </w:r>
      <w:r w:rsidR="00CE53EE">
        <w:rPr>
          <w:color w:val="000000" w:themeColor="text1"/>
        </w:rPr>
        <w:t xml:space="preserve"> caused by </w:t>
      </w:r>
      <w:del w:id="1144" w:author="Joao Xavier" w:date="2020-07-08T10:10:00Z">
        <w:r w:rsidR="00801B44" w:rsidDel="00306CC7">
          <w:rPr>
            <w:color w:val="000000" w:themeColor="text1"/>
          </w:rPr>
          <w:delText xml:space="preserve">their </w:delText>
        </w:r>
        <w:r w:rsidR="00257EB8" w:rsidDel="00306CC7">
          <w:rPr>
            <w:color w:val="000000" w:themeColor="text1"/>
          </w:rPr>
          <w:delText>genetic deficiency in</w:delText>
        </w:r>
      </w:del>
      <w:ins w:id="1145" w:author="Joao Xavier" w:date="2020-07-08T10:10:00Z">
        <w:r w:rsidR="00306CC7">
          <w:rPr>
            <w:color w:val="000000" w:themeColor="text1"/>
          </w:rPr>
          <w:t xml:space="preserve">loss of genes </w:t>
        </w:r>
      </w:ins>
      <w:ins w:id="1146" w:author="Joao Xavier" w:date="2020-07-08T10:11:00Z">
        <w:r w:rsidR="00306CC7">
          <w:rPr>
            <w:color w:val="000000" w:themeColor="text1"/>
          </w:rPr>
          <w:t>that encode</w:t>
        </w:r>
      </w:ins>
      <w:r w:rsidR="00257EB8">
        <w:rPr>
          <w:color w:val="000000" w:themeColor="text1"/>
        </w:rPr>
        <w:t xml:space="preserve"> </w:t>
      </w:r>
      <w:del w:id="1147" w:author="Joao Xavier" w:date="2020-07-08T10:11:00Z">
        <w:r w:rsidR="00CE53EE" w:rsidDel="00306CC7">
          <w:rPr>
            <w:color w:val="000000" w:themeColor="text1"/>
          </w:rPr>
          <w:delText>detoxif</w:delText>
        </w:r>
        <w:r w:rsidR="00257EB8" w:rsidDel="00306CC7">
          <w:rPr>
            <w:color w:val="000000" w:themeColor="text1"/>
          </w:rPr>
          <w:delText>y</w:delText>
        </w:r>
      </w:del>
      <w:del w:id="1148" w:author="Joao Xavier" w:date="2020-07-08T10:10:00Z">
        <w:r w:rsidR="00257EB8" w:rsidDel="00306CC7">
          <w:rPr>
            <w:color w:val="000000" w:themeColor="text1"/>
          </w:rPr>
          <w:delText>ing</w:delText>
        </w:r>
      </w:del>
      <w:del w:id="1149" w:author="Joao Xavier" w:date="2020-07-08T10:11:00Z">
        <w:r w:rsidR="008D68E8" w:rsidDel="00306CC7">
          <w:rPr>
            <w:color w:val="000000" w:themeColor="text1"/>
          </w:rPr>
          <w:delText xml:space="preserve"> </w:delText>
        </w:r>
      </w:del>
      <w:r w:rsidR="008D68E8">
        <w:rPr>
          <w:color w:val="000000" w:themeColor="text1"/>
        </w:rPr>
        <w:t>ROS</w:t>
      </w:r>
      <w:ins w:id="1150" w:author="Joao Xavier" w:date="2020-07-08T10:11:00Z">
        <w:r w:rsidR="00306CC7">
          <w:rPr>
            <w:color w:val="000000" w:themeColor="text1"/>
          </w:rPr>
          <w:t xml:space="preserve"> detoxification functions (</w:t>
        </w:r>
        <w:r w:rsidR="00306CC7" w:rsidRPr="00306CC7">
          <w:rPr>
            <w:color w:val="000000" w:themeColor="text1"/>
            <w:highlight w:val="yellow"/>
            <w:rPrChange w:id="1151" w:author="Joao Xavier" w:date="2020-07-08T10:11:00Z">
              <w:rPr>
                <w:color w:val="000000" w:themeColor="text1"/>
              </w:rPr>
            </w:rPrChange>
          </w:rPr>
          <w:t>#give examples found here#</w:t>
        </w:r>
        <w:r w:rsidR="00306CC7">
          <w:rPr>
            <w:color w:val="000000" w:themeColor="text1"/>
          </w:rPr>
          <w:t>)</w:t>
        </w:r>
      </w:ins>
      <w:r w:rsidR="008D68E8">
        <w:rPr>
          <w:color w:val="000000" w:themeColor="text1"/>
        </w:rPr>
        <w:t>.</w:t>
      </w:r>
      <w:r w:rsidR="00CE53EE">
        <w:rPr>
          <w:color w:val="000000" w:themeColor="text1"/>
        </w:rPr>
        <w:t xml:space="preserve"> </w:t>
      </w:r>
      <w:del w:id="1152" w:author="Joao Xavier" w:date="2020-07-08T10:12:00Z">
        <w:r w:rsidR="003A080F" w:rsidDel="00306CC7">
          <w:rPr>
            <w:color w:val="000000" w:themeColor="text1"/>
          </w:rPr>
          <w:delText xml:space="preserve">Our findings </w:delText>
        </w:r>
        <w:r w:rsidR="003E5A8B" w:rsidDel="00306CC7">
          <w:rPr>
            <w:color w:val="000000" w:themeColor="text1"/>
          </w:rPr>
          <w:delText xml:space="preserve">thus </w:delText>
        </w:r>
        <w:r w:rsidR="003A080F" w:rsidDel="00306CC7">
          <w:rPr>
            <w:color w:val="000000" w:themeColor="text1"/>
          </w:rPr>
          <w:delText xml:space="preserve">suggest that </w:delText>
        </w:r>
        <w:r w:rsidR="00801B44" w:rsidDel="00306CC7">
          <w:rPr>
            <w:color w:val="000000" w:themeColor="text1"/>
          </w:rPr>
          <w:delText xml:space="preserve">the </w:delText>
        </w:r>
        <w:r w:rsidR="002262A2" w:rsidDel="00306CC7">
          <w:rPr>
            <w:color w:val="000000" w:themeColor="text1"/>
          </w:rPr>
          <w:delText>differential</w:delText>
        </w:r>
        <w:r w:rsidR="00801B44" w:rsidDel="00306CC7">
          <w:rPr>
            <w:color w:val="000000" w:themeColor="text1"/>
          </w:rPr>
          <w:delText xml:space="preserve"> redox state</w:delText>
        </w:r>
        <w:r w:rsidR="002262A2" w:rsidDel="00306CC7">
          <w:rPr>
            <w:color w:val="000000" w:themeColor="text1"/>
          </w:rPr>
          <w:delText>s</w:delText>
        </w:r>
        <w:r w:rsidR="00801B44" w:rsidDel="00306CC7">
          <w:rPr>
            <w:color w:val="000000" w:themeColor="text1"/>
          </w:rPr>
          <w:delText xml:space="preserve"> </w:delText>
        </w:r>
        <w:r w:rsidR="002262A2" w:rsidDel="00306CC7">
          <w:rPr>
            <w:color w:val="000000" w:themeColor="text1"/>
          </w:rPr>
          <w:delText>across</w:delText>
        </w:r>
        <w:r w:rsidR="00801B44" w:rsidDel="00306CC7">
          <w:rPr>
            <w:color w:val="000000" w:themeColor="text1"/>
          </w:rPr>
          <w:delText xml:space="preserve"> </w:delText>
        </w:r>
        <w:r w:rsidR="002262A2" w:rsidDel="00306CC7">
          <w:rPr>
            <w:color w:val="000000" w:themeColor="text1"/>
          </w:rPr>
          <w:delText xml:space="preserve">all </w:delText>
        </w:r>
        <w:r w:rsidR="00801B44" w:rsidRPr="00801B44" w:rsidDel="00306CC7">
          <w:rPr>
            <w:i/>
            <w:iCs/>
            <w:color w:val="000000" w:themeColor="text1"/>
          </w:rPr>
          <w:delText>P. aeruginosa</w:delText>
        </w:r>
        <w:r w:rsidR="00801B44" w:rsidDel="00306CC7">
          <w:rPr>
            <w:color w:val="000000" w:themeColor="text1"/>
          </w:rPr>
          <w:delText xml:space="preserve"> </w:delText>
        </w:r>
        <w:r w:rsidR="00970F9C" w:rsidDel="00306CC7">
          <w:rPr>
            <w:color w:val="000000" w:themeColor="text1"/>
          </w:rPr>
          <w:delText>strain</w:delText>
        </w:r>
        <w:r w:rsidR="00677C99" w:rsidDel="00306CC7">
          <w:rPr>
            <w:color w:val="000000" w:themeColor="text1"/>
          </w:rPr>
          <w:delText>s</w:delText>
        </w:r>
        <w:r w:rsidR="00970F9C" w:rsidDel="00306CC7">
          <w:rPr>
            <w:color w:val="000000" w:themeColor="text1"/>
          </w:rPr>
          <w:delText xml:space="preserve"> </w:delText>
        </w:r>
        <w:r w:rsidR="008D68E8" w:rsidDel="00306CC7">
          <w:rPr>
            <w:color w:val="000000" w:themeColor="text1"/>
          </w:rPr>
          <w:delText xml:space="preserve">are </w:delText>
        </w:r>
        <w:r w:rsidR="003A080F" w:rsidDel="00306CC7">
          <w:rPr>
            <w:color w:val="000000" w:themeColor="text1"/>
          </w:rPr>
          <w:delText>the f</w:delText>
        </w:r>
        <w:r w:rsidDel="00306CC7">
          <w:rPr>
            <w:color w:val="000000" w:themeColor="text1"/>
          </w:rPr>
          <w:delText xml:space="preserve">undamental </w:delText>
        </w:r>
        <w:r w:rsidR="003A080F" w:rsidDel="00306CC7">
          <w:rPr>
            <w:color w:val="000000" w:themeColor="text1"/>
          </w:rPr>
          <w:delText xml:space="preserve">metabolic factors associated with </w:delText>
        </w:r>
        <w:r w:rsidDel="00306CC7">
          <w:rPr>
            <w:color w:val="000000" w:themeColor="text1"/>
          </w:rPr>
          <w:delText>the observed diversity.</w:delText>
        </w:r>
        <w:r w:rsidR="00801B44" w:rsidDel="00306CC7">
          <w:rPr>
            <w:color w:val="000000" w:themeColor="text1"/>
          </w:rPr>
          <w:delText xml:space="preserve"> Since</w:delText>
        </w:r>
      </w:del>
      <w:ins w:id="1153" w:author="Joao Xavier" w:date="2020-07-08T10:12:00Z">
        <w:r w:rsidR="00306CC7">
          <w:rPr>
            <w:color w:val="000000" w:themeColor="text1"/>
          </w:rPr>
          <w:t>All</w:t>
        </w:r>
      </w:ins>
      <w:r w:rsidR="00801B44">
        <w:rPr>
          <w:color w:val="000000" w:themeColor="text1"/>
        </w:rPr>
        <w:t xml:space="preserve"> our clinical strains were isolated from </w:t>
      </w:r>
      <w:r w:rsidR="00436ADF">
        <w:rPr>
          <w:color w:val="000000" w:themeColor="text1"/>
        </w:rPr>
        <w:t>hospitalized</w:t>
      </w:r>
      <w:r w:rsidR="00426377">
        <w:rPr>
          <w:color w:val="000000" w:themeColor="text1"/>
        </w:rPr>
        <w:t xml:space="preserve"> </w:t>
      </w:r>
      <w:r w:rsidR="00801B44">
        <w:rPr>
          <w:color w:val="000000" w:themeColor="text1"/>
        </w:rPr>
        <w:t xml:space="preserve">patients, </w:t>
      </w:r>
      <w:del w:id="1154" w:author="Joao Xavier" w:date="2020-07-08T10:12:00Z">
        <w:r w:rsidR="00801B44" w:rsidDel="00306CC7">
          <w:rPr>
            <w:color w:val="000000" w:themeColor="text1"/>
          </w:rPr>
          <w:delText xml:space="preserve">they </w:delText>
        </w:r>
      </w:del>
      <w:ins w:id="1155" w:author="Joao Xavier" w:date="2020-07-08T10:12:00Z">
        <w:r w:rsidR="00306CC7">
          <w:rPr>
            <w:color w:val="000000" w:themeColor="text1"/>
          </w:rPr>
          <w:t xml:space="preserve">a host-associated environment where we may expect </w:t>
        </w:r>
      </w:ins>
      <w:del w:id="1156" w:author="Joao Xavier" w:date="2020-07-08T10:12:00Z">
        <w:r w:rsidR="00801B44" w:rsidDel="00306CC7">
          <w:rPr>
            <w:color w:val="000000" w:themeColor="text1"/>
          </w:rPr>
          <w:delText xml:space="preserve">are expected to experience a </w:delText>
        </w:r>
      </w:del>
      <w:r w:rsidR="00801B44">
        <w:rPr>
          <w:color w:val="000000" w:themeColor="text1"/>
        </w:rPr>
        <w:t>r</w:t>
      </w:r>
      <w:r>
        <w:rPr>
          <w:color w:val="000000" w:themeColor="text1"/>
        </w:rPr>
        <w:t>edox stress</w:t>
      </w:r>
      <w:ins w:id="1157" w:author="Joao Xavier" w:date="2020-07-08T10:12:00Z">
        <w:r w:rsidR="00306CC7">
          <w:rPr>
            <w:color w:val="000000" w:themeColor="text1"/>
          </w:rPr>
          <w:t>es</w:t>
        </w:r>
      </w:ins>
      <w:r>
        <w:rPr>
          <w:color w:val="000000" w:themeColor="text1"/>
        </w:rPr>
        <w:t xml:space="preserve"> </w:t>
      </w:r>
      <w:del w:id="1158" w:author="Joao Xavier" w:date="2020-07-08T10:12:00Z">
        <w:r w:rsidDel="00306CC7">
          <w:rPr>
            <w:color w:val="000000" w:themeColor="text1"/>
          </w:rPr>
          <w:delText>environment because</w:delText>
        </w:r>
      </w:del>
      <w:ins w:id="1159" w:author="Joao Xavier" w:date="2020-07-08T10:12:00Z">
        <w:r w:rsidR="00306CC7">
          <w:rPr>
            <w:color w:val="000000" w:themeColor="text1"/>
          </w:rPr>
          <w:t>such as</w:t>
        </w:r>
      </w:ins>
      <w:r>
        <w:rPr>
          <w:color w:val="000000" w:themeColor="text1"/>
        </w:rPr>
        <w:t xml:space="preserve"> ROS </w:t>
      </w:r>
      <w:del w:id="1160" w:author="Joao Xavier" w:date="2020-07-08T10:13:00Z">
        <w:r w:rsidDel="00306CC7">
          <w:rPr>
            <w:color w:val="000000" w:themeColor="text1"/>
          </w:rPr>
          <w:delText xml:space="preserve">are </w:delText>
        </w:r>
        <w:r w:rsidR="00801B44" w:rsidDel="00306CC7">
          <w:rPr>
            <w:color w:val="000000" w:themeColor="text1"/>
          </w:rPr>
          <w:delText xml:space="preserve">commonly </w:delText>
        </w:r>
        <w:r w:rsidDel="00306CC7">
          <w:rPr>
            <w:color w:val="000000" w:themeColor="text1"/>
          </w:rPr>
          <w:delText>used</w:delText>
        </w:r>
      </w:del>
      <w:ins w:id="1161" w:author="Joao Xavier" w:date="2020-07-08T10:13:00Z">
        <w:r w:rsidR="00306CC7">
          <w:rPr>
            <w:color w:val="000000" w:themeColor="text1"/>
          </w:rPr>
          <w:t>imposed</w:t>
        </w:r>
      </w:ins>
      <w:r>
        <w:rPr>
          <w:color w:val="000000" w:themeColor="text1"/>
        </w:rPr>
        <w:t xml:space="preserve"> by the immune system </w:t>
      </w:r>
      <w:del w:id="1162" w:author="Joao Xavier" w:date="2020-07-08T10:13:00Z">
        <w:r w:rsidDel="00306CC7">
          <w:rPr>
            <w:color w:val="000000" w:themeColor="text1"/>
          </w:rPr>
          <w:delText>such as the phagocytes as weapons to</w:delText>
        </w:r>
      </w:del>
      <w:ins w:id="1163" w:author="Joao Xavier" w:date="2020-07-08T10:13:00Z">
        <w:r w:rsidR="00306CC7">
          <w:rPr>
            <w:color w:val="000000" w:themeColor="text1"/>
          </w:rPr>
          <w:t>in their</w:t>
        </w:r>
      </w:ins>
      <w:r>
        <w:rPr>
          <w:color w:val="000000" w:themeColor="text1"/>
        </w:rPr>
        <w:t xml:space="preserve"> fight against pathogens </w:t>
      </w:r>
      <w:r>
        <w:rPr>
          <w:color w:val="000000" w:themeColor="text1"/>
        </w:rPr>
        <w:fldChar w:fldCharType="begin"/>
      </w:r>
      <w:r w:rsidR="0047250C">
        <w:rPr>
          <w:color w:val="000000" w:themeColor="text1"/>
        </w:rPr>
        <w:instrText>ADDIN F1000_CSL_CITATION&lt;~#@#~&gt;[{"DOI":"10.2174/156802611796235107","First":false,"Last":false,"PMID":"21506934","abstract":"Natural antioxidants may be defined as molecules that prevent cell damage against free radicals and are critical for maintaining optimum health in both animals and humans. In all living systems, cells require adequate levels of antioxidant defenses in order to avoid the harmful effect of an excessive production of reactive oxygen species (ROS) and to prevent damage to the immune cells. During the inflammatory processes, the activation of phagocytes and/or the action of bacterial products with specific receptors are capable of promoting the assembly of the multicomponent flavoprotein NADPH oxidase, which catalyzes the production of high amounts of the superoxide anion radical (O(2)(-)). Under these particular circumstances, neutrophils and macrophages are recognized to produce superoxide free radicals and H(2)O(2), which are essential for defence against phagocytized or invading microbes. In this state, antioxidants are absolutely necessary to regulate the reactions that release free radicals. Antioxidant nutrients commonly included in the diet such as vitamin E, vitamin C, β-carotene, selenium, copper, iron and zinc improve different immune function exhibiting an important protective role in infections caused by bacteria, viruses or parasites. As a result, dietary antioxidants have been related to modulate the host susceptibility or resistance to infectious pathogens. Overall, numerous studies have suggested that the development of tolerance, and control of inflammation are strongly correlated with specific immune mechanisms that may be altered by an inadequate supply of either macronutrients or micronutrients. Therefore, the present paper will review the effects of dietary antioxidants on immune cell function and the impact on protection against infectious microorganisms.","author":[{"family":"Puertollano","given":"María A"},{"family":"Puertollano","given":"Elena"},{"family":"de Cienfuegos","given":"Gerardo Álvarez"},{"family":"de Pablo","given":"Manuel A"}],"authorYearDisplayFormat":false,"citation-label":"4824217","container-title":"Current Topics in Medicinal Chemistry","container-title-short":"Curr. Top. Med. Chem.","id":"4824217","invisible":false,"issue":"14","issued":{"date-parts":[["2011"]]},"journalAbbreviation":"Curr. Top. Med. Chem.","page":"1752-1766","suppress-author":false,"title":"Dietary antioxidants: immunity and host defense.","type":"article-journal","volume":"11"}]</w:instrText>
      </w:r>
      <w:r>
        <w:rPr>
          <w:color w:val="000000" w:themeColor="text1"/>
        </w:rPr>
        <w:fldChar w:fldCharType="separate"/>
      </w:r>
      <w:r w:rsidR="007272A4" w:rsidRPr="007272A4">
        <w:rPr>
          <w:noProof/>
          <w:color w:val="000000" w:themeColor="text1"/>
        </w:rPr>
        <w:t xml:space="preserve">(Puertollano </w:t>
      </w:r>
      <w:r w:rsidR="007272A4" w:rsidRPr="007272A4">
        <w:rPr>
          <w:i/>
          <w:noProof/>
          <w:color w:val="000000" w:themeColor="text1"/>
        </w:rPr>
        <w:t>et al</w:t>
      </w:r>
      <w:r w:rsidR="007272A4" w:rsidRPr="007272A4">
        <w:rPr>
          <w:noProof/>
          <w:color w:val="000000" w:themeColor="text1"/>
        </w:rPr>
        <w:t>, 2011)</w:t>
      </w:r>
      <w:r>
        <w:rPr>
          <w:color w:val="000000" w:themeColor="text1"/>
        </w:rPr>
        <w:fldChar w:fldCharType="end"/>
      </w:r>
      <w:r w:rsidRPr="000C2512">
        <w:rPr>
          <w:color w:val="000000" w:themeColor="text1"/>
        </w:rPr>
        <w:t>.</w:t>
      </w:r>
      <w:r>
        <w:rPr>
          <w:color w:val="000000" w:themeColor="text1"/>
        </w:rPr>
        <w:t xml:space="preserve"> </w:t>
      </w:r>
      <w:del w:id="1164" w:author="Joao Xavier" w:date="2020-07-08T10:13:00Z">
        <w:r w:rsidR="00D90E05" w:rsidDel="00710197">
          <w:rPr>
            <w:color w:val="000000" w:themeColor="text1"/>
          </w:rPr>
          <w:delText>We hypothesized</w:delText>
        </w:r>
        <w:r w:rsidR="00514990" w:rsidDel="00710197">
          <w:rPr>
            <w:color w:val="000000" w:themeColor="text1"/>
          </w:rPr>
          <w:delText xml:space="preserve"> that the</w:delText>
        </w:r>
        <w:r w:rsidR="00801B44" w:rsidDel="00710197">
          <w:rPr>
            <w:color w:val="000000" w:themeColor="text1"/>
          </w:rPr>
          <w:delText>se</w:delText>
        </w:r>
        <w:r w:rsidR="00514990" w:rsidDel="00710197">
          <w:rPr>
            <w:color w:val="000000" w:themeColor="text1"/>
          </w:rPr>
          <w:delText xml:space="preserve"> n</w:delText>
        </w:r>
      </w:del>
      <w:ins w:id="1165" w:author="Joao Xavier" w:date="2020-07-08T10:13:00Z">
        <w:r w:rsidR="00710197">
          <w:rPr>
            <w:color w:val="000000" w:themeColor="text1"/>
          </w:rPr>
          <w:t>N</w:t>
        </w:r>
      </w:ins>
      <w:r w:rsidR="00514990">
        <w:rPr>
          <w:color w:val="000000" w:themeColor="text1"/>
        </w:rPr>
        <w:t xml:space="preserve">on-producers of rhamnolipids </w:t>
      </w:r>
      <w:ins w:id="1166" w:author="Joao Xavier" w:date="2020-07-08T10:13:00Z">
        <w:r w:rsidR="00710197">
          <w:rPr>
            <w:color w:val="000000" w:themeColor="text1"/>
          </w:rPr>
          <w:t xml:space="preserve">seem less </w:t>
        </w:r>
      </w:ins>
      <w:del w:id="1167" w:author="Joao Xavier" w:date="2020-07-08T10:14:00Z">
        <w:r w:rsidR="00801B44" w:rsidDel="00710197">
          <w:rPr>
            <w:color w:val="000000" w:themeColor="text1"/>
          </w:rPr>
          <w:delText>in</w:delText>
        </w:r>
      </w:del>
      <w:r w:rsidR="00801B44">
        <w:rPr>
          <w:color w:val="000000" w:themeColor="text1"/>
        </w:rPr>
        <w:t xml:space="preserve">capable of dealing with </w:t>
      </w:r>
      <w:ins w:id="1168" w:author="Joao Xavier" w:date="2020-07-08T10:14:00Z">
        <w:r w:rsidR="00710197">
          <w:rPr>
            <w:color w:val="000000" w:themeColor="text1"/>
          </w:rPr>
          <w:t xml:space="preserve">such </w:t>
        </w:r>
      </w:ins>
      <w:r w:rsidR="00801B44">
        <w:rPr>
          <w:color w:val="000000" w:themeColor="text1"/>
        </w:rPr>
        <w:t>oxidative stress</w:t>
      </w:r>
      <w:ins w:id="1169" w:author="Joao Xavier" w:date="2020-07-08T10:14:00Z">
        <w:r w:rsidR="00710197">
          <w:rPr>
            <w:color w:val="000000" w:themeColor="text1"/>
          </w:rPr>
          <w:t>es, and it remains unclear what pressures might have selected for this loss</w:t>
        </w:r>
      </w:ins>
      <w:ins w:id="1170" w:author="Joao Xavier" w:date="2020-07-08T10:15:00Z">
        <w:r w:rsidR="00710197">
          <w:rPr>
            <w:color w:val="000000" w:themeColor="text1"/>
          </w:rPr>
          <w:t xml:space="preserve"> of function</w:t>
        </w:r>
      </w:ins>
      <w:ins w:id="1171" w:author="Joao Xavier" w:date="2020-07-08T10:14:00Z">
        <w:r w:rsidR="00710197">
          <w:rPr>
            <w:color w:val="000000" w:themeColor="text1"/>
          </w:rPr>
          <w:t xml:space="preserve"> </w:t>
        </w:r>
        <w:r w:rsidR="00710197" w:rsidRPr="00710197">
          <w:rPr>
            <w:i/>
            <w:iCs/>
            <w:color w:val="000000" w:themeColor="text1"/>
            <w:rPrChange w:id="1172" w:author="Joao Xavier" w:date="2020-07-08T10:14:00Z">
              <w:rPr>
                <w:color w:val="000000" w:themeColor="text1"/>
              </w:rPr>
            </w:rPrChange>
          </w:rPr>
          <w:t>in vivo</w:t>
        </w:r>
      </w:ins>
      <w:del w:id="1173" w:author="Joao Xavier" w:date="2020-07-08T10:14:00Z">
        <w:r w:rsidR="00514990" w:rsidDel="00710197">
          <w:rPr>
            <w:color w:val="000000" w:themeColor="text1"/>
          </w:rPr>
          <w:delText xml:space="preserve"> </w:delText>
        </w:r>
        <w:r w:rsidR="00D90E05" w:rsidDel="00710197">
          <w:rPr>
            <w:color w:val="000000" w:themeColor="text1"/>
          </w:rPr>
          <w:delText xml:space="preserve">quickly </w:delText>
        </w:r>
        <w:r w:rsidR="00514990" w:rsidDel="00710197">
          <w:rPr>
            <w:color w:val="000000" w:themeColor="text1"/>
          </w:rPr>
          <w:delText>los</w:delText>
        </w:r>
        <w:r w:rsidR="00D90E05" w:rsidDel="00710197">
          <w:rPr>
            <w:color w:val="000000" w:themeColor="text1"/>
          </w:rPr>
          <w:delText>t</w:delText>
        </w:r>
        <w:r w:rsidR="00514990" w:rsidDel="00710197">
          <w:rPr>
            <w:color w:val="000000" w:themeColor="text1"/>
          </w:rPr>
          <w:delText xml:space="preserve"> the</w:delText>
        </w:r>
        <w:r w:rsidR="00D90E05" w:rsidDel="00710197">
          <w:rPr>
            <w:color w:val="000000" w:themeColor="text1"/>
          </w:rPr>
          <w:delText>ir</w:delText>
        </w:r>
        <w:r w:rsidR="00514990" w:rsidDel="00710197">
          <w:rPr>
            <w:color w:val="000000" w:themeColor="text1"/>
          </w:rPr>
          <w:delText xml:space="preserve"> abilit</w:delText>
        </w:r>
        <w:r w:rsidR="00D90E05" w:rsidDel="00710197">
          <w:rPr>
            <w:color w:val="000000" w:themeColor="text1"/>
          </w:rPr>
          <w:delText>ies</w:delText>
        </w:r>
        <w:r w:rsidR="00514990" w:rsidDel="00710197">
          <w:rPr>
            <w:color w:val="000000" w:themeColor="text1"/>
          </w:rPr>
          <w:delText xml:space="preserve"> to produce rhamnolipids during adaptative evolution</w:delText>
        </w:r>
        <w:r w:rsidR="00D90E05" w:rsidDel="00710197">
          <w:rPr>
            <w:color w:val="000000" w:themeColor="text1"/>
          </w:rPr>
          <w:delText xml:space="preserve"> in patients</w:delText>
        </w:r>
      </w:del>
      <w:r w:rsidR="00514990">
        <w:rPr>
          <w:color w:val="000000" w:themeColor="text1"/>
        </w:rPr>
        <w:t>.</w:t>
      </w:r>
      <w:r w:rsidR="00D90E05">
        <w:rPr>
          <w:color w:val="000000" w:themeColor="text1"/>
        </w:rPr>
        <w:t xml:space="preserve"> </w:t>
      </w:r>
      <w:del w:id="1174" w:author="Joao Xavier" w:date="2020-07-08T10:15:00Z">
        <w:r w:rsidR="00514990" w:rsidDel="001B3158">
          <w:rPr>
            <w:color w:val="000000" w:themeColor="text1"/>
          </w:rPr>
          <w:delText xml:space="preserve">This hypothesis is consistent with </w:delText>
        </w:r>
        <w:r w:rsidR="000C2512" w:rsidDel="001B3158">
          <w:delText>o</w:delText>
        </w:r>
        <w:r w:rsidR="002045CD" w:rsidRPr="00AB23C1" w:rsidDel="001B3158">
          <w:delText>ur phylogenetic analysis</w:delText>
        </w:r>
        <w:r w:rsidR="000C2512" w:rsidDel="001B3158">
          <w:delText>,</w:delText>
        </w:r>
        <w:r w:rsidR="002045CD" w:rsidRPr="00AB23C1" w:rsidDel="001B3158">
          <w:delText xml:space="preserve"> show</w:delText>
        </w:r>
        <w:r w:rsidR="000C2512" w:rsidDel="001B3158">
          <w:delText>ing</w:delText>
        </w:r>
        <w:r w:rsidR="002045CD" w:rsidRPr="00AB23C1" w:rsidDel="001B3158">
          <w:delText xml:space="preserve"> that </w:delText>
        </w:r>
        <w:r w:rsidR="00D90E05" w:rsidDel="001B3158">
          <w:delText>t</w:delText>
        </w:r>
      </w:del>
      <w:ins w:id="1175" w:author="Joao Xavier" w:date="2020-07-08T10:15:00Z">
        <w:r w:rsidR="001B3158">
          <w:rPr>
            <w:color w:val="000000" w:themeColor="text1"/>
          </w:rPr>
          <w:t>Rhamnolipid production</w:t>
        </w:r>
      </w:ins>
      <w:del w:id="1176" w:author="Joao Xavier" w:date="2020-07-08T10:15:00Z">
        <w:r w:rsidR="00D90E05" w:rsidDel="001B3158">
          <w:delText>he phenotype</w:delText>
        </w:r>
      </w:del>
      <w:r w:rsidR="00D90E05">
        <w:t xml:space="preserve"> </w:t>
      </w:r>
      <w:r w:rsidR="002045CD" w:rsidRPr="00AB23C1">
        <w:t>remain</w:t>
      </w:r>
      <w:ins w:id="1177" w:author="Joao Xavier" w:date="2020-07-08T10:15:00Z">
        <w:r w:rsidR="001B3158">
          <w:t>s, nonetheless,</w:t>
        </w:r>
      </w:ins>
      <w:del w:id="1178" w:author="Joao Xavier" w:date="2020-07-08T10:15:00Z">
        <w:r w:rsidR="00D90E05" w:rsidDel="001B3158">
          <w:delText>ed</w:delText>
        </w:r>
      </w:del>
      <w:r w:rsidR="002045CD" w:rsidRPr="00AB23C1">
        <w:t xml:space="preserve"> relatively </w:t>
      </w:r>
      <w:del w:id="1179" w:author="Joao Xavier" w:date="2020-07-08T10:15:00Z">
        <w:r w:rsidR="002045CD" w:rsidRPr="00AB23C1" w:rsidDel="001B3158">
          <w:delText xml:space="preserve">stable </w:delText>
        </w:r>
      </w:del>
      <w:ins w:id="1180" w:author="Joao Xavier" w:date="2020-07-08T10:15:00Z">
        <w:r w:rsidR="001B3158">
          <w:t>frequent</w:t>
        </w:r>
        <w:r w:rsidR="001B3158" w:rsidRPr="00AB23C1">
          <w:t xml:space="preserve"> </w:t>
        </w:r>
      </w:ins>
      <w:r w:rsidR="002045CD" w:rsidRPr="00AB23C1">
        <w:t>across the phylogenetic tree</w:t>
      </w:r>
      <w:del w:id="1181" w:author="Joao Xavier" w:date="2020-07-08T10:16:00Z">
        <w:r w:rsidR="000C2512" w:rsidDel="001B3158">
          <w:delText xml:space="preserve"> but </w:delText>
        </w:r>
        <w:r w:rsidR="00514990" w:rsidDel="001B3158">
          <w:delText>only</w:delText>
        </w:r>
        <w:r w:rsidR="000C2512" w:rsidDel="001B3158">
          <w:delText xml:space="preserve"> evolve</w:delText>
        </w:r>
        <w:r w:rsidR="00514990" w:rsidDel="001B3158">
          <w:delText>d</w:delText>
        </w:r>
        <w:r w:rsidR="000C2512" w:rsidDel="001B3158">
          <w:delText xml:space="preserve"> recently</w:delText>
        </w:r>
      </w:del>
      <w:r w:rsidR="000C2512">
        <w:t xml:space="preserve">. </w:t>
      </w:r>
      <w:del w:id="1182" w:author="Joao Xavier" w:date="2020-07-08T10:16:00Z">
        <w:r w:rsidR="00110030" w:rsidDel="001B3158">
          <w:delText>O</w:delText>
        </w:r>
        <w:r w:rsidR="007B0F64" w:rsidDel="001B3158">
          <w:delText>ur</w:delText>
        </w:r>
        <w:r w:rsidR="000B43EB" w:rsidDel="001B3158">
          <w:delText xml:space="preserve"> genetic analysis </w:delText>
        </w:r>
        <w:r w:rsidR="00BF5B45" w:rsidDel="001B3158">
          <w:delText xml:space="preserve">shows </w:delText>
        </w:r>
        <w:r w:rsidR="000B43EB" w:rsidDel="001B3158">
          <w:delText>that</w:delText>
        </w:r>
      </w:del>
      <w:ins w:id="1183" w:author="Joao Xavier" w:date="2020-07-08T10:16:00Z">
        <w:r w:rsidR="001B3158">
          <w:t>The</w:t>
        </w:r>
      </w:ins>
      <w:r w:rsidR="000F36D5">
        <w:t xml:space="preserve"> genes </w:t>
      </w:r>
      <w:del w:id="1184" w:author="Joao Xavier" w:date="2020-07-08T10:16:00Z">
        <w:r w:rsidR="000F36D5" w:rsidDel="001B3158">
          <w:delText xml:space="preserve">in </w:delText>
        </w:r>
      </w:del>
      <w:ins w:id="1185" w:author="Joao Xavier" w:date="2020-07-08T10:16:00Z">
        <w:r w:rsidR="001B3158">
          <w:t xml:space="preserve">for </w:t>
        </w:r>
      </w:ins>
      <w:del w:id="1186" w:author="Joao Xavier" w:date="2020-07-08T10:16:00Z">
        <w:r w:rsidR="000F36D5" w:rsidDel="001B3158">
          <w:delText xml:space="preserve">the </w:delText>
        </w:r>
      </w:del>
      <w:r w:rsidR="000F36D5">
        <w:t xml:space="preserve">rhamnolipid biosynthesis </w:t>
      </w:r>
      <w:del w:id="1187" w:author="Joao Xavier" w:date="2020-07-08T10:16:00Z">
        <w:r w:rsidR="000F36D5" w:rsidDel="001B3158">
          <w:delText xml:space="preserve">pathway </w:delText>
        </w:r>
      </w:del>
      <w:r w:rsidR="000F36D5">
        <w:t>(</w:t>
      </w:r>
      <w:proofErr w:type="spellStart"/>
      <w:r w:rsidR="000F36D5" w:rsidRPr="000F36D5">
        <w:rPr>
          <w:i/>
          <w:iCs/>
        </w:rPr>
        <w:t>rhlA</w:t>
      </w:r>
      <w:proofErr w:type="spellEnd"/>
      <w:r w:rsidR="000F36D5">
        <w:t xml:space="preserve">, </w:t>
      </w:r>
      <w:proofErr w:type="spellStart"/>
      <w:r w:rsidR="000F36D5" w:rsidRPr="000F36D5">
        <w:rPr>
          <w:i/>
          <w:iCs/>
        </w:rPr>
        <w:t>rhlB</w:t>
      </w:r>
      <w:proofErr w:type="spellEnd"/>
      <w:r w:rsidR="000F36D5">
        <w:t xml:space="preserve">, </w:t>
      </w:r>
      <w:proofErr w:type="spellStart"/>
      <w:r w:rsidR="000F36D5" w:rsidRPr="000F36D5">
        <w:rPr>
          <w:i/>
          <w:iCs/>
        </w:rPr>
        <w:t>rhlC</w:t>
      </w:r>
      <w:proofErr w:type="spellEnd"/>
      <w:r w:rsidR="000F36D5">
        <w:t xml:space="preserve">) </w:t>
      </w:r>
      <w:del w:id="1188" w:author="Joao Xavier" w:date="2020-07-08T10:16:00Z">
        <w:r w:rsidR="000F36D5" w:rsidDel="001B3158">
          <w:delText xml:space="preserve">are </w:delText>
        </w:r>
      </w:del>
      <w:ins w:id="1189" w:author="Joao Xavier" w:date="2020-07-08T10:16:00Z">
        <w:r w:rsidR="001B3158">
          <w:t xml:space="preserve">remain </w:t>
        </w:r>
      </w:ins>
      <w:del w:id="1190" w:author="Joao Xavier" w:date="2020-07-08T10:16:00Z">
        <w:r w:rsidR="00C0512F" w:rsidRPr="00AB23C1" w:rsidDel="001B3158">
          <w:delText xml:space="preserve">highly </w:delText>
        </w:r>
      </w:del>
      <w:r w:rsidR="00C0512F" w:rsidRPr="00AB23C1">
        <w:t xml:space="preserve">conserved </w:t>
      </w:r>
      <w:del w:id="1191" w:author="Joao Xavier" w:date="2020-07-08T10:16:00Z">
        <w:r w:rsidR="000F36D5" w:rsidDel="001B3158">
          <w:delText>throughout</w:delText>
        </w:r>
        <w:r w:rsidR="00C0512F" w:rsidRPr="00AB23C1" w:rsidDel="001B3158">
          <w:delText xml:space="preserve"> </w:delText>
        </w:r>
      </w:del>
      <w:ins w:id="1192" w:author="Joao Xavier" w:date="2020-07-08T10:17:00Z">
        <w:r w:rsidR="001B3158">
          <w:t>across</w:t>
        </w:r>
      </w:ins>
      <w:ins w:id="1193" w:author="Joao Xavier" w:date="2020-07-08T10:16:00Z">
        <w:r w:rsidR="001B3158" w:rsidRPr="00AB23C1">
          <w:t xml:space="preserve"> </w:t>
        </w:r>
      </w:ins>
      <w:r w:rsidR="00C0512F" w:rsidRPr="00AB23C1">
        <w:t>all of our clinical isolations even in</w:t>
      </w:r>
      <w:r w:rsidR="000F36D5">
        <w:t xml:space="preserve"> </w:t>
      </w:r>
      <w:r w:rsidR="00D90E05">
        <w:t>n</w:t>
      </w:r>
      <w:r w:rsidR="00C0512F" w:rsidRPr="00AB23C1">
        <w:t>on</w:t>
      </w:r>
      <w:r w:rsidR="00D90E05">
        <w:t>-</w:t>
      </w:r>
      <w:r w:rsidR="00C0512F" w:rsidRPr="00AB23C1">
        <w:t xml:space="preserve">producers, </w:t>
      </w:r>
      <w:r w:rsidR="000B43EB">
        <w:t xml:space="preserve">suggesting that </w:t>
      </w:r>
      <w:r w:rsidR="000F36D5">
        <w:rPr>
          <w:color w:val="000000" w:themeColor="text1"/>
        </w:rPr>
        <w:t>the</w:t>
      </w:r>
      <w:r w:rsidR="00C0512F">
        <w:t xml:space="preserve"> </w:t>
      </w:r>
      <w:del w:id="1194" w:author="Joao Xavier" w:date="2020-07-08T10:16:00Z">
        <w:r w:rsidR="00C0512F" w:rsidDel="001B3158">
          <w:delText xml:space="preserve">evolutionary </w:delText>
        </w:r>
      </w:del>
      <w:r w:rsidR="00C0512F">
        <w:t>loss of rhamnolipid production</w:t>
      </w:r>
      <w:r w:rsidR="000B43EB">
        <w:t xml:space="preserve"> </w:t>
      </w:r>
      <w:del w:id="1195" w:author="Joao Xavier" w:date="2020-07-08T10:17:00Z">
        <w:r w:rsidR="000B43EB" w:rsidDel="001B3158">
          <w:delText>capability</w:delText>
        </w:r>
        <w:r w:rsidR="00C0512F" w:rsidDel="001B3158">
          <w:delText xml:space="preserve"> is </w:delText>
        </w:r>
        <w:r w:rsidR="00DA431D" w:rsidDel="001B3158">
          <w:delText>not for its own sake but</w:delText>
        </w:r>
      </w:del>
      <w:ins w:id="1196" w:author="Joao Xavier" w:date="2020-07-08T10:17:00Z">
        <w:r w:rsidR="001B3158">
          <w:t>results from</w:t>
        </w:r>
      </w:ins>
      <w:del w:id="1197" w:author="Joao Xavier" w:date="2020-07-08T10:17:00Z">
        <w:r w:rsidR="00DA431D" w:rsidDel="001B3158">
          <w:delText xml:space="preserve"> </w:delText>
        </w:r>
        <w:r w:rsidR="000B43EB" w:rsidDel="001B3158">
          <w:delText>a consequence of</w:delText>
        </w:r>
      </w:del>
      <w:r w:rsidR="000B43EB">
        <w:t xml:space="preserve"> broader metabolic adaptations such as oxidative stress responses.</w:t>
      </w:r>
    </w:p>
    <w:p w14:paraId="403211D1" w14:textId="3C7A63A2" w:rsidR="00227966" w:rsidRPr="002A357D" w:rsidDel="007E5149" w:rsidRDefault="002045CD">
      <w:pPr>
        <w:spacing w:before="240" w:after="240"/>
        <w:jc w:val="both"/>
        <w:rPr>
          <w:del w:id="1198" w:author="Joao Xavier" w:date="2020-07-08T10:17:00Z"/>
          <w:iCs/>
        </w:rPr>
      </w:pPr>
      <w:del w:id="1199" w:author="Joao Xavier" w:date="2020-07-08T10:17:00Z">
        <w:r w:rsidDel="007E5149">
          <w:delText xml:space="preserve">Our study revealed a strong and growth-independent association between fMet abundance and rhamnolipid production in </w:delText>
        </w:r>
        <w:r w:rsidRPr="007C53D9" w:rsidDel="007E5149">
          <w:rPr>
            <w:i/>
            <w:iCs/>
          </w:rPr>
          <w:delText>P. aeruginosa</w:delText>
        </w:r>
        <w:r w:rsidDel="007E5149">
          <w:delText>. The non-rhamnolipid-producing strains</w:delText>
        </w:r>
        <w:r w:rsidRPr="00885025" w:rsidDel="007E5149">
          <w:rPr>
            <w:iCs/>
          </w:rPr>
          <w:delText xml:space="preserve"> </w:delText>
        </w:r>
        <w:r w:rsidDel="007E5149">
          <w:rPr>
            <w:iCs/>
          </w:rPr>
          <w:delText xml:space="preserve">showed significantly lower fMet levels compared to the producing isolates, and so does </w:delText>
        </w:r>
        <w:r w:rsidDel="007E5149">
          <w:delText xml:space="preserve">the </w:delText>
        </w:r>
        <w:r w:rsidRPr="00F079B1" w:rsidDel="007E5149">
          <w:delText>Δ</w:delText>
        </w:r>
        <w:r w:rsidDel="007E5149">
          <w:rPr>
            <w:i/>
          </w:rPr>
          <w:delText>rhlA</w:delText>
        </w:r>
        <w:r w:rsidDel="007E5149">
          <w:rPr>
            <w:iCs/>
          </w:rPr>
          <w:delText xml:space="preserve"> mutant compared to its parental strain PA14. fMet is known for its key role in translation initiation as it is the first residue of all nascent peptides synthesized by bacterial ribosomes. The formyl-group on the initiating methionine residue is co-translationally removed by the peptide deformylase and this step is critical for cleavage of the terminal methionine from the nascent protein by Met-aminopeptidase in a later stage and, more importantly, the protein’s stability and function. Besides, the terminal fMet acts as degradation signals for protein quality control such that, during peptide elongation, the misfolded proteins without timely removal of fMet can be degraded </w:delText>
        </w:r>
        <w:r w:rsidDel="007E5149">
          <w:rPr>
            <w:iCs/>
          </w:rPr>
          <w:fldChar w:fldCharType="begin"/>
        </w:r>
        <w:r w:rsidR="0047250C" w:rsidDel="007E5149">
          <w:rPr>
            <w:iCs/>
          </w:rPr>
          <w:delInstrText>ADDIN F1000_CSL_CITATION&lt;~#@#~&gt;[{"DOI":"10.15698/mic2015.10.231","First":false,"Last":false,"PMCID":"PMC4745127","PMID":"26866044","abstract":"In bacteria, all nascent proteins bear the pretranslationally formed N-terminal formyl-methionine (fMet) residue. The fMet residue is cotranslationally deformylated by a ribosome-associated deformylase. The formylation of N-terminal Met in bacterial proteins is not strictly essential for either translation or cell viability. Moreover, protein synthesis by the cytosolic ribosomes of eukaryotes does not involve the formylation of N-terminal Met. What, then, is the main biological function of this metabolically costly, transient, and not strictly essential modification of N-terminal Met, and why has Met formylation not been eliminated during bacterial evolution? One possibility is that the similarity of the formyl and acetyl groups, their identical locations in N-terminally formylated (Nt-formylated) and Nt-acetylated proteins, and the recently discovered proteolytic function of Nt-acetylation in eukaryotes might also signify a proteolytic role of Nt-formylation in bacteria. We addressed this hypothesis about fMet-based degradation signals, termed fMet/N-degrons, using specific E. coli mutants, pulse-chase degradation assays, and protein reporters whose deformylation was altered, through site-directed mutagenesis, to be either rapid or relatively slow. Our findings strongly suggest that the formylated N-terminal fMet can act as a degradation signal, largely a cotranslational one. One likely function of fMet/N-degrons is the control of protein quality. In bacteria, the rate of polypeptide chain elongation is nearly an order of magnitude higher than in eukaryotes. We suggest that the faster emergence of nascent proteins from bacterial ribosomes is one mechanistic and evolutionary reason for the pretranslational design of bacterial fMet/N-degrons, in contrast to the cotranslational design of analogous Ac/N-degrons in eukaryotes.","author":[{"family":"Piatkov","given":"Konstantin I"},{"family":"Vu","given":"Tri T M"},{"family":"Hwang","given":"Cheol-Sang"},{"family":"Varshavsky","given":"Alexander"}],"authorYearDisplayFormat":false,"citation-label":"4275987","container-title":"Microbial cell","container-title-short":"Microb. Cell","id":"4275987","invisible":false,"issue":"10","issued":{"date-parts":[["2015"]]},"journalAbbreviation":"Microb. Cell","page":"376-393","suppress-author":false,"title":"Formyl-methionine as a degradation signal at the N-termini of bacterial proteins.","type":"article-journal","volume":"2"}]</w:delInstrText>
        </w:r>
        <w:r w:rsidDel="007E5149">
          <w:rPr>
            <w:iCs/>
          </w:rPr>
          <w:fldChar w:fldCharType="separate"/>
        </w:r>
        <w:r w:rsidR="00F91AC7" w:rsidRPr="00F91AC7" w:rsidDel="007E5149">
          <w:rPr>
            <w:iCs/>
            <w:noProof/>
          </w:rPr>
          <w:delText xml:space="preserve">(Piatkov </w:delText>
        </w:r>
        <w:r w:rsidR="00F91AC7" w:rsidRPr="00F91AC7" w:rsidDel="007E5149">
          <w:rPr>
            <w:i/>
            <w:iCs/>
            <w:noProof/>
          </w:rPr>
          <w:delText>et al</w:delText>
        </w:r>
        <w:r w:rsidR="00F91AC7" w:rsidRPr="00F91AC7" w:rsidDel="007E5149">
          <w:rPr>
            <w:iCs/>
            <w:noProof/>
          </w:rPr>
          <w:delText>, 2015)</w:delText>
        </w:r>
        <w:r w:rsidDel="007E5149">
          <w:rPr>
            <w:iCs/>
          </w:rPr>
          <w:fldChar w:fldCharType="end"/>
        </w:r>
        <w:r w:rsidDel="007E5149">
          <w:rPr>
            <w:iCs/>
          </w:rPr>
          <w:delText>. It was reported that</w:delText>
        </w:r>
        <w:r w:rsidRPr="00F103B7" w:rsidDel="007E5149">
          <w:rPr>
            <w:i/>
          </w:rPr>
          <w:delText xml:space="preserve"> Bacillus subtills</w:delText>
        </w:r>
        <w:r w:rsidDel="007E5149">
          <w:rPr>
            <w:iCs/>
          </w:rPr>
          <w:delText xml:space="preserve"> became sensitive to H</w:delText>
        </w:r>
        <w:r w:rsidRPr="00EB2B12" w:rsidDel="007E5149">
          <w:rPr>
            <w:iCs/>
            <w:vertAlign w:val="subscript"/>
          </w:rPr>
          <w:delText>2</w:delText>
        </w:r>
        <w:r w:rsidDel="007E5149">
          <w:rPr>
            <w:iCs/>
          </w:rPr>
          <w:delText>O</w:delText>
        </w:r>
        <w:r w:rsidRPr="00EB2B12" w:rsidDel="007E5149">
          <w:rPr>
            <w:iCs/>
            <w:vertAlign w:val="subscript"/>
          </w:rPr>
          <w:delText>2</w:delText>
        </w:r>
        <w:r w:rsidDel="007E5149">
          <w:rPr>
            <w:iCs/>
          </w:rPr>
          <w:delText xml:space="preserve"> and defective for swarming when lacking Formyl-Methionine Transferase (FMT)—the enzyme attaching a formyl group to methionine loaded on tRNA</w:delText>
        </w:r>
        <w:r w:rsidRPr="005B47F4" w:rsidDel="007E5149">
          <w:rPr>
            <w:iCs/>
            <w:vertAlign w:val="superscript"/>
          </w:rPr>
          <w:delText>fmet</w:delText>
        </w:r>
        <w:r w:rsidDel="007E5149">
          <w:rPr>
            <w:iCs/>
          </w:rPr>
          <w:delText xml:space="preserve"> </w:delText>
        </w:r>
        <w:r w:rsidDel="007E5149">
          <w:rPr>
            <w:iCs/>
          </w:rPr>
          <w:fldChar w:fldCharType="begin"/>
        </w:r>
        <w:r w:rsidR="0047250C" w:rsidDel="007E5149">
          <w:rPr>
            <w:iCs/>
          </w:rPr>
          <w:delInstrText>ADDIN F1000_CSL_CITATION&lt;~#@#~&gt;[{"DOI":"10.1099/mic.0.000413","First":false,"Last":false,"PMCID":"PMC5903210","PMID":"27983482","abstract":"Bacteria initiate translation using a modified amino acid, N-formylmethionine (fMet), adapted specifically for this function. Most proteins are processed co-translationally by peptide deformylase (PDF) to remove this modification. Although PDF activity is essential in WT cells and is the target of the antibiotic actinonin, bypass mutations in the fmt gene that eliminate the formylation of Met-tRNAMet render PDF dispensable. The extent to which the emergence of fmt bypass mutations might compromise the therapeutic utility of actinonin is determined, in part, by the effects of these bypass mutations on fitness. Here, we characterize the phenotypic consequences of an fmt null mutation in the model organism Bacillus subtilis. An fmt null mutant is defective for several post-exponential phase adaptive programmes including antibiotic resistance, biofilm formation, swarming and swimming motility and sporulation. In addition, a survey of well-characterized stress responses reveals an increased sensitivity to metal ion excess and oxidative stress. These diverse phenotypes presumably reflect altered synthesis or stability of key proteins involved in these processes.","author":[{"family":"Cai","given":"Yanfei"},{"family":"Chandrangsu","given":"Pete"},{"family":"Gaballa","given":"Ahmed"},{"family":"Helmann","given":"John D"}],"authorYearDisplayFormat":false,"citation-label":"6147516","container-title":"Microbiology","container-title-short":"Microbiology (Reading, Engl)","id":"6147516","invisible":false,"issue":"2","issued":{"date-parts":[["2017","3","9"]]},"journalAbbreviation":"Microbiology (Reading, Engl)","page":"185-196","suppress-author":false,"title":"Lack of formylated methionyl-tRNA has pleiotropic effects on Bacillus subtilis.","type":"article-journal","volume":"163"}]</w:delInstrText>
        </w:r>
        <w:r w:rsidDel="007E5149">
          <w:rPr>
            <w:iCs/>
          </w:rPr>
          <w:fldChar w:fldCharType="separate"/>
        </w:r>
        <w:r w:rsidR="00F91AC7" w:rsidRPr="00F91AC7" w:rsidDel="007E5149">
          <w:rPr>
            <w:iCs/>
            <w:noProof/>
          </w:rPr>
          <w:delText xml:space="preserve">(Cai </w:delText>
        </w:r>
        <w:r w:rsidR="00F91AC7" w:rsidRPr="00F91AC7" w:rsidDel="007E5149">
          <w:rPr>
            <w:i/>
            <w:iCs/>
            <w:noProof/>
          </w:rPr>
          <w:delText>et al</w:delText>
        </w:r>
        <w:r w:rsidR="00F91AC7" w:rsidRPr="00F91AC7" w:rsidDel="007E5149">
          <w:rPr>
            <w:iCs/>
            <w:noProof/>
          </w:rPr>
          <w:delText>, 2017)</w:delText>
        </w:r>
        <w:r w:rsidDel="007E5149">
          <w:rPr>
            <w:iCs/>
          </w:rPr>
          <w:fldChar w:fldCharType="end"/>
        </w:r>
        <w:r w:rsidDel="007E5149">
          <w:rPr>
            <w:iCs/>
          </w:rPr>
          <w:delText>. Another relevant finding has shown that methionine can be mis-incorporated into non-methionine residues of proteins under oxidative stress and protect mammalian cells from ROS inactivation by reacting with ROS molecules first before they attack sensitive methionine residues whose oxidation lead</w:delText>
        </w:r>
        <w:r w:rsidR="00C20539" w:rsidDel="007E5149">
          <w:rPr>
            <w:iCs/>
          </w:rPr>
          <w:delText>s</w:delText>
        </w:r>
        <w:r w:rsidDel="007E5149">
          <w:rPr>
            <w:iCs/>
          </w:rPr>
          <w:delText xml:space="preserve"> to protein functional loss </w:delText>
        </w:r>
        <w:r w:rsidDel="007E5149">
          <w:rPr>
            <w:iCs/>
          </w:rPr>
          <w:fldChar w:fldCharType="begin"/>
        </w:r>
        <w:r w:rsidR="0047250C" w:rsidDel="007E5149">
          <w:rPr>
            <w:iCs/>
          </w:rPr>
          <w:delInstrText>ADDIN F1000_CSL_CITATION&lt;~#@#~&gt;[{"DOI":"10.1242/jcs.152470","First":false,"Last":false,"PMCID":"PMC4179492","PMID":"25097229","abstract":"Aminoacyl-tRNA synthetases (ARSs) acylate transfer (t)RNAs with amino acids. Charging tRNAs with the right amino acids is the first step in translation; therefore, the accurate and error-free functioning of ARSs is an essential prerequisite for translational fidelity. A recent study found that methionine (Met) can be incorporated into non-Met residues of proteins through methionylation of non-cognate tRNAs under conditions of oxidative stress. However, it was not understood how this mis-methionylation is achieved. Here, we report that methionyl-tRNA synthetase (MRS) is phosphorylated at Ser209 and Ser825 by extracellular signal-related kinase (ERK1/2) under conditions of stress caused by reactive oxygen species (ROS), and that this phosphorylated MRS shows increased affinity for non-cognate tRNAs with lower affinity for tRNA(Met), leading to an increase in Met residues in cellular proteins. The expression of a mutant MRS containing the substitutions S209D and S825D, mimicking dual phosphorylation, reduced ROS levels and cell death. This controlled inaccuracy of MRS seems to serve as a defense mechanism against ROS-mediated damage at the cost of translational fidelity.&lt;br&gt;&lt;br&gt;© 2014. Published by The Company of Biologists Ltd.","author":[{"family":"Lee","given":"Jin Young"},{"family":"Kim","given":"Dae Gyu"},{"family":"Kim","given":"Byung-Gyu"},{"family":"Yang","given":"Won Suk"},{"family":"Hong","given":"Jeena"},{"family":"Kang","given":"Taehee"},{"family":"Oh","given":"Young Sun"},{"family":"Kim","given":"Kyung Rok"},{"family":"Han","given":"Byung Woo"},{"family":"Hwang","given":"Byung Joon"},{"family":"Kang","given":"Beom Sik"},{"family":"Kang","given":"Mi-Sun"},{"family":"Kim","given":"Myung-Hee"},{"family":"Kwon","given":"Nam Hoon"},{"family":"Kim","given":"Sunghoon"}],"authorYearDisplayFormat":false,"citation-label":"1276562","container-title":"Journal of Cell Science","container-title-short":"J. Cell Sci.","id":"1276562","invisible":false,"issue":"Pt 19","issued":{"date-parts":[["2014","10","1"]]},"journalAbbreviation":"J. Cell Sci.","page":"4234-4245","suppress-author":false,"title":"Promiscuous methionyl-tRNA synthetase mediates adaptive mistranslation to protect cells against oxidative stress.","type":"article-journal","volume":"127"}]</w:delInstrText>
        </w:r>
        <w:r w:rsidDel="007E5149">
          <w:rPr>
            <w:iCs/>
          </w:rPr>
          <w:fldChar w:fldCharType="separate"/>
        </w:r>
        <w:r w:rsidR="00F91AC7" w:rsidRPr="00F91AC7" w:rsidDel="007E5149">
          <w:rPr>
            <w:iCs/>
            <w:noProof/>
          </w:rPr>
          <w:delText xml:space="preserve">(Lee </w:delText>
        </w:r>
        <w:r w:rsidR="00F91AC7" w:rsidRPr="00F91AC7" w:rsidDel="007E5149">
          <w:rPr>
            <w:i/>
            <w:iCs/>
            <w:noProof/>
          </w:rPr>
          <w:delText>et al</w:delText>
        </w:r>
        <w:r w:rsidR="00F91AC7" w:rsidRPr="00F91AC7" w:rsidDel="007E5149">
          <w:rPr>
            <w:iCs/>
            <w:noProof/>
          </w:rPr>
          <w:delText>, 2014)</w:delText>
        </w:r>
        <w:r w:rsidDel="007E5149">
          <w:rPr>
            <w:iCs/>
          </w:rPr>
          <w:fldChar w:fldCharType="end"/>
        </w:r>
        <w:r w:rsidDel="007E5149">
          <w:rPr>
            <w:iCs/>
          </w:rPr>
          <w:delText xml:space="preserve">. </w:delText>
        </w:r>
        <w:r w:rsidR="00D369C1" w:rsidDel="007E5149">
          <w:rPr>
            <w:iCs/>
          </w:rPr>
          <w:delText>Therefore, one possibility</w:delText>
        </w:r>
        <w:r w:rsidDel="007E5149">
          <w:rPr>
            <w:iCs/>
          </w:rPr>
          <w:delText xml:space="preserve"> </w:delText>
        </w:r>
        <w:r w:rsidR="00D369C1" w:rsidDel="007E5149">
          <w:rPr>
            <w:iCs/>
          </w:rPr>
          <w:delText>of</w:delText>
        </w:r>
        <w:r w:rsidDel="007E5149">
          <w:rPr>
            <w:iCs/>
          </w:rPr>
          <w:delText xml:space="preserve"> lower fMet levels in non-rhamnolipid producers is </w:delText>
        </w:r>
        <w:r w:rsidR="00D369C1" w:rsidDel="007E5149">
          <w:rPr>
            <w:iCs/>
          </w:rPr>
          <w:delText xml:space="preserve">that </w:delText>
        </w:r>
        <w:r w:rsidDel="007E5149">
          <w:rPr>
            <w:iCs/>
          </w:rPr>
          <w:delText>a higher proportion of the methionine pool in the non-producers was strategically posited at non-methionine residues of proteins as a protective mechanism against oxidative stress, leaving less methionine to be formylated by FMT. But, in general, the mechanistic links among fMet, swarming/rhamnolipid production, and oxidative stress remains unclear and warrants further research.</w:delText>
        </w:r>
      </w:del>
    </w:p>
    <w:p w14:paraId="61A28543" w14:textId="211D3F64" w:rsidR="00FC5F04" w:rsidRDefault="00E37AE9" w:rsidP="0047172A">
      <w:pPr>
        <w:spacing w:before="240" w:after="240"/>
        <w:jc w:val="both"/>
      </w:pPr>
      <w:del w:id="1200" w:author="Joao Xavier" w:date="2020-07-08T10:18:00Z">
        <w:r w:rsidDel="007E5149">
          <w:rPr>
            <w:color w:val="000000" w:themeColor="text1"/>
          </w:rPr>
          <w:delText xml:space="preserve">We demonstrated </w:delText>
        </w:r>
        <w:r w:rsidR="00630B9A" w:rsidDel="007E5149">
          <w:rPr>
            <w:color w:val="000000" w:themeColor="text1"/>
          </w:rPr>
          <w:delText xml:space="preserve">in this study </w:delText>
        </w:r>
        <w:r w:rsidDel="007E5149">
          <w:rPr>
            <w:color w:val="000000" w:themeColor="text1"/>
          </w:rPr>
          <w:delText>that rhamnolipid producers are generally fast-growing strains</w:delText>
        </w:r>
        <w:r w:rsidRPr="00684879" w:rsidDel="007E5149">
          <w:rPr>
            <w:color w:val="000000" w:themeColor="text1"/>
          </w:rPr>
          <w:delText xml:space="preserve"> </w:delText>
        </w:r>
        <w:r w:rsidDel="007E5149">
          <w:rPr>
            <w:color w:val="000000" w:themeColor="text1"/>
          </w:rPr>
          <w:delText xml:space="preserve">and </w:delText>
        </w:r>
        <w:r w:rsidR="00A5147B" w:rsidDel="007E5149">
          <w:rPr>
            <w:color w:val="000000" w:themeColor="text1"/>
          </w:rPr>
          <w:delText xml:space="preserve">it was previously shown that </w:delText>
        </w:r>
        <w:r w:rsidDel="007E5149">
          <w:rPr>
            <w:color w:val="000000" w:themeColor="text1"/>
          </w:rPr>
          <w:delText>r</w:delText>
        </w:r>
        <w:r w:rsidR="00684879" w:rsidRPr="00684879" w:rsidDel="007E5149">
          <w:rPr>
            <w:color w:val="000000" w:themeColor="text1"/>
          </w:rPr>
          <w:delText xml:space="preserve">hamnolipids </w:delText>
        </w:r>
        <w:r w:rsidR="00684879" w:rsidDel="007E5149">
          <w:rPr>
            <w:color w:val="000000" w:themeColor="text1"/>
          </w:rPr>
          <w:delText>are not produced unless carbon is in excess</w:delText>
        </w:r>
        <w:r w:rsidR="007D5A2D" w:rsidDel="007E5149">
          <w:rPr>
            <w:color w:val="000000" w:themeColor="text1"/>
          </w:rPr>
          <w:delText xml:space="preserve"> </w:delText>
        </w:r>
        <w:r w:rsidR="007D5A2D" w:rsidDel="007E5149">
          <w:rPr>
            <w:color w:val="000000" w:themeColor="text1"/>
          </w:rPr>
          <w:fldChar w:fldCharType="begin"/>
        </w:r>
        <w:r w:rsidR="007D5A2D" w:rsidDel="007E5149">
          <w:rPr>
            <w:color w:val="000000" w:themeColor="text1"/>
          </w:rPr>
          <w:del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delInstrText>
        </w:r>
        <w:r w:rsidR="007D5A2D" w:rsidDel="007E5149">
          <w:rPr>
            <w:color w:val="000000" w:themeColor="text1"/>
          </w:rPr>
          <w:fldChar w:fldCharType="separate"/>
        </w:r>
        <w:r w:rsidR="00F91AC7" w:rsidRPr="00F91AC7" w:rsidDel="007E5149">
          <w:rPr>
            <w:noProof/>
            <w:color w:val="000000" w:themeColor="text1"/>
          </w:rPr>
          <w:delText xml:space="preserve">(Boyle </w:delText>
        </w:r>
        <w:r w:rsidR="00F91AC7" w:rsidRPr="00F91AC7" w:rsidDel="007E5149">
          <w:rPr>
            <w:i/>
            <w:noProof/>
            <w:color w:val="000000" w:themeColor="text1"/>
          </w:rPr>
          <w:delText>et al</w:delText>
        </w:r>
        <w:r w:rsidR="00F91AC7" w:rsidRPr="00F91AC7" w:rsidDel="007E5149">
          <w:rPr>
            <w:noProof/>
            <w:color w:val="000000" w:themeColor="text1"/>
          </w:rPr>
          <w:delText>, 2015)</w:delText>
        </w:r>
        <w:r w:rsidR="007D5A2D" w:rsidDel="007E5149">
          <w:rPr>
            <w:color w:val="000000" w:themeColor="text1"/>
          </w:rPr>
          <w:fldChar w:fldCharType="end"/>
        </w:r>
        <w:r w:rsidR="00284474" w:rsidDel="007E5149">
          <w:rPr>
            <w:color w:val="000000" w:themeColor="text1"/>
          </w:rPr>
          <w:delText xml:space="preserve">. </w:delText>
        </w:r>
        <w:r w:rsidR="00684879" w:rsidDel="007E5149">
          <w:rPr>
            <w:color w:val="000000" w:themeColor="text1"/>
          </w:rPr>
          <w:delText>Therefore, r</w:delText>
        </w:r>
      </w:del>
      <w:ins w:id="1201" w:author="Joao Xavier" w:date="2020-07-08T10:18:00Z">
        <w:r w:rsidR="007E5149">
          <w:t>R</w:t>
        </w:r>
      </w:ins>
      <w:r w:rsidR="00684879">
        <w:rPr>
          <w:color w:val="000000" w:themeColor="text1"/>
        </w:rPr>
        <w:t xml:space="preserve">hamnolipid production </w:t>
      </w:r>
      <w:del w:id="1202" w:author="Joao Xavier" w:date="2020-07-08T10:18:00Z">
        <w:r w:rsidR="00684879" w:rsidDel="007E5149">
          <w:rPr>
            <w:color w:val="000000" w:themeColor="text1"/>
          </w:rPr>
          <w:delText>shares similar characteristics with</w:delText>
        </w:r>
      </w:del>
      <w:ins w:id="1203" w:author="Joao Xavier" w:date="2020-07-08T10:18:00Z">
        <w:r w:rsidR="007E5149">
          <w:rPr>
            <w:color w:val="000000" w:themeColor="text1"/>
          </w:rPr>
          <w:t>fits the definition of</w:t>
        </w:r>
      </w:ins>
      <w:r w:rsidR="00684879" w:rsidRPr="00684879">
        <w:rPr>
          <w:color w:val="000000" w:themeColor="text1"/>
        </w:rPr>
        <w:t xml:space="preserve"> overflow metabolism</w:t>
      </w:r>
      <w:ins w:id="1204" w:author="Joao Xavier" w:date="2020-07-08T10:18:00Z">
        <w:r w:rsidR="007E5149">
          <w:rPr>
            <w:color w:val="000000" w:themeColor="text1"/>
          </w:rPr>
          <w:t>,</w:t>
        </w:r>
      </w:ins>
      <w:del w:id="1205" w:author="Joao Xavier" w:date="2020-07-08T10:18:00Z">
        <w:r w:rsidR="00684879" w:rsidRPr="00684879" w:rsidDel="007E5149">
          <w:rPr>
            <w:color w:val="000000" w:themeColor="text1"/>
          </w:rPr>
          <w:delText>,</w:delText>
        </w:r>
      </w:del>
      <w:r w:rsidR="00684879" w:rsidRPr="00684879">
        <w:rPr>
          <w:color w:val="000000" w:themeColor="text1"/>
        </w:rPr>
        <w:t xml:space="preserve"> a mechanism </w:t>
      </w:r>
      <w:del w:id="1206" w:author="Joao Xavier" w:date="2020-07-08T10:18:00Z">
        <w:r w:rsidR="00684879" w:rsidRPr="00684879" w:rsidDel="007E5149">
          <w:rPr>
            <w:color w:val="000000" w:themeColor="text1"/>
          </w:rPr>
          <w:delText xml:space="preserve">that is </w:delText>
        </w:r>
      </w:del>
      <w:r w:rsidR="00684879" w:rsidRPr="00684879">
        <w:rPr>
          <w:color w:val="000000" w:themeColor="text1"/>
        </w:rPr>
        <w:t xml:space="preserve">generally associated with fast growth of bacteria </w:t>
      </w:r>
      <w:r w:rsidR="00684879">
        <w:rPr>
          <w:color w:val="000000" w:themeColor="text1"/>
        </w:rPr>
        <w:t xml:space="preserve">under conditions of high glucose consumption. </w:t>
      </w:r>
      <w:r w:rsidR="0027123D">
        <w:rPr>
          <w:color w:val="000000" w:themeColor="text1"/>
        </w:rPr>
        <w:t>O</w:t>
      </w:r>
      <w:r w:rsidR="00BC5E9F">
        <w:rPr>
          <w:color w:val="000000" w:themeColor="text1"/>
        </w:rPr>
        <w:t xml:space="preserve">verflow metabolism occurs when cells simultaneously operate on both energy-efficient (e.g., respiration) and -inefficient (e.g., fermentation) pathways and secret metabolic byproducts that </w:t>
      </w:r>
      <w:r w:rsidR="00BC5E9F" w:rsidRPr="00BC5E9F">
        <w:rPr>
          <w:color w:val="000000" w:themeColor="text1"/>
        </w:rPr>
        <w:t>could otherwise be used for catabolism or anabolism</w:t>
      </w:r>
      <w:r w:rsidR="00E46854">
        <w:rPr>
          <w:color w:val="000000" w:themeColor="text1"/>
        </w:rPr>
        <w:t xml:space="preserve">. </w:t>
      </w:r>
      <w:r w:rsidR="00C6455A" w:rsidRPr="00F079B1">
        <w:t xml:space="preserve">This phenomenon has been observed </w:t>
      </w:r>
      <w:r w:rsidR="00E46854">
        <w:t xml:space="preserve">in </w:t>
      </w:r>
      <w:r w:rsidR="001B786C">
        <w:t>different</w:t>
      </w:r>
      <w:r w:rsidR="00E46854">
        <w:t xml:space="preserve"> cell types, including </w:t>
      </w:r>
      <w:r w:rsidR="002F2EE2">
        <w:t xml:space="preserve">aerobic fermentation of acetate in </w:t>
      </w:r>
      <w:r w:rsidR="00C6455A" w:rsidRPr="00F079B1">
        <w:rPr>
          <w:i/>
        </w:rPr>
        <w:t>Escherichia coli</w:t>
      </w:r>
      <w:r w:rsidR="00A22BD9">
        <w:rPr>
          <w:i/>
        </w:rPr>
        <w:t xml:space="preserve"> </w:t>
      </w:r>
      <w:r w:rsidR="00A22BD9">
        <w:rPr>
          <w:i/>
        </w:rPr>
        <w:fldChar w:fldCharType="begin"/>
      </w:r>
      <w:r w:rsidR="0047250C">
        <w:rPr>
          <w:i/>
        </w:rPr>
        <w:instrText>ADDIN F1000_CSL_CITATION&lt;~#@#~&gt;[{"DOI":"10.1111/j.1432-1033.1976.tb10639.x","First":false,"Last":false,"PMID":"786616","abstract":"1. The energetics of Escherichia coli W growing aerobically in continuous culture have been investigated. Conditions were chosen such that growth was limited by the availability of carbon or oxygen (energy-limited cultures), or of ammonium of sulphate ions (excess energy cultures). 2. Under glycerol-limited conditions YmaxO2 (true molar growth yield with respect to oxygen) and YmaxATP (true molar growth yield with respect to ATP equivalents) were 50.9 g cells-mol O-02(-1) and 12.7 g cells-mol ATP equivalents-1 respectively; these values were not substantially altered during growth limited by oxygen, ammonium or sulphate. In contrast, M (the energy requirement for maintenance purposes) increased from approximately 2 mmol ATP equivalents-h-1-g cells-1 during energy-limited growth to 16.8 and 30.8 mmole ATP equivalents-h-1-g cells-1 when growth was limited by ammonium and sulphate ions respectively. 3. Replacement of glycerol by other limiting carbon sources caused YmaxATP to alter within the range 13.9 (glucose) to 7.1 (acetate) g cells-mol ATP equivalents-1 in the order glucose greater than galactose greather than arabinose greater than fructose greater than glycerol greater than fumarate greater than lactate greater than pyruvate greater than acetate. In each case the experimental value of YmaxATP was less than or equal to 55% of the theoretical value calculated from the known energy requirements for the biosynthesis of cell materials. 4. It is concluded from these results that neither M nor Ymax ATP are constant values for E. coli. M varies with the energy supply, being highest under excess energy growth conditions where it may reflect energy wastage by the cell. On the other hand, YmaxATP varies with the nature of the growth substrate and thus reflects the different energy requirements for the synthesis of cell material from different carbon sources.","author":[{"family":"Farmer","given":"I S"},{"family":"Jones","given":"C W"}],"authorYearDisplayFormat":false,"citation-label":"9129159","container-title":"European Journal of Biochemistry / FEBS","container-title-short":"Eur. J. Biochem.","id":"9129159","invisible":false,"issue":"1","issued":{"date-parts":[["1976","8","1"]]},"journalAbbreviation":"Eur. J. Biochem.","page":"115-122","suppress-author":false,"title":"The energetics of Escherichia coli during aerobic growth in continuous culture.","type":"article-journal","volume":"67"}]</w:instrText>
      </w:r>
      <w:r w:rsidR="00A22BD9">
        <w:rPr>
          <w:i/>
        </w:rPr>
        <w:fldChar w:fldCharType="separate"/>
      </w:r>
      <w:r w:rsidR="007272A4" w:rsidRPr="007272A4">
        <w:rPr>
          <w:noProof/>
        </w:rPr>
        <w:t>(Farmer &amp; Jones, 1976)</w:t>
      </w:r>
      <w:r w:rsidR="00A22BD9">
        <w:rPr>
          <w:i/>
        </w:rPr>
        <w:fldChar w:fldCharType="end"/>
      </w:r>
      <w:r w:rsidR="00C6455A" w:rsidRPr="00F079B1">
        <w:t xml:space="preserve">, </w:t>
      </w:r>
      <w:r w:rsidR="002F2EE2">
        <w:t xml:space="preserve">the Crabtree effect in </w:t>
      </w:r>
      <w:r w:rsidR="00C6455A" w:rsidRPr="00F079B1">
        <w:rPr>
          <w:i/>
        </w:rPr>
        <w:t xml:space="preserve">Saccharomyces cerevisiae </w:t>
      </w:r>
      <w:r w:rsidR="004E1E58">
        <w:fldChar w:fldCharType="begin"/>
      </w:r>
      <w:r w:rsidR="0047250C">
        <w:instrText>ADDIN F1000_CSL_CITATION&lt;~#@#~&gt;[{"DOI":"10.1099/00221287-44-2-149","First":false,"Last":false,"PMID":"5969497","author":[{"family":"De Deken","given":"R"}],"authorYearDisplayFormat":false,"citation-label":"254499","container-title":"Journal of general microbiology","container-title-short":"J. Gen. Microbiol.","id":"254499","invisible":false,"issue":"2","issued":{"date-parts":[["1966","8","1"]]},"journalAbbreviation":"J. Gen. Microbiol.","page":"149-156","suppress-author":false,"title":"The Crabtree Effect: A Regulatory System in Yeast","type":"article-journal","volume":"44"}]</w:instrText>
      </w:r>
      <w:r w:rsidR="004E1E58">
        <w:fldChar w:fldCharType="separate"/>
      </w:r>
      <w:r w:rsidR="007272A4" w:rsidRPr="007272A4">
        <w:rPr>
          <w:noProof/>
        </w:rPr>
        <w:t>(De Deken, 1966)</w:t>
      </w:r>
      <w:r w:rsidR="004E1E58">
        <w:fldChar w:fldCharType="end"/>
      </w:r>
      <w:r w:rsidR="002F2EE2">
        <w:t xml:space="preserve"> </w:t>
      </w:r>
      <w:r w:rsidR="00C6455A" w:rsidRPr="00F079B1">
        <w:t xml:space="preserve">and </w:t>
      </w:r>
      <w:r w:rsidR="002F2EE2">
        <w:t xml:space="preserve">the </w:t>
      </w:r>
      <w:r w:rsidR="002F2EE2" w:rsidRPr="00F079B1">
        <w:t>Warburg effect</w:t>
      </w:r>
      <w:r w:rsidR="002F2EE2">
        <w:t xml:space="preserve"> in </w:t>
      </w:r>
      <w:r w:rsidR="00C6455A" w:rsidRPr="00F079B1">
        <w:t xml:space="preserve">cancer cells </w:t>
      </w:r>
      <w:r w:rsidR="00A22BD9">
        <w:fldChar w:fldCharType="begin"/>
      </w:r>
      <w:r w:rsidR="0047250C">
        <w:instrText>ADDIN F1000_CSL_CITATION&lt;~#@#~&gt;[{"DOI":"10.1126/science.1160809","First":false,"Last":false,"PMCID":"PMC2849637","PMID":"19460998","abstract":"In contrast to normal differentiated cells, which rely primarily on mitochondrial oxidative phosphorylation to generate the energy needed for cellular processes, most cancer cells instead rely on aerobic glycolysis, a phenomenon termed \"the Warburg effect.\" Aerobic glycolysis is an inefficient way to generate adenosine 5'-triphosphate (ATP), however, and the advantage it confers to cancer cells has been unclear. Here we propose that the metabolism of cancer cells, and indeed all proliferating cells, is adapted to facilitate the uptake and incorporation of nutrients into the biomass (e.g., nucleotides, amino acids, and lipids) needed to produce a new cell. Supporting this idea are recent studies showing that (i) several signaling pathways implicated in cell proliferation also regulate metabolic pathways that incorporate nutrients into biomass; and that (ii) certain cancer-associated mutations enable cancer cells to acquire and metabolize nutrients in a manner conducive to proliferation rather than efficient ATP production. A better understanding of the mechanistic links between cellular metabolism and growth control may ultimately lead to better treatments for human cancer.","author":[{"family":"Vander Heiden","given":"Matthew G"},{"family":"Cantley","given":"Lewis C"},{"family":"Thompson","given":"Craig B"}],"authorYearDisplayFormat":false,"citation-label":"222752","container-title":"Science","container-title-short":"Science","id":"222752","invisible":false,"issue":"5930","issued":{"date-parts":[["2009","5","22"]]},"journalAbbreviation":"Science","page":"1029-1033","suppress-author":false,"title":"Understanding the Warburg effect: the metabolic requirements of cell proliferation.","type":"article-journal","volume":"324"}]</w:instrText>
      </w:r>
      <w:r w:rsidR="00A22BD9">
        <w:fldChar w:fldCharType="separate"/>
      </w:r>
      <w:r w:rsidR="007272A4" w:rsidRPr="007272A4">
        <w:rPr>
          <w:noProof/>
        </w:rPr>
        <w:t xml:space="preserve">(Vander Heiden </w:t>
      </w:r>
      <w:r w:rsidR="007272A4" w:rsidRPr="007272A4">
        <w:rPr>
          <w:i/>
          <w:noProof/>
        </w:rPr>
        <w:t>et al</w:t>
      </w:r>
      <w:r w:rsidR="007272A4" w:rsidRPr="007272A4">
        <w:rPr>
          <w:noProof/>
        </w:rPr>
        <w:t>, 2009)</w:t>
      </w:r>
      <w:r w:rsidR="00A22BD9">
        <w:fldChar w:fldCharType="end"/>
      </w:r>
      <w:r w:rsidR="002F2EE2">
        <w:t xml:space="preserve">. </w:t>
      </w:r>
      <w:r w:rsidR="001B786C">
        <w:t xml:space="preserve">Many molecular mechanisms have been proposed </w:t>
      </w:r>
      <w:r w:rsidR="0027123D">
        <w:t xml:space="preserve">and validated </w:t>
      </w:r>
      <w:r w:rsidR="001B786C">
        <w:t>to account for the seemingly wasteful usage of low energy-yield pathway in presence of a higher-energy-yield alternative</w:t>
      </w:r>
      <w:del w:id="1207" w:author="Joao Xavier" w:date="2020-07-08T10:19:00Z">
        <w:r w:rsidR="0027123D" w:rsidDel="007E5149">
          <w:delText>. These mechanisms are generally based on</w:delText>
        </w:r>
        <w:r w:rsidR="00775ED6" w:rsidDel="007E5149">
          <w:delText xml:space="preserve"> cost-benefit analysis, despite the cost </w:delText>
        </w:r>
        <w:r w:rsidR="00CE39D5" w:rsidDel="007E5149">
          <w:delText>associated with large</w:delText>
        </w:r>
        <w:r w:rsidR="00775ED6" w:rsidDel="007E5149">
          <w:delText xml:space="preserve"> respiratory flux can be </w:delText>
        </w:r>
        <w:r w:rsidR="005A13B1" w:rsidDel="007E5149">
          <w:delText xml:space="preserve">incurred under different types of </w:delText>
        </w:r>
        <w:r w:rsidR="00B457A9" w:rsidDel="007E5149">
          <w:delText xml:space="preserve">resource </w:delText>
        </w:r>
        <w:r w:rsidR="005A13B1" w:rsidDel="007E5149">
          <w:delText>limitations</w:delText>
        </w:r>
      </w:del>
      <w:r w:rsidR="00BE6F12">
        <w:t xml:space="preserve"> </w:t>
      </w:r>
      <w:r w:rsidR="000576CC">
        <w:fldChar w:fldCharType="begin"/>
      </w:r>
      <w:r w:rsidR="0047250C">
        <w:instrText>ADDIN F1000_CSL_CITATION&lt;~#@#~&gt;[{"DOI":"10.1038/nature15765","First":false,"Last":false,"PMCID":"PMC4843128","PMID":"26632588","abstract":"Overflow metabolism refers to the seemingly wasteful strategy in which cells use fermentation instead of the more efficient respiration to generate energy, despite the availability of oxygen. Known as the Warburg effect in the context of cancer growth, this phenomenon occurs ubiquitously for fast-growing cells, including bacteria, fungi and mammalian cells, but its origin has remained unclear despite decades of research. Here we study metabolic overflow in Escherichia coli, and show that it is a global physiological response used to cope with changing proteomic demands of energy biogenesis and biomass synthesis under different growth conditions. A simple model of proteomic resource allocation can quantitatively account for all of the observed behaviours, and accurately predict responses to new perturbations. The key hypothesis of the model, that the proteome cost of energy biogenesis by respiration exceeds that by fermentation, is quantitatively confirmed by direct measurement of protein abundances via quantitative mass spectrometry. ","author":[{"family":"Basan","given":"Markus"},{"family":"Hui","given":"Sheng"},{"family":"Okano","given":"Hiroyuki"},{"family":"Zhang","given":"Zhongge"},{"family":"Shen","given":"Yang"},{"family":"Williamson","given":"James R"},{"family":"Hwa","given":"Terence"}],"authorYearDisplayFormat":false,"citation-label":"1038864","container-title":"Nature","container-title-short":"Nature","id":"1038864","invisible":false,"issue":"7580","issued":{"date-parts":[["2015","12","3"]]},"journalAbbreviation":"Nature","page":"99-104","suppress-author":false,"title":"Overflow metabolism in Escherichia coli results from efficient proteome allocation.","type":"article-journal","volume":"528"},{"DOI":"10.1016/j.cels.2017.06.005","First":false,"Last":false,"PMID":"28755958","abstract":"Bacteria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000576CC">
        <w:fldChar w:fldCharType="separate"/>
      </w:r>
      <w:r w:rsidR="007272A4" w:rsidRPr="007272A4">
        <w:rPr>
          <w:noProof/>
        </w:rPr>
        <w:t xml:space="preserve">(Basan </w:t>
      </w:r>
      <w:r w:rsidR="007272A4" w:rsidRPr="007272A4">
        <w:rPr>
          <w:i/>
          <w:noProof/>
        </w:rPr>
        <w:t>et al</w:t>
      </w:r>
      <w:r w:rsidR="007272A4" w:rsidRPr="007272A4">
        <w:rPr>
          <w:noProof/>
        </w:rPr>
        <w:t xml:space="preserve">, 2015; Szenk </w:t>
      </w:r>
      <w:r w:rsidR="007272A4" w:rsidRPr="007272A4">
        <w:rPr>
          <w:i/>
          <w:noProof/>
        </w:rPr>
        <w:t>et al</w:t>
      </w:r>
      <w:r w:rsidR="007272A4" w:rsidRPr="007272A4">
        <w:rPr>
          <w:noProof/>
        </w:rPr>
        <w:t>, 2017)</w:t>
      </w:r>
      <w:r w:rsidR="000576CC">
        <w:fldChar w:fldCharType="end"/>
      </w:r>
      <w:r w:rsidR="00433915">
        <w:t xml:space="preserve">. </w:t>
      </w:r>
      <w:r w:rsidR="00BE6F12">
        <w:t>For example</w:t>
      </w:r>
      <w:r w:rsidR="000576CC">
        <w:t xml:space="preserve">, </w:t>
      </w:r>
      <w:proofErr w:type="spellStart"/>
      <w:r w:rsidR="000576CC">
        <w:t>Szenk</w:t>
      </w:r>
      <w:proofErr w:type="spellEnd"/>
      <w:r w:rsidR="000576CC">
        <w:t xml:space="preserve"> </w:t>
      </w:r>
      <w:r w:rsidR="000576CC" w:rsidRPr="000576CC">
        <w:rPr>
          <w:i/>
          <w:iCs/>
        </w:rPr>
        <w:t>et al.</w:t>
      </w:r>
      <w:r w:rsidR="000576CC">
        <w:t xml:space="preserve"> proposed that pure respiratory flux operating at levels demanded by fast growth </w:t>
      </w:r>
      <w:r w:rsidR="00FC5F04">
        <w:t xml:space="preserve">without fermentation </w:t>
      </w:r>
      <w:r w:rsidR="000576CC">
        <w:t>would be toxic due to accumulated NADH</w:t>
      </w:r>
      <w:r w:rsidR="00BE6F12">
        <w:t xml:space="preserve"> that</w:t>
      </w:r>
      <w:r w:rsidR="000576CC">
        <w:t xml:space="preserve"> cannot be recycled to NAD</w:t>
      </w:r>
      <w:r w:rsidR="000576CC" w:rsidRPr="000576CC">
        <w:rPr>
          <w:vertAlign w:val="superscript"/>
        </w:rPr>
        <w:t>+</w:t>
      </w:r>
      <w:r w:rsidR="000576CC">
        <w:t xml:space="preserve"> by respiration</w:t>
      </w:r>
      <w:r w:rsidR="00B11928">
        <w:t xml:space="preserve"> </w:t>
      </w:r>
      <w:r w:rsidR="008200A6">
        <w:t xml:space="preserve">under surface limitation </w:t>
      </w:r>
      <w:r w:rsidR="00B11928">
        <w:fldChar w:fldCharType="begin"/>
      </w:r>
      <w:r w:rsidR="0047250C">
        <w:instrText>ADDIN F1000_CSL_CITATION&lt;~#@#~&gt;[{"DOI":"10.1016/j.cels.2017.06.005","First":false,"Last":false,"PMID":"28755958","abstract":"Bacteria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00B11928">
        <w:fldChar w:fldCharType="separate"/>
      </w:r>
      <w:r w:rsidR="007272A4" w:rsidRPr="007272A4">
        <w:rPr>
          <w:noProof/>
        </w:rPr>
        <w:t xml:space="preserve">(Szenk </w:t>
      </w:r>
      <w:r w:rsidR="007272A4" w:rsidRPr="007272A4">
        <w:rPr>
          <w:i/>
          <w:noProof/>
        </w:rPr>
        <w:t>et al</w:t>
      </w:r>
      <w:r w:rsidR="007272A4" w:rsidRPr="007272A4">
        <w:rPr>
          <w:noProof/>
        </w:rPr>
        <w:t>, 2017)</w:t>
      </w:r>
      <w:r w:rsidR="00B11928">
        <w:fldChar w:fldCharType="end"/>
      </w:r>
      <w:r w:rsidR="000576CC">
        <w:t>.</w:t>
      </w:r>
      <w:r w:rsidR="00BE6F12">
        <w:t xml:space="preserve"> </w:t>
      </w:r>
      <w:r w:rsidR="00031CB0">
        <w:t>It was further shown that o</w:t>
      </w:r>
      <w:r w:rsidR="00BE6F12">
        <w:t>verexpression of NADH oxida</w:t>
      </w:r>
      <w:r w:rsidR="00747795">
        <w:t>se</w:t>
      </w:r>
      <w:r w:rsidR="00BE6F12">
        <w:t xml:space="preserve"> in</w:t>
      </w:r>
      <w:r w:rsidR="008200A6">
        <w:t xml:space="preserve"> both</w:t>
      </w:r>
      <w:r w:rsidR="00BE6F12">
        <w:t xml:space="preserve"> </w:t>
      </w:r>
      <w:r w:rsidR="00BE6F12" w:rsidRPr="00BE6F12">
        <w:rPr>
          <w:i/>
          <w:iCs/>
        </w:rPr>
        <w:t>Escherichia coli</w:t>
      </w:r>
      <w:r w:rsidR="00BE6F12">
        <w:t xml:space="preserve"> </w:t>
      </w:r>
      <w:r w:rsidR="00BE6F12">
        <w:fldChar w:fldCharType="begin"/>
      </w:r>
      <w:r w:rsidR="0047250C">
        <w:instrText>ADDIN F1000_CSL_CITATION&lt;~#@#~&gt;[{"DOI":"10.1128/AEM.72.5.3653-3661.2006","First":false,"Last":false,"PMCID":"PMC1472329","PMID":"16672514","abstract":"Overflow metabolism in the form of aerobic acetate excretion by Escherichia coli is an important physiological characteristic of this common industrial microorganism. Although acetate formation occurs under conditions of high glucose consumption, the genetic mechanisms that trigger this phenomenon are not clearly understood. We report on the role of the NADH/NAD ratio (redox ratio) in overflow metabolism. We modulated the redox ratio in E. coli through the expression of Streptococcus pneumoniae (water-forming) NADH oxidase. Using steady-state chemostat cultures, we demonstrated a strong correlation between acetate formation and this redox ratio. We furthermore completed genome-wide transcription analyses of a control E. coli strain and an E. coli strain overexpressing NADH oxidase. The transcription results showed that in the control strain, several genes involved in the tricarboxylic acid (TCA) cycle and respiration were repressed as the glucose consumption rate increased. Moreover, the relative repression of these genes was alleviated by expression of NADH oxidase and the resulting reduced redox ratio. Analysis of a promoter binding site upstream of the genes which correlated with redox ratio revealed a degenerate sequence with strong homology with the binding site for ArcA. Deletion of arcA resulted in acetate reduction and increased the biomass yield due to the increased capacities of the TCA cycle and respiration. Acetate formation was completely eliminated by reducing the redox ratio through expression of NADH oxidase in the arcA mutant, even at a very high glucose consumption rate. The results provide a basis for studying new regulatory mechanisms prevalent at reduced NADH/NAD ratios, as well as for designing more efficient bioprocesses.","author":[{"family":"Vemuri","given":"G N"},{"family":"Altman","given":"E"},{"family":"Sangurdekar","given":"D P"},{"family":"Khodursky","given":"A B"},{"family":"Eiteman","given":"M A"}],"authorYearDisplayFormat":false,"citation-label":"1725257","container-title":"Applied and Environmental Microbiology","container-title-short":"Appl. Environ. Microbiol.","id":"1725257","invisible":false,"issue":"5","issued":{"date-parts":[["2006","5"]]},"journalAbbreviation":"Appl. Environ. Microbiol.","page":"3653-3661","suppress-author":false,"title":"Overflow metabolism in Escherichia coli during steady-state growth: transcriptional regulation and effect of the redox ratio.","type":"article-journal","volume":"72"}]</w:instrText>
      </w:r>
      <w:r w:rsidR="00BE6F12">
        <w:fldChar w:fldCharType="separate"/>
      </w:r>
      <w:r w:rsidR="007272A4" w:rsidRPr="007272A4">
        <w:rPr>
          <w:noProof/>
        </w:rPr>
        <w:t xml:space="preserve">(Vemuri </w:t>
      </w:r>
      <w:r w:rsidR="007272A4" w:rsidRPr="007272A4">
        <w:rPr>
          <w:i/>
          <w:noProof/>
        </w:rPr>
        <w:t>et al</w:t>
      </w:r>
      <w:r w:rsidR="007272A4" w:rsidRPr="007272A4">
        <w:rPr>
          <w:noProof/>
        </w:rPr>
        <w:t>, 2006)</w:t>
      </w:r>
      <w:r w:rsidR="00BE6F12">
        <w:fldChar w:fldCharType="end"/>
      </w:r>
      <w:r w:rsidR="00BE6F12">
        <w:t xml:space="preserve"> and </w:t>
      </w:r>
      <w:r w:rsidR="00BE6F12" w:rsidRPr="008200A6">
        <w:rPr>
          <w:i/>
          <w:iCs/>
        </w:rPr>
        <w:t>Saccharomyces cerevisiae</w:t>
      </w:r>
      <w:r w:rsidR="00BE6F12">
        <w:t xml:space="preserve"> </w:t>
      </w:r>
      <w:r w:rsidR="00BE6F12">
        <w:fldChar w:fldCharType="begin"/>
      </w:r>
      <w:r w:rsidR="0047250C">
        <w:instrText>ADDIN F1000_CSL_CITATION&lt;~#@#~&gt;[{"DOI":"10.1073/pnas.0607469104","First":false,"Last":false,"PMCID":"PMC1892921","PMID":"17287356","abstract":"Respiratory metabolism plays an important role in energy production in the form of ATP in all aerobically growing cells. However, a limitation in respiratory capacity results in overflow metabolism, leading to the formation of byproducts, a phenomenon known as \"overflow metabolism\" or \"the Crabtree effect.\" The yeast Saccharomyces cerevisiae has served as an important model organism for studying the Crabtree effect. When subjected to increasing glycolytic fluxes under aerobic conditions, there is a threshold value of the glucose uptake rate at which the metabolism shifts from purely respiratory to mixed respiratory and fermentative. It is well known that glucose repression of respiratory pathways occurs at high glycolytic fluxes, resulting in a decrease in respiratory capacity. Despite many years of detailed studies on this subject, it is not known whether the onset of the Crabtree effect is due to limited respiratory capacity or is caused by glucose-mediated repression of respiration. When respiration in S. cerevisiae was increased by introducing a heterologous alternative oxidase, we observed reduced aerobic ethanol formation. In contrast, increasing nonrespiratory NADH oxidation by overexpression of a water-forming NADH oxidase reduced aerobic glycerol formation. The metabolic response to elevated alternative oxidase occurred predominantly in the mitochondria, whereas NADH oxidase affected genes that catalyze cytosolic reactions. Moreover, NADH oxidase restored the deficiency of cytosolic NADH dehydrogenases in S. cerevisiae. These results indicate that NADH oxidase localizes in the cytosol, whereas alternative oxidase is directed to the mitochondria.","author":[{"family":"Vemuri","given":"G N"},{"family":"Eiteman","given":"M A"},{"family":"McEwen","given":"J E"},{"family":"Olsson","given":"L"},{"family":"Nielsen","given":"J"}],"authorYearDisplayFormat":false,"citation-label":"1588591","container-title":"Proceedings of the National Academy of Sciences of the United States of America","container-title-short":"Proc Natl Acad Sci USA","id":"1588591","invisible":false,"issue":"7","issued":{"date-parts":[["2007","2","13"]]},"journalAbbreviation":"Proc Natl Acad Sci USA","page":"2402-2407","suppress-author":false,"title":"Increasing NADH oxidation reduces overflow metabolism in Saccharomyces cerevisiae.","type":"article-journal","volume":"104"}]</w:instrText>
      </w:r>
      <w:r w:rsidR="00BE6F12">
        <w:fldChar w:fldCharType="separate"/>
      </w:r>
      <w:r w:rsidR="007272A4" w:rsidRPr="007272A4">
        <w:rPr>
          <w:noProof/>
        </w:rPr>
        <w:t xml:space="preserve">(Vemuri </w:t>
      </w:r>
      <w:r w:rsidR="007272A4" w:rsidRPr="007272A4">
        <w:rPr>
          <w:i/>
          <w:noProof/>
        </w:rPr>
        <w:t>et al</w:t>
      </w:r>
      <w:r w:rsidR="007272A4" w:rsidRPr="007272A4">
        <w:rPr>
          <w:noProof/>
        </w:rPr>
        <w:t>, 2007)</w:t>
      </w:r>
      <w:r w:rsidR="00BE6F12">
        <w:fldChar w:fldCharType="end"/>
      </w:r>
      <w:r w:rsidR="00BE6F12">
        <w:t xml:space="preserve"> </w:t>
      </w:r>
      <w:r w:rsidR="00050220">
        <w:t>can</w:t>
      </w:r>
      <w:r w:rsidR="008200A6">
        <w:t xml:space="preserve"> reduce </w:t>
      </w:r>
      <w:r w:rsidR="00FC5F04">
        <w:t>the NADH/NAD</w:t>
      </w:r>
      <w:r w:rsidR="00FC5F04" w:rsidRPr="00FC5F04">
        <w:rPr>
          <w:vertAlign w:val="superscript"/>
        </w:rPr>
        <w:t>+</w:t>
      </w:r>
      <w:r w:rsidR="00FC5F04">
        <w:t xml:space="preserve"> ratio and </w:t>
      </w:r>
      <w:r w:rsidR="00460360">
        <w:t>suppre</w:t>
      </w:r>
      <w:r w:rsidR="004C0B1B">
        <w:t xml:space="preserve">ss </w:t>
      </w:r>
      <w:r w:rsidR="00FC5F04">
        <w:t xml:space="preserve">the </w:t>
      </w:r>
      <w:r w:rsidR="008200A6">
        <w:t xml:space="preserve">overflow metabolism, which agreed with our findings that rhamnolipid production </w:t>
      </w:r>
      <w:r w:rsidR="00031CB0">
        <w:t xml:space="preserve">is </w:t>
      </w:r>
      <w:r w:rsidR="008200A6">
        <w:t>redox</w:t>
      </w:r>
      <w:r w:rsidR="00031CB0">
        <w:t>-dependent</w:t>
      </w:r>
      <w:r w:rsidR="00874D4F">
        <w:t xml:space="preserve">. </w:t>
      </w:r>
      <w:ins w:id="1208" w:author="Joao Xavier" w:date="2020-07-08T10:20:00Z">
        <w:r w:rsidR="007E5149">
          <w:t xml:space="preserve">One apparent difference </w:t>
        </w:r>
      </w:ins>
      <w:del w:id="1209" w:author="Joao Xavier" w:date="2020-07-08T10:20:00Z">
        <w:r w:rsidR="00874D4F" w:rsidDel="007E5149">
          <w:delText>Still</w:delText>
        </w:r>
        <w:r w:rsidR="00296814" w:rsidDel="007E5149">
          <w:delText xml:space="preserve">, there is much to be understood about the relationship </w:delText>
        </w:r>
      </w:del>
      <w:r w:rsidR="00296814">
        <w:t xml:space="preserve">between </w:t>
      </w:r>
      <w:r w:rsidR="00296814" w:rsidRPr="00296814">
        <w:rPr>
          <w:i/>
          <w:iCs/>
        </w:rPr>
        <w:t>P. aeruginosa</w:t>
      </w:r>
      <w:r w:rsidR="00296814">
        <w:t xml:space="preserve"> rhamnolipid production </w:t>
      </w:r>
      <w:r w:rsidR="00296814">
        <w:lastRenderedPageBreak/>
        <w:t xml:space="preserve">and overflow metabolism observed in other </w:t>
      </w:r>
      <w:r w:rsidR="001E3A70">
        <w:t>cell types</w:t>
      </w:r>
      <w:del w:id="1210" w:author="Joao Xavier" w:date="2020-07-08T10:20:00Z">
        <w:r w:rsidR="00296814" w:rsidDel="007E5149">
          <w:delText>.</w:delText>
        </w:r>
      </w:del>
      <w:r w:rsidR="00296814">
        <w:t xml:space="preserve"> </w:t>
      </w:r>
      <w:del w:id="1211" w:author="Joao Xavier" w:date="2020-07-08T10:20:00Z">
        <w:r w:rsidR="00874D4F" w:rsidDel="007E5149">
          <w:delText>One apparent</w:delText>
        </w:r>
        <w:r w:rsidR="00296814" w:rsidDel="007E5149">
          <w:delText xml:space="preserve"> difference </w:delText>
        </w:r>
      </w:del>
      <w:r w:rsidR="00296814">
        <w:t xml:space="preserve">is that rhamnolipids </w:t>
      </w:r>
      <w:del w:id="1212" w:author="Joao Xavier" w:date="2020-07-08T10:20:00Z">
        <w:r w:rsidR="00296814" w:rsidDel="007E5149">
          <w:delText xml:space="preserve">biosynthesis </w:delText>
        </w:r>
        <w:r w:rsidR="00903467" w:rsidDel="007E5149">
          <w:delText>is</w:delText>
        </w:r>
      </w:del>
      <w:ins w:id="1213" w:author="Joao Xavier" w:date="2020-07-08T10:20:00Z">
        <w:r w:rsidR="007E5149">
          <w:t>are</w:t>
        </w:r>
      </w:ins>
      <w:r w:rsidR="00296814">
        <w:t xml:space="preserve"> </w:t>
      </w:r>
      <w:r w:rsidR="00985885">
        <w:t>controlled by quorum-sensing in addition to nutrient cues</w:t>
      </w:r>
      <w:r w:rsidR="00E84E01">
        <w:t xml:space="preserve">, which result in </w:t>
      </w:r>
      <w:ins w:id="1214" w:author="Joao Xavier" w:date="2020-07-08T10:20:00Z">
        <w:r w:rsidR="007E5149">
          <w:t xml:space="preserve">a </w:t>
        </w:r>
      </w:ins>
      <w:r w:rsidR="00927F4C">
        <w:t>cell-</w:t>
      </w:r>
      <w:r w:rsidR="00E84E01">
        <w:t>density-dependence</w:t>
      </w:r>
      <w:del w:id="1215" w:author="Joao Xavier" w:date="2020-07-08T10:20:00Z">
        <w:r w:rsidR="00E84E01" w:rsidDel="007E5149">
          <w:delText xml:space="preserve"> of rhamnolipid production</w:delText>
        </w:r>
      </w:del>
      <w:del w:id="1216" w:author="Joao Xavier" w:date="2020-07-08T10:21:00Z">
        <w:r w:rsidR="00E84E01" w:rsidDel="007E5149">
          <w:delText xml:space="preserve">. Indeed, </w:delText>
        </w:r>
        <w:r w:rsidR="00C6455A" w:rsidRPr="00F079B1" w:rsidDel="007E5149">
          <w:rPr>
            <w:i/>
          </w:rPr>
          <w:delText>P. aeruginosa</w:delText>
        </w:r>
        <w:r w:rsidR="00C6455A" w:rsidRPr="00F079B1" w:rsidDel="007E5149">
          <w:delText xml:space="preserve"> produces rhamnolipids when cells exit the fast</w:delText>
        </w:r>
        <w:r w:rsidR="005F3E42" w:rsidDel="007E5149">
          <w:delText>-</w:delText>
        </w:r>
        <w:r w:rsidR="00C6455A" w:rsidRPr="00F079B1" w:rsidDel="007E5149">
          <w:delText xml:space="preserve">growing exponential phase and enter phase II, during which the cells continue to grow </w:delText>
        </w:r>
        <w:r w:rsidR="003073F6" w:rsidDel="007E5149">
          <w:delText>but</w:delText>
        </w:r>
        <w:r w:rsidR="00C6455A" w:rsidRPr="00F079B1" w:rsidDel="007E5149">
          <w:delText xml:space="preserve"> at </w:delText>
        </w:r>
        <w:r w:rsidR="003073F6" w:rsidDel="007E5149">
          <w:delText>a</w:delText>
        </w:r>
        <w:r w:rsidR="00C6455A" w:rsidRPr="00F079B1" w:rsidDel="007E5149">
          <w:delText xml:space="preserve"> lower rate</w:delText>
        </w:r>
      </w:del>
      <w:r w:rsidR="006F7DD6">
        <w:t xml:space="preserve"> </w:t>
      </w:r>
      <w:r w:rsidR="007D29E1">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D29E1">
        <w:fldChar w:fldCharType="separate"/>
      </w:r>
      <w:r w:rsidR="007272A4" w:rsidRPr="007272A4">
        <w:rPr>
          <w:noProof/>
        </w:rPr>
        <w:t xml:space="preserve">(Boyle </w:t>
      </w:r>
      <w:r w:rsidR="007272A4" w:rsidRPr="007272A4">
        <w:rPr>
          <w:i/>
          <w:noProof/>
        </w:rPr>
        <w:t>et al</w:t>
      </w:r>
      <w:r w:rsidR="007272A4" w:rsidRPr="007272A4">
        <w:rPr>
          <w:noProof/>
        </w:rPr>
        <w:t>, 2015)</w:t>
      </w:r>
      <w:r w:rsidR="007D29E1">
        <w:fldChar w:fldCharType="end"/>
      </w:r>
      <w:r w:rsidR="00C6455A" w:rsidRPr="00F079B1">
        <w:t>.</w:t>
      </w:r>
    </w:p>
    <w:p w14:paraId="10FF1EB4" w14:textId="1C976E96" w:rsidR="00003455" w:rsidRPr="00781F23" w:rsidDel="00851893" w:rsidRDefault="007D29E1" w:rsidP="00D8019D">
      <w:pPr>
        <w:spacing w:before="240" w:after="240"/>
        <w:jc w:val="both"/>
        <w:rPr>
          <w:del w:id="1217" w:author="Joao Xavier" w:date="2020-07-08T10:28:00Z"/>
        </w:rPr>
      </w:pPr>
      <w:del w:id="1218" w:author="Joao Xavier" w:date="2020-07-08T10:21:00Z">
        <w:r w:rsidDel="007E5149">
          <w:delText xml:space="preserve">Does </w:delText>
        </w:r>
      </w:del>
      <w:ins w:id="1219" w:author="Joao Xavier" w:date="2020-07-08T10:21:00Z">
        <w:r w:rsidR="007E5149">
          <w:t xml:space="preserve">Should </w:t>
        </w:r>
      </w:ins>
      <w:r>
        <w:t xml:space="preserve">rhamnolipid production provide </w:t>
      </w:r>
      <w:ins w:id="1220" w:author="Joao Xavier" w:date="2020-07-08T10:21:00Z">
        <w:r w:rsidR="007E5149">
          <w:t xml:space="preserve">a </w:t>
        </w:r>
      </w:ins>
      <w:r w:rsidR="002132BF">
        <w:t xml:space="preserve">fitness </w:t>
      </w:r>
      <w:del w:id="1221" w:author="Joao Xavier" w:date="2020-07-08T10:21:00Z">
        <w:r w:rsidDel="007E5149">
          <w:delText xml:space="preserve">advantage </w:delText>
        </w:r>
      </w:del>
      <w:ins w:id="1222" w:author="Joao Xavier" w:date="2020-07-08T10:21:00Z">
        <w:r w:rsidR="007E5149">
          <w:t xml:space="preserve">benefit </w:t>
        </w:r>
      </w:ins>
      <w:r>
        <w:t xml:space="preserve">for </w:t>
      </w:r>
      <w:r w:rsidRPr="007D29E1">
        <w:rPr>
          <w:i/>
          <w:iCs/>
        </w:rPr>
        <w:t>P. aeruginosa</w:t>
      </w:r>
      <w:r>
        <w:t xml:space="preserve"> </w:t>
      </w:r>
      <w:del w:id="1223" w:author="Joao Xavier" w:date="2020-07-08T10:21:00Z">
        <w:r w:rsidR="008A4894" w:rsidDel="007E5149">
          <w:delText xml:space="preserve">cells </w:delText>
        </w:r>
      </w:del>
      <w:r>
        <w:t xml:space="preserve">under any environmental conditions? </w:t>
      </w:r>
      <w:r w:rsidR="009D4684">
        <w:t xml:space="preserve">We have previously shown that </w:t>
      </w:r>
      <w:r w:rsidR="00047E9A">
        <w:t xml:space="preserve">rhamnolipid production is dispensable for normal growth of </w:t>
      </w:r>
      <w:r w:rsidR="00047E9A" w:rsidRPr="00047E9A">
        <w:rPr>
          <w:i/>
          <w:iCs/>
        </w:rPr>
        <w:t>P. aeruginosa</w:t>
      </w:r>
      <w:r w:rsidR="00047E9A">
        <w:t xml:space="preserve"> under laboratory condition</w:t>
      </w:r>
      <w:r w:rsidR="00A309C1">
        <w:t>: t</w:t>
      </w:r>
      <w:r w:rsidR="008A4894">
        <w:t xml:space="preserve">he </w:t>
      </w:r>
      <w:proofErr w:type="spellStart"/>
      <w:r w:rsidR="009D4684" w:rsidRPr="00F079B1">
        <w:t>Δ</w:t>
      </w:r>
      <w:r w:rsidR="009D4684">
        <w:rPr>
          <w:i/>
        </w:rPr>
        <w:t>rhlA</w:t>
      </w:r>
      <w:proofErr w:type="spellEnd"/>
      <w:r w:rsidR="009D4684">
        <w:rPr>
          <w:iCs/>
        </w:rPr>
        <w:t xml:space="preserve"> mutant </w:t>
      </w:r>
      <w:r w:rsidR="00277FC7">
        <w:rPr>
          <w:iCs/>
        </w:rPr>
        <w:t>(</w:t>
      </w:r>
      <w:r w:rsidR="00946A72">
        <w:rPr>
          <w:iCs/>
        </w:rPr>
        <w:t xml:space="preserve">rhamnolipid </w:t>
      </w:r>
      <w:r w:rsidR="00277FC7">
        <w:rPr>
          <w:iCs/>
        </w:rPr>
        <w:t xml:space="preserve">defector) </w:t>
      </w:r>
      <w:r w:rsidR="009D4684">
        <w:rPr>
          <w:iCs/>
        </w:rPr>
        <w:t xml:space="preserve">had </w:t>
      </w:r>
      <w:r w:rsidR="00E030F6">
        <w:rPr>
          <w:iCs/>
        </w:rPr>
        <w:t>almost the same</w:t>
      </w:r>
      <w:r w:rsidR="009D4684">
        <w:rPr>
          <w:iCs/>
        </w:rPr>
        <w:t xml:space="preserve"> growth rate </w:t>
      </w:r>
      <w:r w:rsidR="00E30E46">
        <w:rPr>
          <w:iCs/>
        </w:rPr>
        <w:fldChar w:fldCharType="begin"/>
      </w:r>
      <w:r w:rsidR="0047250C">
        <w:rPr>
          <w:iCs/>
        </w:rPr>
        <w:instrText>ADDIN F1000_CSL_CITATION&lt;~#@#~&gt;[{"DOI":"10.1186/1471-2180-11-140","First":false,"Last":false,"PMCID":"PMC3152908","PMID":"21682889","abstract":"&lt;strong&gt;BACKGROUND:&lt;/strong&gt; Online spectrophotometric measurements allow monitoring dynamic biological processes with high-time resolution. Contrastingly, numerous other methods require laborious treatment of samples and can only be carried out offline. Integrating both types of measurement would allow analyzing biological processes more comprehensively. A typical example of this problem is acquiring quantitative data on rhamnolipid secretion by the opportunistic pathogen Pseudomonas aeruginosa. P. aeruginosa cell growth can be measured by optical density (OD600) and gene expression can be measured using reporter fusions with a fluorescent protein, allowing high time resolution monitoring. However, measuring the secreted rhamnolipid biosurfactants requires laborious sample processing, which makes this an offline measurement.&lt;br&gt;&lt;br&gt;&lt;strong&gt;RESULTS:&lt;/strong&gt; Here, we propose a method to integrate growth curve data with endpoint measurements of secreted metabolites that is inspired by a model of exponential cell growth. If serial diluting an inoculum gives reproducible time series shifted in time, then time series of endpoint measurements can be reconstructed using calculated time shifts between dilutions. We illustrate the method using measured rhamnolipid secretion by P. aeruginosa as endpoint measurements and we integrate these measurements with high-resolution growth curves measured by OD600 and expression of rhamnolipid synthesis genes monitored using a reporter fusion. Two-fold serial dilution allowed integrating rhamnolipid measurements at a ~0.4 h-1 frequency with high-time resolved data measured at a 6 h-1 frequency. We show how this simple method can be used in combination with mutants lacking specific genes in the rhamnolipid synthesis or quorum sensing regulation to acquire rich dynamic data on P. aeruginosa virulence regulation. Additionally, the linear relation between the ratio of inocula and the time-shift between curves produces high-precision measurements of maximum specific growth rates, which were determined with a precision of ~5.4%.&lt;br&gt;&lt;br&gt;&lt;strong&gt;CONCLUSIONS:&lt;/strong&gt; Growth curve synchronization allows integration of rich time-resolved data with endpoint measurements to produce time-resolved quantitative measurements. Such data can be valuable to unveil the dynamic regulation of virulence in P. aeruginosa. More generally, growth curve synchronization can be applied to many biological systems thus helping to overcome a key obstacle in dynamic regulation: the scarceness of quantitative time-resolved data.","author":[{"family":"van Ditmarsch","given":"Dave"},{"family":"Xavier","given":"João B"}],"authorYearDisplayFormat":false,"citation-label":"4015328","container-title":"BMC Microbiology","container-title-short":"BMC Microbiol.","id":"4015328","invisible":false,"issued":{"date-parts":[["2011","6","17"]]},"journalAbbreviation":"BMC Microbiol.","page":"140","suppress-author":false,"title":"High-resolution time series of &lt;i&gt;Pseudomonas aeruginosa&lt;/i&gt; gene expression and rhamnolipid secretion through growth curve synchronization.","type":"article-journal","volume":"11"}]</w:instrText>
      </w:r>
      <w:r w:rsidR="00E30E46">
        <w:rPr>
          <w:iCs/>
        </w:rPr>
        <w:fldChar w:fldCharType="separate"/>
      </w:r>
      <w:r w:rsidR="007272A4" w:rsidRPr="007272A4">
        <w:rPr>
          <w:iCs/>
          <w:noProof/>
        </w:rPr>
        <w:t>(van Ditmarsch &amp; Xavier, 2011)</w:t>
      </w:r>
      <w:r w:rsidR="00E30E46">
        <w:rPr>
          <w:iCs/>
        </w:rPr>
        <w:fldChar w:fldCharType="end"/>
      </w:r>
      <w:r w:rsidR="00544914">
        <w:rPr>
          <w:iCs/>
        </w:rPr>
        <w:t xml:space="preserve"> and </w:t>
      </w:r>
      <w:r w:rsidR="00E030F6">
        <w:rPr>
          <w:iCs/>
        </w:rPr>
        <w:t xml:space="preserve">very similar </w:t>
      </w:r>
      <w:r w:rsidR="00544914">
        <w:rPr>
          <w:iCs/>
        </w:rPr>
        <w:t>metabolom</w:t>
      </w:r>
      <w:ins w:id="1224" w:author="Joao Xavier" w:date="2020-07-08T10:21:00Z">
        <w:r w:rsidR="007E5149">
          <w:rPr>
            <w:iCs/>
          </w:rPr>
          <w:t>ic profiles</w:t>
        </w:r>
      </w:ins>
      <w:del w:id="1225" w:author="Joao Xavier" w:date="2020-07-08T10:21:00Z">
        <w:r w:rsidR="00544914" w:rsidDel="007E5149">
          <w:rPr>
            <w:iCs/>
          </w:rPr>
          <w:delText>ics</w:delText>
        </w:r>
      </w:del>
      <w:r w:rsidR="00544914">
        <w:rPr>
          <w:iCs/>
        </w:rPr>
        <w:t xml:space="preserve"> </w:t>
      </w:r>
      <w:r w:rsidR="00544914">
        <w:rPr>
          <w:iCs/>
        </w:rPr>
        <w:fldChar w:fldCharType="begin"/>
      </w:r>
      <w:r w:rsidR="0047250C">
        <w:rPr>
          <w:iCs/>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544914">
        <w:rPr>
          <w:iCs/>
        </w:rPr>
        <w:fldChar w:fldCharType="separate"/>
      </w:r>
      <w:r w:rsidR="007272A4" w:rsidRPr="007272A4">
        <w:rPr>
          <w:iCs/>
          <w:noProof/>
        </w:rPr>
        <w:t xml:space="preserve">(Boyle </w:t>
      </w:r>
      <w:r w:rsidR="007272A4" w:rsidRPr="007272A4">
        <w:rPr>
          <w:i/>
          <w:iCs/>
          <w:noProof/>
        </w:rPr>
        <w:t>et al</w:t>
      </w:r>
      <w:r w:rsidR="007272A4" w:rsidRPr="007272A4">
        <w:rPr>
          <w:iCs/>
          <w:noProof/>
        </w:rPr>
        <w:t>, 2017)</w:t>
      </w:r>
      <w:r w:rsidR="00544914">
        <w:rPr>
          <w:iCs/>
        </w:rPr>
        <w:fldChar w:fldCharType="end"/>
      </w:r>
      <w:del w:id="1226" w:author="Joao Xavier" w:date="2020-07-08T10:22:00Z">
        <w:r w:rsidR="00E030F6" w:rsidDel="00CB2D94">
          <w:rPr>
            <w:iCs/>
          </w:rPr>
          <w:delText xml:space="preserve"> with</w:delText>
        </w:r>
        <w:r w:rsidR="009D4684" w:rsidDel="00CB2D94">
          <w:rPr>
            <w:iCs/>
          </w:rPr>
          <w:delText xml:space="preserve"> its wild-type parent strain in the liquid culture</w:delText>
        </w:r>
      </w:del>
      <w:r w:rsidR="00781F23">
        <w:rPr>
          <w:iCs/>
        </w:rPr>
        <w:t>, suggesting that</w:t>
      </w:r>
      <w:r w:rsidR="00781F23" w:rsidRPr="00781F23">
        <w:t xml:space="preserve"> </w:t>
      </w:r>
      <w:r w:rsidR="00781F23" w:rsidRPr="00AB23C1">
        <w:t>the carbon used for rhamnolipids production does not interfere with biomass production.</w:t>
      </w:r>
      <w:r w:rsidR="00781F23">
        <w:t xml:space="preserve"> </w:t>
      </w:r>
      <w:r w:rsidR="001A2A0A">
        <w:rPr>
          <w:iCs/>
        </w:rPr>
        <w:t xml:space="preserve">This is consistent with our flux-balance analysis of Pseudomonas metabolism where shutting down rhamnolipid production does </w:t>
      </w:r>
      <w:r w:rsidR="00581411">
        <w:rPr>
          <w:iCs/>
        </w:rPr>
        <w:t xml:space="preserve">not </w:t>
      </w:r>
      <w:r w:rsidR="001A2A0A">
        <w:rPr>
          <w:iCs/>
        </w:rPr>
        <w:t xml:space="preserve">affect growth and excess carbon can be </w:t>
      </w:r>
      <w:r w:rsidR="00581411">
        <w:rPr>
          <w:iCs/>
        </w:rPr>
        <w:t xml:space="preserve">alternatively </w:t>
      </w:r>
      <w:r w:rsidR="001A2A0A">
        <w:rPr>
          <w:iCs/>
        </w:rPr>
        <w:t>secreted in form of other metabolites such as acetate</w:t>
      </w:r>
      <w:r w:rsidR="00AD07AC">
        <w:rPr>
          <w:iCs/>
        </w:rPr>
        <w:t xml:space="preserve"> (</w:t>
      </w:r>
      <w:r w:rsidR="00AD07AC" w:rsidRPr="00AD07AC">
        <w:rPr>
          <w:iCs/>
          <w:highlight w:val="yellow"/>
        </w:rPr>
        <w:t>Fig. 5</w:t>
      </w:r>
      <w:r w:rsidR="00AD07AC">
        <w:rPr>
          <w:iCs/>
        </w:rPr>
        <w:t>)</w:t>
      </w:r>
      <w:r w:rsidR="001A2A0A">
        <w:rPr>
          <w:iCs/>
        </w:rPr>
        <w:t xml:space="preserve">. </w:t>
      </w:r>
      <w:del w:id="1227" w:author="Joao Xavier" w:date="2020-07-08T10:22:00Z">
        <w:r w:rsidR="00544914" w:rsidDel="00CB2D94">
          <w:rPr>
            <w:iCs/>
          </w:rPr>
          <w:delText>Still</w:delText>
        </w:r>
      </w:del>
      <w:ins w:id="1228" w:author="Joao Xavier" w:date="2020-07-08T10:22:00Z">
        <w:r w:rsidR="00CB2D94">
          <w:rPr>
            <w:iCs/>
          </w:rPr>
          <w:t>Notably</w:t>
        </w:r>
      </w:ins>
      <w:r w:rsidR="00145ED1">
        <w:rPr>
          <w:iCs/>
        </w:rPr>
        <w:t xml:space="preserve">, </w:t>
      </w:r>
      <w:del w:id="1229" w:author="Joao Xavier" w:date="2020-07-08T10:22:00Z">
        <w:r w:rsidR="00145ED1" w:rsidRPr="00145ED1" w:rsidDel="00CB2D94">
          <w:delText xml:space="preserve">the </w:delText>
        </w:r>
      </w:del>
      <w:proofErr w:type="spellStart"/>
      <w:ins w:id="1230" w:author="Joao Xavier" w:date="2020-07-08T10:22:00Z">
        <w:r w:rsidR="00CB2D94" w:rsidRPr="00F079B1">
          <w:t>Δ</w:t>
        </w:r>
        <w:r w:rsidR="00CB2D94">
          <w:rPr>
            <w:i/>
          </w:rPr>
          <w:t>rhlA</w:t>
        </w:r>
        <w:proofErr w:type="spellEnd"/>
        <w:r w:rsidR="00CB2D94">
          <w:rPr>
            <w:iCs/>
          </w:rPr>
          <w:t xml:space="preserve"> </w:t>
        </w:r>
      </w:ins>
      <w:del w:id="1231" w:author="Joao Xavier" w:date="2020-07-08T10:22:00Z">
        <w:r w:rsidR="00277FC7" w:rsidDel="00CB2D94">
          <w:delText>defector</w:delText>
        </w:r>
        <w:r w:rsidR="00145ED1" w:rsidRPr="00145ED1" w:rsidDel="00CB2D94">
          <w:rPr>
            <w:iCs/>
          </w:rPr>
          <w:delText xml:space="preserve"> </w:delText>
        </w:r>
      </w:del>
      <w:r w:rsidR="005F3C0C">
        <w:rPr>
          <w:iCs/>
        </w:rPr>
        <w:t>had</w:t>
      </w:r>
      <w:r w:rsidR="00145ED1" w:rsidRPr="00145ED1">
        <w:rPr>
          <w:iCs/>
        </w:rPr>
        <w:t xml:space="preserve"> higher gamma-</w:t>
      </w:r>
      <w:proofErr w:type="spellStart"/>
      <w:r w:rsidR="00145ED1" w:rsidRPr="00145ED1">
        <w:rPr>
          <w:iCs/>
        </w:rPr>
        <w:t>Glutamylcysteine</w:t>
      </w:r>
      <w:proofErr w:type="spellEnd"/>
      <w:r w:rsidR="00145ED1" w:rsidRPr="00145ED1">
        <w:rPr>
          <w:iCs/>
        </w:rPr>
        <w:t xml:space="preserve"> (</w:t>
      </w:r>
      <w:r w:rsidR="00145ED1" w:rsidRPr="00145ED1">
        <w:rPr>
          <w:iCs/>
          <w:highlight w:val="yellow"/>
        </w:rPr>
        <w:t xml:space="preserve">Supplementary </w:t>
      </w:r>
      <w:r w:rsidR="00145ED1" w:rsidRPr="00F928AE">
        <w:rPr>
          <w:iCs/>
          <w:highlight w:val="yellow"/>
        </w:rPr>
        <w:t xml:space="preserve">Fig. </w:t>
      </w:r>
      <w:r w:rsidR="00F928AE" w:rsidRPr="00F928AE">
        <w:rPr>
          <w:iCs/>
          <w:highlight w:val="yellow"/>
        </w:rPr>
        <w:t>S7</w:t>
      </w:r>
      <w:r w:rsidR="00145ED1" w:rsidRPr="00145ED1">
        <w:rPr>
          <w:iCs/>
        </w:rPr>
        <w:t xml:space="preserve">), the immediate precursor of glutathione. </w:t>
      </w:r>
      <w:r w:rsidR="00544914">
        <w:rPr>
          <w:iCs/>
        </w:rPr>
        <w:t>Since g</w:t>
      </w:r>
      <w:r w:rsidR="00145ED1" w:rsidRPr="00145ED1">
        <w:rPr>
          <w:iCs/>
        </w:rPr>
        <w:t xml:space="preserve">lutathione is a well-known antioxidant that protects cell from ROS damage </w:t>
      </w:r>
      <w:r w:rsidR="00145ED1" w:rsidRPr="00145ED1">
        <w:rPr>
          <w:iCs/>
        </w:rPr>
        <w:fldChar w:fldCharType="begin"/>
      </w:r>
      <w:r w:rsidR="0047250C">
        <w:rPr>
          <w:iCs/>
        </w:rPr>
        <w:instrText>ADDIN F1000_CSL_CITATION&lt;~#@#~&gt;[{"DOI":"10.1038/nrmicro.2017.26","First":false,"Last":false,"PMID":"28420885","abstract":"Oxidative damage can have a devastating effect on the structure and activity of proteins, and may even lead to cell death. The sulfur-containing amino acids cysteine and methionine are particularly susceptible to reactive oxygen species (ROS) and reactive chlorine species (RCS), which can damage proteins. In this Review, we discuss our current understanding of the reducing systems that enable bacteria to repair oxidatively damaged cysteine and methionine residues in the cytoplasm and in the bacterial cell envelope. We highlight the importance of these repair systems in bacterial physiology and virulence, and we discuss several examples of proteins that become activated by oxidation and help bacteria to respond to oxidative stress.","author":[{"family":"Ezraty","given":"Benjamin"},{"family":"Gennaris","given":"Alexandra"},{"family":"Barras","given":"Frédéric"},{"family":"Collet","given":"Jean-François"}],"authorYearDisplayFormat":false,"citation-label":"3790804","container-title":"Nature Reviews. Microbiology","container-title-short":"Nat. Rev. Microbiol.","id":"3790804","invisible":false,"issue":"7","issued":{"date-parts":[["2017","4","19"]]},"journalAbbreviation":"Nat. Rev. Microbiol.","page":"385-396","suppress-author":false,"title":"Oxidative stress, protein damage and repair in bacteria.","type":"article-journal","volume":"15"}]</w:instrText>
      </w:r>
      <w:r w:rsidR="00145ED1" w:rsidRPr="00145ED1">
        <w:rPr>
          <w:iCs/>
        </w:rPr>
        <w:fldChar w:fldCharType="separate"/>
      </w:r>
      <w:r w:rsidR="007272A4" w:rsidRPr="007272A4">
        <w:rPr>
          <w:iCs/>
          <w:noProof/>
        </w:rPr>
        <w:t xml:space="preserve">(Ezraty </w:t>
      </w:r>
      <w:r w:rsidR="007272A4" w:rsidRPr="007272A4">
        <w:rPr>
          <w:i/>
          <w:iCs/>
          <w:noProof/>
        </w:rPr>
        <w:t>et al</w:t>
      </w:r>
      <w:r w:rsidR="007272A4" w:rsidRPr="007272A4">
        <w:rPr>
          <w:iCs/>
          <w:noProof/>
        </w:rPr>
        <w:t>, 2017)</w:t>
      </w:r>
      <w:r w:rsidR="00145ED1" w:rsidRPr="00145ED1">
        <w:rPr>
          <w:iCs/>
        </w:rPr>
        <w:fldChar w:fldCharType="end"/>
      </w:r>
      <w:r w:rsidR="00544914">
        <w:rPr>
          <w:iCs/>
        </w:rPr>
        <w:t xml:space="preserve">, </w:t>
      </w:r>
      <w:proofErr w:type="spellStart"/>
      <w:ins w:id="1232" w:author="Joao Xavier" w:date="2020-07-08T10:22:00Z">
        <w:r w:rsidR="00CB2D94" w:rsidRPr="00F079B1">
          <w:t>Δ</w:t>
        </w:r>
        <w:r w:rsidR="00CB2D94">
          <w:rPr>
            <w:i/>
          </w:rPr>
          <w:t>rhlA</w:t>
        </w:r>
        <w:proofErr w:type="spellEnd"/>
        <w:r w:rsidR="00CB2D94">
          <w:rPr>
            <w:iCs/>
          </w:rPr>
          <w:t xml:space="preserve"> </w:t>
        </w:r>
      </w:ins>
      <w:del w:id="1233" w:author="Joao Xavier" w:date="2020-07-08T10:22:00Z">
        <w:r w:rsidR="00544914" w:rsidDel="00CB2D94">
          <w:rPr>
            <w:iCs/>
          </w:rPr>
          <w:delText xml:space="preserve">we suspect that the </w:delText>
        </w:r>
        <w:r w:rsidR="00277FC7" w:rsidDel="00CB2D94">
          <w:delText xml:space="preserve">defector </w:delText>
        </w:r>
      </w:del>
      <w:r w:rsidR="00544914">
        <w:rPr>
          <w:iCs/>
        </w:rPr>
        <w:t xml:space="preserve">may exhibit slight oxidative burden, which </w:t>
      </w:r>
      <w:del w:id="1234" w:author="Joao Xavier" w:date="2020-07-08T10:22:00Z">
        <w:r w:rsidR="00EE7669" w:rsidDel="00CB2D94">
          <w:rPr>
            <w:iCs/>
          </w:rPr>
          <w:delText>also</w:delText>
        </w:r>
        <w:r w:rsidR="00544914" w:rsidDel="00CB2D94">
          <w:rPr>
            <w:iCs/>
          </w:rPr>
          <w:delText xml:space="preserve"> </w:delText>
        </w:r>
      </w:del>
      <w:ins w:id="1235" w:author="Joao Xavier" w:date="2020-07-08T10:22:00Z">
        <w:r w:rsidR="00CB2D94">
          <w:rPr>
            <w:iCs/>
          </w:rPr>
          <w:t xml:space="preserve">would </w:t>
        </w:r>
      </w:ins>
      <w:r w:rsidR="00544914">
        <w:rPr>
          <w:iCs/>
        </w:rPr>
        <w:t>explain</w:t>
      </w:r>
      <w:ins w:id="1236" w:author="Joao Xavier" w:date="2020-07-08T10:23:00Z">
        <w:r w:rsidR="00CB2D94">
          <w:rPr>
            <w:iCs/>
          </w:rPr>
          <w:t xml:space="preserve"> why it has a marginally lower fitness than the wild-type in swarming competitions</w:t>
        </w:r>
      </w:ins>
      <w:del w:id="1237" w:author="Joao Xavier" w:date="2020-07-08T10:23:00Z">
        <w:r w:rsidR="00F257C2" w:rsidDel="00CB2D94">
          <w:rPr>
            <w:iCs/>
          </w:rPr>
          <w:delText>s</w:delText>
        </w:r>
        <w:r w:rsidR="00544914" w:rsidDel="00CB2D94">
          <w:rPr>
            <w:iCs/>
          </w:rPr>
          <w:delText xml:space="preserve"> the </w:delText>
        </w:r>
        <w:r w:rsidR="004364B7" w:rsidDel="00CB2D94">
          <w:rPr>
            <w:iCs/>
          </w:rPr>
          <w:delText xml:space="preserve">outcome of </w:delText>
        </w:r>
        <w:r w:rsidR="00544914" w:rsidDel="00CB2D94">
          <w:rPr>
            <w:iCs/>
          </w:rPr>
          <w:delText xml:space="preserve">swarming competition in the agar plate where the mutant was disfavored </w:delText>
        </w:r>
        <w:r w:rsidR="00E030F6" w:rsidDel="00CB2D94">
          <w:rPr>
            <w:iCs/>
          </w:rPr>
          <w:delText xml:space="preserve">in </w:delText>
        </w:r>
        <w:r w:rsidR="00544914" w:rsidDel="00CB2D94">
          <w:rPr>
            <w:iCs/>
          </w:rPr>
          <w:delText>mix</w:delText>
        </w:r>
        <w:r w:rsidR="00E030F6" w:rsidDel="00CB2D94">
          <w:rPr>
            <w:iCs/>
          </w:rPr>
          <w:delText>ture</w:delText>
        </w:r>
        <w:r w:rsidR="00544914" w:rsidDel="00CB2D94">
          <w:rPr>
            <w:iCs/>
          </w:rPr>
          <w:delText xml:space="preserve"> with the wild-type</w:delText>
        </w:r>
        <w:r w:rsidR="003C5F0D" w:rsidDel="00CB2D94">
          <w:rPr>
            <w:iCs/>
          </w:rPr>
          <w:delText xml:space="preserve"> even though </w:delText>
        </w:r>
        <w:r w:rsidR="00823F5B" w:rsidDel="00CB2D94">
          <w:rPr>
            <w:iCs/>
          </w:rPr>
          <w:delText>the former</w:delText>
        </w:r>
        <w:r w:rsidR="003C5F0D" w:rsidDel="00CB2D94">
          <w:rPr>
            <w:iCs/>
          </w:rPr>
          <w:delText xml:space="preserve"> can free ride on the rhamnolipids produced by the </w:delText>
        </w:r>
        <w:r w:rsidR="00823F5B" w:rsidDel="00CB2D94">
          <w:rPr>
            <w:iCs/>
          </w:rPr>
          <w:delText>latter</w:delText>
        </w:r>
      </w:del>
      <w:r w:rsidR="00544914">
        <w:rPr>
          <w:iCs/>
        </w:rPr>
        <w:t xml:space="preserve"> </w:t>
      </w:r>
      <w:r w:rsidR="00544914">
        <w:rPr>
          <w:iCs/>
        </w:rPr>
        <w:fldChar w:fldCharType="begin"/>
      </w:r>
      <w:r w:rsidR="007272A4">
        <w:rPr>
          <w:iCs/>
        </w:rPr>
        <w:instrText>ADDIN F1000_CSL_CITATION&lt;~#@#~&gt;[{"DOI":"10.1038/msb.2013.42","First":false,"Last":false,"PMCID":"PMC3779802","PMID":"23959025","abstract":"The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trait.","type":"article-journal","volume":"9"},{"DOI":"10.1101/2020.01.23.914481","First":false,"Last":false,"abstract":"&lt;p&gt;The ability of single-celled microbes to integrate environmental signals and control gene expression enables calculated decisions on whether they should invest in a behavior in a specific environment. But how can the same mechanisms of gene expression control—resulting from individuals sensing, integrating and responding to diffusible queues in dynamic, densely populated microbial communities—enable the evolution and stability of cooperative behaviors that could easily be exploited by cheaters? Here we combine fluorescent imaging with computational analyses to investigate how the micro-environment experienced by cells in spatially-structured systems impacts cooperative behavior. We focus on swarming in the opportunistic human pathogen &lt;i&gt;Pseudomonas aeruginosa&lt;/i&gt; , a behavior that requires cooperative secretions of rhamnolipid surfactants to facilitate collective movement over surfaces. Our analysis shows that the expression of rhamnolipid synthesis varies across the colony and, counter to previous knowledge, peaks at tips of swarming tendrils. To dissect the contribution of competing diffusive inputs—quorum sensing signals and growth-limiting nutrients—we adapted the classic Colony Forming Unit (CFU) assay to record colony growth and gene expression dynamics across thousands of colonies. We found these cells capable of centimeter-scale communication in a pattern of gene expression previously undetected in liquid culture systems. Validation experiments where we manipulated gene expression by flooding the environment with quorum sensing signals could accelerate the onset of swarming, but the cooperative trait remained robust to cheaters. Taken together, these results shed new light on the integration of diffusible signals that stabilizes swarming motility, a cooperative microbial behavior.&lt;/p&gt;","author":[{"family":"Monaco","given":"Hilary"},{"family":"Sereno","given":"Tiago"},{"family":"Liu","given":"Kevin"},{"family":"Reagor","given":"Caleb"},{"family":"Deforet","given":"Maxime"},{"family":"Xavier","given":"Joao B."}],"authorYearDisplayFormat":false,"citation-label":"9106707","container-title":"BioRxiv","container-title-short":"BioRxiv","id":"9106707","invisible":false,"issued":{"date-parts":[["2020","1","24"]]},"journalAbbreviation":"BioRxiv","suppress-author":false,"title":"Spatial-temporal dynamics of a microbial cooperative behavior robust to cheating","type":"article-journal"}]</w:instrText>
      </w:r>
      <w:r w:rsidR="00544914">
        <w:rPr>
          <w:iCs/>
        </w:rPr>
        <w:fldChar w:fldCharType="separate"/>
      </w:r>
      <w:r w:rsidR="007272A4" w:rsidRPr="007272A4">
        <w:rPr>
          <w:iCs/>
          <w:noProof/>
        </w:rPr>
        <w:t xml:space="preserve">(de Vargas Roditi </w:t>
      </w:r>
      <w:r w:rsidR="007272A4" w:rsidRPr="007272A4">
        <w:rPr>
          <w:i/>
          <w:iCs/>
          <w:noProof/>
        </w:rPr>
        <w:t>et al</w:t>
      </w:r>
      <w:r w:rsidR="007272A4" w:rsidRPr="007272A4">
        <w:rPr>
          <w:iCs/>
          <w:noProof/>
        </w:rPr>
        <w:t xml:space="preserve">, 2013; Monaco </w:t>
      </w:r>
      <w:r w:rsidR="007272A4" w:rsidRPr="007272A4">
        <w:rPr>
          <w:i/>
          <w:iCs/>
          <w:noProof/>
        </w:rPr>
        <w:t>et al</w:t>
      </w:r>
      <w:r w:rsidR="007272A4" w:rsidRPr="007272A4">
        <w:rPr>
          <w:iCs/>
          <w:noProof/>
        </w:rPr>
        <w:t>, 2020)</w:t>
      </w:r>
      <w:r w:rsidR="00544914">
        <w:rPr>
          <w:iCs/>
        </w:rPr>
        <w:fldChar w:fldCharType="end"/>
      </w:r>
      <w:r w:rsidR="00544914">
        <w:rPr>
          <w:iCs/>
        </w:rPr>
        <w:t>.</w:t>
      </w:r>
      <w:r w:rsidR="00E030F6">
        <w:rPr>
          <w:iCs/>
        </w:rPr>
        <w:t xml:space="preserve"> </w:t>
      </w:r>
      <w:del w:id="1238" w:author="Joao Xavier" w:date="2020-07-08T10:26:00Z">
        <w:r w:rsidR="006449DA" w:rsidDel="007272A4">
          <w:rPr>
            <w:iCs/>
          </w:rPr>
          <w:delText xml:space="preserve">The </w:delText>
        </w:r>
      </w:del>
      <w:ins w:id="1239" w:author="Joao Xavier" w:date="2020-07-08T10:26:00Z">
        <w:r w:rsidR="007272A4">
          <w:rPr>
            <w:iCs/>
          </w:rPr>
          <w:t xml:space="preserve">Our mechanism proposes that </w:t>
        </w:r>
      </w:ins>
      <w:r w:rsidR="00C20D63">
        <w:rPr>
          <w:iCs/>
        </w:rPr>
        <w:t xml:space="preserve">increased oxidative burden may be related to </w:t>
      </w:r>
      <w:r w:rsidR="00541CF7">
        <w:rPr>
          <w:iCs/>
        </w:rPr>
        <w:t xml:space="preserve">altered </w:t>
      </w:r>
      <w:r w:rsidR="00FE0456">
        <w:rPr>
          <w:iCs/>
        </w:rPr>
        <w:t>redox ratio (</w:t>
      </w:r>
      <w:r w:rsidR="001F2D5A">
        <w:rPr>
          <w:iCs/>
        </w:rPr>
        <w:t>NAD</w:t>
      </w:r>
      <w:r w:rsidR="00FE0456">
        <w:rPr>
          <w:iCs/>
        </w:rPr>
        <w:t>(P)</w:t>
      </w:r>
      <w:r w:rsidR="001F2D5A">
        <w:rPr>
          <w:iCs/>
        </w:rPr>
        <w:t>H/NAD</w:t>
      </w:r>
      <w:r w:rsidR="00FE0456">
        <w:rPr>
          <w:iCs/>
        </w:rPr>
        <w:t>(P)</w:t>
      </w:r>
      <w:r w:rsidR="00FE0456" w:rsidRPr="00FE0456">
        <w:rPr>
          <w:iCs/>
          <w:vertAlign w:val="superscript"/>
        </w:rPr>
        <w:t>+</w:t>
      </w:r>
      <w:r w:rsidR="00FE0456">
        <w:rPr>
          <w:iCs/>
        </w:rPr>
        <w:t>)</w:t>
      </w:r>
      <w:r w:rsidR="00C20D63">
        <w:rPr>
          <w:iCs/>
        </w:rPr>
        <w:t xml:space="preserve">, </w:t>
      </w:r>
      <w:r w:rsidR="00B72F77">
        <w:rPr>
          <w:iCs/>
        </w:rPr>
        <w:t>considering that</w:t>
      </w:r>
      <w:r w:rsidR="00FE0456">
        <w:rPr>
          <w:iCs/>
        </w:rPr>
        <w:t xml:space="preserve"> </w:t>
      </w:r>
      <w:r w:rsidR="00B72F77">
        <w:rPr>
          <w:iCs/>
        </w:rPr>
        <w:t>fatty acid biosynthesis that provides precursors for rhamnolipid production regenerates NAD(P)+ from NAD(P)H</w:t>
      </w:r>
      <w:r w:rsidR="00011D68">
        <w:rPr>
          <w:iCs/>
        </w:rPr>
        <w:t>.</w:t>
      </w:r>
      <w:del w:id="1240" w:author="Joao Xavier" w:date="2020-07-08T10:26:00Z">
        <w:r w:rsidR="0099628D" w:rsidDel="007272A4">
          <w:rPr>
            <w:iCs/>
          </w:rPr>
          <w:delText xml:space="preserve"> </w:delText>
        </w:r>
        <w:r w:rsidR="00E12698" w:rsidDel="007272A4">
          <w:rPr>
            <w:iCs/>
          </w:rPr>
          <w:delText>The</w:delText>
        </w:r>
        <w:r w:rsidR="00CF1518" w:rsidDel="007272A4">
          <w:rPr>
            <w:iCs/>
          </w:rPr>
          <w:delText xml:space="preserve"> </w:delText>
        </w:r>
        <w:r w:rsidR="00105B66" w:rsidDel="007272A4">
          <w:rPr>
            <w:iCs/>
          </w:rPr>
          <w:delText xml:space="preserve">fitness benefit of </w:delText>
        </w:r>
        <w:r w:rsidR="00817B6B" w:rsidDel="007272A4">
          <w:rPr>
            <w:iCs/>
          </w:rPr>
          <w:delText xml:space="preserve">cooperative production of rhamnolipids can also be </w:delText>
        </w:r>
        <w:r w:rsidR="00E86BF1" w:rsidDel="007272A4">
          <w:rPr>
            <w:iCs/>
          </w:rPr>
          <w:delText xml:space="preserve">consequence of </w:delText>
        </w:r>
        <w:r w:rsidR="00817B6B" w:rsidDel="007272A4">
          <w:rPr>
            <w:iCs/>
          </w:rPr>
          <w:delText>population-level selection since</w:delText>
        </w:r>
        <w:r w:rsidR="00011D68" w:rsidDel="007272A4">
          <w:rPr>
            <w:iCs/>
          </w:rPr>
          <w:delText xml:space="preserve"> the biosurfactant secretion </w:delText>
        </w:r>
        <w:r w:rsidR="00EF336C" w:rsidDel="007272A4">
          <w:rPr>
            <w:iCs/>
          </w:rPr>
          <w:delText>enables a</w:delText>
        </w:r>
        <w:r w:rsidR="00011D68" w:rsidDel="007272A4">
          <w:rPr>
            <w:iCs/>
          </w:rPr>
          <w:delText xml:space="preserve"> swarming colony</w:delText>
        </w:r>
        <w:r w:rsidR="00686D59" w:rsidDel="007272A4">
          <w:rPr>
            <w:iCs/>
          </w:rPr>
          <w:delText xml:space="preserve"> </w:delText>
        </w:r>
        <w:r w:rsidR="00011D68" w:rsidDel="007272A4">
          <w:rPr>
            <w:iCs/>
          </w:rPr>
          <w:delText>to spread the agar plate</w:delText>
        </w:r>
        <w:r w:rsidR="00817B6B" w:rsidDel="007272A4">
          <w:rPr>
            <w:iCs/>
          </w:rPr>
          <w:delText xml:space="preserve"> for </w:delText>
        </w:r>
        <w:r w:rsidR="00EC6816" w:rsidDel="007272A4">
          <w:rPr>
            <w:iCs/>
          </w:rPr>
          <w:delText xml:space="preserve">new territories and </w:delText>
        </w:r>
        <w:r w:rsidR="00817B6B" w:rsidDel="007272A4">
          <w:rPr>
            <w:iCs/>
          </w:rPr>
          <w:delText>nutrients</w:delText>
        </w:r>
        <w:r w:rsidR="00781F23" w:rsidDel="007272A4">
          <w:rPr>
            <w:iCs/>
          </w:rPr>
          <w:delText xml:space="preserve"> that </w:delText>
        </w:r>
        <w:r w:rsidR="00781F23" w:rsidDel="007272A4">
          <w:delText>sustain</w:delText>
        </w:r>
        <w:r w:rsidR="00781F23" w:rsidRPr="00AB23C1" w:rsidDel="007272A4">
          <w:delText xml:space="preserve"> cell proliferation</w:delText>
        </w:r>
        <w:r w:rsidR="00011D68" w:rsidDel="007272A4">
          <w:rPr>
            <w:iCs/>
          </w:rPr>
          <w:delText>.</w:delText>
        </w:r>
        <w:r w:rsidR="00817B6B" w:rsidDel="007272A4">
          <w:rPr>
            <w:iCs/>
          </w:rPr>
          <w:delText xml:space="preserve"> </w:delText>
        </w:r>
        <w:r w:rsidR="00E30E46" w:rsidDel="007272A4">
          <w:rPr>
            <w:iCs/>
          </w:rPr>
          <w:delText xml:space="preserve">Although the </w:delText>
        </w:r>
        <w:r w:rsidR="00277FC7" w:rsidDel="007272A4">
          <w:delText>defectors</w:delText>
        </w:r>
        <w:r w:rsidR="00277FC7" w:rsidDel="007272A4">
          <w:rPr>
            <w:iCs/>
          </w:rPr>
          <w:delText xml:space="preserve"> </w:delText>
        </w:r>
        <w:r w:rsidR="00E30E46" w:rsidDel="007272A4">
          <w:rPr>
            <w:iCs/>
          </w:rPr>
          <w:delText xml:space="preserve">can </w:delText>
        </w:r>
        <w:r w:rsidR="00277FC7" w:rsidDel="007272A4">
          <w:rPr>
            <w:iCs/>
          </w:rPr>
          <w:delText xml:space="preserve">free-ride on </w:delText>
        </w:r>
        <w:r w:rsidR="00E30E46" w:rsidDel="007272A4">
          <w:rPr>
            <w:iCs/>
          </w:rPr>
          <w:delText xml:space="preserve">the rhamnolipids produced by the wild-type, they do not have as much spatial and temporal access to the rhamnolipids as the wild-type since rhamnolipids are first produced </w:delText>
        </w:r>
        <w:r w:rsidR="00277FC7" w:rsidDel="007272A4">
          <w:rPr>
            <w:iCs/>
          </w:rPr>
          <w:delText xml:space="preserve">within the neighborhood of the wild-type cells. </w:delText>
        </w:r>
        <w:r w:rsidR="00927648" w:rsidDel="007272A4">
          <w:rPr>
            <w:iCs/>
          </w:rPr>
          <w:delText xml:space="preserve">It was shown that </w:delText>
        </w:r>
        <w:r w:rsidR="00277FC7" w:rsidDel="007272A4">
          <w:rPr>
            <w:iCs/>
          </w:rPr>
          <w:delText xml:space="preserve">even </w:delText>
        </w:r>
        <w:r w:rsidR="000A3665" w:rsidDel="007272A4">
          <w:rPr>
            <w:iCs/>
          </w:rPr>
          <w:delText>marginal</w:delText>
        </w:r>
        <w:r w:rsidR="00277FC7" w:rsidDel="007272A4">
          <w:rPr>
            <w:iCs/>
          </w:rPr>
          <w:delText xml:space="preserve"> advantage of the wild-type strain in the ability </w:delText>
        </w:r>
        <w:r w:rsidR="00E94E35" w:rsidDel="007272A4">
          <w:rPr>
            <w:iCs/>
          </w:rPr>
          <w:delText xml:space="preserve">to expand </w:delText>
        </w:r>
        <w:r w:rsidR="00277FC7" w:rsidDel="007272A4">
          <w:rPr>
            <w:iCs/>
          </w:rPr>
          <w:delText>colony</w:delText>
        </w:r>
        <w:r w:rsidR="00E94E35" w:rsidDel="007272A4">
          <w:rPr>
            <w:iCs/>
          </w:rPr>
          <w:delText xml:space="preserve"> </w:delText>
        </w:r>
        <w:r w:rsidR="00277FC7" w:rsidDel="007272A4">
          <w:rPr>
            <w:iCs/>
          </w:rPr>
          <w:delText>can be exaggerated in space and lead to discernable effect on its final proportion</w:delText>
        </w:r>
        <w:r w:rsidR="0056583B" w:rsidDel="007272A4">
          <w:rPr>
            <w:iCs/>
          </w:rPr>
          <w:delText xml:space="preserve"> </w:delText>
        </w:r>
        <w:r w:rsidR="0056583B" w:rsidDel="007272A4">
          <w:rPr>
            <w:iCs/>
          </w:rPr>
          <w:fldChar w:fldCharType="begin"/>
        </w:r>
        <w:r w:rsidR="0047250C" w:rsidDel="007272A4">
          <w:rPr>
            <w:iCs/>
          </w:rPr>
          <w:delInstrText>ADDIN F1000_CSL_CITATION&lt;~#@#~&gt;[{"DOI":"10.1038/s41564-017-0022-5","First":false,"Last":false,"PMID":"28947816","abstract":"One fundamental challenge in synthetic biology is the lack of quantitative tools that accurately describe and predict the behaviours of engineered gene circuits. This challenge arises from multiple factors, among which the complex interdependence of circuits and their host is a leading cause. Here we present a gene circuit modelling framework that explicitly integrates circuit behaviours with host physiology through bidirectional circuit-host coupling. The framework consists of a coarse-grained but mechanistic description of host physiology that involves dynamic resource partitioning, multilayered circuit-host coupling including both generic and system-specific interactions, and a detailed kinetic module of exogenous circuits. We showed that, following training, the framework was able to capture and predict a large set of experimental data concerning the host and its foreign gene overexpression. To demonstrate its utility, we applied the framework to examine a growth-modulating feedback circuit whose dynamics is qualitatively altered by circuit-host interactions. Using an extended version of the framework, we further systematically revealed the behaviours of a toggle switch across scales from single-cell dynamics to population structure and to spatial ecology. This work advances our quantitative understanding of gene circuit behaviours and also benefits the rational design of synthetic gene networks.","author":[{"family":"Liao","given":"Chen"},{"family":"Blanchard","given":"Andrew E"},{"family":"Lu","given":"Ting"}],"authorYearDisplayFormat":false,"citation-label":"4302903","container-title":"Nature Microbiology","container-title-short":"Nat. Microbiol.","id":"4302903","invisible":false,"issue":"12","issued":{"date-parts":[["2017","12"]]},"journalAbbreviation":"Nat. Microbiol.","page":"1658-1666","suppress-author":false,"title":"An integrative circuit-host modelling framework for predicting synthetic gene network behaviours.","type":"article-journal","volume":"2"}]</w:delInstrText>
        </w:r>
        <w:r w:rsidR="0056583B" w:rsidDel="007272A4">
          <w:rPr>
            <w:iCs/>
          </w:rPr>
          <w:fldChar w:fldCharType="separate"/>
        </w:r>
        <w:r w:rsidR="007272A4" w:rsidRPr="007272A4" w:rsidDel="007272A4">
          <w:rPr>
            <w:iCs/>
            <w:noProof/>
          </w:rPr>
          <w:delText xml:space="preserve">(Liao </w:delText>
        </w:r>
        <w:r w:rsidR="007272A4" w:rsidRPr="007272A4" w:rsidDel="007272A4">
          <w:rPr>
            <w:i/>
            <w:iCs/>
            <w:noProof/>
          </w:rPr>
          <w:delText>et al</w:delText>
        </w:r>
        <w:r w:rsidR="007272A4" w:rsidRPr="007272A4" w:rsidDel="007272A4">
          <w:rPr>
            <w:iCs/>
            <w:noProof/>
          </w:rPr>
          <w:delText>, 2017)</w:delText>
        </w:r>
        <w:r w:rsidR="0056583B" w:rsidDel="007272A4">
          <w:rPr>
            <w:iCs/>
          </w:rPr>
          <w:fldChar w:fldCharType="end"/>
        </w:r>
        <w:r w:rsidR="00277FC7" w:rsidDel="007272A4">
          <w:rPr>
            <w:iCs/>
          </w:rPr>
          <w:delText xml:space="preserve">. </w:delText>
        </w:r>
        <w:r w:rsidR="002A1821" w:rsidDel="007272A4">
          <w:rPr>
            <w:iCs/>
          </w:rPr>
          <w:delText>Collectively, t</w:delText>
        </w:r>
        <w:r w:rsidR="006477DC" w:rsidDel="007272A4">
          <w:rPr>
            <w:iCs/>
          </w:rPr>
          <w:delText xml:space="preserve">he higher fitness of the rhamnolipid-mediated cooperation is </w:delText>
        </w:r>
        <w:r w:rsidR="002A1821" w:rsidDel="007272A4">
          <w:rPr>
            <w:iCs/>
          </w:rPr>
          <w:delText xml:space="preserve">likely </w:delText>
        </w:r>
        <w:r w:rsidR="006477DC" w:rsidDel="007272A4">
          <w:rPr>
            <w:iCs/>
          </w:rPr>
          <w:delText xml:space="preserve">an example of multilevel selection that </w:delText>
        </w:r>
        <w:r w:rsidR="008C764A" w:rsidDel="007272A4">
          <w:rPr>
            <w:iCs/>
          </w:rPr>
          <w:delText>has been previously suggested</w:delText>
        </w:r>
        <w:r w:rsidR="006477DC" w:rsidDel="007272A4">
          <w:rPr>
            <w:iCs/>
          </w:rPr>
          <w:delText xml:space="preserve"> </w:delText>
        </w:r>
        <w:r w:rsidR="006477DC" w:rsidDel="007272A4">
          <w:rPr>
            <w:iCs/>
          </w:rPr>
          <w:fldChar w:fldCharType="begin"/>
        </w:r>
        <w:r w:rsidR="0047250C" w:rsidDel="007272A4">
          <w:rPr>
            <w:iCs/>
          </w:rPr>
          <w:delInstrText>ADDIN F1000_CSL_CITATION&lt;~#@#~&gt;[{"DOI":"10.1038/msb.2013.42","First":false,"Last":false,"PMCID":"PMC3779802","PMID":"23959025","abstract":"The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w:delInstrText>
        </w:r>
        <w:r w:rsidR="006477DC" w:rsidDel="007272A4">
          <w:rPr>
            <w:iCs/>
          </w:rPr>
          <w:fldChar w:fldCharType="separate"/>
        </w:r>
        <w:r w:rsidR="007272A4" w:rsidRPr="007272A4" w:rsidDel="007272A4">
          <w:rPr>
            <w:iCs/>
            <w:noProof/>
          </w:rPr>
          <w:delText xml:space="preserve">(de Vargas Roditi </w:delText>
        </w:r>
        <w:r w:rsidR="007272A4" w:rsidRPr="007272A4" w:rsidDel="007272A4">
          <w:rPr>
            <w:i/>
            <w:iCs/>
            <w:noProof/>
          </w:rPr>
          <w:delText>et al</w:delText>
        </w:r>
        <w:r w:rsidR="007272A4" w:rsidRPr="007272A4" w:rsidDel="007272A4">
          <w:rPr>
            <w:iCs/>
            <w:noProof/>
          </w:rPr>
          <w:delText>, 2013)</w:delText>
        </w:r>
        <w:r w:rsidR="006477DC" w:rsidDel="007272A4">
          <w:rPr>
            <w:iCs/>
          </w:rPr>
          <w:fldChar w:fldCharType="end"/>
        </w:r>
        <w:r w:rsidR="006477DC" w:rsidDel="007272A4">
          <w:rPr>
            <w:iCs/>
          </w:rPr>
          <w:delText>.</w:delText>
        </w:r>
      </w:del>
      <w:ins w:id="1241" w:author="Joao Xavier" w:date="2020-07-08T10:28:00Z">
        <w:r w:rsidR="00851893">
          <w:rPr>
            <w:iCs/>
          </w:rPr>
          <w:t xml:space="preserve"> </w:t>
        </w:r>
      </w:ins>
    </w:p>
    <w:p w14:paraId="61A5068E" w14:textId="614B30AE" w:rsidR="00FA261E" w:rsidRPr="00003455" w:rsidRDefault="0012152C" w:rsidP="00D8019D">
      <w:pPr>
        <w:spacing w:before="240" w:after="240"/>
        <w:jc w:val="both"/>
        <w:rPr>
          <w:iCs/>
        </w:rPr>
      </w:pPr>
      <w:r>
        <w:rPr>
          <w:iCs/>
        </w:rPr>
        <w:t xml:space="preserve">Notably, the </w:t>
      </w:r>
      <w:del w:id="1242" w:author="Joao Xavier" w:date="2020-07-08T10:28:00Z">
        <w:r w:rsidDel="00851893">
          <w:rPr>
            <w:iCs/>
          </w:rPr>
          <w:delText xml:space="preserve">fitness benefits associated with rhamnolipid production would vanish </w:delText>
        </w:r>
        <w:r w:rsidR="00EC7522" w:rsidDel="00851893">
          <w:rPr>
            <w:iCs/>
          </w:rPr>
          <w:delText>without</w:delText>
        </w:r>
        <w:r w:rsidDel="00851893">
          <w:rPr>
            <w:iCs/>
          </w:rPr>
          <w:delText xml:space="preserve"> </w:delText>
        </w:r>
        <w:r w:rsidR="00760363" w:rsidDel="00851893">
          <w:rPr>
            <w:iCs/>
          </w:rPr>
          <w:delText xml:space="preserve">integrating nutrient-sensing and </w:delText>
        </w:r>
        <w:r w:rsidDel="00851893">
          <w:rPr>
            <w:iCs/>
          </w:rPr>
          <w:delText xml:space="preserve">quorum-sensing </w:delText>
        </w:r>
        <w:r w:rsidR="009C2D77" w:rsidDel="00851893">
          <w:rPr>
            <w:iCs/>
          </w:rPr>
          <w:delText>signals</w:delText>
        </w:r>
        <w:r w:rsidR="00EC7522" w:rsidDel="00851893">
          <w:rPr>
            <w:iCs/>
          </w:rPr>
          <w:delText>.</w:delText>
        </w:r>
        <w:r w:rsidR="000D73A2" w:rsidDel="00851893">
          <w:rPr>
            <w:iCs/>
          </w:rPr>
          <w:delText xml:space="preserve"> Indeed, constitutive rhamnolipid producers compromised growth and were disfavored in the swarming competition with the defectors </w:delText>
        </w:r>
        <w:r w:rsidR="000D73A2" w:rsidDel="00851893">
          <w:rPr>
            <w:iCs/>
          </w:rPr>
          <w:fldChar w:fldCharType="begin"/>
        </w:r>
        <w:r w:rsidR="0047250C" w:rsidDel="00851893">
          <w:rPr>
            <w:iCs/>
          </w:rPr>
          <w:delInstrText>ADDIN F1000_CSL_CITATION&lt;~#@#~&gt;[{"DOI":"10.1038/msb.2013.42","First":false,"Last":false,"PMCID":"PMC3779802","PMID":"23959025","abstract":"The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w:delInstrText>
        </w:r>
        <w:r w:rsidR="000D73A2" w:rsidDel="00851893">
          <w:rPr>
            <w:iCs/>
          </w:rPr>
          <w:fldChar w:fldCharType="separate"/>
        </w:r>
        <w:r w:rsidR="007272A4" w:rsidRPr="007272A4" w:rsidDel="00851893">
          <w:rPr>
            <w:iCs/>
            <w:noProof/>
          </w:rPr>
          <w:delText xml:space="preserve">(de Vargas Roditi </w:delText>
        </w:r>
        <w:r w:rsidR="007272A4" w:rsidRPr="007272A4" w:rsidDel="00851893">
          <w:rPr>
            <w:i/>
            <w:iCs/>
            <w:noProof/>
          </w:rPr>
          <w:delText>et al</w:delText>
        </w:r>
        <w:r w:rsidR="007272A4" w:rsidRPr="007272A4" w:rsidDel="00851893">
          <w:rPr>
            <w:iCs/>
            <w:noProof/>
          </w:rPr>
          <w:delText>, 2013)</w:delText>
        </w:r>
        <w:r w:rsidR="000D73A2" w:rsidDel="00851893">
          <w:rPr>
            <w:iCs/>
          </w:rPr>
          <w:fldChar w:fldCharType="end"/>
        </w:r>
        <w:r w:rsidR="000D73A2" w:rsidDel="00851893">
          <w:rPr>
            <w:iCs/>
          </w:rPr>
          <w:delText xml:space="preserve">. </w:delText>
        </w:r>
        <w:r w:rsidR="006E3B31" w:rsidDel="00851893">
          <w:rPr>
            <w:iCs/>
          </w:rPr>
          <w:delText xml:space="preserve">Secondary metabolism such as rhamnolipid production typically occurs in bacteria during stationary phase when nutrients become limited. </w:delText>
        </w:r>
        <w:r w:rsidR="00C41D28" w:rsidDel="00851893">
          <w:rPr>
            <w:iCs/>
          </w:rPr>
          <w:delText xml:space="preserve">We </w:delText>
        </w:r>
        <w:r w:rsidR="007504A3" w:rsidDel="00851893">
          <w:rPr>
            <w:iCs/>
          </w:rPr>
          <w:delText xml:space="preserve">previously </w:delText>
        </w:r>
        <w:r w:rsidR="00C41D28" w:rsidDel="00851893">
          <w:rPr>
            <w:iCs/>
          </w:rPr>
          <w:delText xml:space="preserve">demonstrated that </w:delText>
        </w:r>
        <w:r w:rsidR="00D02EB0" w:rsidDel="00851893">
          <w:rPr>
            <w:iCs/>
          </w:rPr>
          <w:delText xml:space="preserve">nitrogen is the limiting nutrient during the transition from phase I to phase II </w:delText>
        </w:r>
        <w:r w:rsidR="00627F2F" w:rsidDel="00851893">
          <w:rPr>
            <w:iCs/>
          </w:rPr>
          <w:fldChar w:fldCharType="begin"/>
        </w:r>
        <w:r w:rsidR="0047250C" w:rsidDel="00851893">
          <w:rPr>
            <w:iCs/>
          </w:rPr>
          <w:del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delInstrText>
        </w:r>
        <w:r w:rsidR="00627F2F" w:rsidDel="00851893">
          <w:rPr>
            <w:iCs/>
          </w:rPr>
          <w:fldChar w:fldCharType="separate"/>
        </w:r>
        <w:r w:rsidR="007272A4" w:rsidRPr="007272A4" w:rsidDel="00851893">
          <w:rPr>
            <w:iCs/>
            <w:noProof/>
          </w:rPr>
          <w:delText xml:space="preserve">(Boyle </w:delText>
        </w:r>
        <w:r w:rsidR="007272A4" w:rsidRPr="007272A4" w:rsidDel="00851893">
          <w:rPr>
            <w:i/>
            <w:iCs/>
            <w:noProof/>
          </w:rPr>
          <w:delText>et al</w:delText>
        </w:r>
        <w:r w:rsidR="007272A4" w:rsidRPr="007272A4" w:rsidDel="00851893">
          <w:rPr>
            <w:iCs/>
            <w:noProof/>
          </w:rPr>
          <w:delText>, 2015)</w:delText>
        </w:r>
        <w:r w:rsidR="00627F2F" w:rsidDel="00851893">
          <w:rPr>
            <w:iCs/>
          </w:rPr>
          <w:fldChar w:fldCharType="end"/>
        </w:r>
        <w:r w:rsidR="00D02EB0" w:rsidDel="00851893">
          <w:rPr>
            <w:iCs/>
          </w:rPr>
          <w:delText xml:space="preserve">. </w:delText>
        </w:r>
        <w:r w:rsidR="00C41D28" w:rsidRPr="00AB23C1" w:rsidDel="00851893">
          <w:delText>Nitrogen limitation especially is ubiquitous in the microbial world</w:delText>
        </w:r>
        <w:r w:rsidR="00597B3D" w:rsidDel="00851893">
          <w:delText xml:space="preserve"> and h</w:delText>
        </w:r>
        <w:r w:rsidR="00C41D28" w:rsidRPr="00AB23C1" w:rsidDel="00851893">
          <w:delText xml:space="preserve">igh </w:delText>
        </w:r>
        <w:r w:rsidR="00597B3D" w:rsidDel="00851893">
          <w:delText>carbon-to-nitrogen</w:delText>
        </w:r>
        <w:r w:rsidR="00C41D28" w:rsidRPr="00AB23C1" w:rsidDel="00851893">
          <w:delText xml:space="preserve"> ratio </w:delText>
        </w:r>
        <w:r w:rsidR="00597B3D" w:rsidDel="00851893">
          <w:delText>was</w:delText>
        </w:r>
        <w:r w:rsidR="00C41D28" w:rsidRPr="00AB23C1" w:rsidDel="00851893">
          <w:delText xml:space="preserve"> found in the intestine of 30 mammals including humans and it shapes microbiome composition </w:delText>
        </w:r>
        <w:r w:rsidR="00C41D28" w:rsidDel="00851893">
          <w:fldChar w:fldCharType="begin"/>
        </w:r>
        <w:r w:rsidR="0047250C" w:rsidDel="00851893">
          <w:delInstrText>ADDIN F1000_CSL_CITATION&lt;~#@#~&gt;[{"DOI":"10.1038/s41564-018-0267-7","First":false,"Last":false,"PMID":"30374168","abstract":"Resource limitation is a fundamental factor governing the composition and function of ecological communities. However, the role of resource supply in structuring the intestinal microbiome has not been established and represents a challenge for mammals that rely on microbial symbionts for digestion: too little supply might starve the microbiome while too much might starve the host. We present evidence that microbiota occupy a habitat that is limited in total nitrogen supply within the large intestines of 30 mammal species. Lowering dietary protein levels in mice reduced their faecal concentrations of bacteria. A gradient of stoichiometry along the length of the gut was consistent with the hypothesis that intestinal nitrogen limitation results from host absorption of dietary nutrients. Nitrogen availability is also likely to be shaped by host-microbe interactions: levels of host-secreted nitrogen were altered in germ-free mice and when bacterial loads were reduced via experimental antibiotic treatment. Single-cell spectrometry revealed that members of the phylum Bacteroidetes consumed nitrogen in the large intestine more readily than other commensal taxa did. Our findings support a model where nitrogen limitation arises from preferential host use of dietary nutrients. We speculate that this resource limitation could enable hosts to regulate microbial communities in the large intestine. Commensal microbiota may have adapted to nitrogen-limited settings, suggesting one reason why excess dietary protein has been associated with degraded gut-microbial ecosystems.","author":[{"family":"Reese","given":"Aspen T"},{"family":"Pereira","given":"Fátima C"},{"family":"Schintlmeister","given":"Arno"},{"family":"Berry","given":"David"},{"family":"Wagner","given":"Michael"},{"family":"Hale","given":"Laura P"},{"family":"Wu","given":"Anchi"},{"family":"Jiang","given":"Sharon"},{"family":"Durand","given":"Heather K"},{"family":"Zhou","given":"Xiyou"},{"family":"Premont","given":"Richard T"},{"family":"Diehl","given":"Anna Mae"},{"family":"O'Connell","given":"Thomas M"},{"family":"Alberts","given":"Susan C"},{"family":"Kartzinel","given":"Tyler R"},{"family":"Pringle","given":"Robert M"},{"family":"Dunn","given":"Robert R"},{"family":"Wright","given":"Justin P"},{"family":"David","given":"Lawrence A"}],"authorYearDisplayFormat":false,"citation-label":"5954319","container-title":"Nature Microbiology","container-title-short":"Nat. Microbiol.","id":"5954319","invisible":false,"issue":"12","issued":{"date-parts":[["2018","10","29"]]},"journalAbbreviation":"Nat. Microbiol.","page":"1441-1450","suppress-author":false,"title":"Microbial nitrogen limitation in the mammalian large intestine.","type":"article-journal","volume":"3"}]</w:delInstrText>
        </w:r>
        <w:r w:rsidR="00C41D28" w:rsidDel="00851893">
          <w:fldChar w:fldCharType="separate"/>
        </w:r>
        <w:r w:rsidR="007272A4" w:rsidRPr="007272A4" w:rsidDel="00851893">
          <w:rPr>
            <w:noProof/>
          </w:rPr>
          <w:delText xml:space="preserve">(Reese </w:delText>
        </w:r>
        <w:r w:rsidR="007272A4" w:rsidRPr="007272A4" w:rsidDel="00851893">
          <w:rPr>
            <w:i/>
            <w:noProof/>
          </w:rPr>
          <w:delText>et al</w:delText>
        </w:r>
        <w:r w:rsidR="007272A4" w:rsidRPr="007272A4" w:rsidDel="00851893">
          <w:rPr>
            <w:noProof/>
          </w:rPr>
          <w:delText>, 2018)</w:delText>
        </w:r>
        <w:r w:rsidR="00C41D28" w:rsidDel="00851893">
          <w:fldChar w:fldCharType="end"/>
        </w:r>
        <w:r w:rsidR="00C41D28" w:rsidRPr="00AB23C1" w:rsidDel="00851893">
          <w:delText>.</w:delText>
        </w:r>
        <w:r w:rsidR="004753BC" w:rsidDel="00851893">
          <w:delText xml:space="preserve"> </w:delText>
        </w:r>
        <w:r w:rsidR="000D73A2" w:rsidDel="00851893">
          <w:delText xml:space="preserve">Under nitrogen limitation, quorum-sensing system further allows synchronization and amplifications of the nutrient cues among populations. Therefore, </w:delText>
        </w:r>
        <w:r w:rsidR="000D73A2" w:rsidDel="00851893">
          <w:rPr>
            <w:iCs/>
          </w:rPr>
          <w:delText>t</w:delText>
        </w:r>
        <w:r w:rsidR="00DF2719" w:rsidDel="00851893">
          <w:rPr>
            <w:iCs/>
          </w:rPr>
          <w:delText xml:space="preserve">he </w:delText>
        </w:r>
        <w:r w:rsidR="004753BC" w:rsidDel="00851893">
          <w:rPr>
            <w:iCs/>
          </w:rPr>
          <w:delText>integrated</w:delText>
        </w:r>
        <w:r w:rsidR="00DF2719" w:rsidDel="00851893">
          <w:rPr>
            <w:iCs/>
          </w:rPr>
          <w:delText xml:space="preserve"> </w:delText>
        </w:r>
        <w:r w:rsidR="00EF1EFA" w:rsidDel="00851893">
          <w:rPr>
            <w:iCs/>
          </w:rPr>
          <w:delText>signals p</w:delText>
        </w:r>
        <w:r w:rsidR="00DF2719" w:rsidDel="00851893">
          <w:rPr>
            <w:iCs/>
          </w:rPr>
          <w:delText xml:space="preserve">rovide </w:delText>
        </w:r>
        <w:r w:rsidR="00EF1EFA" w:rsidDel="00851893">
          <w:rPr>
            <w:iCs/>
          </w:rPr>
          <w:delText>a temporally prudent control o</w:delText>
        </w:r>
        <w:r w:rsidR="00DF2719" w:rsidDel="00851893">
          <w:rPr>
            <w:iCs/>
          </w:rPr>
          <w:delText xml:space="preserve">f </w:delText>
        </w:r>
        <w:r w:rsidR="00164E47" w:rsidDel="00851893">
          <w:rPr>
            <w:iCs/>
          </w:rPr>
          <w:delText>costly</w:delText>
        </w:r>
        <w:r w:rsidR="00DF2719" w:rsidDel="00851893">
          <w:rPr>
            <w:iCs/>
          </w:rPr>
          <w:delText xml:space="preserve"> </w:delText>
        </w:r>
        <w:r w:rsidR="00A0347E" w:rsidDel="00851893">
          <w:rPr>
            <w:iCs/>
          </w:rPr>
          <w:delText xml:space="preserve">metabolic </w:delText>
        </w:r>
        <w:r w:rsidR="00DF2719" w:rsidDel="00851893">
          <w:rPr>
            <w:iCs/>
          </w:rPr>
          <w:delText>byproduct secretion</w:delText>
        </w:r>
        <w:r w:rsidR="000D73A2" w:rsidDel="00851893">
          <w:rPr>
            <w:iCs/>
          </w:rPr>
          <w:delText xml:space="preserve">: </w:delText>
        </w:r>
        <w:r w:rsidR="000D73A2" w:rsidRPr="00AB23C1" w:rsidDel="00851893">
          <w:rPr>
            <w:i/>
          </w:rPr>
          <w:delText>P. aeruginosa</w:delText>
        </w:r>
        <w:r w:rsidR="000D73A2" w:rsidRPr="00AB23C1" w:rsidDel="00851893">
          <w:delText xml:space="preserve"> </w:delText>
        </w:r>
        <w:r w:rsidR="00806EF4" w:rsidDel="00851893">
          <w:delText xml:space="preserve">cells </w:delText>
        </w:r>
        <w:r w:rsidR="000D73A2" w:rsidRPr="00AB23C1" w:rsidDel="00851893">
          <w:delText xml:space="preserve">prioritize </w:delText>
        </w:r>
        <w:r w:rsidR="00806EF4" w:rsidDel="00851893">
          <w:delText>resource</w:delText>
        </w:r>
        <w:r w:rsidR="000D73A2" w:rsidRPr="00AB23C1" w:rsidDel="00851893">
          <w:delText xml:space="preserve"> investment to </w:delText>
        </w:r>
        <w:r w:rsidR="00806EF4" w:rsidDel="00851893">
          <w:delText>growth</w:delText>
        </w:r>
        <w:r w:rsidR="000D73A2" w:rsidRPr="00AB23C1" w:rsidDel="00851893">
          <w:delText xml:space="preserve"> </w:delText>
        </w:r>
        <w:r w:rsidR="00806EF4" w:rsidDel="00851893">
          <w:delText xml:space="preserve">in nutrient-rich medium, while they </w:delText>
        </w:r>
        <w:r w:rsidR="00B8763D" w:rsidDel="00851893">
          <w:delText xml:space="preserve">divert excess carbon to </w:delText>
        </w:r>
        <w:r w:rsidR="00806EF4" w:rsidDel="00851893">
          <w:delText xml:space="preserve">rhamnolipids </w:delText>
        </w:r>
        <w:r w:rsidR="00B8763D" w:rsidDel="00851893">
          <w:delText xml:space="preserve">secretion </w:delText>
        </w:r>
        <w:r w:rsidR="00806EF4" w:rsidRPr="00AB23C1" w:rsidDel="00851893">
          <w:delText xml:space="preserve">as </w:delText>
        </w:r>
        <w:r w:rsidR="00806EF4" w:rsidDel="00851893">
          <w:delText xml:space="preserve">swarming </w:delText>
        </w:r>
        <w:r w:rsidR="00806EF4" w:rsidRPr="00AB23C1" w:rsidDel="00851893">
          <w:delText xml:space="preserve">public goods </w:delText>
        </w:r>
        <w:r w:rsidR="00806EF4" w:rsidDel="00851893">
          <w:delText>when</w:delText>
        </w:r>
        <w:r w:rsidR="00B8763D" w:rsidDel="00851893">
          <w:delText xml:space="preserve"> </w:delText>
        </w:r>
        <w:r w:rsidR="00806EF4" w:rsidDel="00851893">
          <w:delText>nitrogen becomes limited</w:delText>
        </w:r>
        <w:r w:rsidR="00B8763D" w:rsidDel="00851893">
          <w:delText xml:space="preserve"> and sufficient cells are present</w:delText>
        </w:r>
        <w:r w:rsidR="00806EF4" w:rsidDel="00851893">
          <w:delText xml:space="preserve">. </w:delText>
        </w:r>
        <w:r w:rsidR="005D3C1F" w:rsidDel="00851893">
          <w:rPr>
            <w:iCs/>
          </w:rPr>
          <w:delText>I</w:delText>
        </w:r>
        <w:r w:rsidR="00DF2719" w:rsidDel="00851893">
          <w:rPr>
            <w:iCs/>
          </w:rPr>
          <w:delText xml:space="preserve">n this paper, we extended the concept of metabolic prudence </w:delText>
        </w:r>
        <w:r w:rsidR="002113B6" w:rsidDel="00851893">
          <w:rPr>
            <w:iCs/>
          </w:rPr>
          <w:delText>proposed</w:delText>
        </w:r>
        <w:r w:rsidR="00DF2719" w:rsidDel="00851893">
          <w:rPr>
            <w:iCs/>
          </w:rPr>
          <w:delText xml:space="preserve"> a decade ago </w:delText>
        </w:r>
        <w:r w:rsidR="006371D3" w:rsidDel="00851893">
          <w:rPr>
            <w:iCs/>
          </w:rPr>
          <w:fldChar w:fldCharType="begin"/>
        </w:r>
        <w:r w:rsidR="0047250C" w:rsidDel="00851893">
          <w:rPr>
            <w:iCs/>
          </w:rPr>
          <w:del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w:delInstrText>
        </w:r>
        <w:r w:rsidR="006371D3" w:rsidDel="00851893">
          <w:rPr>
            <w:iCs/>
          </w:rPr>
          <w:fldChar w:fldCharType="separate"/>
        </w:r>
        <w:r w:rsidR="007272A4" w:rsidRPr="007272A4" w:rsidDel="00851893">
          <w:rPr>
            <w:iCs/>
            <w:noProof/>
          </w:rPr>
          <w:delText xml:space="preserve">(Xavier </w:delText>
        </w:r>
        <w:r w:rsidR="007272A4" w:rsidRPr="007272A4" w:rsidDel="00851893">
          <w:rPr>
            <w:i/>
            <w:iCs/>
            <w:noProof/>
          </w:rPr>
          <w:delText>et al</w:delText>
        </w:r>
        <w:r w:rsidR="007272A4" w:rsidRPr="007272A4" w:rsidDel="00851893">
          <w:rPr>
            <w:iCs/>
            <w:noProof/>
          </w:rPr>
          <w:delText>, 2011)</w:delText>
        </w:r>
        <w:r w:rsidR="006371D3" w:rsidDel="00851893">
          <w:rPr>
            <w:iCs/>
          </w:rPr>
          <w:fldChar w:fldCharType="end"/>
        </w:r>
        <w:r w:rsidR="00DF2719" w:rsidDel="00851893">
          <w:rPr>
            <w:iCs/>
          </w:rPr>
          <w:delText>:</w:delText>
        </w:r>
        <w:r w:rsidR="00781A3F" w:rsidDel="00851893">
          <w:rPr>
            <w:iCs/>
          </w:rPr>
          <w:delText xml:space="preserve"> the </w:delText>
        </w:r>
        <w:r w:rsidR="00B46013" w:rsidDel="00851893">
          <w:rPr>
            <w:iCs/>
          </w:rPr>
          <w:delText>s</w:delText>
        </w:r>
        <w:r w:rsidR="00781A3F" w:rsidDel="00851893">
          <w:rPr>
            <w:iCs/>
          </w:rPr>
          <w:delText>ecretion of</w:delText>
        </w:r>
        <w:r w:rsidR="00DF2719" w:rsidDel="00851893">
          <w:rPr>
            <w:iCs/>
          </w:rPr>
          <w:delText xml:space="preserve"> </w:delText>
        </w:r>
        <w:r w:rsidR="008877DC" w:rsidDel="00851893">
          <w:rPr>
            <w:iCs/>
          </w:rPr>
          <w:delText xml:space="preserve">rhamnolipids </w:delText>
        </w:r>
        <w:r w:rsidR="00781A3F" w:rsidDel="00851893">
          <w:rPr>
            <w:iCs/>
          </w:rPr>
          <w:delText xml:space="preserve">was </w:delText>
        </w:r>
        <w:r w:rsidR="00B46013" w:rsidDel="00851893">
          <w:rPr>
            <w:iCs/>
          </w:rPr>
          <w:delText>controlled</w:delText>
        </w:r>
        <w:r w:rsidR="00781A3F" w:rsidDel="00851893">
          <w:rPr>
            <w:iCs/>
          </w:rPr>
          <w:delText xml:space="preserve"> not only </w:delText>
        </w:r>
        <w:r w:rsidR="00B46013" w:rsidDel="00851893">
          <w:rPr>
            <w:iCs/>
          </w:rPr>
          <w:delText>by c</w:delText>
        </w:r>
        <w:r w:rsidR="008877DC" w:rsidDel="00851893">
          <w:rPr>
            <w:iCs/>
          </w:rPr>
          <w:delText>arbon</w:delText>
        </w:r>
        <w:r w:rsidR="00781A3F" w:rsidDel="00851893">
          <w:rPr>
            <w:iCs/>
          </w:rPr>
          <w:delText xml:space="preserve"> </w:delText>
        </w:r>
        <w:r w:rsidR="00B46013" w:rsidDel="00851893">
          <w:rPr>
            <w:iCs/>
          </w:rPr>
          <w:delText xml:space="preserve">availability </w:delText>
        </w:r>
        <w:r w:rsidR="00781A3F" w:rsidDel="00851893">
          <w:rPr>
            <w:iCs/>
          </w:rPr>
          <w:delText>and</w:delText>
        </w:r>
        <w:r w:rsidR="008877DC" w:rsidDel="00851893">
          <w:rPr>
            <w:iCs/>
          </w:rPr>
          <w:delText xml:space="preserve"> cell density, </w:delText>
        </w:r>
        <w:r w:rsidR="00781A3F" w:rsidDel="00851893">
          <w:rPr>
            <w:iCs/>
          </w:rPr>
          <w:delText xml:space="preserve">but also </w:delText>
        </w:r>
        <w:r w:rsidR="00B46013" w:rsidDel="00851893">
          <w:rPr>
            <w:iCs/>
          </w:rPr>
          <w:delText xml:space="preserve">by </w:delText>
        </w:r>
        <w:r w:rsidR="008877DC" w:rsidDel="00851893">
          <w:rPr>
            <w:iCs/>
          </w:rPr>
          <w:delText>redox homeostasis.</w:delText>
        </w:r>
        <w:r w:rsidR="00721CD7" w:rsidDel="00851893">
          <w:rPr>
            <w:iCs/>
          </w:rPr>
          <w:delText xml:space="preserve"> </w:delText>
        </w:r>
        <w:r w:rsidR="00D40D23" w:rsidDel="00851893">
          <w:rPr>
            <w:iCs/>
          </w:rPr>
          <w:delText xml:space="preserve">ROS </w:delText>
        </w:r>
        <w:r w:rsidR="005E300C" w:rsidDel="00851893">
          <w:rPr>
            <w:iCs/>
          </w:rPr>
          <w:delText xml:space="preserve">are reactive intermediates </w:delText>
        </w:r>
        <w:r w:rsidR="00B8763D" w:rsidDel="00851893">
          <w:rPr>
            <w:iCs/>
          </w:rPr>
          <w:delText>that</w:delText>
        </w:r>
        <w:r w:rsidR="00721CD7" w:rsidDel="00851893">
          <w:rPr>
            <w:iCs/>
          </w:rPr>
          <w:delText xml:space="preserve"> damage </w:delText>
        </w:r>
        <w:r w:rsidR="005E300C" w:rsidDel="00851893">
          <w:rPr>
            <w:iCs/>
          </w:rPr>
          <w:delText>macromolecules</w:delText>
        </w:r>
        <w:r w:rsidR="00B8763D" w:rsidDel="00851893">
          <w:rPr>
            <w:iCs/>
          </w:rPr>
          <w:delText xml:space="preserve">, including </w:delText>
        </w:r>
        <w:r w:rsidR="00721CD7" w:rsidDel="00851893">
          <w:rPr>
            <w:iCs/>
          </w:rPr>
          <w:delText>DNA, RNA, lipids and proteins</w:delText>
        </w:r>
        <w:r w:rsidR="005E300C" w:rsidDel="00851893">
          <w:rPr>
            <w:iCs/>
          </w:rPr>
          <w:delText xml:space="preserve">. </w:delText>
        </w:r>
        <w:r w:rsidR="00D40D23" w:rsidDel="00851893">
          <w:rPr>
            <w:iCs/>
          </w:rPr>
          <w:delText xml:space="preserve">Particularly, the cysteine and methionine residues in proteins are susceptible to ROS modifications which alter protein structure and function. For example, </w:delText>
        </w:r>
        <w:r w:rsidR="001A4D3E" w:rsidRPr="001A4D3E" w:rsidDel="00851893">
          <w:rPr>
            <w:i/>
          </w:rPr>
          <w:delText>E. coli</w:delText>
        </w:r>
        <w:r w:rsidR="001A4D3E" w:rsidDel="00851893">
          <w:rPr>
            <w:iCs/>
          </w:rPr>
          <w:delText xml:space="preserve"> cells subject to </w:delText>
        </w:r>
        <w:r w:rsidR="00D40D23" w:rsidDel="00851893">
          <w:rPr>
            <w:iCs/>
          </w:rPr>
          <w:delText>H</w:delText>
        </w:r>
        <w:r w:rsidR="00D40D23" w:rsidRPr="001A4D3E" w:rsidDel="00851893">
          <w:rPr>
            <w:iCs/>
            <w:vertAlign w:val="subscript"/>
          </w:rPr>
          <w:delText>2</w:delText>
        </w:r>
        <w:r w:rsidR="00D40D23" w:rsidDel="00851893">
          <w:rPr>
            <w:iCs/>
          </w:rPr>
          <w:delText>O</w:delText>
        </w:r>
        <w:r w:rsidR="00D40D23" w:rsidRPr="001A4D3E" w:rsidDel="00851893">
          <w:rPr>
            <w:iCs/>
            <w:vertAlign w:val="subscript"/>
          </w:rPr>
          <w:delText>2</w:delText>
        </w:r>
        <w:r w:rsidR="001A4D3E" w:rsidDel="00851893">
          <w:rPr>
            <w:iCs/>
          </w:rPr>
          <w:delText xml:space="preserve"> challenge are limited in methionine biosynthesis due to oxidative inactivation of MetE</w:delText>
        </w:r>
        <w:r w:rsidR="00B8763D" w:rsidDel="00851893">
          <w:rPr>
            <w:iCs/>
          </w:rPr>
          <w:delText xml:space="preserve">—the enzyme catalyzing the final step of </w:delText>
        </w:r>
        <w:r w:rsidR="00055243" w:rsidRPr="00055243" w:rsidDel="00851893">
          <w:rPr>
            <w:i/>
          </w:rPr>
          <w:delText>de novo</w:delText>
        </w:r>
        <w:r w:rsidR="00055243" w:rsidDel="00851893">
          <w:rPr>
            <w:iCs/>
          </w:rPr>
          <w:delText xml:space="preserve"> </w:delText>
        </w:r>
        <w:r w:rsidR="00B8763D" w:rsidDel="00851893">
          <w:rPr>
            <w:iCs/>
          </w:rPr>
          <w:delText>methionine biosynthesis</w:delText>
        </w:r>
        <w:r w:rsidR="001A4D3E" w:rsidDel="00851893">
          <w:rPr>
            <w:iCs/>
          </w:rPr>
          <w:delText xml:space="preserve">. </w:delText>
        </w:r>
        <w:r w:rsidR="0085272A" w:rsidDel="00851893">
          <w:rPr>
            <w:iCs/>
          </w:rPr>
          <w:delText xml:space="preserve">The </w:delText>
        </w:r>
      </w:del>
      <w:r w:rsidR="0085272A">
        <w:rPr>
          <w:iCs/>
        </w:rPr>
        <w:t xml:space="preserve">active shutdown of </w:t>
      </w:r>
      <w:r w:rsidR="00513D82">
        <w:rPr>
          <w:iCs/>
        </w:rPr>
        <w:t>rhamnolipids</w:t>
      </w:r>
      <w:r w:rsidR="0085272A">
        <w:rPr>
          <w:iCs/>
        </w:rPr>
        <w:t xml:space="preserve"> production</w:t>
      </w:r>
      <w:r w:rsidR="00513D82">
        <w:rPr>
          <w:iCs/>
        </w:rPr>
        <w:t xml:space="preserve"> in redox </w:t>
      </w:r>
      <w:r w:rsidR="0085272A">
        <w:rPr>
          <w:iCs/>
        </w:rPr>
        <w:t>imbalanced condition</w:t>
      </w:r>
      <w:r w:rsidR="00513D82">
        <w:rPr>
          <w:iCs/>
        </w:rPr>
        <w:t xml:space="preserve"> ensures that precious carbon and enzyme resources were not wasted but diverted to oxidative stress response mechanisms</w:t>
      </w:r>
      <w:r w:rsidR="00FA261E">
        <w:rPr>
          <w:iCs/>
        </w:rPr>
        <w:t>.</w:t>
      </w:r>
    </w:p>
    <w:p w14:paraId="795EF679" w14:textId="49A5F753" w:rsidR="00F054AB" w:rsidRPr="00345454" w:rsidRDefault="0072231D" w:rsidP="00416929">
      <w:pPr>
        <w:spacing w:before="240" w:after="240"/>
        <w:jc w:val="both"/>
      </w:pPr>
      <w:del w:id="1243" w:author="Joao Xavier" w:date="2020-07-08T10:28:00Z">
        <w:r w:rsidDel="00851893">
          <w:rPr>
            <w:color w:val="000000" w:themeColor="text1"/>
          </w:rPr>
          <w:delText>Finally,</w:delText>
        </w:r>
        <w:r w:rsidR="00F054AB" w:rsidDel="00851893">
          <w:rPr>
            <w:color w:val="000000" w:themeColor="text1"/>
          </w:rPr>
          <w:delText xml:space="preserve"> our</w:delText>
        </w:r>
      </w:del>
      <w:ins w:id="1244" w:author="Joao Xavier" w:date="2020-07-08T10:28:00Z">
        <w:r w:rsidR="00851893">
          <w:rPr>
            <w:color w:val="000000" w:themeColor="text1"/>
          </w:rPr>
          <w:t>This</w:t>
        </w:r>
      </w:ins>
      <w:r w:rsidR="00F054AB">
        <w:rPr>
          <w:color w:val="000000" w:themeColor="text1"/>
        </w:rPr>
        <w:t xml:space="preserve"> study sheds </w:t>
      </w:r>
      <w:del w:id="1245" w:author="Joao Xavier" w:date="2020-07-08T10:28:00Z">
        <w:r w:rsidDel="00851893">
          <w:rPr>
            <w:color w:val="000000" w:themeColor="text1"/>
          </w:rPr>
          <w:delText xml:space="preserve">broad </w:delText>
        </w:r>
      </w:del>
      <w:r w:rsidR="00F054AB">
        <w:rPr>
          <w:color w:val="000000" w:themeColor="text1"/>
        </w:rPr>
        <w:t xml:space="preserve">light on </w:t>
      </w:r>
      <w:r w:rsidR="00257FB6">
        <w:rPr>
          <w:color w:val="000000" w:themeColor="text1"/>
        </w:rPr>
        <w:t xml:space="preserve">how </w:t>
      </w:r>
      <w:r>
        <w:rPr>
          <w:color w:val="000000" w:themeColor="text1"/>
        </w:rPr>
        <w:t xml:space="preserve">metabolite secretion </w:t>
      </w:r>
      <w:ins w:id="1246" w:author="Joao Xavier" w:date="2020-07-08T10:29:00Z">
        <w:r w:rsidR="00851893">
          <w:rPr>
            <w:color w:val="000000" w:themeColor="text1"/>
          </w:rPr>
          <w:t xml:space="preserve">can </w:t>
        </w:r>
      </w:ins>
      <w:r w:rsidR="00257FB6">
        <w:rPr>
          <w:color w:val="000000" w:themeColor="text1"/>
        </w:rPr>
        <w:t>impact</w:t>
      </w:r>
      <w:ins w:id="1247" w:author="Joao Xavier" w:date="2020-07-08T10:29:00Z">
        <w:r w:rsidR="00851893">
          <w:rPr>
            <w:color w:val="000000" w:themeColor="text1"/>
          </w:rPr>
          <w:t xml:space="preserve"> both single-cell physiology</w:t>
        </w:r>
      </w:ins>
      <w:del w:id="1248" w:author="Joao Xavier" w:date="2020-07-08T10:29:00Z">
        <w:r w:rsidR="00257FB6" w:rsidDel="00851893">
          <w:rPr>
            <w:color w:val="000000" w:themeColor="text1"/>
          </w:rPr>
          <w:delText>s</w:delText>
        </w:r>
      </w:del>
      <w:r>
        <w:rPr>
          <w:color w:val="000000" w:themeColor="text1"/>
        </w:rPr>
        <w:t xml:space="preserve"> </w:t>
      </w:r>
      <w:del w:id="1249" w:author="Joao Xavier" w:date="2020-07-08T10:29:00Z">
        <w:r w:rsidR="00F318B2" w:rsidDel="00851893">
          <w:rPr>
            <w:color w:val="000000" w:themeColor="text1"/>
          </w:rPr>
          <w:delText xml:space="preserve">microbial </w:delText>
        </w:r>
      </w:del>
      <w:proofErr w:type="spellStart"/>
      <w:r>
        <w:rPr>
          <w:color w:val="000000" w:themeColor="text1"/>
        </w:rPr>
        <w:t>physiology</w:t>
      </w:r>
      <w:proofErr w:type="spellEnd"/>
      <w:del w:id="1250" w:author="Joao Xavier" w:date="2020-07-08T10:29:00Z">
        <w:r w:rsidR="00F318B2" w:rsidDel="00851893">
          <w:rPr>
            <w:color w:val="000000" w:themeColor="text1"/>
          </w:rPr>
          <w:delText xml:space="preserve">, ecology </w:delText>
        </w:r>
        <w:r w:rsidR="00257FB6" w:rsidDel="00851893">
          <w:rPr>
            <w:color w:val="000000" w:themeColor="text1"/>
          </w:rPr>
          <w:delText>and evolutionary strategie</w:delText>
        </w:r>
      </w:del>
      <w:ins w:id="1251" w:author="Joao Xavier" w:date="2020-07-08T10:29:00Z">
        <w:r w:rsidR="00851893">
          <w:rPr>
            <w:color w:val="000000" w:themeColor="text1"/>
          </w:rPr>
          <w:t xml:space="preserve"> and </w:t>
        </w:r>
      </w:ins>
      <w:ins w:id="1252" w:author="Joao Xavier" w:date="2020-07-08T10:32:00Z">
        <w:r w:rsidR="00886EC8">
          <w:rPr>
            <w:color w:val="000000" w:themeColor="text1"/>
          </w:rPr>
          <w:t>social</w:t>
        </w:r>
      </w:ins>
      <w:ins w:id="1253" w:author="Joao Xavier" w:date="2020-07-08T10:29:00Z">
        <w:r w:rsidR="00851893">
          <w:rPr>
            <w:color w:val="000000" w:themeColor="text1"/>
          </w:rPr>
          <w:t xml:space="preserve"> behavior</w:t>
        </w:r>
      </w:ins>
      <w:del w:id="1254" w:author="Joao Xavier" w:date="2020-07-08T10:29:00Z">
        <w:r w:rsidR="00257FB6" w:rsidDel="00851893">
          <w:rPr>
            <w:color w:val="000000" w:themeColor="text1"/>
          </w:rPr>
          <w:delText>s</w:delText>
        </w:r>
      </w:del>
      <w:r w:rsidR="00F318B2">
        <w:rPr>
          <w:color w:val="000000" w:themeColor="text1"/>
        </w:rPr>
        <w:t>.</w:t>
      </w:r>
      <w:r w:rsidR="00F62365">
        <w:rPr>
          <w:color w:val="000000" w:themeColor="text1"/>
        </w:rPr>
        <w:t xml:space="preserve"> </w:t>
      </w:r>
      <w:r w:rsidR="00F318B2">
        <w:rPr>
          <w:rFonts w:eastAsia="SimSun"/>
        </w:rPr>
        <w:t xml:space="preserve">Microorganisms secrete </w:t>
      </w:r>
      <w:r w:rsidR="00ED2FAE">
        <w:rPr>
          <w:rFonts w:eastAsia="SimSun"/>
        </w:rPr>
        <w:t xml:space="preserve">many </w:t>
      </w:r>
      <w:r w:rsidR="00F62365">
        <w:rPr>
          <w:rFonts w:eastAsia="SimSun"/>
        </w:rPr>
        <w:t xml:space="preserve">different </w:t>
      </w:r>
      <w:r w:rsidR="00F318B2">
        <w:rPr>
          <w:rFonts w:eastAsia="SimSun"/>
        </w:rPr>
        <w:t>kinds of</w:t>
      </w:r>
      <w:r w:rsidR="00F62365">
        <w:rPr>
          <w:rFonts w:eastAsia="SimSun"/>
        </w:rPr>
        <w:t xml:space="preserve"> metabolic byproducts, </w:t>
      </w:r>
      <w:r w:rsidR="00F318B2">
        <w:rPr>
          <w:rFonts w:eastAsia="SimSun"/>
        </w:rPr>
        <w:t>including</w:t>
      </w:r>
      <w:r w:rsidR="00F62365">
        <w:rPr>
          <w:color w:val="000000" w:themeColor="text1"/>
        </w:rPr>
        <w:t xml:space="preserve"> </w:t>
      </w:r>
      <w:del w:id="1255" w:author="Joao Xavier" w:date="2020-07-08T10:29:00Z">
        <w:r w:rsidR="00F318B2" w:rsidDel="009413A4">
          <w:rPr>
            <w:rFonts w:eastAsia="SimSun"/>
          </w:rPr>
          <w:delText>nutrients</w:delText>
        </w:r>
        <w:r w:rsidR="00F62365" w:rsidDel="009413A4">
          <w:rPr>
            <w:rFonts w:eastAsia="SimSun"/>
          </w:rPr>
          <w:delText xml:space="preserve">, </w:delText>
        </w:r>
      </w:del>
      <w:r w:rsidR="00F318B2">
        <w:rPr>
          <w:rFonts w:eastAsia="SimSun"/>
        </w:rPr>
        <w:t xml:space="preserve">extracellular enzymes, </w:t>
      </w:r>
      <w:r w:rsidR="00F62365">
        <w:rPr>
          <w:rFonts w:eastAsia="SimSun"/>
        </w:rPr>
        <w:t xml:space="preserve">toxins </w:t>
      </w:r>
      <w:r w:rsidR="00F318B2">
        <w:rPr>
          <w:rFonts w:eastAsia="SimSun"/>
        </w:rPr>
        <w:t>and cell-cell signaling molecules</w:t>
      </w:r>
      <w:r w:rsidR="00F62365">
        <w:rPr>
          <w:rFonts w:eastAsia="SimSun"/>
        </w:rPr>
        <w:t xml:space="preserve"> </w:t>
      </w:r>
      <w:r w:rsidR="00F62365">
        <w:rPr>
          <w:rFonts w:eastAsia="SimSun"/>
        </w:rPr>
        <w:fldChar w:fldCharType="begin"/>
      </w:r>
      <w:r w:rsidR="0047250C">
        <w:rPr>
          <w:rFonts w:eastAsia="SimSun"/>
        </w:rPr>
        <w:instrText>ADDIN F1000_CSL_CITATION&lt;~#@#~&gt;[{"DOI":"10.1038/s41396-019-0469-x","First":false,"Last":false,"PMCID":"PMC6794290","PMID":"31289346","abstract":"In recent years, research in the field of Microbial Ecology has revealed the tremendous diversity and complexity of microbial communities across different ecosystems. Microbes play a major role in ecosystem functioning and contribute to the health and fitness of higher organisms. Scientists are now facing many technological and methodological challenges in analyzing these complex natural microbial communities. The advances in analytical and omics techniques have shown that microbial communities are largely shaped by chemical interaction networks mediated by specialized (water-soluble and volatile) metabolites. However, studies concerning microbial chemical interactions need to consider biotic and abiotic factors on multidimensional levels, which require the development of new tools and approaches mimicking natural microbial habitats. In this review, we describe environmental factors affecting the production and transport of specialized metabolites. We evaluate their ecological functions and discuss approaches to address future challenges in microbial chemical ecology (MCE). We aim to emphasize that future developments in the field of MCE will need to include holistic studies involving organisms at all levels and to consider mechanisms underlying the interactions between viruses, micro-, and macro-organisms in their natural environments.","author":[{"family":"Schmidt","given":"Ruth"},{"family":"Ulanova","given":"Dana"},{"family":"Wick","given":"Lukas Y"},{"family":"Bode","given":"Helge B"},{"family":"Garbeva","given":"Paolina"}],"authorYearDisplayFormat":false,"citation-label":"7591394","container-title":"The ISME Journal","container-title-short":"ISME J.","id":"7591394","invisible":false,"issue":"11","issued":{"date-parts":[["2019","7","9"]]},"journalAbbreviation":"ISME J.","page":"2656-2663","suppress-author":false,"title":"Microbe-driven chemical ecology: past, present and future.","type":"article-journal","volume":"13"}]</w:instrText>
      </w:r>
      <w:r w:rsidR="00F62365">
        <w:rPr>
          <w:rFonts w:eastAsia="SimSun"/>
        </w:rPr>
        <w:fldChar w:fldCharType="separate"/>
      </w:r>
      <w:r w:rsidR="007272A4" w:rsidRPr="007272A4">
        <w:rPr>
          <w:rFonts w:eastAsia="SimSun"/>
          <w:noProof/>
        </w:rPr>
        <w:t xml:space="preserve">(Schmidt </w:t>
      </w:r>
      <w:r w:rsidR="007272A4" w:rsidRPr="007272A4">
        <w:rPr>
          <w:rFonts w:eastAsia="SimSun"/>
          <w:i/>
          <w:noProof/>
        </w:rPr>
        <w:t>et al</w:t>
      </w:r>
      <w:r w:rsidR="007272A4" w:rsidRPr="007272A4">
        <w:rPr>
          <w:rFonts w:eastAsia="SimSun"/>
          <w:noProof/>
        </w:rPr>
        <w:t>, 2019)</w:t>
      </w:r>
      <w:r w:rsidR="00F62365">
        <w:rPr>
          <w:rFonts w:eastAsia="SimSun"/>
        </w:rPr>
        <w:fldChar w:fldCharType="end"/>
      </w:r>
      <w:ins w:id="1256" w:author="Joao Xavier" w:date="2020-07-08T10:31:00Z">
        <w:r w:rsidR="00370B24">
          <w:rPr>
            <w:rFonts w:eastAsia="SimSun"/>
          </w:rPr>
          <w:t xml:space="preserve"> and </w:t>
        </w:r>
      </w:ins>
      <w:del w:id="1257" w:author="Joao Xavier" w:date="2020-07-08T10:31:00Z">
        <w:r w:rsidR="00F62365" w:rsidDel="00370B24">
          <w:rPr>
            <w:rFonts w:eastAsia="SimSun"/>
          </w:rPr>
          <w:delText xml:space="preserve">. </w:delText>
        </w:r>
      </w:del>
      <w:del w:id="1258" w:author="Joao Xavier" w:date="2020-07-08T10:29:00Z">
        <w:r w:rsidR="00CE6EF6" w:rsidDel="00370B24">
          <w:rPr>
            <w:rFonts w:eastAsia="SimSun"/>
          </w:rPr>
          <w:delText>In a multispecies community, t</w:delText>
        </w:r>
      </w:del>
      <w:ins w:id="1259" w:author="Joao Xavier" w:date="2020-07-08T10:31:00Z">
        <w:r w:rsidR="00370B24">
          <w:rPr>
            <w:rFonts w:eastAsia="SimSun"/>
          </w:rPr>
          <w:t>t</w:t>
        </w:r>
      </w:ins>
      <w:r w:rsidR="00F318B2">
        <w:rPr>
          <w:rFonts w:eastAsia="SimSun"/>
        </w:rPr>
        <w:t xml:space="preserve">he </w:t>
      </w:r>
      <w:r w:rsidR="00F62365">
        <w:rPr>
          <w:rFonts w:eastAsia="SimSun"/>
        </w:rPr>
        <w:t xml:space="preserve">byproducts </w:t>
      </w:r>
      <w:del w:id="1260" w:author="Joao Xavier" w:date="2020-07-08T10:29:00Z">
        <w:r w:rsidR="00F318B2" w:rsidDel="00370B24">
          <w:rPr>
            <w:rFonts w:eastAsia="SimSun"/>
          </w:rPr>
          <w:delText xml:space="preserve">produced </w:delText>
        </w:r>
      </w:del>
      <w:ins w:id="1261" w:author="Joao Xavier" w:date="2020-07-08T10:29:00Z">
        <w:r w:rsidR="00370B24">
          <w:rPr>
            <w:rFonts w:eastAsia="SimSun"/>
          </w:rPr>
          <w:t xml:space="preserve">of one </w:t>
        </w:r>
      </w:ins>
      <w:del w:id="1262" w:author="Joao Xavier" w:date="2020-07-08T10:30:00Z">
        <w:r w:rsidR="00F318B2" w:rsidDel="00370B24">
          <w:rPr>
            <w:rFonts w:eastAsia="SimSun"/>
          </w:rPr>
          <w:delText xml:space="preserve">by </w:delText>
        </w:r>
        <w:r w:rsidR="00CE6EF6" w:rsidDel="00370B24">
          <w:rPr>
            <w:rFonts w:eastAsia="SimSun"/>
          </w:rPr>
          <w:delText>the member species</w:delText>
        </w:r>
        <w:r w:rsidR="00ED2FAE" w:rsidDel="00370B24">
          <w:rPr>
            <w:rFonts w:eastAsia="SimSun"/>
          </w:rPr>
          <w:delText xml:space="preserve"> </w:delText>
        </w:r>
      </w:del>
      <w:r w:rsidR="00ED2FAE">
        <w:rPr>
          <w:rFonts w:eastAsia="SimSun"/>
        </w:rPr>
        <w:t xml:space="preserve">can impact </w:t>
      </w:r>
      <w:del w:id="1263" w:author="Joao Xavier" w:date="2020-07-08T10:30:00Z">
        <w:r w:rsidR="00ED2FAE" w:rsidDel="00370B24">
          <w:rPr>
            <w:rFonts w:eastAsia="SimSun"/>
          </w:rPr>
          <w:delText xml:space="preserve">each </w:delText>
        </w:r>
      </w:del>
      <w:ins w:id="1264" w:author="Joao Xavier" w:date="2020-07-08T10:30:00Z">
        <w:r w:rsidR="00370B24">
          <w:rPr>
            <w:rFonts w:eastAsia="SimSun"/>
          </w:rPr>
          <w:t>an</w:t>
        </w:r>
      </w:ins>
      <w:r w:rsidR="00ED2FAE">
        <w:rPr>
          <w:rFonts w:eastAsia="SimSun"/>
        </w:rPr>
        <w:t xml:space="preserve">other </w:t>
      </w:r>
      <w:del w:id="1265" w:author="Joao Xavier" w:date="2020-07-08T10:32:00Z">
        <w:r w:rsidR="00F62365" w:rsidDel="00886EC8">
          <w:rPr>
            <w:rFonts w:eastAsia="SimSun"/>
          </w:rPr>
          <w:delText xml:space="preserve">and </w:delText>
        </w:r>
      </w:del>
      <w:ins w:id="1266" w:author="Joao Xavier" w:date="2020-07-08T10:32:00Z">
        <w:r w:rsidR="00886EC8">
          <w:rPr>
            <w:rFonts w:eastAsia="SimSun"/>
          </w:rPr>
          <w:t xml:space="preserve">to </w:t>
        </w:r>
      </w:ins>
      <w:r w:rsidR="00F62365">
        <w:rPr>
          <w:rFonts w:eastAsia="SimSun"/>
        </w:rPr>
        <w:t xml:space="preserve">drive </w:t>
      </w:r>
      <w:del w:id="1267" w:author="Joao Xavier" w:date="2020-07-08T10:30:00Z">
        <w:r w:rsidR="00F62365" w:rsidDel="00370B24">
          <w:rPr>
            <w:rFonts w:eastAsia="SimSun"/>
          </w:rPr>
          <w:delText xml:space="preserve">polymicrobial </w:delText>
        </w:r>
      </w:del>
      <w:r w:rsidR="00ED2FAE">
        <w:rPr>
          <w:rFonts w:eastAsia="SimSun"/>
        </w:rPr>
        <w:t>interaction</w:t>
      </w:r>
      <w:del w:id="1268" w:author="Joao Xavier" w:date="2020-07-08T10:32:00Z">
        <w:r w:rsidR="00ED2FAE" w:rsidDel="00886EC8">
          <w:rPr>
            <w:rFonts w:eastAsia="SimSun"/>
          </w:rPr>
          <w:delText>s</w:delText>
        </w:r>
      </w:del>
      <w:r w:rsidR="00ED2FAE">
        <w:rPr>
          <w:rFonts w:eastAsia="SimSun"/>
        </w:rPr>
        <w:t xml:space="preserve">. </w:t>
      </w:r>
      <w:ins w:id="1269" w:author="Joao Xavier" w:date="2020-07-08T10:32:00Z">
        <w:r w:rsidR="00886EC8">
          <w:rPr>
            <w:rFonts w:eastAsia="SimSun"/>
          </w:rPr>
          <w:t xml:space="preserve">Our model proposes that the </w:t>
        </w:r>
      </w:ins>
      <w:ins w:id="1270" w:author="Joao Xavier" w:date="2020-07-08T10:33:00Z">
        <w:r w:rsidR="00886EC8">
          <w:rPr>
            <w:rFonts w:eastAsia="SimSun"/>
          </w:rPr>
          <w:t>use of a gi</w:t>
        </w:r>
      </w:ins>
      <w:ins w:id="1271" w:author="Joao Xavier" w:date="2020-07-08T10:34:00Z">
        <w:r w:rsidR="00886EC8">
          <w:rPr>
            <w:rFonts w:eastAsia="SimSun"/>
          </w:rPr>
          <w:t>ven</w:t>
        </w:r>
      </w:ins>
      <w:ins w:id="1272" w:author="Joao Xavier" w:date="2020-07-08T10:33:00Z">
        <w:r w:rsidR="00886EC8">
          <w:rPr>
            <w:rFonts w:eastAsia="SimSun"/>
          </w:rPr>
          <w:t xml:space="preserve"> </w:t>
        </w:r>
      </w:ins>
      <w:ins w:id="1273" w:author="Joao Xavier" w:date="2020-07-08T10:32:00Z">
        <w:r w:rsidR="00886EC8">
          <w:rPr>
            <w:rFonts w:eastAsia="SimSun"/>
          </w:rPr>
          <w:t>molecule</w:t>
        </w:r>
      </w:ins>
      <w:ins w:id="1274" w:author="Joao Xavier" w:date="2020-07-08T10:33:00Z">
        <w:r w:rsidR="00886EC8">
          <w:rPr>
            <w:rFonts w:eastAsia="SimSun"/>
          </w:rPr>
          <w:t xml:space="preserve"> in a social</w:t>
        </w:r>
      </w:ins>
      <w:ins w:id="1275" w:author="Joao Xavier" w:date="2020-07-08T10:32:00Z">
        <w:r w:rsidR="00886EC8">
          <w:rPr>
            <w:rFonts w:eastAsia="SimSun"/>
          </w:rPr>
          <w:t xml:space="preserve"> interactions </w:t>
        </w:r>
      </w:ins>
      <w:ins w:id="1276" w:author="Joao Xavier" w:date="2020-07-08T10:34:00Z">
        <w:r w:rsidR="00886EC8">
          <w:rPr>
            <w:rFonts w:eastAsia="SimSun"/>
          </w:rPr>
          <w:t>is likely not arbitrary: molecules that conciliate individual level-interests and population-</w:t>
        </w:r>
        <w:proofErr w:type="spellStart"/>
        <w:r w:rsidR="00886EC8">
          <w:rPr>
            <w:rFonts w:eastAsia="SimSun"/>
          </w:rPr>
          <w:t>lvel</w:t>
        </w:r>
        <w:proofErr w:type="spellEnd"/>
        <w:r w:rsidR="00886EC8">
          <w:rPr>
            <w:rFonts w:eastAsia="SimSun"/>
          </w:rPr>
          <w:t xml:space="preserve"> interests are mo</w:t>
        </w:r>
      </w:ins>
      <w:ins w:id="1277" w:author="Joao Xavier" w:date="2020-07-08T10:35:00Z">
        <w:r w:rsidR="00891959">
          <w:rPr>
            <w:rFonts w:eastAsia="SimSun"/>
          </w:rPr>
          <w:t>r</w:t>
        </w:r>
      </w:ins>
      <w:ins w:id="1278" w:author="Joao Xavier" w:date="2020-07-08T10:34:00Z">
        <w:r w:rsidR="00886EC8">
          <w:rPr>
            <w:rFonts w:eastAsia="SimSun"/>
          </w:rPr>
          <w:t>e likely to drive microbial social interactions</w:t>
        </w:r>
      </w:ins>
      <w:del w:id="1279" w:author="Joao Xavier" w:date="2020-07-08T10:30:00Z">
        <w:r w:rsidR="00ED2FAE" w:rsidDel="00370B24">
          <w:rPr>
            <w:rFonts w:eastAsia="SimSun"/>
          </w:rPr>
          <w:delText>One such interaction is cross-feeding, where the metabolic byproducts of one cell type are nutrients that can be utilized by other cell types. Different from cross-feeding, r</w:delText>
        </w:r>
      </w:del>
      <w:del w:id="1280" w:author="Joao Xavier" w:date="2020-07-08T10:32:00Z">
        <w:r w:rsidR="00ED2FAE" w:rsidDel="00886EC8">
          <w:rPr>
            <w:rFonts w:eastAsia="SimSun"/>
          </w:rPr>
          <w:delText xml:space="preserve">hamnolipids </w:delText>
        </w:r>
      </w:del>
      <w:del w:id="1281" w:author="Joao Xavier" w:date="2020-07-08T10:31:00Z">
        <w:r w:rsidR="00ED2FAE" w:rsidDel="00370B24">
          <w:rPr>
            <w:rFonts w:eastAsia="SimSun"/>
          </w:rPr>
          <w:delText xml:space="preserve">are not consumable but enable bacteria to swarm over surfaces. It has been experimentally shown that rhamnolipids from </w:delText>
        </w:r>
        <w:r w:rsidR="00ED2FAE" w:rsidRPr="00ED2FAE" w:rsidDel="00370B24">
          <w:rPr>
            <w:rFonts w:eastAsia="SimSun"/>
            <w:i/>
            <w:iCs/>
          </w:rPr>
          <w:delText>P. aeruginosa</w:delText>
        </w:r>
        <w:r w:rsidR="00ED2FAE" w:rsidDel="00370B24">
          <w:rPr>
            <w:rFonts w:eastAsia="SimSun"/>
          </w:rPr>
          <w:delText xml:space="preserve"> can help a </w:delText>
        </w:r>
        <w:r w:rsidR="003C2975" w:rsidDel="00370B24">
          <w:rPr>
            <w:rFonts w:eastAsia="SimSun"/>
          </w:rPr>
          <w:delText xml:space="preserve">sulfate-reducing bacteria, </w:delText>
        </w:r>
        <w:r w:rsidR="003C2975" w:rsidRPr="003C2975" w:rsidDel="00370B24">
          <w:rPr>
            <w:rFonts w:eastAsia="SimSun"/>
            <w:i/>
            <w:iCs/>
          </w:rPr>
          <w:delText>Desulfovibrio vulgaris</w:delText>
        </w:r>
        <w:r w:rsidR="003C2975" w:rsidDel="00370B24">
          <w:rPr>
            <w:rFonts w:eastAsia="SimSun"/>
          </w:rPr>
          <w:delText>,</w:delText>
        </w:r>
        <w:r w:rsidR="00ED2FAE" w:rsidDel="00370B24">
          <w:rPr>
            <w:rFonts w:eastAsia="SimSun"/>
          </w:rPr>
          <w:delText xml:space="preserve"> to </w:delText>
        </w:r>
        <w:r w:rsidR="003C2975" w:rsidDel="00370B24">
          <w:rPr>
            <w:rFonts w:eastAsia="SimSun"/>
          </w:rPr>
          <w:delText xml:space="preserve">disperse </w:delText>
        </w:r>
        <w:r w:rsidR="003C2975" w:rsidDel="00370B24">
          <w:rPr>
            <w:rFonts w:eastAsia="SimSun"/>
          </w:rPr>
          <w:fldChar w:fldCharType="begin"/>
        </w:r>
        <w:r w:rsidR="0047250C" w:rsidDel="00370B24">
          <w:rPr>
            <w:rFonts w:eastAsia="SimSun"/>
          </w:rPr>
          <w:delInstrText>ADDIN F1000_CSL_CITATION&lt;~#@#~&gt;[{"DOI":"10.1038/s41522-018-0066-1","First":false,"Last":false,"PMCID":"PMC6170446","PMID":"30302271","abstract":"Biofilm formation is an important problem for many industries. Desulfovibrio vulgaris is the representative sulfate-reducing bacterium (SRB) which causes metal corrosion in oil wells and drilling equipment, and the corrosion is related to its biofilm formation. Biofilms are extremely difficult to remove since the cells are cemented in a polymer matrix. In an effort to eliminate SRB biofilms, we examined the ability of supernatants from Pseudomonas aeruginosa PA14 to disperse SRB biofilms. We found that the P. aeruginosa supernatants dispersed more than 98% of the biofilm. To determine the biochemical basis of this SRB biofilm dispersal, we examined a series of P. aeruginosa mutants and found that mutants rhlA, rhlB, rhlI, and rhlR, defective in rhamnolipids production, had significantly reduced levels of SRB biofilm dispersal. Corroborating these results, purified rhamnolipids dispersed SRB biofilms, and rhamnolipids were detected in the P. aeruginosa supernatants. Hence, P. aeruginosa supernatants disperse SRB biofilms via rhamnolipids. To determine the genetic basis of how the P. aeruginosa supernatants disperse SRB biofilms, a whole transcriptomic analysis was conducted (RNA-seq); based on this analysis, we identified four proteins (DVUA0018, DVUA0034, DVUA0066, and DVUA0084) of the D. vulgaris megaplasmid that influence biofilm formation, with production of DVUA0066 (a putative phospholipase) reducing biofilm formation 5.6-fold. In addition, the supernatants of P. aeruginosa dispersed the SRB biofilms more readily than protease in M9 glucose minimum medium and were also effective against biofilms of Escherichia coli and Staphylococcus aureus.","author":[{"family":"Wood","given":"Thammajun L"},{"family":"Gong","given":"Ting"},{"family":"Zhu","given":"Lei"},{"family":"Miller","given":"James"},{"family":"Miller","given":"Daniel S"},{"family":"Yin","given":"Bei"},{"family":"Wood","given":"Thomas K"}],"authorYearDisplayFormat":false,"citation-label":"9137455","container-title":"npj Biofilms and Microbiomes","container-title-short":"npj Biofilms and Microbiomes","id":"9137455","invisible":false,"issued":{"date-parts":[["2018","10","3"]]},"journalAbbreviation":"npj Biofilms and Microbiomes","page":"22","suppress-author":false,"title":"Rhamnolipids from Pseudomonas aeruginosa disperse the biofilms of sulfate-reducing bacteria.","type":"article-journal","volume":"4"}]</w:delInstrText>
        </w:r>
        <w:r w:rsidR="003C2975" w:rsidDel="00370B24">
          <w:rPr>
            <w:rFonts w:eastAsia="SimSun"/>
          </w:rPr>
          <w:fldChar w:fldCharType="separate"/>
        </w:r>
        <w:r w:rsidR="007272A4" w:rsidRPr="007272A4" w:rsidDel="00370B24">
          <w:rPr>
            <w:rFonts w:eastAsia="SimSun"/>
            <w:noProof/>
          </w:rPr>
          <w:delText xml:space="preserve">(Wood </w:delText>
        </w:r>
        <w:r w:rsidR="007272A4" w:rsidRPr="007272A4" w:rsidDel="00370B24">
          <w:rPr>
            <w:rFonts w:eastAsia="SimSun"/>
            <w:i/>
            <w:noProof/>
          </w:rPr>
          <w:delText>et al</w:delText>
        </w:r>
        <w:r w:rsidR="007272A4" w:rsidRPr="007272A4" w:rsidDel="00370B24">
          <w:rPr>
            <w:rFonts w:eastAsia="SimSun"/>
            <w:noProof/>
          </w:rPr>
          <w:delText>, 2018)</w:delText>
        </w:r>
        <w:r w:rsidR="003C2975" w:rsidDel="00370B24">
          <w:rPr>
            <w:rFonts w:eastAsia="SimSun"/>
          </w:rPr>
          <w:fldChar w:fldCharType="end"/>
        </w:r>
        <w:r w:rsidR="003C2975" w:rsidDel="00370B24">
          <w:rPr>
            <w:rFonts w:eastAsia="SimSun"/>
          </w:rPr>
          <w:delText xml:space="preserve">. </w:delText>
        </w:r>
        <w:r w:rsidR="000727EB" w:rsidDel="00370B24">
          <w:rPr>
            <w:rFonts w:eastAsia="SimSun"/>
          </w:rPr>
          <w:delText>Owing to its metabolic versatility,</w:delText>
        </w:r>
        <w:r w:rsidR="00214481" w:rsidDel="00370B24">
          <w:rPr>
            <w:rFonts w:eastAsia="SimSun"/>
          </w:rPr>
          <w:delText xml:space="preserve"> </w:delText>
        </w:r>
      </w:del>
      <w:del w:id="1282" w:author="Joao Xavier" w:date="2020-07-08T10:32:00Z">
        <w:r w:rsidR="00214481" w:rsidRPr="00214481" w:rsidDel="00886EC8">
          <w:rPr>
            <w:rFonts w:eastAsia="SimSun"/>
            <w:i/>
            <w:iCs/>
          </w:rPr>
          <w:delText>P. aeruginosa</w:delText>
        </w:r>
        <w:r w:rsidR="00214481" w:rsidDel="00886EC8">
          <w:rPr>
            <w:rFonts w:eastAsia="SimSun"/>
          </w:rPr>
          <w:delText xml:space="preserve"> can </w:delText>
        </w:r>
      </w:del>
      <w:del w:id="1283" w:author="Joao Xavier" w:date="2020-07-08T10:31:00Z">
        <w:r w:rsidR="00214481" w:rsidDel="00370B24">
          <w:rPr>
            <w:rFonts w:eastAsia="SimSun"/>
          </w:rPr>
          <w:delText xml:space="preserve">also </w:delText>
        </w:r>
      </w:del>
      <w:del w:id="1284" w:author="Joao Xavier" w:date="2020-07-08T10:32:00Z">
        <w:r w:rsidR="00214481" w:rsidDel="00886EC8">
          <w:rPr>
            <w:rFonts w:eastAsia="SimSun"/>
          </w:rPr>
          <w:delText>synthesize and accumulate large amount of polyhydroxyalkanoid acids (PHAs)</w:delText>
        </w:r>
        <w:r w:rsidR="00A774FA" w:rsidDel="00886EC8">
          <w:rPr>
            <w:rFonts w:eastAsia="SimSun"/>
          </w:rPr>
          <w:delText xml:space="preserve">, and previous work </w:delText>
        </w:r>
        <w:r w:rsidR="000613DD" w:rsidDel="00886EC8">
          <w:rPr>
            <w:rFonts w:eastAsia="SimSun"/>
          </w:rPr>
          <w:delText xml:space="preserve">has </w:delText>
        </w:r>
        <w:r w:rsidR="00A774FA" w:rsidDel="00886EC8">
          <w:rPr>
            <w:rFonts w:eastAsia="SimSun"/>
          </w:rPr>
          <w:delText xml:space="preserve">showed that rhamnolipids and PHAs </w:delText>
        </w:r>
        <w:r w:rsidR="007745EE" w:rsidDel="00886EC8">
          <w:rPr>
            <w:rFonts w:eastAsia="SimSun"/>
          </w:rPr>
          <w:delText xml:space="preserve">can be simultaneously produced </w:delText>
        </w:r>
        <w:r w:rsidR="000613DD" w:rsidDel="00886EC8">
          <w:rPr>
            <w:rFonts w:eastAsia="SimSun"/>
          </w:rPr>
          <w:fldChar w:fldCharType="begin"/>
        </w:r>
        <w:r w:rsidR="000613DD" w:rsidDel="00886EC8">
          <w:rPr>
            <w:rFonts w:eastAsia="SimSun"/>
          </w:rPr>
          <w:delInstrText>ADDIN F1000_CSL_CITATION&lt;~#@#~&gt;[{"DOI":"10.1002/bit.10248","First":false,"Last":false,"PMID":"11992535","abstract":"The feasibility of the simultaneous production of polyhydroxyalkanoates (PHAs) and rhamnolipids, as a novel approach to reduce their production costs, was demonstrated by the cultivation of Pseudomonas aeruginosa IFO3924. Fairly large amounts of PHAs and rhamnolipids were obtained from the bacterial cells and the culture supernatant, respectively. Decanoate was a more suitable carbon source than ethanol and glucose for the simultaneous production, although glucose was suitable for cell growth without an induction period under pH control. The kind of carbon source affected PHA monomer composition markedly and PHA molecular weight slightly. Monorhamnolipids and dirhamnolipids were included in the rhamnolipids extracted from the culture supernatant using decanoate, glucose, or ethanol as the carbon source. Both PHAs and rhamnolipids were synthesized after the growth phase. PHA content in the cell reached a maximum when the carbon source was exhausted. After exhaustion of the carbon source, PHA content decreased rapidly, but rhamnolipid synthesis, which followed PHA synthesis, continued. This resulted in a time lag for the attainment of maximum levels of PHAs and rhamnolipids. The reusability of the cells used in rhamnolipid production was evaluated in the repeated batch culture of P. aeruginosa IFO3924 for the simultaneous production of PHAs and rhamnolipids. High concentrations of rhamnolipids in the culture supernatant were attained at the end of both the first and second batch cultures. High PHA content was achieved in the resting cells that were finally harvested after the second batch. Simultaneous production of PHAs and rhamnolipids will enhance the availability of valuable biocatalysts of bacterial cells, and dispel the common belief that the production cost of PHAs accumulated intracellularly is almost impossible to become lower than that of cells themselves.&lt;br&gt;&lt;br&gt;Copyright 2002 Wiley Periodicals, Inc.","author":[{"family":"Hori","given":"Katsutoshi"},{"family":"Marsudi","given":"Sidik"},{"family":"Unno","given":"Hajime"}],"authorYearDisplayFormat":false,"citation-label":"9140025","container-title":"Biotechnology and Bioengineering","container-title-short":"Biotechnol. Bioeng.","id":"9140025","invisible":false,"issue":"6","issued":{"date-parts":[["2002","6","20"]]},"journalAbbreviation":"Biotechnol. Bioeng.","page":"699-707","suppress-author":false,"title":"Simultaneous production of polyhydroxyalkanoates and rhamnolipids by Pseudomonas aeruginosa.","type":"article-journal","volume":"78"}]</w:delInstrText>
        </w:r>
        <w:r w:rsidR="000613DD" w:rsidDel="00886EC8">
          <w:rPr>
            <w:rFonts w:eastAsia="SimSun"/>
          </w:rPr>
          <w:fldChar w:fldCharType="separate"/>
        </w:r>
        <w:r w:rsidR="007272A4" w:rsidRPr="007272A4" w:rsidDel="00886EC8">
          <w:rPr>
            <w:rFonts w:eastAsia="SimSun"/>
            <w:noProof/>
          </w:rPr>
          <w:delText xml:space="preserve">(Hori </w:delText>
        </w:r>
        <w:r w:rsidR="007272A4" w:rsidRPr="007272A4" w:rsidDel="00886EC8">
          <w:rPr>
            <w:rFonts w:eastAsia="SimSun"/>
            <w:i/>
            <w:noProof/>
          </w:rPr>
          <w:delText>et al</w:delText>
        </w:r>
        <w:r w:rsidR="007272A4" w:rsidRPr="007272A4" w:rsidDel="00886EC8">
          <w:rPr>
            <w:rFonts w:eastAsia="SimSun"/>
            <w:noProof/>
          </w:rPr>
          <w:delText>, 2002)</w:delText>
        </w:r>
        <w:r w:rsidR="000613DD" w:rsidDel="00886EC8">
          <w:rPr>
            <w:rFonts w:eastAsia="SimSun"/>
          </w:rPr>
          <w:fldChar w:fldCharType="end"/>
        </w:r>
        <w:r w:rsidR="00214481" w:rsidDel="00886EC8">
          <w:rPr>
            <w:rFonts w:eastAsia="SimSun"/>
          </w:rPr>
          <w:delText xml:space="preserve">. </w:delText>
        </w:r>
        <w:r w:rsidR="0001347E" w:rsidDel="00886EC8">
          <w:rPr>
            <w:rFonts w:eastAsia="SimSun"/>
          </w:rPr>
          <w:delText>U</w:delText>
        </w:r>
        <w:r w:rsidR="00214481" w:rsidDel="00886EC8">
          <w:rPr>
            <w:rFonts w:eastAsia="SimSun"/>
          </w:rPr>
          <w:delText xml:space="preserve">nlike secretable </w:delText>
        </w:r>
        <w:r w:rsidR="00F054AB" w:rsidRPr="00AB23C1" w:rsidDel="00886EC8">
          <w:delText xml:space="preserve">rhamnolipids </w:delText>
        </w:r>
        <w:r w:rsidR="00214481" w:rsidDel="00886EC8">
          <w:delText xml:space="preserve">which are </w:delText>
        </w:r>
        <w:r w:rsidR="00F054AB" w:rsidRPr="00AB23C1" w:rsidDel="00886EC8">
          <w:delText>shared by the entire population as</w:delText>
        </w:r>
        <w:r w:rsidR="00345454" w:rsidDel="00886EC8">
          <w:delText xml:space="preserve"> swarming</w:delText>
        </w:r>
        <w:r w:rsidR="00416929" w:rsidDel="00886EC8">
          <w:delText xml:space="preserve"> </w:delText>
        </w:r>
        <w:r w:rsidR="00F054AB" w:rsidRPr="00AB23C1" w:rsidDel="00886EC8">
          <w:delText xml:space="preserve">public goods, </w:delText>
        </w:r>
        <w:r w:rsidR="00214481" w:rsidDel="00886EC8">
          <w:delText xml:space="preserve">PHA </w:delText>
        </w:r>
        <w:r w:rsidR="00F054AB" w:rsidRPr="00AB23C1" w:rsidDel="00886EC8">
          <w:delText>molecules</w:delText>
        </w:r>
        <w:r w:rsidR="008E552D" w:rsidDel="00886EC8">
          <w:delText xml:space="preserve"> </w:delText>
        </w:r>
        <w:r w:rsidR="00214481" w:rsidDel="00886EC8">
          <w:delText xml:space="preserve">are reservoirs of carbon </w:delText>
        </w:r>
        <w:r w:rsidR="00357F00" w:rsidDel="00886EC8">
          <w:delText xml:space="preserve">and energy </w:delText>
        </w:r>
        <w:r w:rsidR="00214481" w:rsidDel="00886EC8">
          <w:delText xml:space="preserve">sources and </w:delText>
        </w:r>
        <w:r w:rsidR="00214481" w:rsidRPr="00AB23C1" w:rsidDel="00886EC8">
          <w:delText xml:space="preserve">stored inside </w:delText>
        </w:r>
        <w:r w:rsidR="00214481" w:rsidDel="00886EC8">
          <w:delText xml:space="preserve">of </w:delText>
        </w:r>
        <w:r w:rsidR="00214481" w:rsidRPr="00AB23C1" w:rsidDel="00886EC8">
          <w:delText>cells</w:delText>
        </w:r>
        <w:r w:rsidR="00345454" w:rsidDel="00886EC8">
          <w:delText xml:space="preserve"> to cope with </w:delText>
        </w:r>
        <w:r w:rsidR="00345454" w:rsidDel="00886EC8">
          <w:rPr>
            <w:rFonts w:eastAsia="SimSun"/>
          </w:rPr>
          <w:delText xml:space="preserve">changing environmental conditions especially carbon starvation </w:delText>
        </w:r>
        <w:r w:rsidR="00F054AB" w:rsidDel="00886EC8">
          <w:fldChar w:fldCharType="begin"/>
        </w:r>
        <w:r w:rsidR="0047250C" w:rsidDel="00886EC8">
          <w:delInstrText>ADDIN F1000_CSL_CITATION&lt;~#@#~&gt;[{"DOI":"10.1099/mic.0.27357-0","First":false,"Last":false,"PMID":"15470118","abstract":"Pseudomonas aeruginosa is capable of synthesizing polyhydroxyalkanoic acids (PHAs) and rhamnolipids, both of which are composed of 3-hydroxydecanoic acids connected by ester bonds, as well as synthesizing the biofilm matrix polymer alginate. In order to study the influence of PHA biosynthesis on rhamnolipid and alginate biosynthesis, as well as stress tolerance and biofilm formation, isogenic knock-out mutants deficient in PHA biosynthesis were generated for P. aeruginosa PAO1 and the alginate-overproducing P. aeruginosa FRD1. A gentamicin-resistance cassette was inserted replacing the 3' region of phaC1, the whole of phaZ and the 5' region of phaC2. Gas chromatography/mass spectrometry analysis showed that PHA accumulation was completely abolished in both strains. Interestingly, this gene replacement did not abolish rhamnolipid production. Thus, as previously suggested, the PHA synthase is not directly involved in rhamnolipid biosynthesis. In the PHA-negative mutant of mucoid FRD1 alginate biosynthesis was not affected, whereas in the PHA-negative PAO1 mutant an almost threefold increase in biosynthesis was observed compared to the wild-type. Consistently, PHA accumulation in FRD1 contributed only 4.7 % of cell dry weight, which is fourfold less than in PAO1. These data suggest that PHA biosynthesis and alginate biosynthesis are in competition with respect to a common precursor. The surface attachment and biofilm development of the PHA-negative mutants were also compared to those of wild-type strains in glass flow-cell reactors. PHA-negative mutants of P. aeruginosa PAO1 and FRD1 showed reduced attachment to glass. However, the PAO1 PHA-negative mutant, in contrast to the wild-type, formed a stable biofilm with large, distinct and differentiated microcolonies characteristic of alginate-overproducing strains of P. aeruginosa. The stress tolerance of PHA-negative mutants with respect to elevated temperature was strongly impaired. These data indicated a functional role for PHA in stress response and tolerance.","author":[{"family":"Pham","given":"Thi Hang"},{"family":"Webb","given":"Jeremy S"},{"family":"Rehm","given":"Bernd H A"}],"authorYearDisplayFormat":false,"citation-label":"8970835","container-title":"Microbiology","container-title-short":"Microbiology (Reading, Engl)","id":"8970835","invisible":false,"issue":"Pt 10","issued":{"date-parts":[["2004","10"]]},"journalAbbreviation":"Microbiology (Reading, Engl)","page":"3405-3413","suppress-author":false,"title":"The role of polyhydroxyalkanoate biosynthesis by Pseudomonas aeruginosa in rhamnolipid and alginate production as well as stress tolerance and biofilm formation.","type":"article-journal","volume":"150"}]</w:delInstrText>
        </w:r>
        <w:r w:rsidR="00F054AB" w:rsidDel="00886EC8">
          <w:fldChar w:fldCharType="separate"/>
        </w:r>
        <w:r w:rsidR="007272A4" w:rsidRPr="007272A4" w:rsidDel="00886EC8">
          <w:rPr>
            <w:noProof/>
          </w:rPr>
          <w:delText xml:space="preserve">(Pham </w:delText>
        </w:r>
        <w:r w:rsidR="007272A4" w:rsidRPr="007272A4" w:rsidDel="00886EC8">
          <w:rPr>
            <w:i/>
            <w:noProof/>
          </w:rPr>
          <w:delText>et al</w:delText>
        </w:r>
        <w:r w:rsidR="007272A4" w:rsidRPr="007272A4" w:rsidDel="00886EC8">
          <w:rPr>
            <w:noProof/>
          </w:rPr>
          <w:delText>, 2004)</w:delText>
        </w:r>
        <w:r w:rsidR="00F054AB" w:rsidDel="00886EC8">
          <w:fldChar w:fldCharType="end"/>
        </w:r>
        <w:r w:rsidR="00F054AB" w:rsidRPr="00AB23C1" w:rsidDel="00886EC8">
          <w:delText>.</w:delText>
        </w:r>
        <w:r w:rsidR="00416929" w:rsidDel="00886EC8">
          <w:delText xml:space="preserve"> </w:delText>
        </w:r>
        <w:r w:rsidR="00BC7BEE" w:rsidDel="00886EC8">
          <w:delText xml:space="preserve">The biosynthesis of PHAs is closely linked </w:delText>
        </w:r>
        <w:r w:rsidR="00345454" w:rsidDel="00886EC8">
          <w:delText xml:space="preserve">to rhamnolipids production </w:delText>
        </w:r>
        <w:r w:rsidR="00BC7BEE" w:rsidDel="00886EC8">
          <w:delText>via competition for the common precursor</w:delText>
        </w:r>
        <w:r w:rsidR="00345454" w:rsidDel="00886EC8">
          <w:delText xml:space="preserve">; therefore, the </w:delText>
        </w:r>
        <w:r w:rsidR="00416929" w:rsidDel="00886EC8">
          <w:rPr>
            <w:rFonts w:eastAsia="SimSun"/>
          </w:rPr>
          <w:delText xml:space="preserve">alternative </w:delText>
        </w:r>
        <w:r w:rsidR="00345454" w:rsidDel="00886EC8">
          <w:rPr>
            <w:rFonts w:eastAsia="SimSun"/>
          </w:rPr>
          <w:delText>survival strategies</w:delText>
        </w:r>
        <w:r w:rsidR="00416929" w:rsidDel="00886EC8">
          <w:rPr>
            <w:rFonts w:eastAsia="SimSun"/>
          </w:rPr>
          <w:delText xml:space="preserve"> between rhamnolipids and PHA</w:delText>
        </w:r>
        <w:r w:rsidR="00345454" w:rsidDel="00886EC8">
          <w:rPr>
            <w:rFonts w:eastAsia="SimSun"/>
          </w:rPr>
          <w:delText xml:space="preserve"> production</w:delText>
        </w:r>
        <w:r w:rsidR="00416929" w:rsidDel="00886EC8">
          <w:rPr>
            <w:rFonts w:eastAsia="SimSun"/>
          </w:rPr>
          <w:delText xml:space="preserve"> allow </w:delText>
        </w:r>
        <w:r w:rsidR="00416929" w:rsidRPr="00416929" w:rsidDel="00886EC8">
          <w:rPr>
            <w:rFonts w:eastAsia="SimSun"/>
            <w:i/>
            <w:iCs/>
          </w:rPr>
          <w:delText>P. aeruginosa</w:delText>
        </w:r>
        <w:r w:rsidR="00416929" w:rsidDel="00886EC8">
          <w:rPr>
            <w:rFonts w:eastAsia="SimSun"/>
          </w:rPr>
          <w:delText xml:space="preserve"> </w:delText>
        </w:r>
        <w:r w:rsidR="00345454" w:rsidDel="00886EC8">
          <w:rPr>
            <w:rFonts w:eastAsia="SimSun"/>
          </w:rPr>
          <w:delText xml:space="preserve">cells to </w:delText>
        </w:r>
        <w:r w:rsidR="00416929" w:rsidDel="00886EC8">
          <w:rPr>
            <w:rFonts w:eastAsia="SimSun"/>
          </w:rPr>
          <w:delText xml:space="preserve">quickly adapt to </w:delText>
        </w:r>
        <w:r w:rsidR="00741E62" w:rsidDel="00886EC8">
          <w:rPr>
            <w:rFonts w:eastAsia="SimSun"/>
          </w:rPr>
          <w:delText>new</w:delText>
        </w:r>
        <w:r w:rsidR="00416929" w:rsidDel="00886EC8">
          <w:rPr>
            <w:rFonts w:eastAsia="SimSun"/>
          </w:rPr>
          <w:delText xml:space="preserve"> environment</w:delText>
        </w:r>
        <w:r w:rsidR="00345454" w:rsidDel="00886EC8">
          <w:rPr>
            <w:rFonts w:eastAsia="SimSun"/>
          </w:rPr>
          <w:delText>al stress</w:delText>
        </w:r>
        <w:r w:rsidR="00416929" w:rsidDel="00886EC8">
          <w:rPr>
            <w:rFonts w:eastAsia="SimSun"/>
          </w:rPr>
          <w:delText xml:space="preserve"> with minimal metabolic </w:delText>
        </w:r>
        <w:r w:rsidR="007A12DD" w:rsidDel="00886EC8">
          <w:rPr>
            <w:rFonts w:eastAsia="SimSun"/>
          </w:rPr>
          <w:delText>rewiring</w:delText>
        </w:r>
      </w:del>
      <w:r w:rsidR="00416929">
        <w:rPr>
          <w:rFonts w:eastAsia="SimSun"/>
        </w:rPr>
        <w:t>.</w:t>
      </w:r>
    </w:p>
    <w:p w14:paraId="1EBFE2A0" w14:textId="322D9042" w:rsidR="00655E4E" w:rsidRPr="001B504A" w:rsidRDefault="00D27EFC">
      <w:pPr>
        <w:spacing w:before="240" w:after="240"/>
        <w:jc w:val="both"/>
      </w:pPr>
      <w:r w:rsidRPr="00AB23C1">
        <w:rPr>
          <w:b/>
          <w:sz w:val="28"/>
          <w:szCs w:val="28"/>
        </w:rPr>
        <w:t>Materials and Methods</w:t>
      </w:r>
    </w:p>
    <w:p w14:paraId="7ED845F1" w14:textId="058FD003" w:rsidR="00E47B52" w:rsidRDefault="00D27EFC">
      <w:pPr>
        <w:spacing w:before="240" w:after="240"/>
        <w:jc w:val="both"/>
      </w:pPr>
      <w:r w:rsidRPr="00AB23C1">
        <w:rPr>
          <w:b/>
        </w:rPr>
        <w:t>Rhamnolipid production determination</w:t>
      </w:r>
      <w:r w:rsidR="004C66C9">
        <w:rPr>
          <w:b/>
        </w:rPr>
        <w:t>.</w:t>
      </w:r>
      <w:r w:rsidR="00B8367D">
        <w:t xml:space="preserve"> </w:t>
      </w:r>
      <w:r w:rsidRPr="00AB23C1">
        <w:t xml:space="preserve">The production of rhamnolipids was assessed by drop-collapse assay.  We placed 50 </w:t>
      </w:r>
      <w:proofErr w:type="spellStart"/>
      <w:r w:rsidRPr="00AB23C1">
        <w:t>μL</w:t>
      </w:r>
      <w:proofErr w:type="spellEnd"/>
      <w:r w:rsidRPr="00AB23C1">
        <w:t xml:space="preserve"> of the culture’s supernatant on a polystyrene surface (the lid of a 96 well plate). The presence of rhamnolipids decreases the surface tension of the liquid, making the drop collapse</w:t>
      </w:r>
      <w:r w:rsidR="00335603" w:rsidRPr="00AB23C1">
        <w:t xml:space="preserve"> </w:t>
      </w:r>
      <w:r w:rsidR="00335603" w:rsidRPr="00AB23C1">
        <w:fldChar w:fldCharType="begin"/>
      </w:r>
      <w:r w:rsidR="0047250C">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335603" w:rsidRPr="00AB23C1">
        <w:fldChar w:fldCharType="separate"/>
      </w:r>
      <w:r w:rsidR="007272A4" w:rsidRPr="007272A4">
        <w:rPr>
          <w:noProof/>
        </w:rPr>
        <w:t xml:space="preserve">(Jain &amp; Collins; Chen </w:t>
      </w:r>
      <w:r w:rsidR="007272A4" w:rsidRPr="007272A4">
        <w:rPr>
          <w:i/>
          <w:noProof/>
        </w:rPr>
        <w:t>et al</w:t>
      </w:r>
      <w:r w:rsidR="007272A4" w:rsidRPr="007272A4">
        <w:rPr>
          <w:noProof/>
        </w:rPr>
        <w:t>, 2007)</w:t>
      </w:r>
      <w:r w:rsidR="00335603" w:rsidRPr="00AB23C1">
        <w:fldChar w:fldCharType="end"/>
      </w:r>
      <w:r w:rsidRPr="00AB23C1">
        <w:t xml:space="preserve">. </w:t>
      </w:r>
    </w:p>
    <w:p w14:paraId="09A62B4E" w14:textId="664527D0" w:rsidR="007D2141" w:rsidRDefault="007D2141">
      <w:pPr>
        <w:spacing w:before="240" w:after="240"/>
        <w:jc w:val="both"/>
        <w:rPr>
          <w:b/>
          <w:bCs/>
        </w:rPr>
      </w:pPr>
      <w:r>
        <w:rPr>
          <w:b/>
          <w:bCs/>
        </w:rPr>
        <w:t xml:space="preserve">Genome sequencing and annotation </w:t>
      </w:r>
    </w:p>
    <w:p w14:paraId="54013DE6" w14:textId="6D07FB6B" w:rsidR="007D2141" w:rsidRPr="007D2141" w:rsidRDefault="007D2141">
      <w:pPr>
        <w:spacing w:before="240" w:after="240"/>
        <w:jc w:val="both"/>
        <w:rPr>
          <w:b/>
          <w:bCs/>
        </w:rPr>
      </w:pPr>
      <w:r>
        <w:rPr>
          <w:b/>
          <w:bCs/>
        </w:rPr>
        <w:t xml:space="preserve">Evolutionary models </w:t>
      </w:r>
    </w:p>
    <w:p w14:paraId="17427419" w14:textId="0C742271" w:rsidR="00655E4E" w:rsidRDefault="00D27EFC">
      <w:pPr>
        <w:spacing w:before="240" w:after="240"/>
        <w:jc w:val="both"/>
      </w:pPr>
      <w:r w:rsidRPr="00AB23C1">
        <w:rPr>
          <w:b/>
        </w:rPr>
        <w:t>Growth curve assay</w:t>
      </w:r>
      <w:r w:rsidR="004C66C9" w:rsidRPr="00CF53F3">
        <w:rPr>
          <w:b/>
          <w:bCs/>
        </w:rPr>
        <w:t>.</w:t>
      </w:r>
      <w:r w:rsidR="004C66C9">
        <w:t xml:space="preserve"> </w:t>
      </w:r>
      <w:r w:rsidRPr="00AB23C1">
        <w:t xml:space="preserve">The clinical isolates were inoculated in 3 mL of LB and incubated 37ºC overnight with shaking. 500 </w:t>
      </w:r>
      <w:proofErr w:type="spellStart"/>
      <w:r w:rsidRPr="00AB23C1">
        <w:rPr>
          <w:color w:val="202122"/>
          <w:highlight w:val="white"/>
        </w:rPr>
        <w:t>μL</w:t>
      </w:r>
      <w:proofErr w:type="spellEnd"/>
      <w:r w:rsidRPr="00AB23C1">
        <w:t xml:space="preserve"> of cell culture was pelleted and washed 3 times with PBS. 0.0025 OD</w:t>
      </w:r>
      <w:r w:rsidRPr="00AB23C1">
        <w:rPr>
          <w:vertAlign w:val="subscript"/>
        </w:rPr>
        <w:t xml:space="preserve">600 </w:t>
      </w:r>
      <w:r w:rsidRPr="00AB23C1">
        <w:t xml:space="preserve">units were inoculated into glycerol minimal medium in BD Falcon (BD Biosciences, San Jose, CA) 96 well flat-bottom plates, with 150 </w:t>
      </w:r>
      <w:proofErr w:type="spellStart"/>
      <w:r w:rsidRPr="00AB23C1">
        <w:rPr>
          <w:color w:val="202122"/>
          <w:highlight w:val="white"/>
        </w:rPr>
        <w:t>μL</w:t>
      </w:r>
      <w:proofErr w:type="spellEnd"/>
      <w:r w:rsidRPr="00AB23C1">
        <w:t xml:space="preserve"> of suspension per well.  The plate was incubated during 48 hours at 37ºC in a Tecan Infinite M1000 or Tecan Infinite M1000 Pro plate reader (</w:t>
      </w:r>
      <w:proofErr w:type="spellStart"/>
      <w:r w:rsidRPr="00AB23C1">
        <w:t>Männedorf</w:t>
      </w:r>
      <w:proofErr w:type="spellEnd"/>
      <w:r w:rsidRPr="00AB23C1">
        <w:t>, Switzerland), with an orbital shaking of 4 mm of amplitude. OD</w:t>
      </w:r>
      <w:r w:rsidRPr="00AB23C1">
        <w:rPr>
          <w:vertAlign w:val="subscript"/>
        </w:rPr>
        <w:t>600</w:t>
      </w:r>
      <w:r w:rsidRPr="00AB23C1">
        <w:t xml:space="preserve"> was measured in 10 minutes intervals. </w:t>
      </w:r>
    </w:p>
    <w:p w14:paraId="1E48B42D" w14:textId="6634D3E0" w:rsidR="00EF7107" w:rsidRPr="00AB23C1" w:rsidRDefault="00EF7107">
      <w:pPr>
        <w:spacing w:before="240" w:after="240"/>
        <w:jc w:val="both"/>
      </w:pPr>
      <w:r w:rsidRPr="00AB23C1">
        <w:lastRenderedPageBreak/>
        <w:t xml:space="preserve">The clinical isolates along with were grown in the same synthetic medium of metabolomics extraction </w:t>
      </w:r>
      <w:r w:rsidRPr="00AB23C1">
        <w:rPr>
          <w:shd w:val="clear" w:color="auto" w:fill="B6D7A8"/>
        </w:rPr>
        <w:t>(with glycerol as sole carbon source) at 37ºC for 48 h (initial OD</w:t>
      </w:r>
      <w:r w:rsidRPr="00AB23C1">
        <w:rPr>
          <w:shd w:val="clear" w:color="auto" w:fill="B6D7A8"/>
          <w:vertAlign w:val="subscript"/>
        </w:rPr>
        <w:t>600</w:t>
      </w:r>
      <w:r w:rsidRPr="00AB23C1">
        <w:rPr>
          <w:shd w:val="clear" w:color="auto" w:fill="B6D7A8"/>
        </w:rPr>
        <w:t xml:space="preserve"> was 0.0025). The growths curves were determined by measuring OD</w:t>
      </w:r>
      <w:r w:rsidRPr="00AB23C1">
        <w:rPr>
          <w:shd w:val="clear" w:color="auto" w:fill="B6D7A8"/>
          <w:vertAlign w:val="subscript"/>
        </w:rPr>
        <w:t>600</w:t>
      </w:r>
      <w:r w:rsidRPr="00AB23C1">
        <w:rPr>
          <w:shd w:val="clear" w:color="auto" w:fill="B6D7A8"/>
        </w:rPr>
        <w:t xml:space="preserve"> each 10 minutes.</w:t>
      </w:r>
    </w:p>
    <w:p w14:paraId="444DEA47" w14:textId="286534F4" w:rsidR="00655E4E" w:rsidRPr="00AB23C1" w:rsidRDefault="00D27EFC">
      <w:pPr>
        <w:spacing w:before="240" w:after="240"/>
        <w:jc w:val="both"/>
        <w:rPr>
          <w:color w:val="202122"/>
          <w:highlight w:val="white"/>
        </w:rPr>
      </w:pPr>
      <w:r w:rsidRPr="00AB23C1">
        <w:rPr>
          <w:b/>
        </w:rPr>
        <w:t>Swarming assay</w:t>
      </w:r>
      <w:r w:rsidR="00B8367D">
        <w:t xml:space="preserve"> </w:t>
      </w:r>
      <w:r w:rsidRPr="00AB23C1">
        <w:t xml:space="preserve">Swarming assays were performed as described previously </w:t>
      </w:r>
      <w:r w:rsidR="00F24370" w:rsidRPr="00AB23C1">
        <w:fldChar w:fldCharType="begin"/>
      </w:r>
      <w:r w:rsidR="0047250C">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F24370" w:rsidRPr="00AB23C1">
        <w:fldChar w:fldCharType="separate"/>
      </w:r>
      <w:r w:rsidR="007272A4" w:rsidRPr="007272A4">
        <w:rPr>
          <w:noProof/>
        </w:rPr>
        <w:t xml:space="preserve">(Xavier </w:t>
      </w:r>
      <w:r w:rsidR="007272A4" w:rsidRPr="007272A4">
        <w:rPr>
          <w:i/>
          <w:noProof/>
        </w:rPr>
        <w:t>et al</w:t>
      </w:r>
      <w:r w:rsidR="007272A4" w:rsidRPr="007272A4">
        <w:rPr>
          <w:noProof/>
        </w:rPr>
        <w:t xml:space="preserve">, 2011; van Ditmarsch </w:t>
      </w:r>
      <w:r w:rsidR="007272A4" w:rsidRPr="007272A4">
        <w:rPr>
          <w:i/>
          <w:noProof/>
        </w:rPr>
        <w:t>et al</w:t>
      </w:r>
      <w:r w:rsidR="007272A4" w:rsidRPr="007272A4">
        <w:rPr>
          <w:noProof/>
        </w:rPr>
        <w:t>, 2013)</w:t>
      </w:r>
      <w:r w:rsidR="00F24370" w:rsidRPr="00AB23C1">
        <w:fldChar w:fldCharType="end"/>
      </w:r>
      <w:r w:rsidRPr="00AB23C1">
        <w:t xml:space="preserve">. The clinical isolates were inoculated in 3 mL of LB and incubated at 37ºC overnight, with shaking. 500 </w:t>
      </w:r>
      <w:proofErr w:type="spellStart"/>
      <w:r w:rsidRPr="00AB23C1">
        <w:rPr>
          <w:color w:val="202122"/>
          <w:highlight w:val="white"/>
        </w:rPr>
        <w:t>μL</w:t>
      </w:r>
      <w:proofErr w:type="spellEnd"/>
      <w:r w:rsidRPr="00AB23C1">
        <w:rPr>
          <w:color w:val="202122"/>
          <w:highlight w:val="white"/>
        </w:rPr>
        <w:t xml:space="preserve"> of the culture was pelleted and washed twice with PBS. 2 </w:t>
      </w:r>
      <w:proofErr w:type="spellStart"/>
      <w:r w:rsidRPr="00AB23C1">
        <w:rPr>
          <w:color w:val="202122"/>
          <w:highlight w:val="white"/>
        </w:rPr>
        <w:t>μL</w:t>
      </w:r>
      <w:proofErr w:type="spellEnd"/>
      <w:r w:rsidRPr="00AB23C1">
        <w:rPr>
          <w:color w:val="202122"/>
          <w:highlight w:val="white"/>
        </w:rPr>
        <w:t xml:space="preserve"> of this suspension was spotted on the surface of casamino acids soft agar plates, without penetrating the agar with the pipette tip. The plates were incubated at 37ºC ~24 hours. Two replicates were done per strain. In each batch of swarming assays PA14 was used as control.</w:t>
      </w:r>
    </w:p>
    <w:p w14:paraId="02FC56F2" w14:textId="2E4C3CA8" w:rsidR="00E16436" w:rsidRPr="00AB23C1" w:rsidRDefault="00E16436">
      <w:pPr>
        <w:spacing w:before="240" w:after="240"/>
        <w:jc w:val="both"/>
        <w:rPr>
          <w:b/>
          <w:bCs/>
          <w:color w:val="202122"/>
          <w:highlight w:val="white"/>
        </w:rPr>
      </w:pPr>
      <w:r w:rsidRPr="00AB23C1">
        <w:rPr>
          <w:b/>
          <w:bCs/>
          <w:color w:val="202122"/>
          <w:highlight w:val="white"/>
        </w:rPr>
        <w:t>Swarming score</w:t>
      </w:r>
      <w:r w:rsidR="00A542C3">
        <w:rPr>
          <w:b/>
          <w:bCs/>
          <w:color w:val="202122"/>
          <w:highlight w:val="white"/>
        </w:rPr>
        <w:t xml:space="preserve"> </w:t>
      </w:r>
      <w:r w:rsidRPr="00AB23C1">
        <w:rPr>
          <w:color w:val="202122"/>
          <w:highlight w:val="white"/>
        </w:rPr>
        <w:t>Swarming score</w:t>
      </w:r>
      <w:r w:rsidR="00350B94" w:rsidRPr="00AB23C1">
        <w:rPr>
          <w:color w:val="202122"/>
          <w:highlight w:val="white"/>
        </w:rPr>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350B94" w:rsidRPr="00AB23C1">
        <w:t>)</w:t>
      </w:r>
      <w:r w:rsidRPr="00AB23C1">
        <w:rPr>
          <w:color w:val="202122"/>
          <w:highlight w:val="white"/>
        </w:rPr>
        <w:t xml:space="preserve"> for each clinical isolate </w:t>
      </w:r>
      <m:oMath>
        <m:r>
          <w:rPr>
            <w:rFonts w:ascii="Cambria Math" w:hAnsi="Cambria Math"/>
            <w:color w:val="202122"/>
            <w:highlight w:val="white"/>
          </w:rPr>
          <m:t>i</m:t>
        </m:r>
      </m:oMath>
      <w:r w:rsidRPr="00AB23C1">
        <w:rPr>
          <w:color w:val="202122"/>
          <w:highlight w:val="white"/>
        </w:rPr>
        <w:t xml:space="preserve"> is defined as a linear combination of the maximum length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50B94" w:rsidRPr="00AB23C1">
        <w:rPr>
          <w:color w:val="202122"/>
          <w:highlight w:val="white"/>
        </w:rPr>
        <w:t xml:space="preserve">) </w:t>
      </w:r>
      <w:r w:rsidRPr="00AB23C1">
        <w:rPr>
          <w:color w:val="202122"/>
          <w:highlight w:val="white"/>
        </w:rPr>
        <w:t>and circularity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3C1">
        <w:rPr>
          <w:color w:val="202122"/>
          <w:highlight w:val="white"/>
        </w:rPr>
        <w:t xml:space="preserve">) of </w:t>
      </w:r>
      <w:r w:rsidR="00350B94" w:rsidRPr="00AB23C1">
        <w:rPr>
          <w:color w:val="202122"/>
          <w:highlight w:val="white"/>
        </w:rPr>
        <w:t>its</w:t>
      </w:r>
      <w:r w:rsidRPr="00AB23C1">
        <w:rPr>
          <w:color w:val="202122"/>
          <w:highlight w:val="white"/>
        </w:rPr>
        <w:t xml:space="preserve"> swarming colon</w:t>
      </w:r>
      <w:r w:rsidR="00350B94" w:rsidRPr="00AB23C1">
        <w:rPr>
          <w:color w:val="202122"/>
          <w:highlight w:val="white"/>
        </w:rPr>
        <w:t>y</w:t>
      </w:r>
    </w:p>
    <w:p w14:paraId="7F6A347F" w14:textId="7624829C" w:rsidR="00E16436" w:rsidRPr="00AB23C1" w:rsidRDefault="003D1491" w:rsidP="00E16436">
      <w:pPr>
        <w:spacing w:before="240" w:after="240"/>
        <w:jc w:val="center"/>
      </w:pPr>
      <m:oMathPara>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xml:space="preserve"> = 0.</m:t>
          </m:r>
          <m:r>
            <w:del w:id="1285" w:author="Joao Xavier" w:date="2020-07-07T20:23:00Z">
              <w:rPr>
                <w:rFonts w:ascii="Cambria Math" w:hAnsi="Cambria Math"/>
              </w:rPr>
              <m:t>5994494</m:t>
            </w:del>
          </m:r>
          <m:r>
            <w:ins w:id="1286" w:author="Joao Xavier" w:date="2020-07-07T20:23:00Z">
              <w:rPr>
                <w:rFonts w:ascii="Cambria Math" w:hAnsi="Cambria Math"/>
              </w:rPr>
              <m:t>60</m:t>
            </w:ins>
          </m:r>
          <m:r>
            <w:rPr>
              <w:rFonts w:ascii="Cambria Math" w:hAnsi="Cambria Math"/>
            </w:rPr>
            <m:t xml:space="preserve"> · (</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 xml:space="preserve"> - </m:t>
          </m:r>
          <m:bar>
            <m:barPr>
              <m:ctrlPr>
                <w:rPr>
                  <w:rFonts w:ascii="Cambria Math" w:hAnsi="Cambria Math"/>
                </w:rPr>
              </m:ctrlPr>
            </m:barPr>
            <m:e>
              <m:r>
                <w:rPr>
                  <w:rFonts w:ascii="Cambria Math" w:hAnsi="Cambria Math"/>
                </w:rPr>
                <m:t>L</m:t>
              </m:r>
            </m:e>
          </m:bar>
          <m:r>
            <w:rPr>
              <w:rFonts w:ascii="Cambria Math" w:hAnsi="Cambria Math"/>
            </w:rPr>
            <m:t>) - 0.80</m:t>
          </m:r>
          <m:r>
            <w:del w:id="1287" w:author="Joao Xavier" w:date="2020-07-07T20:24:00Z">
              <w:rPr>
                <w:rFonts w:ascii="Cambria Math" w:hAnsi="Cambria Math"/>
              </w:rPr>
              <m:t>04127</m:t>
            </w:del>
          </m:r>
          <m:r>
            <w:rPr>
              <w:rFonts w:ascii="Cambria Math" w:hAnsi="Cambria Math"/>
            </w:rPr>
            <m:t xml:space="preserve"> ·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 </m:t>
          </m:r>
          <m:bar>
            <m:barPr>
              <m:ctrlPr>
                <w:rPr>
                  <w:rFonts w:ascii="Cambria Math" w:hAnsi="Cambria Math"/>
                </w:rPr>
              </m:ctrlPr>
            </m:barPr>
            <m:e>
              <m:r>
                <w:rPr>
                  <w:rFonts w:ascii="Cambria Math" w:hAnsi="Cambria Math"/>
                </w:rPr>
                <m:t>C</m:t>
              </m:r>
            </m:e>
          </m:bar>
          <m:r>
            <w:rPr>
              <w:rFonts w:ascii="Cambria Math" w:hAnsi="Cambria Math"/>
            </w:rPr>
            <m:t>)</m:t>
          </m:r>
        </m:oMath>
      </m:oMathPara>
    </w:p>
    <w:p w14:paraId="50B5703F" w14:textId="1492B559" w:rsidR="00E16436" w:rsidRPr="00AB23C1" w:rsidRDefault="00350B94">
      <w:pPr>
        <w:spacing w:before="240" w:after="240"/>
        <w:jc w:val="both"/>
        <w:rPr>
          <w:color w:val="202122"/>
          <w:highlight w:val="white"/>
        </w:rPr>
      </w:pPr>
      <w:r w:rsidRPr="00AB23C1">
        <w:rPr>
          <w:color w:val="202122"/>
          <w:highlight w:val="white"/>
        </w:rPr>
        <w:t xml:space="preserve">where </w:t>
      </w:r>
      <m:oMath>
        <m:bar>
          <m:barPr>
            <m:ctrlPr>
              <w:rPr>
                <w:rFonts w:ascii="Cambria Math" w:hAnsi="Cambria Math"/>
              </w:rPr>
            </m:ctrlPr>
          </m:barPr>
          <m:e>
            <m:r>
              <w:rPr>
                <w:rFonts w:ascii="Cambria Math" w:hAnsi="Cambria Math"/>
              </w:rPr>
              <m:t>L</m:t>
            </m:r>
          </m:e>
        </m:bar>
      </m:oMath>
      <w:r w:rsidRPr="00AB23C1">
        <w:t xml:space="preserve"> and </w:t>
      </w:r>
      <m:oMath>
        <m:bar>
          <m:barPr>
            <m:ctrlPr>
              <w:rPr>
                <w:rFonts w:ascii="Cambria Math" w:hAnsi="Cambria Math"/>
              </w:rPr>
            </m:ctrlPr>
          </m:barPr>
          <m:e>
            <m:r>
              <w:rPr>
                <w:rFonts w:ascii="Cambria Math" w:hAnsi="Cambria Math"/>
              </w:rPr>
              <m:t>C</m:t>
            </m:r>
          </m:e>
        </m:bar>
      </m:oMath>
      <w:r w:rsidRPr="00AB23C1">
        <w:t xml:space="preserve"> are the mean values of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AB23C1">
        <w:rPr>
          <w:color w:val="202122"/>
          <w:highlight w:val="white"/>
        </w:rP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3C1">
        <w:t xml:space="preserve"> across all clinical isolates respectively.</w:t>
      </w:r>
    </w:p>
    <w:p w14:paraId="2E2424C3" w14:textId="216A391F" w:rsidR="00655E4E" w:rsidRPr="00AB23C1" w:rsidRDefault="00D27EFC">
      <w:pPr>
        <w:spacing w:before="240" w:after="240"/>
        <w:jc w:val="both"/>
        <w:rPr>
          <w:color w:val="202122"/>
          <w:highlight w:val="white"/>
        </w:rPr>
      </w:pPr>
      <w:r w:rsidRPr="00AB23C1">
        <w:rPr>
          <w:b/>
          <w:color w:val="202122"/>
          <w:highlight w:val="white"/>
        </w:rPr>
        <w:t>Imaging</w:t>
      </w:r>
      <w:r w:rsidR="00A542C3">
        <w:rPr>
          <w:color w:val="202122"/>
          <w:highlight w:val="white"/>
        </w:rPr>
        <w:t xml:space="preserve"> </w:t>
      </w:r>
      <w:r w:rsidRPr="00AB23C1">
        <w:rPr>
          <w:color w:val="202122"/>
          <w:highlight w:val="white"/>
        </w:rPr>
        <w:t xml:space="preserve">Images of the swarming plates were obtained with a </w:t>
      </w:r>
      <w:proofErr w:type="spellStart"/>
      <w:r w:rsidRPr="00AB23C1">
        <w:rPr>
          <w:color w:val="202122"/>
          <w:highlight w:val="white"/>
        </w:rPr>
        <w:t>Chemidoc</w:t>
      </w:r>
      <w:proofErr w:type="spellEnd"/>
      <w:r w:rsidRPr="00AB23C1">
        <w:rPr>
          <w:color w:val="202122"/>
          <w:highlight w:val="white"/>
        </w:rPr>
        <w:t xml:space="preserve"> gel doc imager (Bio Rad).</w:t>
      </w:r>
    </w:p>
    <w:p w14:paraId="7D8E2D30" w14:textId="031E1A7B" w:rsidR="00655E4E" w:rsidRPr="00AB23C1" w:rsidRDefault="00D27EFC">
      <w:pPr>
        <w:spacing w:before="240" w:after="240"/>
        <w:jc w:val="both"/>
        <w:rPr>
          <w:color w:val="1D1C1D"/>
          <w:highlight w:val="white"/>
        </w:rPr>
      </w:pPr>
      <w:r w:rsidRPr="00AB23C1">
        <w:rPr>
          <w:b/>
          <w:color w:val="202122"/>
          <w:highlight w:val="white"/>
        </w:rPr>
        <w:t>Image analysis and determination of swarming score</w:t>
      </w:r>
      <w:r w:rsidR="00A542C3">
        <w:rPr>
          <w:color w:val="202122"/>
          <w:highlight w:val="white"/>
        </w:rPr>
        <w:t xml:space="preserve"> </w:t>
      </w:r>
      <w:proofErr w:type="gramStart"/>
      <w:r w:rsidRPr="00AB23C1">
        <w:rPr>
          <w:color w:val="202122"/>
          <w:highlight w:val="white"/>
        </w:rPr>
        <w:t>The</w:t>
      </w:r>
      <w:proofErr w:type="gramEnd"/>
      <w:r w:rsidRPr="00AB23C1">
        <w:rPr>
          <w:color w:val="202122"/>
          <w:highlight w:val="white"/>
        </w:rPr>
        <w:t xml:space="preserve"> extraction of the morphological features from the images of the swarming plates were analyzed using </w:t>
      </w:r>
      <w:proofErr w:type="spellStart"/>
      <w:r w:rsidRPr="00AB23C1">
        <w:rPr>
          <w:color w:val="202122"/>
          <w:highlight w:val="white"/>
        </w:rPr>
        <w:t>Matlab</w:t>
      </w:r>
      <w:proofErr w:type="spellEnd"/>
      <w:r w:rsidRPr="00AB23C1">
        <w:rPr>
          <w:color w:val="202122"/>
          <w:highlight w:val="white"/>
        </w:rPr>
        <w:t xml:space="preserve"> </w:t>
      </w:r>
      <w:proofErr w:type="spellStart"/>
      <w:r w:rsidRPr="00AB23C1">
        <w:rPr>
          <w:color w:val="202122"/>
          <w:highlight w:val="white"/>
        </w:rPr>
        <w:t>bwmorph</w:t>
      </w:r>
      <w:proofErr w:type="spellEnd"/>
      <w:r w:rsidRPr="00AB23C1">
        <w:rPr>
          <w:color w:val="202122"/>
          <w:highlight w:val="white"/>
        </w:rPr>
        <w:t xml:space="preserve"> function. The features extracted from the images were perimeter of the colony, maximum length (the longitude of the rectangle that fits the colony), area percentage of the plate occupied by the colony, circularity, measured as </w:t>
      </w:r>
      <w:r w:rsidRPr="00AB23C1">
        <w:rPr>
          <w:color w:val="1D1C1D"/>
          <w:highlight w:val="white"/>
        </w:rPr>
        <w:t>4*π/P</w:t>
      </w:r>
      <w:r w:rsidRPr="00AB23C1">
        <w:rPr>
          <w:color w:val="1D1C1D"/>
          <w:highlight w:val="white"/>
          <w:vertAlign w:val="superscript"/>
        </w:rPr>
        <w:t>2</w:t>
      </w:r>
      <w:r w:rsidRPr="00AB23C1">
        <w:rPr>
          <w:color w:val="1D1C1D"/>
          <w:highlight w:val="white"/>
        </w:rPr>
        <w:t xml:space="preserve">, skeleton and eccentricity (the eccentricity of the fitted ellipse). </w:t>
      </w:r>
    </w:p>
    <w:p w14:paraId="3BEC75DD" w14:textId="4C887621" w:rsidR="00655E4E" w:rsidRPr="005C357E" w:rsidRDefault="00D27EFC">
      <w:pPr>
        <w:spacing w:before="240" w:after="240"/>
        <w:jc w:val="both"/>
        <w:rPr>
          <w:color w:val="202122"/>
          <w:highlight w:val="white"/>
        </w:rPr>
      </w:pPr>
      <w:r w:rsidRPr="00AB23C1">
        <w:rPr>
          <w:color w:val="1D1C1D"/>
          <w:highlight w:val="white"/>
        </w:rPr>
        <w:t xml:space="preserve">The analysis of the morphological features was performed in R. The average of the replicates for each feature was obtained. The values of each feature in each experiment were normalized to the value of PA14 control in that experiment. A PCA biplot was generated and maximum length and circularity were found to be the features that most spread </w:t>
      </w:r>
      <w:proofErr w:type="spellStart"/>
      <w:r w:rsidRPr="00AB23C1">
        <w:rPr>
          <w:color w:val="1D1C1D"/>
          <w:highlight w:val="white"/>
        </w:rPr>
        <w:t>swarmers</w:t>
      </w:r>
      <w:proofErr w:type="spellEnd"/>
      <w:r w:rsidRPr="00AB23C1">
        <w:rPr>
          <w:color w:val="1D1C1D"/>
          <w:highlight w:val="white"/>
        </w:rPr>
        <w:t xml:space="preserve"> and non </w:t>
      </w:r>
      <w:proofErr w:type="spellStart"/>
      <w:r w:rsidRPr="00AB23C1">
        <w:rPr>
          <w:color w:val="1D1C1D"/>
          <w:highlight w:val="white"/>
        </w:rPr>
        <w:t>swarmers</w:t>
      </w:r>
      <w:proofErr w:type="spellEnd"/>
      <w:r w:rsidRPr="00AB23C1">
        <w:rPr>
          <w:color w:val="1D1C1D"/>
          <w:highlight w:val="white"/>
        </w:rPr>
        <w:t xml:space="preserve">. These two features were the one used for obtaining the swarming score (Equation 1). The coefficients in the equation correspond to the rotation of the two features that maximizes the variance of swarming score. </w:t>
      </w:r>
    </w:p>
    <w:p w14:paraId="413A29CF" w14:textId="730A74D0" w:rsidR="005B7C99" w:rsidRDefault="005C2158">
      <w:pPr>
        <w:spacing w:before="240" w:after="240"/>
        <w:jc w:val="both"/>
        <w:rPr>
          <w:bCs/>
        </w:rPr>
      </w:pPr>
      <w:r>
        <w:rPr>
          <w:b/>
        </w:rPr>
        <w:t>Metaboli</w:t>
      </w:r>
      <w:r w:rsidR="005B7C99">
        <w:rPr>
          <w:b/>
        </w:rPr>
        <w:t>te</w:t>
      </w:r>
      <w:r>
        <w:rPr>
          <w:b/>
        </w:rPr>
        <w:t xml:space="preserve"> extraction </w:t>
      </w:r>
      <w:proofErr w:type="gramStart"/>
      <w:r w:rsidR="00D8315F">
        <w:rPr>
          <w:bCs/>
        </w:rPr>
        <w:t>The</w:t>
      </w:r>
      <w:proofErr w:type="gramEnd"/>
      <w:r w:rsidR="00D8315F">
        <w:rPr>
          <w:bCs/>
        </w:rPr>
        <w:t xml:space="preserve"> strains were grown until OD</w:t>
      </w:r>
      <w:r w:rsidR="00D8315F">
        <w:rPr>
          <w:bCs/>
          <w:vertAlign w:val="subscript"/>
        </w:rPr>
        <w:t>600</w:t>
      </w:r>
      <w:r w:rsidR="00D8315F">
        <w:rPr>
          <w:bCs/>
        </w:rPr>
        <w:t xml:space="preserve"> = 0.2 </w:t>
      </w:r>
      <w:r w:rsidR="005B7C99">
        <w:rPr>
          <w:bCs/>
        </w:rPr>
        <w:t xml:space="preserve">(end of exponential phase of growth) </w:t>
      </w:r>
      <w:r w:rsidR="00D8315F">
        <w:rPr>
          <w:bCs/>
        </w:rPr>
        <w:t xml:space="preserve">in glycerol minimal media. Bacteria was then loaded into 0.25 </w:t>
      </w:r>
      <w:proofErr w:type="spellStart"/>
      <w:r w:rsidR="00D8315F">
        <w:rPr>
          <w:bCs/>
        </w:rPr>
        <w:t>μm</w:t>
      </w:r>
      <w:proofErr w:type="spellEnd"/>
      <w:r w:rsidR="00D8315F">
        <w:rPr>
          <w:bCs/>
        </w:rPr>
        <w:t xml:space="preserve"> nylon membranes (Millipore) using vacuum, transferred to pre-warmed hard agar plates  with the same medium composition and incubated at 37ºC during 2.5 h. The filters were then </w:t>
      </w:r>
      <w:r w:rsidR="005B7C99">
        <w:rPr>
          <w:bCs/>
        </w:rPr>
        <w:t>passed</w:t>
      </w:r>
      <w:r w:rsidR="00D8315F">
        <w:rPr>
          <w:bCs/>
        </w:rPr>
        <w:t xml:space="preserve"> to 35 mm polystyrene dishes (Falcon) with 1 mL of 2:2:1 methanol:acetonitrile:H</w:t>
      </w:r>
      <w:r w:rsidR="00D8315F">
        <w:rPr>
          <w:bCs/>
          <w:vertAlign w:val="subscript"/>
        </w:rPr>
        <w:t>2</w:t>
      </w:r>
      <w:r w:rsidR="00D8315F">
        <w:rPr>
          <w:bCs/>
        </w:rPr>
        <w:t>O quenching buffer and incubated there during 15 minutes</w:t>
      </w:r>
      <w:r w:rsidR="005B7C99">
        <w:rPr>
          <w:bCs/>
        </w:rPr>
        <w:t xml:space="preserve"> on dry ice</w:t>
      </w:r>
      <w:r w:rsidR="00D8315F">
        <w:rPr>
          <w:bCs/>
        </w:rPr>
        <w:t xml:space="preserve">. Cells were removed by scraping and the </w:t>
      </w:r>
      <w:r w:rsidR="005B7C99">
        <w:rPr>
          <w:bCs/>
        </w:rPr>
        <w:t>lysate containing quenching buffer was transferred to 1.5 mL tubes and centrifuged at 16000 rpm for 10 minutes at 4ºC. Supernatant transferred to fresh tubes and stored at -80ºC.</w:t>
      </w:r>
      <w:r w:rsidR="00D8315F">
        <w:rPr>
          <w:bCs/>
        </w:rPr>
        <w:t xml:space="preserve">  </w:t>
      </w:r>
    </w:p>
    <w:p w14:paraId="1524A9F1" w14:textId="39A03472" w:rsidR="00655E4E" w:rsidRPr="005B7C99" w:rsidRDefault="005B7C99">
      <w:pPr>
        <w:spacing w:before="240" w:after="240"/>
        <w:jc w:val="both"/>
      </w:pPr>
      <w:r>
        <w:rPr>
          <w:b/>
        </w:rPr>
        <w:t>M</w:t>
      </w:r>
      <w:r w:rsidRPr="00AB23C1">
        <w:rPr>
          <w:b/>
        </w:rPr>
        <w:t>etabolomic data preprocessing</w:t>
      </w:r>
      <w:r>
        <w:t xml:space="preserve"> </w:t>
      </w:r>
      <w:proofErr w:type="gramStart"/>
      <w:r>
        <w:t>The</w:t>
      </w:r>
      <w:proofErr w:type="gramEnd"/>
      <w:r>
        <w:t xml:space="preserve"> extracts were </w:t>
      </w:r>
      <w:r w:rsidR="00EE58B1" w:rsidRPr="00F079B1">
        <w:t>profil</w:t>
      </w:r>
      <w:r>
        <w:t>ed</w:t>
      </w:r>
      <w:r w:rsidR="00EE58B1" w:rsidRPr="00F079B1">
        <w:t xml:space="preserve"> using liquid-chromatography coupled to mass spectrometry (LC-MS), </w:t>
      </w:r>
      <w:r>
        <w:t>identifying</w:t>
      </w:r>
      <w:r w:rsidR="00EE58B1" w:rsidRPr="00F079B1">
        <w:t xml:space="preserve"> a total of 9</w:t>
      </w:r>
      <w:r w:rsidR="00E24BF7">
        <w:t>2</w:t>
      </w:r>
      <w:r w:rsidR="00EE58B1" w:rsidRPr="00F079B1">
        <w:t xml:space="preserve"> compounds (</w:t>
      </w:r>
      <w:r w:rsidR="00EE58B1" w:rsidRPr="00F079B1">
        <w:rPr>
          <w:b/>
        </w:rPr>
        <w:t>Fig. 3A</w:t>
      </w:r>
      <w:r w:rsidR="00EE58B1" w:rsidRPr="00F079B1">
        <w:t>)</w:t>
      </w:r>
      <w:r w:rsidR="00E24BF7">
        <w:t>. Some compounds contained missing values.</w:t>
      </w:r>
      <w:r w:rsidR="00E24BF7">
        <w:rPr>
          <w:b/>
        </w:rPr>
        <w:t xml:space="preserve"> </w:t>
      </w:r>
      <w:r w:rsidR="005C357E" w:rsidRPr="005C357E">
        <w:t>The</w:t>
      </w:r>
      <w:r w:rsidR="00E24BF7">
        <w:t>se</w:t>
      </w:r>
      <w:r w:rsidR="005C357E" w:rsidRPr="005C357E">
        <w:t xml:space="preserve"> missing values in metabolite abundance can be (1) truly missing; (2) present in a sample but its level is below detection limit; (3) present in a sample at a level above the detection limit but missing due to failure of algorithms in data </w:t>
      </w:r>
      <w:r w:rsidR="005C357E" w:rsidRPr="005C357E">
        <w:lastRenderedPageBreak/>
        <w:t xml:space="preserve">processing. Here we </w:t>
      </w:r>
      <w:r w:rsidR="005C357E">
        <w:t>assume that a metabolite with missing values in all three replicates is truly missing in the sample</w:t>
      </w:r>
      <w:r w:rsidR="00A130FC">
        <w:t xml:space="preserve"> and removed from our analysis (</w:t>
      </w:r>
      <w:r w:rsidR="00A130FC" w:rsidRPr="00A130FC">
        <w:rPr>
          <w:highlight w:val="yellow"/>
        </w:rPr>
        <w:t>Supplementary Fig. 5</w:t>
      </w:r>
      <w:r w:rsidR="00A130FC">
        <w:t>)</w:t>
      </w:r>
      <w:r w:rsidR="005C357E">
        <w:t xml:space="preserve">. However, if the missing values were only found in one or two replicates, the missing values were imputed by </w:t>
      </w:r>
      <w:r w:rsidR="00D27EFC" w:rsidRPr="00AB23C1">
        <w:t>the average of the non</w:t>
      </w:r>
      <w:r w:rsidR="005C357E">
        <w:t>-</w:t>
      </w:r>
      <w:r w:rsidR="00D27EFC" w:rsidRPr="00AB23C1">
        <w:t xml:space="preserve">missing values. After that imputation all compounds with missing values were removed (Fig. S4). </w:t>
      </w:r>
    </w:p>
    <w:p w14:paraId="3A984C95" w14:textId="4AEF4FC5" w:rsidR="00655E4E" w:rsidRDefault="00D27EFC">
      <w:pPr>
        <w:spacing w:before="240" w:after="240"/>
        <w:jc w:val="both"/>
      </w:pPr>
      <w:r w:rsidRPr="00AB23C1">
        <w:t>The peak areas were normalized using Cross-Contribution Compensating Multiple Standard Normalization (CCMN)</w:t>
      </w:r>
      <w:r w:rsidR="00AC4798">
        <w:t xml:space="preserve"> </w:t>
      </w:r>
      <w:r w:rsidR="00AC4798">
        <w:fldChar w:fldCharType="begin"/>
      </w:r>
      <w:r w:rsidR="0047250C">
        <w:instrText>ADDIN F1000_CSL_CITATION&lt;~#@#~&gt;[{"DOI":"10.1021/ac901143w","First":false,"Last":false,"PMID":"19743813","abstract":"Most mass spectrometry based metabolomics studies are semiquantitative and depend on efficient normalization techniques to suppress systematic error. A common approach is to include isotope-labeled internal standards (ISs) and then express the estimated metabolite abundances relative to the IS. Because of problems such as insufficient chromatographic resolution, however, the analytes may directly influence estimates of the IS, a phenomenon known as cross-contribution (CC). Normalization using ISs that suffer from CC effects will cause significant loss of information if the interfering analytes are associated with the studied factors. We present a novel normalization algorithm, which compensates for systematic CC effects that can be traced back to a linear association with the experimental design. The proposed method was found to be superior at purifying the signal of interest compared to current normalization methods when applied to two biological data sets and a multicomponent dilution mixture. Our method is applicable to data from randomized and designed experiments that use ISs to monitor the systematic error.","author":[{"family":"Redestig","given":"Henning"},{"family":"Fukushima","given":"Atsushi"},{"family":"Stenlund","given":"Hans"},{"family":"Moritz","given":"Thomas"},{"family":"Arita","given":"Masanori"},{"family":"Saito","given":"Kazuki"},{"family":"Kusano","given":"Miyako"}],"authorYearDisplayFormat":false,"citation-label":"802024","container-title":"Analytical Chemistry","container-title-short":"Anal. Chem.","id":"802024","invisible":false,"issue":"19","issued":{"date-parts":[["2009","10","1"]]},"journalAbbreviation":"Anal. Chem.","page":"7974-7980","suppress-author":false,"title":"Compensation for systematic cross-contribution improves normalization of mass spectrometry based metabolomics data.","type":"article-journal","volume":"81"}]</w:instrText>
      </w:r>
      <w:r w:rsidR="00AC4798">
        <w:fldChar w:fldCharType="separate"/>
      </w:r>
      <w:r w:rsidR="007272A4" w:rsidRPr="007272A4">
        <w:rPr>
          <w:noProof/>
        </w:rPr>
        <w:t xml:space="preserve">(Redestig </w:t>
      </w:r>
      <w:r w:rsidR="007272A4" w:rsidRPr="007272A4">
        <w:rPr>
          <w:i/>
          <w:noProof/>
        </w:rPr>
        <w:t>et al</w:t>
      </w:r>
      <w:r w:rsidR="007272A4" w:rsidRPr="007272A4">
        <w:rPr>
          <w:noProof/>
        </w:rPr>
        <w:t>, 2009)</w:t>
      </w:r>
      <w:r w:rsidR="00AC4798">
        <w:fldChar w:fldCharType="end"/>
      </w:r>
      <w:r w:rsidRPr="00AB23C1">
        <w:t xml:space="preserve"> with </w:t>
      </w:r>
      <w:proofErr w:type="spellStart"/>
      <w:r w:rsidRPr="00AB23C1">
        <w:t>NormalizeMets</w:t>
      </w:r>
      <w:proofErr w:type="spellEnd"/>
      <w:r w:rsidRPr="00AB23C1">
        <w:t xml:space="preserve"> R package </w:t>
      </w:r>
      <w:r w:rsidR="00AC4798">
        <w:fldChar w:fldCharType="begin"/>
      </w:r>
      <w:r w:rsidR="0047250C">
        <w:instrText>ADDIN F1000_CSL_CITATION&lt;~#@#~&gt;[{"DOI":"10.1007/s11306-018-1347-7","First":false,"Last":false,"PMID":"30830328","abstract":"&lt;strong&gt;INTRODUCTION:&lt;/strong&gt; In metabolomics studies, unwanted variation inevitably arises from various sources. Normalization, that is the removal of unwanted variation, is an essential step in the statistical analysis of metabolomics data. However, metabolomics normalization is often considered an imprecise science due to the diverse sources of variation and the availability of a number of alternative strategies that may be implemented.&lt;br&gt;&lt;br&gt;&lt;strong&gt;OBJECTIVES:&lt;/strong&gt; We highlight the need for comparative evaluation of different normalization methods and present software strategies to help ease this task for both data-oriented and biological researchers.&lt;br&gt;&lt;br&gt;&lt;strong&gt;METHODS:&lt;/strong&gt; We present NormalizeMets-a joint graphical user interface within the familiar Microsoft Excel and freely-available R software for comparative evaluation of different normalization methods. The NormalizeMets R package along with the vignette describing the workflow can be downloaded from https://cran.r-project.org/web/packages/NormalizeMets/ . The Excel Interface and the Excel user guide are available on https://metabolomicstats.github.io/ExNormalizeMets .&lt;br&gt;&lt;br&gt;&lt;strong&gt;RESULTS:&lt;/strong&gt; NormalizeMets allows for comparative evaluation of normalization methods using criteria that depend on the given dataset and the ultimate research question. Hence it guides researchers to assess, select and implement a suitable normalization method using either the familiar Microsoft Excel and/or freely-available R software. In addition, the package can be used for visualisation of metabolomics data using interactive graphical displays and to obtain end statistical results for clustering, classification, biomarker identification adjusting for confounding variables, and correlation analysis.&lt;br&gt;&lt;br&gt;&lt;strong&gt;CONCLUSION:&lt;/strong&gt; NormalizeMets is designed for comparative evaluation of normalization methods, and can also be used to obtain end statistical results. The use of freely-available R software offers an attractive proposition for programming-oriented researchers, and the Excel interface offers a familiar alternative to most biological researchers. The package handles the data locally in the user's own computer allowing for reproducible code to be stored locally.","author":[{"family":"De Livera","given":"Alysha M"},{"family":"Olshansky","given":"Gavriel"},{"family":"Simpson","given":"Julie A"},{"family":"Creek","given":"Darren J"}],"authorYearDisplayFormat":false,"citation-label":"7396768","container-title":"Metabolomics : Official journal of the Metabolomic Society","container-title-short":"Metabolomics","id":"7396768","invisible":false,"issue":"5","issued":{"date-parts":[["2018","3","20"]]},"journalAbbreviation":"Metabolomics","page":"54","suppress-author":false,"title":"NormalizeMets: assessing, selecting and implementing statistical methods for normalizing metabolomics data.","type":"article-journal","volume":"14"}]</w:instrText>
      </w:r>
      <w:r w:rsidR="00AC4798">
        <w:fldChar w:fldCharType="separate"/>
      </w:r>
      <w:r w:rsidR="007272A4" w:rsidRPr="007272A4">
        <w:rPr>
          <w:noProof/>
        </w:rPr>
        <w:t xml:space="preserve">(De Livera </w:t>
      </w:r>
      <w:r w:rsidR="007272A4" w:rsidRPr="007272A4">
        <w:rPr>
          <w:i/>
          <w:noProof/>
        </w:rPr>
        <w:t>et al</w:t>
      </w:r>
      <w:r w:rsidR="007272A4" w:rsidRPr="007272A4">
        <w:rPr>
          <w:noProof/>
        </w:rPr>
        <w:t>, 2018)</w:t>
      </w:r>
      <w:r w:rsidR="00AC4798">
        <w:fldChar w:fldCharType="end"/>
      </w:r>
      <w:r w:rsidR="00AC4798">
        <w:t>.</w:t>
      </w:r>
      <w:r w:rsidRPr="00AB23C1">
        <w:t xml:space="preserve"> This method relies on the use of multiple internal standards, but as the LC-MS was done without using them we used instead a set of metabolites assumed to be constant across all the strains. They were selected with a </w:t>
      </w:r>
      <w:proofErr w:type="spellStart"/>
      <w:r w:rsidRPr="00AB23C1">
        <w:t>Kuskal</w:t>
      </w:r>
      <w:proofErr w:type="spellEnd"/>
      <w:r w:rsidRPr="00AB23C1">
        <w:t xml:space="preserve">-Wallis test, adjusting the </w:t>
      </w:r>
      <w:r w:rsidRPr="00AB23C1">
        <w:rPr>
          <w:i/>
        </w:rPr>
        <w:t>p-</w:t>
      </w:r>
      <w:r w:rsidRPr="00AB23C1">
        <w:t xml:space="preserve">value with </w:t>
      </w:r>
      <w:proofErr w:type="spellStart"/>
      <w:r w:rsidRPr="00AB23C1">
        <w:t>Benjamini</w:t>
      </w:r>
      <w:proofErr w:type="spellEnd"/>
      <w:r w:rsidRPr="00AB23C1">
        <w:t xml:space="preserve">-Hochberg method. The ones with a </w:t>
      </w:r>
      <w:r w:rsidRPr="00AB23C1">
        <w:rPr>
          <w:i/>
        </w:rPr>
        <w:t>p-</w:t>
      </w:r>
      <w:r w:rsidRPr="00AB23C1">
        <w:t>value above 0.05 were considered constant</w:t>
      </w:r>
      <w:r w:rsidR="00AF0564">
        <w:t xml:space="preserve"> (pyruvate, </w:t>
      </w:r>
      <w:r w:rsidR="002C4F88">
        <w:t>methylglyoxal</w:t>
      </w:r>
      <w:r w:rsidR="00AF0564">
        <w:t>,</w:t>
      </w:r>
      <w:r w:rsidR="002C4F88">
        <w:t>(S)-2-Acetolactate, Tyramine, D-Glucose, (S)-Lactate, N-acetyl-L-glutamate 5-semialdehyde, 4-Aminobutyraldehyde and Glycine</w:t>
      </w:r>
      <w:r w:rsidR="00AF0564">
        <w:t>)</w:t>
      </w:r>
      <w:r w:rsidRPr="00AB23C1">
        <w:t xml:space="preserve">, therefore after the normalization step they were removed (in black in Fig. </w:t>
      </w:r>
      <w:r w:rsidR="002C4F88">
        <w:t>3</w:t>
      </w:r>
      <w:r w:rsidRPr="00AB23C1">
        <w:t xml:space="preserve">A). </w:t>
      </w:r>
    </w:p>
    <w:p w14:paraId="523DA475" w14:textId="4E8C9861" w:rsidR="00655E4E" w:rsidRPr="005C2158" w:rsidRDefault="00D27EFC">
      <w:pPr>
        <w:spacing w:before="240" w:after="240"/>
        <w:jc w:val="both"/>
        <w:rPr>
          <w:b/>
        </w:rPr>
      </w:pPr>
      <w:r w:rsidRPr="00AB23C1">
        <w:rPr>
          <w:b/>
        </w:rPr>
        <w:t>Hierarchical Clustering Analysis of metabolomic data</w:t>
      </w:r>
      <w:r w:rsidR="005C2158">
        <w:rPr>
          <w:b/>
        </w:rPr>
        <w:t xml:space="preserve">. </w:t>
      </w:r>
      <w:r w:rsidRPr="00AB23C1">
        <w:t xml:space="preserve">The Hierarchical Clustering Analysis of the normalized metabolomic data was performed using </w:t>
      </w:r>
      <w:proofErr w:type="spellStart"/>
      <w:r w:rsidRPr="00AB23C1">
        <w:t>gplots</w:t>
      </w:r>
      <w:proofErr w:type="spellEnd"/>
      <w:r w:rsidRPr="00AB23C1">
        <w:t xml:space="preserve"> R package (Warnes </w:t>
      </w:r>
      <w:r w:rsidRPr="00AB23C1">
        <w:rPr>
          <w:i/>
        </w:rPr>
        <w:t>et al.</w:t>
      </w:r>
      <w:r w:rsidRPr="00AB23C1">
        <w:t xml:space="preserve"> 20</w:t>
      </w:r>
      <w:r w:rsidR="00987D07">
        <w:t>09</w:t>
      </w:r>
      <w:r w:rsidRPr="00AB23C1">
        <w:t xml:space="preserve">), with Euclidean distance and Ward’s aggregation method. The clustering was done with all the metabolites from preprocessed metabolomic table, despite the experimentalists were not confident about the identity of 16 compounds (indicated in red in Figure 2A): we assumed that if the peaks appeared in all the </w:t>
      </w:r>
      <w:proofErr w:type="gramStart"/>
      <w:r w:rsidRPr="00AB23C1">
        <w:t>strains</w:t>
      </w:r>
      <w:proofErr w:type="gramEnd"/>
      <w:r w:rsidRPr="00AB23C1">
        <w:t xml:space="preserve"> they could not be artifacts of the LC-MS. These compounds are not shown in the heatmap of Figure </w:t>
      </w:r>
      <w:r w:rsidR="002C4F88">
        <w:t>3</w:t>
      </w:r>
      <w:r w:rsidRPr="00AB23C1">
        <w:t xml:space="preserve">B, and were not used in downstream analyses. Fumarate and Guanosine were initially categorized as ambiguous by the experimentalists, but we rescued them as our clinical isolates only had enzymatic genes related to them among all the possible compounds with the same molecular weight, according to KEGG database. </w:t>
      </w:r>
    </w:p>
    <w:p w14:paraId="6BD83538" w14:textId="37B632BF" w:rsidR="00655E4E" w:rsidRPr="005C2158" w:rsidRDefault="00D27EFC">
      <w:pPr>
        <w:spacing w:before="240" w:after="240"/>
        <w:jc w:val="both"/>
        <w:rPr>
          <w:b/>
        </w:rPr>
      </w:pPr>
      <w:r w:rsidRPr="00AB23C1">
        <w:rPr>
          <w:b/>
        </w:rPr>
        <w:t>Metabolic pathway enrichment</w:t>
      </w:r>
      <w:r w:rsidR="005C2158">
        <w:rPr>
          <w:b/>
        </w:rPr>
        <w:t xml:space="preserve">. </w:t>
      </w:r>
      <w:r w:rsidRPr="00AB23C1">
        <w:t xml:space="preserve">The differential metabolites between rhamnolipid producers and </w:t>
      </w:r>
      <w:proofErr w:type="spellStart"/>
      <w:r w:rsidRPr="00AB23C1">
        <w:t>non producers</w:t>
      </w:r>
      <w:proofErr w:type="spellEnd"/>
      <w:r w:rsidRPr="00AB23C1">
        <w:t xml:space="preserve"> was determined by a Mann-Whitney test, with </w:t>
      </w:r>
      <w:r w:rsidRPr="00AB23C1">
        <w:rPr>
          <w:i/>
        </w:rPr>
        <w:t>p</w:t>
      </w:r>
      <w:r w:rsidRPr="00AB23C1">
        <w:t xml:space="preserve">-values adjusted with </w:t>
      </w:r>
      <w:proofErr w:type="spellStart"/>
      <w:r w:rsidRPr="00AB23C1">
        <w:t>Benjamini</w:t>
      </w:r>
      <w:proofErr w:type="spellEnd"/>
      <w:r w:rsidRPr="00AB23C1">
        <w:t>-Hochberg method, with a significance level of 0.05. These compounds were fed to FELLA algorithm</w:t>
      </w:r>
      <w:r w:rsidR="00DE4CB5">
        <w:t xml:space="preserve"> </w:t>
      </w:r>
      <w:r w:rsidR="00DE4CB5">
        <w:fldChar w:fldCharType="begin"/>
      </w:r>
      <w:r w:rsidR="0047250C">
        <w:instrText>ADDIN F1000_CSL_CITATION&lt;~#@#~&gt;[{"First":false,"Last":false,"abstract":"Background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 Results We introduce FELLA, an R package to perform a network-based enrichment of a list of affected metabolites. FELLA builds a hierarchical representation of an organism …","author":[{"family":"Picart","given":"S"}],"authorYearDisplayFormat":false,"citation-label":"9133098","container-title":"Armada","container-title-short":"Armada","id":"9133098","invisible":false,"issued":{"date-parts":[[]]},"journalAbbreviation":"Armada","suppress-author":false,"title":"FELLA: an R package to enrich metabolomics data","type":"article-journal"}]</w:instrText>
      </w:r>
      <w:r w:rsidR="00DE4CB5">
        <w:fldChar w:fldCharType="separate"/>
      </w:r>
      <w:r w:rsidR="007272A4" w:rsidRPr="007272A4">
        <w:rPr>
          <w:noProof/>
        </w:rPr>
        <w:t>(Picart)</w:t>
      </w:r>
      <w:r w:rsidR="00DE4CB5">
        <w:fldChar w:fldCharType="end"/>
      </w:r>
      <w:r w:rsidRPr="00AB23C1">
        <w:t xml:space="preserve">. </w:t>
      </w:r>
      <w:r w:rsidR="0092478D">
        <w:t xml:space="preserve">FELLA retrieves a graph consisting  in all the entries in KEGG database for, in our case,  </w:t>
      </w:r>
      <w:r w:rsidRPr="00AB23C1">
        <w:rPr>
          <w:i/>
        </w:rPr>
        <w:t xml:space="preserve">Pseudomonas aeruginosa </w:t>
      </w:r>
      <w:r w:rsidRPr="00AB23C1">
        <w:t>strain UCBPP-PA14</w:t>
      </w:r>
      <w:r w:rsidR="0092478D">
        <w:t xml:space="preserve">, and applies over </w:t>
      </w:r>
      <w:proofErr w:type="gramStart"/>
      <w:r w:rsidR="0092478D">
        <w:t>it</w:t>
      </w:r>
      <w:proofErr w:type="gramEnd"/>
      <w:r w:rsidR="0092478D">
        <w:t xml:space="preserve"> diffusion algorithms, using as input for the network the differential compounds (</w:t>
      </w:r>
      <w:proofErr w:type="spellStart"/>
      <w:r w:rsidR="0092478D">
        <w:t>Vandin</w:t>
      </w:r>
      <w:proofErr w:type="spellEnd"/>
      <w:r w:rsidR="0092478D">
        <w:t xml:space="preserve"> </w:t>
      </w:r>
      <w:r w:rsidR="0092478D">
        <w:rPr>
          <w:i/>
          <w:iCs/>
        </w:rPr>
        <w:t>et al</w:t>
      </w:r>
      <w:r w:rsidR="0092478D">
        <w:t xml:space="preserve"> 2011)</w:t>
      </w:r>
      <w:r w:rsidRPr="00AB23C1">
        <w:t xml:space="preserve">. </w:t>
      </w:r>
      <w:r w:rsidR="0092478D">
        <w:t xml:space="preserve">The output of FELLA consists in all the subnetwork of the entries predicted to have a high connectivity with the differential compounds. We filtered the entries of this subnetwork </w:t>
      </w:r>
      <w:r w:rsidRPr="00AB23C1">
        <w:t xml:space="preserve">to keep only the metabolic pathways. </w:t>
      </w:r>
    </w:p>
    <w:p w14:paraId="038F7E15" w14:textId="5AE6C238" w:rsidR="005C2158" w:rsidRPr="009B5D92" w:rsidRDefault="00D27EFC" w:rsidP="00AB23C1">
      <w:pPr>
        <w:spacing w:before="240" w:after="240"/>
        <w:jc w:val="both"/>
      </w:pPr>
      <w:r w:rsidRPr="00AB23C1">
        <w:rPr>
          <w:b/>
        </w:rPr>
        <w:t>OPLS-DA model</w:t>
      </w:r>
      <w:r w:rsidR="005C2158">
        <w:rPr>
          <w:b/>
        </w:rPr>
        <w:t>.</w:t>
      </w:r>
      <w:r w:rsidR="00A542C3">
        <w:t xml:space="preserve"> </w:t>
      </w:r>
      <w:r w:rsidRPr="00AB23C1">
        <w:t xml:space="preserve">OPLS-DA model of metabolomics data was built using </w:t>
      </w:r>
      <w:proofErr w:type="spellStart"/>
      <w:r w:rsidRPr="00AB23C1">
        <w:t>ropls</w:t>
      </w:r>
      <w:proofErr w:type="spellEnd"/>
      <w:r w:rsidRPr="00AB23C1">
        <w:t xml:space="preserve"> R package</w:t>
      </w:r>
      <w:r w:rsidR="00AF7701" w:rsidRPr="00AB23C1">
        <w:t xml:space="preserve"> </w:t>
      </w:r>
      <w:r w:rsidR="00AF7701" w:rsidRPr="00AB23C1">
        <w:fldChar w:fldCharType="begin"/>
      </w:r>
      <w:r w:rsidR="0047250C">
        <w:instrText>ADDIN F1000_CSL_CITATION&lt;~#@#~&gt;[{"DOI":"10.1021/acs.jproteome.5b00354","First":false,"Last":false,"PMID":"26088811","abstract":"Urine metabolomics is widely used for biomarker research in the fields of medicine and toxicology. As a consequence, characterization of the variations of the urine metabolome under basal conditions becomes critical in order to avoid confounding effects in cohort studies. Such physiological information is however very scarce in the literature and in metabolomics databases so far. Here we studied the influence of age, body mass index (BMI), and gender on metabolite concentrations in a large cohort of 183 adults by using liquid chromatography coupled with high-resolution mass spectrometry (LC-HRMS). We implemented a comprehensive statistical workflow for univariate hypothesis testing and modeling by orthogonal partial least-squares (OPLS), which we made available to the metabolomics community within the online Workflow4Metabolomics.org resource. We found 108 urine metabolites displaying concentration variations with either age, BMI, or gender, by integrating the results from univariate p-values and multivariate variable importance in projection (VIP). Several metabolite clusters were further evidenced by correlation analysis, and they allowed stratification of the cohort. In conclusion, our study highlights the impact of gender and age on the urinary metabolome, and thus it indicates that these factors should be taken into account for the design of metabolomics studies. ","author":[{"family":"Thévenot","given":"Etienne A"},{"family":"Roux","given":"Aurélie"},{"family":"Xu","given":"Ying"},{"family":"Ezan","given":"Eric"},{"family":"Junot","given":"Christophe"}],"authorYearDisplayFormat":false,"citation-label":"4424399","container-title":"Journal of Proteome Research","container-title-short":"J. Proteome Res.","id":"4424399","invisible":false,"issue":"8","issued":{"date-parts":[["2015","8","7"]]},"journalAbbreviation":"J. Proteome Res.","page":"3322-3335","suppress-author":false,"title":"Analysis of the Human Adult Urinary Metabolome Variations with Age, Body Mass Index, and Gender by Implementing a Comprehensive Workflow for Univariate and OPLS Statistical Analyses.","type":"article-journal","volume":"14"}]</w:instrText>
      </w:r>
      <w:r w:rsidR="00AF7701" w:rsidRPr="00AB23C1">
        <w:fldChar w:fldCharType="separate"/>
      </w:r>
      <w:r w:rsidR="007272A4" w:rsidRPr="007272A4">
        <w:rPr>
          <w:noProof/>
        </w:rPr>
        <w:t xml:space="preserve">(Thévenot </w:t>
      </w:r>
      <w:r w:rsidR="007272A4" w:rsidRPr="007272A4">
        <w:rPr>
          <w:i/>
          <w:noProof/>
        </w:rPr>
        <w:t>et al</w:t>
      </w:r>
      <w:r w:rsidR="007272A4" w:rsidRPr="007272A4">
        <w:rPr>
          <w:noProof/>
        </w:rPr>
        <w:t>, 2015)</w:t>
      </w:r>
      <w:r w:rsidR="00AF7701" w:rsidRPr="00AB23C1">
        <w:fldChar w:fldCharType="end"/>
      </w:r>
      <w:r w:rsidR="00AF7701" w:rsidRPr="00AB23C1">
        <w:t>,</w:t>
      </w:r>
      <w:r w:rsidRPr="00AB23C1">
        <w:t xml:space="preserve"> fixing the number of orthogonal components to 3. R</w:t>
      </w:r>
      <w:r w:rsidRPr="00AB23C1">
        <w:rPr>
          <w:vertAlign w:val="superscript"/>
        </w:rPr>
        <w:t>2</w:t>
      </w:r>
      <w:r w:rsidRPr="00AB23C1">
        <w:t xml:space="preserve"> and Q</w:t>
      </w:r>
      <w:r w:rsidRPr="00AB23C1">
        <w:rPr>
          <w:vertAlign w:val="superscript"/>
        </w:rPr>
        <w:t>2</w:t>
      </w:r>
      <w:r w:rsidRPr="00AB23C1">
        <w:t xml:space="preserve">, key parameters for assessing the validity of the model, were assessed with 7-fold cross validation. The significance of the model was determined by permutation test (n = 2000). The </w:t>
      </w:r>
      <w:r w:rsidRPr="00AB23C1">
        <w:rPr>
          <w:i/>
        </w:rPr>
        <w:t>p</w:t>
      </w:r>
      <w:r w:rsidRPr="00AB23C1">
        <w:t>-value corresponds to the proportion of Q</w:t>
      </w:r>
      <w:r w:rsidRPr="00AB23C1">
        <w:rPr>
          <w:vertAlign w:val="superscript"/>
        </w:rPr>
        <w:t>2</w:t>
      </w:r>
      <w:r w:rsidRPr="00AB23C1">
        <w:rPr>
          <w:vertAlign w:val="subscript"/>
        </w:rPr>
        <w:t>perm</w:t>
      </w:r>
      <w:r w:rsidRPr="00AB23C1">
        <w:t xml:space="preserve"> above Q</w:t>
      </w:r>
      <w:r w:rsidRPr="00AB23C1">
        <w:rPr>
          <w:vertAlign w:val="superscript"/>
        </w:rPr>
        <w:t>2</w:t>
      </w:r>
      <w:r w:rsidRPr="00AB23C1">
        <w:t xml:space="preserve">. With a </w:t>
      </w:r>
      <w:r w:rsidRPr="00AB23C1">
        <w:rPr>
          <w:i/>
        </w:rPr>
        <w:t>p-</w:t>
      </w:r>
      <w:r w:rsidRPr="00AB23C1">
        <w:t xml:space="preserve">value below 0.05 we considered the model significant. The loadings of the predictive component of the model were extracted to determine how each </w:t>
      </w:r>
      <w:r w:rsidRPr="009B5D92">
        <w:t xml:space="preserve">metabolite contributes to the separation according to the phenotype. </w:t>
      </w:r>
      <w:bookmarkStart w:id="1288" w:name="_qnublmginyxv" w:colFirst="0" w:colLast="0"/>
      <w:bookmarkStart w:id="1289" w:name="_ug0g2gr1ieqo" w:colFirst="0" w:colLast="0"/>
      <w:bookmarkStart w:id="1290" w:name="_y1zn4ov2b2rc" w:colFirst="0" w:colLast="0"/>
      <w:bookmarkStart w:id="1291" w:name="_6sb7gsnbnb4z" w:colFirst="0" w:colLast="0"/>
      <w:bookmarkEnd w:id="1288"/>
      <w:bookmarkEnd w:id="1289"/>
      <w:bookmarkEnd w:id="1290"/>
      <w:bookmarkEnd w:id="1291"/>
    </w:p>
    <w:p w14:paraId="4AA43AAF" w14:textId="4F7B14B4" w:rsidR="00A0246B" w:rsidRDefault="005C2158" w:rsidP="001E5905">
      <w:pPr>
        <w:pStyle w:val="NormalWeb"/>
        <w:spacing w:before="0" w:beforeAutospacing="0" w:after="270" w:afterAutospacing="0" w:line="270" w:lineRule="atLeast"/>
        <w:jc w:val="both"/>
      </w:pPr>
      <w:r w:rsidRPr="009B5D92">
        <w:rPr>
          <w:b/>
        </w:rPr>
        <w:t>Genome-scale modeling.</w:t>
      </w:r>
      <w:r w:rsidRPr="009B5D92">
        <w:t xml:space="preserve"> </w:t>
      </w:r>
      <w:r w:rsidR="00E533F3" w:rsidRPr="009B5D92">
        <w:t xml:space="preserve">Custom Python codes were developed with the </w:t>
      </w:r>
      <w:proofErr w:type="spellStart"/>
      <w:r w:rsidR="00E533F3" w:rsidRPr="009B5D92">
        <w:t>COBRApy</w:t>
      </w:r>
      <w:proofErr w:type="spellEnd"/>
      <w:r w:rsidR="00E533F3" w:rsidRPr="009B5D92">
        <w:t xml:space="preserve"> package </w:t>
      </w:r>
      <w:r w:rsidR="00E533F3" w:rsidRPr="009B5D92">
        <w:fldChar w:fldCharType="begin"/>
      </w:r>
      <w:r w:rsidR="0047250C">
        <w:instrText>ADDIN F1000_CSL_CITATION&lt;~#@#~&gt;[{"DOI":"10.1186/1752-0509-7-74","First":false,"Last":false,"PMCID":"PMC3751080","PMID":"23927696","abstract":"&lt;strong&gt;BACKGROUND:&lt;/strong&gt; COnstraint-Based Reconstruction and Analysis (COBRA) methods are widely used for genome-scale modeling of metabolic networks in both prokaryotes and eukaryotes. Due to the successes with metabolism, there is an increasing effort to apply COBRA methods to reconstruct and analyze integrated models of cellular processes. The COBRA Toolbox for MATLAB is a leading software package for genome-scale analysis of metabolism; however, it was not designed to elegantly capture the complexity inherent in integrated biological networks and lacks an integration framework for the multiomics data used in systems biology. The openCOBRA Project is a community effort to promote constraints-based research through the distribution of freely available software.&lt;br&gt;&lt;br&gt;&lt;strong&gt;RESULTS:&lt;/strong&gt; Here, we describe COBRA for Python (COBRApy), a Python package that provides support for basic COBRA methods. COBRApy is designed in an object-oriented fashion that facilitates the representation of the complex biological processes of metabolism and gene expression. COBRApy does not require MATLAB to function; however, it includes an interface to the COBRA Toolbox for MATLAB to facilitate use of legacy codes. For improved performance, COBRApy includes parallel processing support for computationally intensive processes.&lt;br&gt;&lt;br&gt;&lt;strong&gt;CONCLUSION:&lt;/strong&gt; COBRApy is an object-oriented framework designed to meet the computational challenges associated with the next generation of stoichiometric constraint-based models and high-density omics data sets.&lt;br&gt;&lt;br&gt;&lt;strong&gt;AVAILABILITY:&lt;/strong&gt; http://opencobra.sourceforge.net/","author":[{"family":"Ebrahim","given":"Ali"},{"family":"Lerman","given":"Joshua A"},{"family":"Palsson","given":"Bernhard O"},{"family":"Hyduke","given":"Daniel R"}],"authorYearDisplayFormat":false,"citation-label":"832302","container-title":"BMC Systems Biology","container-title-short":"BMC Syst. Biol.","id":"832302","invisible":false,"issued":{"date-parts":[["2013","8","8"]]},"journalAbbreviation":"BMC Syst. Biol.","page":"74","suppress-author":false,"title":"COBRApy: COnstraints-Based Reconstruction and Analysis for Python.","type":"article-journal","volume":"7"}]</w:instrText>
      </w:r>
      <w:r w:rsidR="00E533F3" w:rsidRPr="009B5D92">
        <w:fldChar w:fldCharType="separate"/>
      </w:r>
      <w:r w:rsidR="007272A4" w:rsidRPr="007272A4">
        <w:rPr>
          <w:noProof/>
        </w:rPr>
        <w:t xml:space="preserve">(Ebrahim </w:t>
      </w:r>
      <w:r w:rsidR="007272A4" w:rsidRPr="007272A4">
        <w:rPr>
          <w:i/>
          <w:noProof/>
        </w:rPr>
        <w:t>et al</w:t>
      </w:r>
      <w:r w:rsidR="007272A4" w:rsidRPr="007272A4">
        <w:rPr>
          <w:noProof/>
        </w:rPr>
        <w:t>, 2013)</w:t>
      </w:r>
      <w:r w:rsidR="00E533F3" w:rsidRPr="009B5D92">
        <w:fldChar w:fldCharType="end"/>
      </w:r>
      <w:r w:rsidR="00E533F3" w:rsidRPr="009B5D92">
        <w:t xml:space="preserve"> to carry out all metabolic flux modeling and simulations in the paper.</w:t>
      </w:r>
      <w:r w:rsidR="00B318F4" w:rsidRPr="009B5D92">
        <w:t xml:space="preserve"> </w:t>
      </w:r>
      <w:r w:rsidR="00D5746C">
        <w:t xml:space="preserve">Since </w:t>
      </w:r>
      <w:r w:rsidR="00A34E0F">
        <w:t xml:space="preserve">iJN1411 model was developed for </w:t>
      </w:r>
      <w:r w:rsidR="00A34E0F" w:rsidRPr="00A34E0F">
        <w:rPr>
          <w:i/>
          <w:iCs/>
        </w:rPr>
        <w:t>Pseudomonas putida</w:t>
      </w:r>
      <w:r w:rsidR="00A34E0F">
        <w:t>, we removed genes and associated reactions that are missing in all our strains but</w:t>
      </w:r>
      <w:r w:rsidR="00C65633">
        <w:t xml:space="preserve"> </w:t>
      </w:r>
      <w:r w:rsidR="00A34E0F">
        <w:t>present in the iJN1411 model.</w:t>
      </w:r>
      <w:r w:rsidR="00C65633">
        <w:t xml:space="preserve"> </w:t>
      </w:r>
      <w:r w:rsidR="00C65633" w:rsidRPr="009B5D92">
        <w:rPr>
          <w:rFonts w:eastAsia="SimSun"/>
        </w:rPr>
        <w:t>The futile cycles involving NADH, NADPH, and GSH were</w:t>
      </w:r>
      <w:r w:rsidR="00C65633">
        <w:rPr>
          <w:rFonts w:eastAsia="SimSun"/>
        </w:rPr>
        <w:t xml:space="preserve"> also</w:t>
      </w:r>
      <w:r w:rsidR="00C65633" w:rsidRPr="009B5D92">
        <w:rPr>
          <w:rFonts w:eastAsia="SimSun"/>
        </w:rPr>
        <w:t xml:space="preserve"> removed</w:t>
      </w:r>
      <w:r w:rsidR="00A0246B">
        <w:rPr>
          <w:rFonts w:eastAsia="SimSun"/>
        </w:rPr>
        <w:t xml:space="preserve">. </w:t>
      </w:r>
      <w:r w:rsidR="00A54BD1" w:rsidRPr="009B5D92">
        <w:t>T</w:t>
      </w:r>
      <w:r w:rsidR="00A54BD1" w:rsidRPr="009B5D92">
        <w:rPr>
          <w:rFonts w:eastAsia="SimSun"/>
        </w:rPr>
        <w:t xml:space="preserve">he </w:t>
      </w:r>
      <w:r w:rsidR="00FA0510">
        <w:rPr>
          <w:rFonts w:eastAsia="SimSun"/>
        </w:rPr>
        <w:t xml:space="preserve">modified </w:t>
      </w:r>
      <w:r w:rsidR="00A54BD1" w:rsidRPr="009B5D92">
        <w:rPr>
          <w:rFonts w:eastAsia="SimSun"/>
        </w:rPr>
        <w:t xml:space="preserve">iJN1411 </w:t>
      </w:r>
      <w:r w:rsidR="00A54BD1" w:rsidRPr="009B5D92">
        <w:rPr>
          <w:rFonts w:eastAsia="SimSun"/>
        </w:rPr>
        <w:lastRenderedPageBreak/>
        <w:t xml:space="preserve">model was </w:t>
      </w:r>
      <w:r w:rsidR="00FA0510">
        <w:rPr>
          <w:rFonts w:eastAsia="SimSun"/>
        </w:rPr>
        <w:t xml:space="preserve">further </w:t>
      </w:r>
      <w:r w:rsidR="00A54BD1" w:rsidRPr="009B5D92">
        <w:rPr>
          <w:rFonts w:eastAsia="SimSun"/>
        </w:rPr>
        <w:t xml:space="preserve">expanded </w:t>
      </w:r>
      <w:r w:rsidR="008C2A98" w:rsidRPr="009B5D92">
        <w:rPr>
          <w:rFonts w:eastAsia="SimSun"/>
        </w:rPr>
        <w:t>by add</w:t>
      </w:r>
      <w:r w:rsidR="00FA0510">
        <w:rPr>
          <w:rFonts w:eastAsia="SimSun"/>
        </w:rPr>
        <w:t xml:space="preserve">ing </w:t>
      </w:r>
      <w:r w:rsidR="008C2A98" w:rsidRPr="009B5D92">
        <w:t xml:space="preserve">rhamnolipid biosynthesis pathway involving </w:t>
      </w:r>
      <w:r w:rsidR="00B318F4" w:rsidRPr="009B5D92">
        <w:t>9</w:t>
      </w:r>
      <w:r w:rsidR="008C2A98" w:rsidRPr="009B5D92">
        <w:t xml:space="preserve"> new metabolites and 12 new</w:t>
      </w:r>
      <w:r w:rsidR="00B318F4" w:rsidRPr="009B5D92">
        <w:t xml:space="preserve"> reactions</w:t>
      </w:r>
      <w:r w:rsidR="00A0246B">
        <w:t xml:space="preserve">. The metabolites, reactions and gene included in the final model are shown in </w:t>
      </w:r>
      <w:r w:rsidR="00A0246B" w:rsidRPr="00A0246B">
        <w:rPr>
          <w:highlight w:val="yellow"/>
        </w:rPr>
        <w:t>S</w:t>
      </w:r>
      <w:r w:rsidR="00DA0043" w:rsidRPr="00A0246B">
        <w:rPr>
          <w:rFonts w:eastAsia="SimSun"/>
          <w:highlight w:val="yellow"/>
        </w:rPr>
        <w:t>upp</w:t>
      </w:r>
      <w:r w:rsidR="00DA0043" w:rsidRPr="009B5D92">
        <w:rPr>
          <w:rFonts w:eastAsia="SimSun"/>
          <w:highlight w:val="yellow"/>
        </w:rPr>
        <w:t>lementary File</w:t>
      </w:r>
      <w:r w:rsidR="00DA0043" w:rsidRPr="00C0585C">
        <w:rPr>
          <w:rFonts w:eastAsia="SimSun"/>
          <w:highlight w:val="yellow"/>
        </w:rPr>
        <w:t xml:space="preserve"> </w:t>
      </w:r>
      <w:r w:rsidR="00C0585C" w:rsidRPr="00C0585C">
        <w:rPr>
          <w:rFonts w:eastAsia="SimSun"/>
          <w:highlight w:val="yellow"/>
        </w:rPr>
        <w:t>3</w:t>
      </w:r>
      <w:r w:rsidR="008C2A98" w:rsidRPr="009B5D92">
        <w:t>.</w:t>
      </w:r>
    </w:p>
    <w:p w14:paraId="3EA9F51A" w14:textId="2E071165" w:rsidR="001E5905" w:rsidRDefault="008C2A98" w:rsidP="001E5905">
      <w:pPr>
        <w:pStyle w:val="NormalWeb"/>
        <w:spacing w:before="0" w:beforeAutospacing="0" w:after="270" w:afterAutospacing="0" w:line="270" w:lineRule="atLeast"/>
        <w:jc w:val="both"/>
        <w:rPr>
          <w:rFonts w:eastAsia="SimSun"/>
        </w:rPr>
      </w:pPr>
      <w:r w:rsidRPr="009B5D92">
        <w:t xml:space="preserve">The </w:t>
      </w:r>
      <w:r w:rsidR="007172D4" w:rsidRPr="009B5D92">
        <w:rPr>
          <w:rFonts w:eastAsia="SimSun"/>
        </w:rPr>
        <w:t xml:space="preserve">boundary fluxes of </w:t>
      </w:r>
      <w:r w:rsidR="00FE67A8" w:rsidRPr="009B5D92">
        <w:rPr>
          <w:rFonts w:eastAsia="SimSun"/>
        </w:rPr>
        <w:t xml:space="preserve">the model </w:t>
      </w:r>
      <w:r w:rsidR="007172D4" w:rsidRPr="009B5D92">
        <w:rPr>
          <w:rFonts w:eastAsia="SimSun"/>
        </w:rPr>
        <w:t xml:space="preserve">were set to mimic </w:t>
      </w:r>
      <w:r w:rsidR="00815A97" w:rsidRPr="009B5D92">
        <w:rPr>
          <w:rFonts w:eastAsia="SimSun"/>
        </w:rPr>
        <w:t xml:space="preserve">the </w:t>
      </w:r>
      <w:r w:rsidR="00A64041" w:rsidRPr="009B5D92">
        <w:rPr>
          <w:rFonts w:eastAsia="SimSun"/>
        </w:rPr>
        <w:t xml:space="preserve">composition of the </w:t>
      </w:r>
      <w:r w:rsidR="00815A97" w:rsidRPr="009B5D92">
        <w:rPr>
          <w:rFonts w:eastAsia="SimSun"/>
        </w:rPr>
        <w:t xml:space="preserve">glycerol minimum medium. For C:N=10, the lower bounds of glycerol and ammonium fluxes were set to -10 and -3 respectively. For C:N=3, the lower bounds were set to -3 and -3 respectively. </w:t>
      </w:r>
      <w:bookmarkStart w:id="1292" w:name="article1.body1.sec4.sec7.p2"/>
      <w:bookmarkEnd w:id="1292"/>
      <w:r w:rsidR="00DC013D" w:rsidRPr="009B5D92">
        <w:rPr>
          <w:rFonts w:eastAsia="SimSun"/>
        </w:rPr>
        <w:t>The flux unit i</w:t>
      </w:r>
      <w:r w:rsidR="009E1CCA" w:rsidRPr="009B5D92">
        <w:rPr>
          <w:rFonts w:eastAsia="SimSun"/>
        </w:rPr>
        <w:t xml:space="preserve">s </w:t>
      </w:r>
      <w:r w:rsidR="00DC013D" w:rsidRPr="009B5D92">
        <w:rPr>
          <w:rFonts w:eastAsia="SimSun"/>
        </w:rPr>
        <w:t>mmol/</w:t>
      </w:r>
      <w:proofErr w:type="spellStart"/>
      <w:r w:rsidR="00DC013D" w:rsidRPr="009B5D92">
        <w:rPr>
          <w:rFonts w:eastAsia="SimSun"/>
        </w:rPr>
        <w:t>gDW</w:t>
      </w:r>
      <w:proofErr w:type="spellEnd"/>
      <w:r w:rsidR="00DC013D" w:rsidRPr="009B5D92">
        <w:rPr>
          <w:rFonts w:eastAsia="SimSun"/>
        </w:rPr>
        <w:t>/h</w:t>
      </w:r>
      <w:r w:rsidR="009E1CCA" w:rsidRPr="009B5D92">
        <w:rPr>
          <w:rFonts w:eastAsia="SimSun"/>
        </w:rPr>
        <w:t xml:space="preserve"> throughout the paper</w:t>
      </w:r>
      <w:r w:rsidR="00DC013D" w:rsidRPr="009B5D92">
        <w:rPr>
          <w:rFonts w:eastAsia="SimSun"/>
        </w:rPr>
        <w:t xml:space="preserve">. </w:t>
      </w:r>
      <w:r w:rsidR="00A64041" w:rsidRPr="009B5D92">
        <w:rPr>
          <w:rFonts w:eastAsia="SimSun"/>
        </w:rPr>
        <w:t>To constrain t</w:t>
      </w:r>
      <w:r w:rsidR="00815A97" w:rsidRPr="009B5D92">
        <w:rPr>
          <w:rFonts w:eastAsia="SimSun"/>
        </w:rPr>
        <w:t xml:space="preserve">he </w:t>
      </w:r>
      <w:r w:rsidR="00A64041" w:rsidRPr="009B5D92">
        <w:rPr>
          <w:rFonts w:eastAsia="SimSun"/>
        </w:rPr>
        <w:t xml:space="preserve">total producing </w:t>
      </w:r>
      <w:r w:rsidR="00815A97" w:rsidRPr="009B5D92">
        <w:rPr>
          <w:rFonts w:eastAsia="SimSun"/>
        </w:rPr>
        <w:t>flux of NADH</w:t>
      </w:r>
      <w:r w:rsidR="001170FF" w:rsidRPr="009B5D92">
        <w:rPr>
          <w:rFonts w:eastAsia="SimSun"/>
        </w:rPr>
        <w:t xml:space="preserve"> (the same for</w:t>
      </w:r>
      <w:r w:rsidR="00815A97" w:rsidRPr="009B5D92">
        <w:rPr>
          <w:rFonts w:eastAsia="SimSun"/>
        </w:rPr>
        <w:t xml:space="preserve"> NA</w:t>
      </w:r>
      <w:r w:rsidR="00A64041" w:rsidRPr="009B5D92">
        <w:rPr>
          <w:rFonts w:eastAsia="SimSun"/>
        </w:rPr>
        <w:t>DPH</w:t>
      </w:r>
      <w:r w:rsidR="001170FF" w:rsidRPr="009B5D92">
        <w:rPr>
          <w:rFonts w:eastAsia="SimSun"/>
        </w:rPr>
        <w:t xml:space="preserve"> and</w:t>
      </w:r>
      <w:r w:rsidR="00A64041" w:rsidRPr="009B5D92">
        <w:rPr>
          <w:rFonts w:eastAsia="SimSun"/>
        </w:rPr>
        <w:t xml:space="preserve"> GSH</w:t>
      </w:r>
      <w:r w:rsidR="001170FF" w:rsidRPr="009B5D92">
        <w:rPr>
          <w:rFonts w:eastAsia="SimSun"/>
        </w:rPr>
        <w:t>)</w:t>
      </w:r>
      <w:r w:rsidR="00A64041" w:rsidRPr="009B5D92">
        <w:rPr>
          <w:rFonts w:eastAsia="SimSun"/>
        </w:rPr>
        <w:t xml:space="preserve"> at a certain valu</w:t>
      </w:r>
      <w:r w:rsidR="001170FF" w:rsidRPr="009B5D92">
        <w:rPr>
          <w:rFonts w:eastAsia="SimSun"/>
        </w:rPr>
        <w:t xml:space="preserve">e </w:t>
      </w:r>
      <m:oMath>
        <m:r>
          <w:rPr>
            <w:rFonts w:ascii="Cambria Math" w:eastAsia="SimSun" w:hAnsi="Cambria Math"/>
          </w:rPr>
          <m:t>C</m:t>
        </m:r>
      </m:oMath>
      <w:r w:rsidR="00A64041" w:rsidRPr="009B5D92">
        <w:rPr>
          <w:rFonts w:eastAsia="SimSun"/>
        </w:rPr>
        <w:t xml:space="preserve">, we </w:t>
      </w:r>
      <w:r w:rsidR="001170FF" w:rsidRPr="009B5D92">
        <w:rPr>
          <w:rFonts w:eastAsia="SimSun"/>
        </w:rPr>
        <w:t xml:space="preserve">first </w:t>
      </w:r>
      <w:r w:rsidR="00E24D5D" w:rsidRPr="009B5D92">
        <w:rPr>
          <w:rFonts w:eastAsia="SimSun"/>
        </w:rPr>
        <w:t xml:space="preserve">defined a binary variable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24D5D" w:rsidRPr="009B5D92">
        <w:rPr>
          <w:rFonts w:eastAsia="SimSun"/>
        </w:rPr>
        <w:t xml:space="preserve"> for each NADH-involving reaction </w:t>
      </w:r>
      <m:oMath>
        <m:r>
          <w:rPr>
            <w:rFonts w:ascii="Cambria Math" w:eastAsia="SimSun" w:hAnsi="Cambria Math"/>
          </w:rPr>
          <m:t>k</m:t>
        </m:r>
      </m:oMath>
      <w:r w:rsidR="00523C69" w:rsidRPr="009B5D92">
        <w:rPr>
          <w:rFonts w:eastAsia="SimSun"/>
        </w:rPr>
        <w:t xml:space="preserve"> to indicate whether NADH is produced by this reaction</w:t>
      </w:r>
      <w:r w:rsidR="00E848E0" w:rsidRPr="009B5D92">
        <w:rPr>
          <w:rFonts w:eastAsia="SimSun"/>
        </w:rPr>
        <w:t>. Given the stoichiometric coefficient of NADH in this reaction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oMath>
      <w:r w:rsidR="00E848E0" w:rsidRPr="009B5D92">
        <w:rPr>
          <w:rFonts w:eastAsia="SimSun"/>
        </w:rPr>
        <w:t>) and its flux value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848E0" w:rsidRPr="009B5D92">
        <w:rPr>
          <w:rFonts w:eastAsia="SimSun"/>
        </w:rPr>
        <w:t xml:space="preserve">), the mathematical constraints for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848E0" w:rsidRPr="009B5D92">
        <w:rPr>
          <w:rFonts w:eastAsia="SimSun"/>
        </w:rPr>
        <w:t xml:space="preserve"> </w:t>
      </w:r>
      <w:r w:rsidR="00E533F3" w:rsidRPr="009B5D92">
        <w:rPr>
          <w:rFonts w:eastAsia="SimSun"/>
        </w:rPr>
        <w:t>was</w:t>
      </w:r>
      <w:r w:rsidR="00E848E0" w:rsidRPr="009B5D92">
        <w:rPr>
          <w:rFonts w:eastAsia="SimSun"/>
        </w:rPr>
        <w:t xml:space="preserve"> set by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=1</m:t>
        </m:r>
      </m:oMath>
      <w:r w:rsidR="00523C69" w:rsidRPr="009B5D92">
        <w:rPr>
          <w:rFonts w:eastAsia="SimSun"/>
        </w:rPr>
        <w:t xml:space="preserve"> for </w:t>
      </w:r>
      <m:oMath>
        <m:sSub>
          <m:sSubPr>
            <m:ctrlPr>
              <w:rPr>
                <w:rFonts w:ascii="Cambria Math" w:eastAsia="SimSun" w:hAnsi="Cambria Math"/>
                <w:i/>
              </w:rPr>
            </m:ctrlPr>
          </m:sSub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r>
              <w:rPr>
                <w:rFonts w:ascii="Cambria Math" w:eastAsia="SimSun" w:hAnsi="Cambria Math"/>
              </w:rPr>
              <m:t>f</m:t>
            </m:r>
          </m:e>
          <m:sub>
            <m:r>
              <w:rPr>
                <w:rFonts w:ascii="Cambria Math" w:eastAsia="SimSun" w:hAnsi="Cambria Math"/>
              </w:rPr>
              <m:t>k</m:t>
            </m:r>
          </m:sub>
        </m:sSub>
        <m:r>
          <w:rPr>
            <w:rFonts w:ascii="Cambria Math" w:eastAsia="SimSun" w:hAnsi="Cambria Math"/>
          </w:rPr>
          <m:t>&gt;0</m:t>
        </m:r>
      </m:oMath>
      <w:r w:rsidR="00523C69"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=0</m:t>
        </m:r>
      </m:oMath>
      <w:r w:rsidR="00523C69" w:rsidRPr="009B5D92">
        <w:rPr>
          <w:rFonts w:eastAsia="SimSun"/>
        </w:rPr>
        <w:t xml:space="preserve"> otherwise. Th</w:t>
      </w:r>
      <w:r w:rsidR="00E533F3" w:rsidRPr="009B5D92">
        <w:rPr>
          <w:rFonts w:eastAsia="SimSun"/>
        </w:rPr>
        <w:t xml:space="preserve">erefore, the constraint that </w:t>
      </w:r>
      <w:r w:rsidR="007F3200" w:rsidRPr="009B5D92">
        <w:rPr>
          <w:rFonts w:eastAsia="SimSun"/>
        </w:rPr>
        <w:t xml:space="preserve">equalizes </w:t>
      </w:r>
      <w:r w:rsidR="00E533F3" w:rsidRPr="009B5D92">
        <w:rPr>
          <w:rFonts w:eastAsia="SimSun"/>
        </w:rPr>
        <w:t xml:space="preserve">the total NADH producing flux </w:t>
      </w:r>
      <w:r w:rsidR="007F3200" w:rsidRPr="009B5D92">
        <w:rPr>
          <w:rFonts w:eastAsia="SimSun"/>
        </w:rPr>
        <w:t>and</w:t>
      </w:r>
      <w:r w:rsidR="00E533F3" w:rsidRPr="009B5D92">
        <w:rPr>
          <w:rFonts w:eastAsia="SimSun"/>
        </w:rPr>
        <w:t xml:space="preserve"> a constant </w:t>
      </w:r>
      <m:oMath>
        <m:r>
          <w:rPr>
            <w:rFonts w:ascii="Cambria Math" w:eastAsia="SimSun" w:hAnsi="Cambria Math"/>
          </w:rPr>
          <m:t>C</m:t>
        </m:r>
      </m:oMath>
      <w:r w:rsidR="00E533F3" w:rsidRPr="009B5D92">
        <w:rPr>
          <w:rFonts w:eastAsia="SimSun"/>
        </w:rPr>
        <w:t xml:space="preserve"> is simply </w:t>
      </w:r>
      <m:oMath>
        <m:nary>
          <m:naryPr>
            <m:chr m:val="∑"/>
            <m:limLoc m:val="undOvr"/>
            <m:supHide m:val="1"/>
            <m:ctrlPr>
              <w:rPr>
                <w:rFonts w:ascii="Cambria Math" w:eastAsia="SimSun" w:hAnsi="Cambria Math"/>
                <w:i/>
              </w:rPr>
            </m:ctrlPr>
          </m:naryPr>
          <m:sub>
            <m:r>
              <w:rPr>
                <w:rFonts w:ascii="Cambria Math" w:eastAsia="SimSun" w:hAnsi="Cambria Math"/>
              </w:rPr>
              <m:t>k</m:t>
            </m:r>
          </m:sub>
          <m:sup/>
          <m:e>
            <m:sSub>
              <m:sSubPr>
                <m:ctrlPr>
                  <w:rPr>
                    <w:rFonts w:ascii="Cambria Math" w:eastAsia="SimSun" w:hAnsi="Cambria Math"/>
                    <w:i/>
                  </w:rPr>
                </m:ctrlPr>
              </m:sSub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f</m:t>
                </m:r>
              </m:e>
              <m:sub>
                <m:r>
                  <w:rPr>
                    <w:rFonts w:ascii="Cambria Math" w:eastAsia="SimSun" w:hAnsi="Cambria Math"/>
                  </w:rPr>
                  <m:t>k</m:t>
                </m:r>
              </m:sub>
            </m:sSub>
          </m:e>
        </m:nary>
        <m:r>
          <w:rPr>
            <w:rFonts w:ascii="Cambria Math" w:eastAsia="SimSun" w:hAnsi="Cambria Math"/>
          </w:rPr>
          <m:t>=C</m:t>
        </m:r>
      </m:oMath>
      <w:r w:rsidR="00E533F3" w:rsidRPr="009B5D92">
        <w:rPr>
          <w:rFonts w:eastAsia="SimSun"/>
        </w:rPr>
        <w:t>.</w:t>
      </w:r>
      <w:r w:rsidR="00AC709E" w:rsidRPr="009B5D92">
        <w:rPr>
          <w:rFonts w:eastAsia="SimSun"/>
        </w:rPr>
        <w:t xml:space="preserve"> </w:t>
      </w:r>
      <w:r w:rsidR="00E533F3" w:rsidRPr="009B5D92">
        <w:rPr>
          <w:rFonts w:eastAsia="SimSun"/>
        </w:rPr>
        <w:t xml:space="preserve">However, both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533F3"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533F3" w:rsidRPr="009B5D92">
        <w:rPr>
          <w:rFonts w:eastAsia="SimSun"/>
        </w:rPr>
        <w:t xml:space="preserve"> are variables and such quadratic constraint has not yet been supported by </w:t>
      </w:r>
      <w:proofErr w:type="spellStart"/>
      <w:r w:rsidR="00E533F3" w:rsidRPr="009B5D92">
        <w:rPr>
          <w:rFonts w:eastAsia="SimSun"/>
        </w:rPr>
        <w:t>COBRApy</w:t>
      </w:r>
      <w:proofErr w:type="spellEnd"/>
      <w:r w:rsidR="00E533F3" w:rsidRPr="009B5D92">
        <w:rPr>
          <w:rFonts w:eastAsia="SimSun"/>
        </w:rPr>
        <w:t xml:space="preserve">. We overcame this difficulty by defining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533F3" w:rsidRPr="009B5D92">
        <w:rPr>
          <w:rFonts w:eastAsia="SimSun"/>
        </w:rPr>
        <w:t xml:space="preserve"> and linearized the product with the following two </w:t>
      </w:r>
      <w:r w:rsidR="00251F44" w:rsidRPr="009B5D92">
        <w:rPr>
          <w:rFonts w:eastAsia="SimSun"/>
        </w:rPr>
        <w:t>in</w:t>
      </w:r>
      <w:r w:rsidR="00E533F3" w:rsidRPr="009B5D92">
        <w:rPr>
          <w:rFonts w:eastAsia="SimSun"/>
        </w:rPr>
        <w:t xml:space="preserve">equalities: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r>
          <w:rPr>
            <w:rFonts w:ascii="Cambria Math" w:eastAsia="SimSun" w:hAnsi="Cambria Math"/>
          </w:rPr>
          <m:t>-(1-</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r>
          <w:rPr>
            <w:rFonts w:ascii="Cambria Math" w:eastAsia="SimSun" w:hAnsi="Cambria Math"/>
          </w:rPr>
          <m:t>-(1-</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oMath>
      <w:r w:rsidR="00AC709E" w:rsidRPr="009B5D92">
        <w:rPr>
          <w:rFonts w:eastAsia="SimSun"/>
        </w:rPr>
        <w:t xml:space="preserve">, where </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oMath>
      <w:r w:rsidR="00AC709E" w:rsidRPr="009B5D92">
        <w:rPr>
          <w:rFonts w:eastAsia="SimSun"/>
        </w:rPr>
        <w:t xml:space="preserve"> are the lower and upper bounds of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AC709E" w:rsidRPr="009B5D92">
        <w:rPr>
          <w:rFonts w:eastAsia="SimSun"/>
        </w:rPr>
        <w:t xml:space="preserve">. The two constraints ensures that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=0</m:t>
        </m:r>
      </m:oMath>
      <w:r w:rsidR="00AC709E" w:rsidRPr="009B5D92">
        <w:rPr>
          <w:rFonts w:eastAsia="SimSun"/>
        </w:rPr>
        <w:t xml:space="preserve"> when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=0</m:t>
        </m:r>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AC709E" w:rsidRPr="009B5D92">
        <w:rPr>
          <w:rFonts w:eastAsia="SimSun"/>
        </w:rPr>
        <w:t xml:space="preserve"> when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=1</m:t>
        </m:r>
      </m:oMath>
      <w:r w:rsidR="00AC709E" w:rsidRPr="009B5D92">
        <w:rPr>
          <w:rFonts w:eastAsia="SimSun"/>
        </w:rPr>
        <w:t>.</w:t>
      </w:r>
      <w:r w:rsidR="001E5905" w:rsidRPr="009B5D92">
        <w:rPr>
          <w:rFonts w:eastAsia="SimSun"/>
        </w:rPr>
        <w:t xml:space="preserve"> The minimum/maximum flux values of byproduct secretion was simulated by flux variability analysis at maximum growth rate.</w:t>
      </w:r>
    </w:p>
    <w:p w14:paraId="6868B5C0" w14:textId="2BCC3089" w:rsidR="00E92C8F" w:rsidRPr="00E92C8F" w:rsidRDefault="00627881" w:rsidP="001E5905">
      <w:pPr>
        <w:pStyle w:val="NormalWeb"/>
        <w:spacing w:before="0" w:beforeAutospacing="0" w:after="270" w:afterAutospacing="0" w:line="270" w:lineRule="atLeast"/>
        <w:jc w:val="both"/>
        <w:rPr>
          <w:rFonts w:eastAsia="SimSun"/>
        </w:rPr>
      </w:pPr>
      <w:r w:rsidRPr="00627881">
        <w:rPr>
          <w:rFonts w:eastAsia="SimSun"/>
          <w:b/>
          <w:bCs/>
        </w:rPr>
        <w:t>H</w:t>
      </w:r>
      <w:r w:rsidRPr="00627881">
        <w:rPr>
          <w:rFonts w:eastAsia="SimSun"/>
          <w:b/>
          <w:bCs/>
          <w:vertAlign w:val="subscript"/>
        </w:rPr>
        <w:t>2</w:t>
      </w:r>
      <w:r w:rsidRPr="00627881">
        <w:rPr>
          <w:rFonts w:eastAsia="SimSun"/>
          <w:b/>
          <w:bCs/>
        </w:rPr>
        <w:t>O</w:t>
      </w:r>
      <w:r w:rsidRPr="00627881">
        <w:rPr>
          <w:rFonts w:eastAsia="SimSun"/>
          <w:b/>
          <w:bCs/>
          <w:vertAlign w:val="subscript"/>
        </w:rPr>
        <w:t>2</w:t>
      </w:r>
      <w:r w:rsidRPr="00627881">
        <w:rPr>
          <w:rFonts w:eastAsia="SimSun"/>
          <w:b/>
          <w:bCs/>
        </w:rPr>
        <w:t xml:space="preserve"> removal</w:t>
      </w:r>
      <w:r>
        <w:rPr>
          <w:rFonts w:eastAsia="SimSun"/>
          <w:b/>
          <w:bCs/>
        </w:rPr>
        <w:t>.</w:t>
      </w:r>
      <w:r w:rsidRPr="00627881">
        <w:rPr>
          <w:rFonts w:eastAsia="SimSun"/>
        </w:rPr>
        <w:t xml:space="preserve"> The </w:t>
      </w:r>
      <w:r>
        <w:rPr>
          <w:rFonts w:eastAsia="SimSun"/>
        </w:rPr>
        <w:t xml:space="preserve">ability of remove </w:t>
      </w:r>
      <w:r w:rsidRPr="00627881">
        <w:rPr>
          <w:rFonts w:eastAsia="SimSun"/>
        </w:rPr>
        <w:t>H</w:t>
      </w:r>
      <w:r w:rsidRPr="00627881">
        <w:rPr>
          <w:rFonts w:eastAsia="SimSun"/>
          <w:vertAlign w:val="subscript"/>
        </w:rPr>
        <w:t>2</w:t>
      </w:r>
      <w:r w:rsidRPr="00627881">
        <w:rPr>
          <w:rFonts w:eastAsia="SimSun"/>
        </w:rPr>
        <w:t>O</w:t>
      </w:r>
      <w:r w:rsidRPr="00627881">
        <w:rPr>
          <w:rFonts w:eastAsia="SimSun"/>
          <w:vertAlign w:val="subscript"/>
        </w:rPr>
        <w:t>2</w:t>
      </w:r>
      <w:r>
        <w:rPr>
          <w:rFonts w:eastAsia="SimSun"/>
        </w:rPr>
        <w:t xml:space="preserve"> from the extracellular medium was quantified with </w:t>
      </w:r>
      <w:proofErr w:type="spellStart"/>
      <w:r w:rsidRPr="00627881">
        <w:rPr>
          <w:rFonts w:eastAsia="SimSun"/>
        </w:rPr>
        <w:t>Amplex</w:t>
      </w:r>
      <w:proofErr w:type="spellEnd"/>
      <w:r w:rsidRPr="00627881">
        <w:rPr>
          <w:rFonts w:eastAsia="SimSun"/>
        </w:rPr>
        <w:t>® Red Hydrogen Peroxide/Peroxidase Assay Kit (Invitrogen, Carlsbad, USA, Catalog no. A22188</w:t>
      </w:r>
      <w:r>
        <w:rPr>
          <w:rFonts w:eastAsia="SimSun"/>
        </w:rPr>
        <w:t xml:space="preserve">). </w:t>
      </w:r>
      <w:r w:rsidR="00052FAA">
        <w:rPr>
          <w:rFonts w:eastAsia="SimSun"/>
        </w:rPr>
        <w:t xml:space="preserve">500 </w:t>
      </w:r>
      <w:proofErr w:type="spellStart"/>
      <w:r w:rsidR="00052FAA">
        <w:rPr>
          <w:rFonts w:eastAsia="SimSun"/>
        </w:rPr>
        <w:t>μL</w:t>
      </w:r>
      <w:proofErr w:type="spellEnd"/>
      <w:r w:rsidR="00052FAA">
        <w:rPr>
          <w:rFonts w:eastAsia="SimSun"/>
        </w:rPr>
        <w:t xml:space="preserve"> was </w:t>
      </w:r>
      <w:proofErr w:type="spellStart"/>
      <w:r w:rsidR="00052FAA">
        <w:rPr>
          <w:rFonts w:eastAsia="SimSun"/>
        </w:rPr>
        <w:t>spinned</w:t>
      </w:r>
      <w:proofErr w:type="spellEnd"/>
      <w:r w:rsidR="00052FAA">
        <w:rPr>
          <w:rFonts w:eastAsia="SimSun"/>
        </w:rPr>
        <w:t xml:space="preserve"> down after overnight growth in LB medium, </w:t>
      </w:r>
      <w:r>
        <w:rPr>
          <w:rFonts w:eastAsia="SimSun"/>
        </w:rPr>
        <w:t>washed twice in PBS and normalized to O</w:t>
      </w:r>
      <w:r w:rsidR="00052FAA">
        <w:rPr>
          <w:rFonts w:eastAsia="SimSun"/>
        </w:rPr>
        <w:t xml:space="preserve">D 1. </w:t>
      </w:r>
      <w:r>
        <w:rPr>
          <w:rFonts w:eastAsia="SimSun"/>
        </w:rPr>
        <w:t xml:space="preserve">Each reaction was done in a final volume of 100 </w:t>
      </w:r>
      <w:proofErr w:type="spellStart"/>
      <w:r>
        <w:rPr>
          <w:rFonts w:eastAsia="SimSun"/>
        </w:rPr>
        <w:t>μL</w:t>
      </w:r>
      <w:proofErr w:type="spellEnd"/>
      <w:r>
        <w:rPr>
          <w:rFonts w:eastAsia="SimSun"/>
        </w:rPr>
        <w:t xml:space="preserve">, with a final concentration of 50 </w:t>
      </w:r>
      <w:proofErr w:type="spellStart"/>
      <w:r>
        <w:rPr>
          <w:rFonts w:eastAsia="SimSun"/>
        </w:rPr>
        <w:t>μM</w:t>
      </w:r>
      <w:proofErr w:type="spellEnd"/>
      <w:r>
        <w:rPr>
          <w:rFonts w:eastAsia="SimSun"/>
        </w:rPr>
        <w:t xml:space="preserve"> of </w:t>
      </w:r>
      <w:proofErr w:type="spellStart"/>
      <w:r w:rsidRPr="00627881">
        <w:rPr>
          <w:rFonts w:eastAsia="SimSun"/>
        </w:rPr>
        <w:t>Amplex</w:t>
      </w:r>
      <w:proofErr w:type="spellEnd"/>
      <w:r w:rsidRPr="00627881">
        <w:rPr>
          <w:rFonts w:eastAsia="SimSun"/>
        </w:rPr>
        <w:t>®</w:t>
      </w:r>
      <w:r>
        <w:rPr>
          <w:rFonts w:eastAsia="SimSun"/>
        </w:rPr>
        <w:t xml:space="preserve"> Red reagent, 0.1 U/mL of HRP (Horseradish Peroxidase) and 0.2 </w:t>
      </w:r>
      <w:r w:rsidR="00052FAA">
        <w:rPr>
          <w:rFonts w:eastAsia="SimSun"/>
        </w:rPr>
        <w:t xml:space="preserve">cell OD, in glycerol synthetic medium, in </w:t>
      </w:r>
      <w:r w:rsidR="009E75D8" w:rsidRPr="00AB23C1">
        <w:t>BD Falcon (BD Biosciences, San Jose, CA) 96 well flat-bottom plates</w:t>
      </w:r>
      <w:r w:rsidR="00052FAA">
        <w:rPr>
          <w:rFonts w:eastAsia="SimSun"/>
        </w:rPr>
        <w:t>. The first column of the plate corresponded to the reaction without cells (the volume was substituted by PBS), and the last column instead of cells contained H</w:t>
      </w:r>
      <w:r w:rsidR="00052FAA">
        <w:rPr>
          <w:rFonts w:eastAsia="SimSun"/>
          <w:vertAlign w:val="subscript"/>
        </w:rPr>
        <w:t>2</w:t>
      </w:r>
      <w:r w:rsidR="00052FAA">
        <w:rPr>
          <w:rFonts w:eastAsia="SimSun"/>
        </w:rPr>
        <w:t>O</w:t>
      </w:r>
      <w:r w:rsidR="00052FAA" w:rsidRPr="00052FAA">
        <w:rPr>
          <w:rFonts w:eastAsia="SimSun"/>
          <w:vertAlign w:val="subscript"/>
        </w:rPr>
        <w:t>2</w:t>
      </w:r>
      <w:r w:rsidR="00052FAA">
        <w:rPr>
          <w:rFonts w:eastAsia="SimSun"/>
        </w:rPr>
        <w:t xml:space="preserve"> (final concentration 10 </w:t>
      </w:r>
      <w:proofErr w:type="spellStart"/>
      <w:r w:rsidR="00052FAA">
        <w:rPr>
          <w:rFonts w:eastAsia="SimSun"/>
        </w:rPr>
        <w:t>μM</w:t>
      </w:r>
      <w:proofErr w:type="spellEnd"/>
      <w:r w:rsidR="00052FAA">
        <w:rPr>
          <w:rFonts w:eastAsia="SimSun"/>
        </w:rPr>
        <w:t>). OD</w:t>
      </w:r>
      <w:r w:rsidR="00052FAA">
        <w:rPr>
          <w:rFonts w:eastAsia="SimSun"/>
          <w:vertAlign w:val="subscript"/>
        </w:rPr>
        <w:t>600</w:t>
      </w:r>
      <w:r w:rsidR="00052FAA">
        <w:rPr>
          <w:rFonts w:eastAsia="SimSun"/>
        </w:rPr>
        <w:t xml:space="preserve"> and fluorescence 530/590 nm was measured in 10 minutes intervals (48 h 37ºC). The H</w:t>
      </w:r>
      <w:r w:rsidR="00052FAA">
        <w:rPr>
          <w:rFonts w:eastAsia="SimSun"/>
          <w:vertAlign w:val="subscript"/>
        </w:rPr>
        <w:t>2</w:t>
      </w:r>
      <w:r w:rsidR="00052FAA">
        <w:rPr>
          <w:rFonts w:eastAsia="SimSun"/>
        </w:rPr>
        <w:t>O</w:t>
      </w:r>
      <w:r w:rsidR="00052FAA">
        <w:rPr>
          <w:rFonts w:eastAsia="SimSun"/>
          <w:vertAlign w:val="subscript"/>
        </w:rPr>
        <w:t>2</w:t>
      </w:r>
      <w:r w:rsidR="00052FAA">
        <w:rPr>
          <w:rFonts w:eastAsia="SimSun"/>
        </w:rPr>
        <w:t xml:space="preserve"> removal was determined by subtracting the values of emission from each strain to the values of emission of the wells without cells neither H</w:t>
      </w:r>
      <w:r w:rsidR="00052FAA">
        <w:rPr>
          <w:rFonts w:eastAsia="SimSun"/>
          <w:vertAlign w:val="subscript"/>
        </w:rPr>
        <w:t>2</w:t>
      </w:r>
      <w:r w:rsidR="00052FAA">
        <w:rPr>
          <w:rFonts w:eastAsia="SimSun"/>
        </w:rPr>
        <w:t>O</w:t>
      </w:r>
      <w:r w:rsidR="00052FAA">
        <w:rPr>
          <w:rFonts w:eastAsia="SimSun"/>
          <w:vertAlign w:val="subscript"/>
        </w:rPr>
        <w:t>2</w:t>
      </w:r>
      <w:r w:rsidR="00052FAA">
        <w:rPr>
          <w:rFonts w:eastAsia="SimSun"/>
        </w:rPr>
        <w:t>:  H</w:t>
      </w:r>
      <w:r w:rsidR="00052FAA">
        <w:rPr>
          <w:rFonts w:eastAsia="SimSun"/>
          <w:vertAlign w:val="subscript"/>
        </w:rPr>
        <w:t>2</w:t>
      </w:r>
      <w:r w:rsidR="00052FAA">
        <w:rPr>
          <w:rFonts w:eastAsia="SimSun"/>
        </w:rPr>
        <w:t>O</w:t>
      </w:r>
      <w:r w:rsidR="00052FAA">
        <w:rPr>
          <w:rFonts w:eastAsia="SimSun"/>
          <w:vertAlign w:val="subscript"/>
        </w:rPr>
        <w:t>2</w:t>
      </w:r>
      <w:r w:rsidR="00052FAA">
        <w:rPr>
          <w:rFonts w:eastAsia="SimSun"/>
        </w:rPr>
        <w:t xml:space="preserve"> is produced in the medium; as the cells can detoxify it the difference between the values will indicate the amount removed. The cells that suffer from oxidative stress will add H</w:t>
      </w:r>
      <w:r w:rsidR="00052FAA">
        <w:rPr>
          <w:rFonts w:eastAsia="SimSun"/>
          <w:vertAlign w:val="subscript"/>
        </w:rPr>
        <w:t>2</w:t>
      </w:r>
      <w:r w:rsidR="00052FAA">
        <w:rPr>
          <w:rFonts w:eastAsia="SimSun"/>
        </w:rPr>
        <w:t>O</w:t>
      </w:r>
      <w:r w:rsidR="00052FAA">
        <w:rPr>
          <w:rFonts w:eastAsia="SimSun"/>
          <w:vertAlign w:val="subscript"/>
        </w:rPr>
        <w:t>2</w:t>
      </w:r>
      <w:r w:rsidR="00E92C8F">
        <w:rPr>
          <w:rFonts w:eastAsia="SimSun"/>
        </w:rPr>
        <w:t xml:space="preserve"> to the medium, thus being the difference negative. We used OD</w:t>
      </w:r>
      <w:r w:rsidR="00E92C8F">
        <w:rPr>
          <w:rFonts w:eastAsia="SimSun"/>
          <w:vertAlign w:val="subscript"/>
        </w:rPr>
        <w:t>600</w:t>
      </w:r>
      <w:r w:rsidR="00E92C8F">
        <w:rPr>
          <w:rFonts w:eastAsia="SimSun"/>
        </w:rPr>
        <w:t xml:space="preserve"> values for obtaining H</w:t>
      </w:r>
      <w:r w:rsidR="00E92C8F">
        <w:rPr>
          <w:rFonts w:eastAsia="SimSun"/>
          <w:vertAlign w:val="subscript"/>
        </w:rPr>
        <w:t>2</w:t>
      </w:r>
      <w:r w:rsidR="00E92C8F">
        <w:rPr>
          <w:rFonts w:eastAsia="SimSun"/>
        </w:rPr>
        <w:t>O</w:t>
      </w:r>
      <w:r w:rsidR="00E92C8F">
        <w:rPr>
          <w:rFonts w:eastAsia="SimSun"/>
          <w:vertAlign w:val="subscript"/>
        </w:rPr>
        <w:t>2</w:t>
      </w:r>
      <w:r w:rsidR="00E92C8F">
        <w:rPr>
          <w:rFonts w:eastAsia="SimSun"/>
        </w:rPr>
        <w:t xml:space="preserve"> removal per cell.</w:t>
      </w:r>
    </w:p>
    <w:p w14:paraId="48BA7A15" w14:textId="192CB306" w:rsidR="00E533F3" w:rsidRDefault="00E533F3" w:rsidP="00E533F3">
      <w:pPr>
        <w:pStyle w:val="NormalWeb"/>
        <w:spacing w:before="0" w:beforeAutospacing="0" w:after="270" w:afterAutospacing="0" w:line="270" w:lineRule="atLeast"/>
        <w:jc w:val="both"/>
        <w:rPr>
          <w:rFonts w:eastAsia="SimSun"/>
        </w:rPr>
      </w:pPr>
    </w:p>
    <w:p w14:paraId="11E49CE9" w14:textId="05711578" w:rsidR="00655E4E" w:rsidRPr="00AB23C1" w:rsidRDefault="00DB3079">
      <w:pPr>
        <w:rPr>
          <w:b/>
          <w:bCs/>
          <w:sz w:val="28"/>
          <w:szCs w:val="28"/>
        </w:rPr>
      </w:pPr>
      <w:r w:rsidRPr="00AB23C1">
        <w:rPr>
          <w:b/>
          <w:bCs/>
          <w:sz w:val="28"/>
          <w:szCs w:val="28"/>
        </w:rPr>
        <w:t>References</w:t>
      </w:r>
    </w:p>
    <w:p w14:paraId="0A9AB51D" w14:textId="77777777" w:rsidR="007272A4" w:rsidRDefault="00953F0D">
      <w:pPr>
        <w:widowControl w:val="0"/>
        <w:autoSpaceDE w:val="0"/>
        <w:autoSpaceDN w:val="0"/>
        <w:adjustRightInd w:val="0"/>
        <w:rPr>
          <w:noProof/>
        </w:rPr>
      </w:pPr>
      <w:r w:rsidRPr="00AB23C1">
        <w:fldChar w:fldCharType="begin"/>
      </w:r>
      <w:r w:rsidR="007272A4">
        <w:instrText>ADDIN F1000_CSL_BIBLIOGRAPHY</w:instrText>
      </w:r>
      <w:r w:rsidRPr="00AB23C1">
        <w:fldChar w:fldCharType="separate"/>
      </w:r>
    </w:p>
    <w:p w14:paraId="6C22CD02" w14:textId="77777777" w:rsidR="007272A4" w:rsidRDefault="007272A4">
      <w:pPr>
        <w:widowControl w:val="0"/>
        <w:autoSpaceDE w:val="0"/>
        <w:autoSpaceDN w:val="0"/>
        <w:adjustRightInd w:val="0"/>
        <w:ind w:left="720" w:hanging="720"/>
        <w:rPr>
          <w:noProof/>
        </w:rPr>
      </w:pPr>
      <w:r>
        <w:rPr>
          <w:noProof/>
        </w:rPr>
        <w:t xml:space="preserve">Abdel-Mawgoud AM, Lépine F &amp; Déziel E (2010) Rhamnolipids: diversity of structures, microbial origins and roles. </w:t>
      </w:r>
      <w:r>
        <w:rPr>
          <w:i/>
          <w:iCs/>
          <w:noProof/>
        </w:rPr>
        <w:t>Appl. Microbiol. Biotechnol.</w:t>
      </w:r>
      <w:r>
        <w:rPr>
          <w:noProof/>
        </w:rPr>
        <w:t xml:space="preserve"> </w:t>
      </w:r>
      <w:r>
        <w:rPr>
          <w:b/>
          <w:bCs/>
          <w:noProof/>
        </w:rPr>
        <w:t>86:</w:t>
      </w:r>
      <w:r>
        <w:rPr>
          <w:noProof/>
        </w:rPr>
        <w:t xml:space="preserve"> 1323–1336</w:t>
      </w:r>
    </w:p>
    <w:p w14:paraId="0E1FBDC4" w14:textId="77777777" w:rsidR="007272A4" w:rsidRDefault="007272A4">
      <w:pPr>
        <w:widowControl w:val="0"/>
        <w:autoSpaceDE w:val="0"/>
        <w:autoSpaceDN w:val="0"/>
        <w:adjustRightInd w:val="0"/>
        <w:ind w:left="720" w:hanging="720"/>
        <w:rPr>
          <w:noProof/>
        </w:rPr>
      </w:pPr>
      <w:r>
        <w:rPr>
          <w:noProof/>
        </w:rPr>
        <w:t xml:space="preserve">Ayala C Fe-S cluster assembly pathways in bacteria. </w:t>
      </w:r>
      <w:r>
        <w:rPr>
          <w:i/>
          <w:iCs/>
          <w:noProof/>
        </w:rPr>
        <w:t>Castro</w:t>
      </w:r>
    </w:p>
    <w:p w14:paraId="72BFBB60" w14:textId="77777777" w:rsidR="007272A4" w:rsidRDefault="007272A4">
      <w:pPr>
        <w:widowControl w:val="0"/>
        <w:autoSpaceDE w:val="0"/>
        <w:autoSpaceDN w:val="0"/>
        <w:adjustRightInd w:val="0"/>
        <w:ind w:left="720" w:hanging="720"/>
        <w:rPr>
          <w:noProof/>
        </w:rPr>
      </w:pPr>
      <w:r>
        <w:rPr>
          <w:noProof/>
        </w:rPr>
        <w:t xml:space="preserve">Basan M, Hui S, Okano H, Zhang Z, Shen Y, Williamson JR &amp; Hwa T (2015) Overflow metabolism in Escherichia coli results from efficient proteome allocation. </w:t>
      </w:r>
      <w:r>
        <w:rPr>
          <w:i/>
          <w:iCs/>
          <w:noProof/>
        </w:rPr>
        <w:t>Nature</w:t>
      </w:r>
      <w:r>
        <w:rPr>
          <w:noProof/>
        </w:rPr>
        <w:t xml:space="preserve"> </w:t>
      </w:r>
      <w:r>
        <w:rPr>
          <w:b/>
          <w:bCs/>
          <w:noProof/>
        </w:rPr>
        <w:t>528:</w:t>
      </w:r>
      <w:r>
        <w:rPr>
          <w:noProof/>
        </w:rPr>
        <w:t xml:space="preserve"> 99–104</w:t>
      </w:r>
    </w:p>
    <w:p w14:paraId="40845466" w14:textId="77777777" w:rsidR="007272A4" w:rsidRDefault="007272A4">
      <w:pPr>
        <w:widowControl w:val="0"/>
        <w:autoSpaceDE w:val="0"/>
        <w:autoSpaceDN w:val="0"/>
        <w:adjustRightInd w:val="0"/>
        <w:ind w:left="720" w:hanging="720"/>
        <w:rPr>
          <w:noProof/>
        </w:rPr>
      </w:pPr>
      <w:r>
        <w:rPr>
          <w:noProof/>
        </w:rPr>
        <w:t xml:space="preserve">Biro PA &amp; Stamps JA (2010) Do consistent individual differences in metabolic rate promote consistent individual differences in behavior? </w:t>
      </w:r>
      <w:r>
        <w:rPr>
          <w:i/>
          <w:iCs/>
          <w:noProof/>
        </w:rPr>
        <w:t>Trends Ecol. Evol. (Amst.)</w:t>
      </w:r>
      <w:r>
        <w:rPr>
          <w:noProof/>
        </w:rPr>
        <w:t xml:space="preserve"> </w:t>
      </w:r>
      <w:r>
        <w:rPr>
          <w:b/>
          <w:bCs/>
          <w:noProof/>
        </w:rPr>
        <w:t>25:</w:t>
      </w:r>
      <w:r>
        <w:rPr>
          <w:noProof/>
        </w:rPr>
        <w:t xml:space="preserve"> 653–659</w:t>
      </w:r>
    </w:p>
    <w:p w14:paraId="2FA6B714" w14:textId="77777777" w:rsidR="007272A4" w:rsidRDefault="007272A4">
      <w:pPr>
        <w:widowControl w:val="0"/>
        <w:autoSpaceDE w:val="0"/>
        <w:autoSpaceDN w:val="0"/>
        <w:adjustRightInd w:val="0"/>
        <w:ind w:left="720" w:hanging="720"/>
        <w:rPr>
          <w:noProof/>
        </w:rPr>
      </w:pPr>
      <w:r>
        <w:rPr>
          <w:noProof/>
        </w:rPr>
        <w:t xml:space="preserve">Boyle KE, Monaco H, van Ditmarsch D, Deforet M &amp; Xavier JB (2015) Integration of </w:t>
      </w:r>
      <w:r>
        <w:rPr>
          <w:noProof/>
        </w:rPr>
        <w:lastRenderedPageBreak/>
        <w:t xml:space="preserve">metabolic and quorum sensing signals governing the decision to cooperate in a bacterial social trait. </w:t>
      </w:r>
      <w:r>
        <w:rPr>
          <w:i/>
          <w:iCs/>
          <w:noProof/>
        </w:rPr>
        <w:t>PLoS Comput. Biol.</w:t>
      </w:r>
      <w:r>
        <w:rPr>
          <w:noProof/>
        </w:rPr>
        <w:t xml:space="preserve"> </w:t>
      </w:r>
      <w:r>
        <w:rPr>
          <w:b/>
          <w:bCs/>
          <w:noProof/>
        </w:rPr>
        <w:t>11:</w:t>
      </w:r>
      <w:r>
        <w:rPr>
          <w:noProof/>
        </w:rPr>
        <w:t xml:space="preserve"> e1004279</w:t>
      </w:r>
    </w:p>
    <w:p w14:paraId="29CA54EE" w14:textId="77777777" w:rsidR="007272A4" w:rsidRDefault="007272A4">
      <w:pPr>
        <w:widowControl w:val="0"/>
        <w:autoSpaceDE w:val="0"/>
        <w:autoSpaceDN w:val="0"/>
        <w:adjustRightInd w:val="0"/>
        <w:ind w:left="720" w:hanging="720"/>
        <w:rPr>
          <w:noProof/>
        </w:rPr>
      </w:pPr>
      <w:r>
        <w:rPr>
          <w:noProof/>
        </w:rPr>
        <w:t xml:space="preserve">Boyle KE, Monaco HT, Deforet M, Yan J, Wang Z, Rhee K &amp; Xavier JB (2017) Metabolism and the evolution of social behavior. </w:t>
      </w:r>
      <w:r>
        <w:rPr>
          <w:i/>
          <w:iCs/>
          <w:noProof/>
        </w:rPr>
        <w:t>Mol. Biol. Evol.</w:t>
      </w:r>
      <w:r>
        <w:rPr>
          <w:noProof/>
        </w:rPr>
        <w:t xml:space="preserve"> </w:t>
      </w:r>
      <w:r>
        <w:rPr>
          <w:b/>
          <w:bCs/>
          <w:noProof/>
        </w:rPr>
        <w:t>34:</w:t>
      </w:r>
      <w:r>
        <w:rPr>
          <w:noProof/>
        </w:rPr>
        <w:t xml:space="preserve"> 2367–2379</w:t>
      </w:r>
    </w:p>
    <w:p w14:paraId="5229000F" w14:textId="77777777" w:rsidR="007272A4" w:rsidRDefault="007272A4">
      <w:pPr>
        <w:widowControl w:val="0"/>
        <w:autoSpaceDE w:val="0"/>
        <w:autoSpaceDN w:val="0"/>
        <w:adjustRightInd w:val="0"/>
        <w:ind w:left="720" w:hanging="720"/>
        <w:rPr>
          <w:noProof/>
        </w:rPr>
      </w:pPr>
      <w:r>
        <w:rPr>
          <w:noProof/>
        </w:rPr>
        <w:t xml:space="preserve">Caiazza NC, Shanks RMQ &amp; O’Toole GA (2005) Rhamnolipids modulate swarming motility patterns of </w:t>
      </w:r>
      <w:r>
        <w:rPr>
          <w:i/>
          <w:iCs/>
          <w:noProof/>
        </w:rPr>
        <w:t>Pseudomonas aeruginosa.</w:t>
      </w:r>
      <w:r>
        <w:rPr>
          <w:noProof/>
        </w:rPr>
        <w:t xml:space="preserve"> </w:t>
      </w:r>
      <w:r>
        <w:rPr>
          <w:i/>
          <w:iCs/>
          <w:noProof/>
        </w:rPr>
        <w:t>J. Bacteriol.</w:t>
      </w:r>
      <w:r>
        <w:rPr>
          <w:noProof/>
        </w:rPr>
        <w:t xml:space="preserve"> </w:t>
      </w:r>
      <w:r>
        <w:rPr>
          <w:b/>
          <w:bCs/>
          <w:noProof/>
        </w:rPr>
        <w:t>187:</w:t>
      </w:r>
      <w:r>
        <w:rPr>
          <w:noProof/>
        </w:rPr>
        <w:t xml:space="preserve"> 7351–7361</w:t>
      </w:r>
    </w:p>
    <w:p w14:paraId="09F411E0" w14:textId="77777777" w:rsidR="007272A4" w:rsidRDefault="007272A4">
      <w:pPr>
        <w:widowControl w:val="0"/>
        <w:autoSpaceDE w:val="0"/>
        <w:autoSpaceDN w:val="0"/>
        <w:adjustRightInd w:val="0"/>
        <w:ind w:left="720" w:hanging="720"/>
        <w:rPr>
          <w:noProof/>
        </w:rPr>
      </w:pPr>
      <w:r>
        <w:rPr>
          <w:noProof/>
        </w:rPr>
        <w:t xml:space="preserve">Chen CY, Baker SC &amp; Darton RC (2007) The application of a high throughput analysis method for the screening of potential biosurfactants from natural sources. </w:t>
      </w:r>
      <w:r>
        <w:rPr>
          <w:i/>
          <w:iCs/>
          <w:noProof/>
        </w:rPr>
        <w:t>J. Microbiol. Methods</w:t>
      </w:r>
    </w:p>
    <w:p w14:paraId="735E6A5B" w14:textId="77777777" w:rsidR="007272A4" w:rsidRDefault="007272A4">
      <w:pPr>
        <w:widowControl w:val="0"/>
        <w:autoSpaceDE w:val="0"/>
        <w:autoSpaceDN w:val="0"/>
        <w:adjustRightInd w:val="0"/>
        <w:ind w:left="720" w:hanging="720"/>
        <w:rPr>
          <w:noProof/>
        </w:rPr>
      </w:pPr>
      <w:r>
        <w:rPr>
          <w:noProof/>
        </w:rPr>
        <w:t xml:space="preserve">Chong H &amp; Li Q (2017) Microbial production of rhamnolipids: opportunities, challenges and strategies. </w:t>
      </w:r>
      <w:r>
        <w:rPr>
          <w:i/>
          <w:iCs/>
          <w:noProof/>
        </w:rPr>
        <w:t>Microb. Cell Fact.</w:t>
      </w:r>
      <w:r>
        <w:rPr>
          <w:noProof/>
        </w:rPr>
        <w:t xml:space="preserve"> </w:t>
      </w:r>
      <w:r>
        <w:rPr>
          <w:b/>
          <w:bCs/>
          <w:noProof/>
        </w:rPr>
        <w:t>16:</w:t>
      </w:r>
      <w:r>
        <w:rPr>
          <w:noProof/>
        </w:rPr>
        <w:t xml:space="preserve"> 137</w:t>
      </w:r>
    </w:p>
    <w:p w14:paraId="082316CE" w14:textId="77777777" w:rsidR="007272A4" w:rsidRDefault="007272A4">
      <w:pPr>
        <w:widowControl w:val="0"/>
        <w:autoSpaceDE w:val="0"/>
        <w:autoSpaceDN w:val="0"/>
        <w:adjustRightInd w:val="0"/>
        <w:ind w:left="720" w:hanging="720"/>
        <w:rPr>
          <w:noProof/>
        </w:rPr>
      </w:pPr>
      <w:r>
        <w:rPr>
          <w:noProof/>
        </w:rPr>
        <w:t xml:space="preserve">De Deken R (1966) The Crabtree Effect: A Regulatory System in Yeast. </w:t>
      </w:r>
      <w:r>
        <w:rPr>
          <w:i/>
          <w:iCs/>
          <w:noProof/>
        </w:rPr>
        <w:t>J. Gen. Microbiol.</w:t>
      </w:r>
      <w:r>
        <w:rPr>
          <w:noProof/>
        </w:rPr>
        <w:t xml:space="preserve"> </w:t>
      </w:r>
      <w:r>
        <w:rPr>
          <w:b/>
          <w:bCs/>
          <w:noProof/>
        </w:rPr>
        <w:t>44:</w:t>
      </w:r>
      <w:r>
        <w:rPr>
          <w:noProof/>
        </w:rPr>
        <w:t xml:space="preserve"> 149–156</w:t>
      </w:r>
    </w:p>
    <w:p w14:paraId="452E861F" w14:textId="77777777" w:rsidR="007272A4" w:rsidRDefault="007272A4">
      <w:pPr>
        <w:widowControl w:val="0"/>
        <w:autoSpaceDE w:val="0"/>
        <w:autoSpaceDN w:val="0"/>
        <w:adjustRightInd w:val="0"/>
        <w:ind w:left="720" w:hanging="720"/>
        <w:rPr>
          <w:noProof/>
        </w:rPr>
      </w:pPr>
      <w:r>
        <w:rPr>
          <w:noProof/>
        </w:rPr>
        <w:t xml:space="preserve">De Livera AM, Olshansky G, Simpson JA &amp; Creek DJ (2018) NormalizeMets: assessing, selecting and implementing statistical methods for normalizing metabolomics data. </w:t>
      </w:r>
      <w:r>
        <w:rPr>
          <w:i/>
          <w:iCs/>
          <w:noProof/>
        </w:rPr>
        <w:t>Metabolomics</w:t>
      </w:r>
      <w:r>
        <w:rPr>
          <w:noProof/>
        </w:rPr>
        <w:t xml:space="preserve"> </w:t>
      </w:r>
      <w:r>
        <w:rPr>
          <w:b/>
          <w:bCs/>
          <w:noProof/>
        </w:rPr>
        <w:t>14:</w:t>
      </w:r>
      <w:r>
        <w:rPr>
          <w:noProof/>
        </w:rPr>
        <w:t xml:space="preserve"> 54</w:t>
      </w:r>
    </w:p>
    <w:p w14:paraId="24DC3053" w14:textId="77777777" w:rsidR="007272A4" w:rsidRDefault="007272A4">
      <w:pPr>
        <w:widowControl w:val="0"/>
        <w:autoSpaceDE w:val="0"/>
        <w:autoSpaceDN w:val="0"/>
        <w:adjustRightInd w:val="0"/>
        <w:ind w:left="720" w:hanging="720"/>
        <w:rPr>
          <w:noProof/>
        </w:rPr>
      </w:pPr>
      <w:r>
        <w:rPr>
          <w:noProof/>
        </w:rPr>
        <w:t xml:space="preserve">Deforet M, van Ditmarsch D, Carmona-Fontaine C &amp; Xavier JB (2014) Hyperswarming adaptations in a bacterium improve collective motility without enhancing single cell motility. </w:t>
      </w:r>
      <w:r>
        <w:rPr>
          <w:i/>
          <w:iCs/>
          <w:noProof/>
        </w:rPr>
        <w:t>Soft Matter</w:t>
      </w:r>
      <w:r>
        <w:rPr>
          <w:noProof/>
        </w:rPr>
        <w:t xml:space="preserve"> </w:t>
      </w:r>
      <w:r>
        <w:rPr>
          <w:b/>
          <w:bCs/>
          <w:noProof/>
        </w:rPr>
        <w:t>10:</w:t>
      </w:r>
      <w:r>
        <w:rPr>
          <w:noProof/>
        </w:rPr>
        <w:t xml:space="preserve"> 2405–2413</w:t>
      </w:r>
    </w:p>
    <w:p w14:paraId="2E36AA8F" w14:textId="77777777" w:rsidR="007272A4" w:rsidRDefault="007272A4">
      <w:pPr>
        <w:widowControl w:val="0"/>
        <w:autoSpaceDE w:val="0"/>
        <w:autoSpaceDN w:val="0"/>
        <w:adjustRightInd w:val="0"/>
        <w:ind w:left="720" w:hanging="720"/>
        <w:rPr>
          <w:noProof/>
        </w:rPr>
      </w:pPr>
      <w:r>
        <w:rPr>
          <w:noProof/>
        </w:rPr>
        <w:t xml:space="preserve">Déziel E, Lépine F, Milot S &amp; Villemur R (2003) </w:t>
      </w:r>
      <w:r>
        <w:rPr>
          <w:i/>
          <w:iCs/>
          <w:noProof/>
        </w:rPr>
        <w:t>rhlA</w:t>
      </w:r>
      <w:r>
        <w:rPr>
          <w:noProof/>
        </w:rPr>
        <w:t xml:space="preserve"> is required for the production of a novel biosurfactant promoting swarming motility in </w:t>
      </w:r>
      <w:r>
        <w:rPr>
          <w:i/>
          <w:iCs/>
          <w:noProof/>
        </w:rPr>
        <w:t>Pseudomonas aeruginosa</w:t>
      </w:r>
      <w:r>
        <w:rPr>
          <w:noProof/>
        </w:rPr>
        <w:t xml:space="preserve">: 3-(3-hydroxyalkanoyloxy)alkanoic acids (HAAs), the precursors of rhamnolipids. </w:t>
      </w:r>
      <w:r>
        <w:rPr>
          <w:i/>
          <w:iCs/>
          <w:noProof/>
        </w:rPr>
        <w:t>Microbiology (Reading, Engl.)</w:t>
      </w:r>
      <w:r>
        <w:rPr>
          <w:noProof/>
        </w:rPr>
        <w:t xml:space="preserve"> </w:t>
      </w:r>
      <w:r>
        <w:rPr>
          <w:b/>
          <w:bCs/>
          <w:noProof/>
        </w:rPr>
        <w:t>149:</w:t>
      </w:r>
      <w:r>
        <w:rPr>
          <w:noProof/>
        </w:rPr>
        <w:t xml:space="preserve"> 2005–2013</w:t>
      </w:r>
    </w:p>
    <w:p w14:paraId="0239F197" w14:textId="77777777" w:rsidR="007272A4" w:rsidRDefault="007272A4">
      <w:pPr>
        <w:widowControl w:val="0"/>
        <w:autoSpaceDE w:val="0"/>
        <w:autoSpaceDN w:val="0"/>
        <w:adjustRightInd w:val="0"/>
        <w:ind w:left="720" w:hanging="720"/>
        <w:rPr>
          <w:noProof/>
        </w:rPr>
      </w:pPr>
      <w:r>
        <w:rPr>
          <w:noProof/>
        </w:rPr>
        <w:t xml:space="preserve">van Ditmarsch D, Boyle KE, Sakhtah H, Oyler JE, Nadell CD, Déziel É, Dietrich LEP &amp; Xavier JB (2013) Convergent evolution of hyperswarming leads to impaired biofilm formation in pathogenic bacteria. </w:t>
      </w:r>
      <w:r>
        <w:rPr>
          <w:i/>
          <w:iCs/>
          <w:noProof/>
        </w:rPr>
        <w:t>Cell Rep.</w:t>
      </w:r>
      <w:r>
        <w:rPr>
          <w:noProof/>
        </w:rPr>
        <w:t xml:space="preserve"> </w:t>
      </w:r>
      <w:r>
        <w:rPr>
          <w:b/>
          <w:bCs/>
          <w:noProof/>
        </w:rPr>
        <w:t>4:</w:t>
      </w:r>
      <w:r>
        <w:rPr>
          <w:noProof/>
        </w:rPr>
        <w:t xml:space="preserve"> 697–708</w:t>
      </w:r>
    </w:p>
    <w:p w14:paraId="03F5E5D5" w14:textId="77777777" w:rsidR="007272A4" w:rsidRDefault="007272A4">
      <w:pPr>
        <w:widowControl w:val="0"/>
        <w:autoSpaceDE w:val="0"/>
        <w:autoSpaceDN w:val="0"/>
        <w:adjustRightInd w:val="0"/>
        <w:ind w:left="720" w:hanging="720"/>
        <w:rPr>
          <w:noProof/>
        </w:rPr>
      </w:pPr>
      <w:r>
        <w:rPr>
          <w:noProof/>
        </w:rPr>
        <w:t xml:space="preserve">van Ditmarsch D &amp; Xavier JB (2011) High-resolution time series of </w:t>
      </w:r>
      <w:r>
        <w:rPr>
          <w:i/>
          <w:iCs/>
          <w:noProof/>
        </w:rPr>
        <w:t>Pseudomonas aeruginosa</w:t>
      </w:r>
      <w:r>
        <w:rPr>
          <w:noProof/>
        </w:rPr>
        <w:t xml:space="preserve"> gene expression and rhamnolipid secretion through growth curve synchronization. </w:t>
      </w:r>
      <w:r>
        <w:rPr>
          <w:i/>
          <w:iCs/>
          <w:noProof/>
        </w:rPr>
        <w:t>BMC Microbiol.</w:t>
      </w:r>
      <w:r>
        <w:rPr>
          <w:noProof/>
        </w:rPr>
        <w:t xml:space="preserve"> </w:t>
      </w:r>
      <w:r>
        <w:rPr>
          <w:b/>
          <w:bCs/>
          <w:noProof/>
        </w:rPr>
        <w:t>11:</w:t>
      </w:r>
      <w:r>
        <w:rPr>
          <w:noProof/>
        </w:rPr>
        <w:t xml:space="preserve"> 140</w:t>
      </w:r>
    </w:p>
    <w:p w14:paraId="0B7EC3CC" w14:textId="77777777" w:rsidR="007272A4" w:rsidRDefault="007272A4">
      <w:pPr>
        <w:widowControl w:val="0"/>
        <w:autoSpaceDE w:val="0"/>
        <w:autoSpaceDN w:val="0"/>
        <w:adjustRightInd w:val="0"/>
        <w:ind w:left="720" w:hanging="720"/>
        <w:rPr>
          <w:noProof/>
        </w:rPr>
      </w:pPr>
      <w:r>
        <w:rPr>
          <w:noProof/>
        </w:rPr>
        <w:t xml:space="preserve">Ebrahim A, Lerman JA, Palsson BO &amp; Hyduke DR (2013) COBRApy: COnstraints-Based Reconstruction and Analysis for Python. </w:t>
      </w:r>
      <w:r>
        <w:rPr>
          <w:i/>
          <w:iCs/>
          <w:noProof/>
        </w:rPr>
        <w:t>BMC Syst. Biol.</w:t>
      </w:r>
      <w:r>
        <w:rPr>
          <w:noProof/>
        </w:rPr>
        <w:t xml:space="preserve"> </w:t>
      </w:r>
      <w:r>
        <w:rPr>
          <w:b/>
          <w:bCs/>
          <w:noProof/>
        </w:rPr>
        <w:t>7:</w:t>
      </w:r>
      <w:r>
        <w:rPr>
          <w:noProof/>
        </w:rPr>
        <w:t xml:space="preserve"> 74</w:t>
      </w:r>
    </w:p>
    <w:p w14:paraId="192A220C" w14:textId="77777777" w:rsidR="007272A4" w:rsidRDefault="007272A4">
      <w:pPr>
        <w:widowControl w:val="0"/>
        <w:autoSpaceDE w:val="0"/>
        <w:autoSpaceDN w:val="0"/>
        <w:adjustRightInd w:val="0"/>
        <w:ind w:left="720" w:hanging="720"/>
        <w:rPr>
          <w:noProof/>
        </w:rPr>
      </w:pPr>
      <w:r>
        <w:rPr>
          <w:noProof/>
        </w:rPr>
        <w:t xml:space="preserve">Ezraty B, Gennaris A, Barras F &amp; Collet J-F (2017) Oxidative stress, protein damage and repair in bacteria. </w:t>
      </w:r>
      <w:r>
        <w:rPr>
          <w:i/>
          <w:iCs/>
          <w:noProof/>
        </w:rPr>
        <w:t>Nat. Rev. Microbiol.</w:t>
      </w:r>
      <w:r>
        <w:rPr>
          <w:noProof/>
        </w:rPr>
        <w:t xml:space="preserve"> </w:t>
      </w:r>
      <w:r>
        <w:rPr>
          <w:b/>
          <w:bCs/>
          <w:noProof/>
        </w:rPr>
        <w:t>15:</w:t>
      </w:r>
      <w:r>
        <w:rPr>
          <w:noProof/>
        </w:rPr>
        <w:t xml:space="preserve"> 385–396</w:t>
      </w:r>
    </w:p>
    <w:p w14:paraId="0068F2BE" w14:textId="77777777" w:rsidR="007272A4" w:rsidRDefault="007272A4">
      <w:pPr>
        <w:widowControl w:val="0"/>
        <w:autoSpaceDE w:val="0"/>
        <w:autoSpaceDN w:val="0"/>
        <w:adjustRightInd w:val="0"/>
        <w:ind w:left="720" w:hanging="720"/>
        <w:rPr>
          <w:noProof/>
        </w:rPr>
      </w:pPr>
      <w:r>
        <w:rPr>
          <w:noProof/>
        </w:rPr>
        <w:t xml:space="preserve">Farmer IS &amp; Jones CW (1976) The energetics of Escherichia coli during aerobic growth in continuous culture. </w:t>
      </w:r>
      <w:r>
        <w:rPr>
          <w:i/>
          <w:iCs/>
          <w:noProof/>
        </w:rPr>
        <w:t>Eur. J. Biochem.</w:t>
      </w:r>
      <w:r>
        <w:rPr>
          <w:noProof/>
        </w:rPr>
        <w:t xml:space="preserve"> </w:t>
      </w:r>
      <w:r>
        <w:rPr>
          <w:b/>
          <w:bCs/>
          <w:noProof/>
        </w:rPr>
        <w:t>67:</w:t>
      </w:r>
      <w:r>
        <w:rPr>
          <w:noProof/>
        </w:rPr>
        <w:t xml:space="preserve"> 115–122</w:t>
      </w:r>
    </w:p>
    <w:p w14:paraId="55352170" w14:textId="77777777" w:rsidR="007272A4" w:rsidRDefault="007272A4">
      <w:pPr>
        <w:widowControl w:val="0"/>
        <w:autoSpaceDE w:val="0"/>
        <w:autoSpaceDN w:val="0"/>
        <w:adjustRightInd w:val="0"/>
        <w:ind w:left="720" w:hanging="720"/>
        <w:rPr>
          <w:noProof/>
        </w:rPr>
      </w:pPr>
      <w:r>
        <w:rPr>
          <w:noProof/>
        </w:rPr>
        <w:t xml:space="preserve">Hederstedt L &amp; Rutberg L (1981) Succinate dehydrogenase--a comparative review. </w:t>
      </w:r>
      <w:r>
        <w:rPr>
          <w:i/>
          <w:iCs/>
          <w:noProof/>
        </w:rPr>
        <w:t>Microbiol Rev</w:t>
      </w:r>
      <w:r>
        <w:rPr>
          <w:noProof/>
        </w:rPr>
        <w:t xml:space="preserve"> </w:t>
      </w:r>
      <w:r>
        <w:rPr>
          <w:b/>
          <w:bCs/>
          <w:noProof/>
        </w:rPr>
        <w:t>45:</w:t>
      </w:r>
      <w:r>
        <w:rPr>
          <w:noProof/>
        </w:rPr>
        <w:t xml:space="preserve"> 542–555</w:t>
      </w:r>
    </w:p>
    <w:p w14:paraId="7250AB4A" w14:textId="77777777" w:rsidR="007272A4" w:rsidRDefault="007272A4">
      <w:pPr>
        <w:widowControl w:val="0"/>
        <w:autoSpaceDE w:val="0"/>
        <w:autoSpaceDN w:val="0"/>
        <w:adjustRightInd w:val="0"/>
        <w:ind w:left="720" w:hanging="720"/>
        <w:rPr>
          <w:noProof/>
        </w:rPr>
      </w:pPr>
      <w:r>
        <w:rPr>
          <w:noProof/>
        </w:rPr>
        <w:t xml:space="preserve">Hori K, Marsudi S &amp; Unno H (2002) Simultaneous production of polyhydroxyalkanoates and rhamnolipids by Pseudomonas aeruginosa. </w:t>
      </w:r>
      <w:r>
        <w:rPr>
          <w:i/>
          <w:iCs/>
          <w:noProof/>
        </w:rPr>
        <w:t>Biotechnol. Bioeng.</w:t>
      </w:r>
      <w:r>
        <w:rPr>
          <w:noProof/>
        </w:rPr>
        <w:t xml:space="preserve"> </w:t>
      </w:r>
      <w:r>
        <w:rPr>
          <w:b/>
          <w:bCs/>
          <w:noProof/>
        </w:rPr>
        <w:t>78:</w:t>
      </w:r>
      <w:r>
        <w:rPr>
          <w:noProof/>
        </w:rPr>
        <w:t xml:space="preserve"> 699–707</w:t>
      </w:r>
    </w:p>
    <w:p w14:paraId="1BC829CD" w14:textId="77777777" w:rsidR="007272A4" w:rsidRDefault="007272A4">
      <w:pPr>
        <w:widowControl w:val="0"/>
        <w:autoSpaceDE w:val="0"/>
        <w:autoSpaceDN w:val="0"/>
        <w:adjustRightInd w:val="0"/>
        <w:ind w:left="720" w:hanging="720"/>
        <w:rPr>
          <w:noProof/>
        </w:rPr>
      </w:pPr>
      <w:r>
        <w:rPr>
          <w:noProof/>
        </w:rPr>
        <w:t xml:space="preserve">Inoue T, Shingaki R, Hirose S, Waki K, Mori H &amp; Fukui K (2007) Genome-wide screening of genes required for swarming motility in Escherichia coli K-12. </w:t>
      </w:r>
      <w:r>
        <w:rPr>
          <w:i/>
          <w:iCs/>
          <w:noProof/>
        </w:rPr>
        <w:t>J. Bacteriol.</w:t>
      </w:r>
      <w:r>
        <w:rPr>
          <w:noProof/>
        </w:rPr>
        <w:t xml:space="preserve"> </w:t>
      </w:r>
      <w:r>
        <w:rPr>
          <w:b/>
          <w:bCs/>
          <w:noProof/>
        </w:rPr>
        <w:t>189:</w:t>
      </w:r>
      <w:r>
        <w:rPr>
          <w:noProof/>
        </w:rPr>
        <w:t xml:space="preserve"> 950–957</w:t>
      </w:r>
    </w:p>
    <w:p w14:paraId="68F850F2" w14:textId="77777777" w:rsidR="007272A4" w:rsidRDefault="007272A4">
      <w:pPr>
        <w:widowControl w:val="0"/>
        <w:autoSpaceDE w:val="0"/>
        <w:autoSpaceDN w:val="0"/>
        <w:adjustRightInd w:val="0"/>
        <w:ind w:left="720" w:hanging="720"/>
        <w:rPr>
          <w:noProof/>
        </w:rPr>
      </w:pPr>
      <w:r>
        <w:rPr>
          <w:noProof/>
        </w:rPr>
        <w:t xml:space="preserve">Jain DK &amp; Collins DL A drop-collapsing test for screening surfactant-producing microorganisms. </w:t>
      </w:r>
      <w:r>
        <w:rPr>
          <w:i/>
          <w:iCs/>
          <w:noProof/>
        </w:rPr>
        <w:t>Thompson</w:t>
      </w:r>
    </w:p>
    <w:p w14:paraId="19464BF4" w14:textId="77777777" w:rsidR="007272A4" w:rsidRDefault="007272A4">
      <w:pPr>
        <w:widowControl w:val="0"/>
        <w:autoSpaceDE w:val="0"/>
        <w:autoSpaceDN w:val="0"/>
        <w:adjustRightInd w:val="0"/>
        <w:ind w:left="720" w:hanging="720"/>
        <w:rPr>
          <w:noProof/>
        </w:rPr>
      </w:pPr>
      <w:r>
        <w:rPr>
          <w:noProof/>
        </w:rPr>
        <w:t xml:space="preserve">Kamatkar NG &amp; Shrout JD (2011) Surface hardness impairment of quorum sensing and swarming for Pseudomonas aeruginosa. </w:t>
      </w:r>
      <w:r>
        <w:rPr>
          <w:i/>
          <w:iCs/>
          <w:noProof/>
        </w:rPr>
        <w:t>PLoS One</w:t>
      </w:r>
      <w:r>
        <w:rPr>
          <w:noProof/>
        </w:rPr>
        <w:t xml:space="preserve"> </w:t>
      </w:r>
      <w:r>
        <w:rPr>
          <w:b/>
          <w:bCs/>
          <w:noProof/>
        </w:rPr>
        <w:t>6:</w:t>
      </w:r>
      <w:r>
        <w:rPr>
          <w:noProof/>
        </w:rPr>
        <w:t xml:space="preserve"> e20888</w:t>
      </w:r>
    </w:p>
    <w:p w14:paraId="38DC82AB" w14:textId="77777777" w:rsidR="007272A4" w:rsidRDefault="007272A4">
      <w:pPr>
        <w:widowControl w:val="0"/>
        <w:autoSpaceDE w:val="0"/>
        <w:autoSpaceDN w:val="0"/>
        <w:adjustRightInd w:val="0"/>
        <w:ind w:left="720" w:hanging="720"/>
        <w:rPr>
          <w:noProof/>
        </w:rPr>
      </w:pPr>
      <w:r>
        <w:rPr>
          <w:noProof/>
        </w:rPr>
        <w:t xml:space="preserve">Kearns DB (2010) A field guide to bacterial swarming motility. </w:t>
      </w:r>
      <w:r>
        <w:rPr>
          <w:i/>
          <w:iCs/>
          <w:noProof/>
        </w:rPr>
        <w:t>Nat. Rev. Microbiol.</w:t>
      </w:r>
      <w:r>
        <w:rPr>
          <w:noProof/>
        </w:rPr>
        <w:t xml:space="preserve"> </w:t>
      </w:r>
      <w:r>
        <w:rPr>
          <w:b/>
          <w:bCs/>
          <w:noProof/>
        </w:rPr>
        <w:t>8:</w:t>
      </w:r>
      <w:r>
        <w:rPr>
          <w:noProof/>
        </w:rPr>
        <w:t xml:space="preserve"> 634–644</w:t>
      </w:r>
    </w:p>
    <w:p w14:paraId="7E8DA858" w14:textId="77777777" w:rsidR="007272A4" w:rsidRDefault="007272A4">
      <w:pPr>
        <w:widowControl w:val="0"/>
        <w:autoSpaceDE w:val="0"/>
        <w:autoSpaceDN w:val="0"/>
        <w:adjustRightInd w:val="0"/>
        <w:ind w:left="720" w:hanging="720"/>
        <w:rPr>
          <w:noProof/>
        </w:rPr>
      </w:pPr>
      <w:r>
        <w:rPr>
          <w:noProof/>
        </w:rPr>
        <w:t xml:space="preserve">Kim W &amp; Surette MG (2004) Metabolic differentiation in actively swarming Salmonella. </w:t>
      </w:r>
      <w:r>
        <w:rPr>
          <w:i/>
          <w:iCs/>
          <w:noProof/>
        </w:rPr>
        <w:t>Mol. Microbiol.</w:t>
      </w:r>
      <w:r>
        <w:rPr>
          <w:noProof/>
        </w:rPr>
        <w:t xml:space="preserve"> </w:t>
      </w:r>
      <w:r>
        <w:rPr>
          <w:b/>
          <w:bCs/>
          <w:noProof/>
        </w:rPr>
        <w:t>54:</w:t>
      </w:r>
      <w:r>
        <w:rPr>
          <w:noProof/>
        </w:rPr>
        <w:t xml:space="preserve"> 702–714</w:t>
      </w:r>
    </w:p>
    <w:p w14:paraId="1B802A16" w14:textId="77777777" w:rsidR="007272A4" w:rsidRDefault="007272A4">
      <w:pPr>
        <w:widowControl w:val="0"/>
        <w:autoSpaceDE w:val="0"/>
        <w:autoSpaceDN w:val="0"/>
        <w:adjustRightInd w:val="0"/>
        <w:ind w:left="720" w:hanging="720"/>
        <w:rPr>
          <w:noProof/>
        </w:rPr>
      </w:pPr>
      <w:r>
        <w:rPr>
          <w:noProof/>
        </w:rPr>
        <w:lastRenderedPageBreak/>
        <w:t xml:space="preserve">Klevens RM, Edwards JR, Richards CL, Horan TC, Gaynes RP, Pollock DA &amp; Cardo DM (2007) Estimating health care-associated infections and deaths in U.S. hospitals, 2002. </w:t>
      </w:r>
      <w:r>
        <w:rPr>
          <w:i/>
          <w:iCs/>
          <w:noProof/>
        </w:rPr>
        <w:t>Public Health Rep.</w:t>
      </w:r>
      <w:r>
        <w:rPr>
          <w:noProof/>
        </w:rPr>
        <w:t xml:space="preserve"> </w:t>
      </w:r>
      <w:r>
        <w:rPr>
          <w:b/>
          <w:bCs/>
          <w:noProof/>
        </w:rPr>
        <w:t>122:</w:t>
      </w:r>
      <w:r>
        <w:rPr>
          <w:noProof/>
        </w:rPr>
        <w:t xml:space="preserve"> 160–166</w:t>
      </w:r>
    </w:p>
    <w:p w14:paraId="1EDB5A0C" w14:textId="77777777" w:rsidR="007272A4" w:rsidRDefault="007272A4">
      <w:pPr>
        <w:widowControl w:val="0"/>
        <w:autoSpaceDE w:val="0"/>
        <w:autoSpaceDN w:val="0"/>
        <w:adjustRightInd w:val="0"/>
        <w:ind w:left="720" w:hanging="720"/>
        <w:rPr>
          <w:noProof/>
        </w:rPr>
      </w:pPr>
      <w:r>
        <w:rPr>
          <w:noProof/>
        </w:rPr>
        <w:t xml:space="preserve">Köhler T, Curty LK, Barja F, van Delden C &amp; Pechère JC (2000) Swarming of </w:t>
      </w:r>
      <w:r>
        <w:rPr>
          <w:i/>
          <w:iCs/>
          <w:noProof/>
        </w:rPr>
        <w:t xml:space="preserve">Pseudomonas aeruginosa </w:t>
      </w:r>
      <w:r>
        <w:rPr>
          <w:noProof/>
        </w:rPr>
        <w:t xml:space="preserve">is dependent on cell-to-cell signaling and requires flagella and pili. </w:t>
      </w:r>
      <w:r>
        <w:rPr>
          <w:i/>
          <w:iCs/>
          <w:noProof/>
        </w:rPr>
        <w:t>J. Bacteriol.</w:t>
      </w:r>
      <w:r>
        <w:rPr>
          <w:noProof/>
        </w:rPr>
        <w:t xml:space="preserve"> </w:t>
      </w:r>
      <w:r>
        <w:rPr>
          <w:b/>
          <w:bCs/>
          <w:noProof/>
        </w:rPr>
        <w:t>182:</w:t>
      </w:r>
      <w:r>
        <w:rPr>
          <w:noProof/>
        </w:rPr>
        <w:t xml:space="preserve"> 5990–5996</w:t>
      </w:r>
    </w:p>
    <w:p w14:paraId="601A3FD8" w14:textId="77777777" w:rsidR="007272A4" w:rsidRDefault="007272A4">
      <w:pPr>
        <w:widowControl w:val="0"/>
        <w:autoSpaceDE w:val="0"/>
        <w:autoSpaceDN w:val="0"/>
        <w:adjustRightInd w:val="0"/>
        <w:ind w:left="720" w:hanging="720"/>
        <w:rPr>
          <w:noProof/>
        </w:rPr>
      </w:pPr>
      <w:r>
        <w:rPr>
          <w:noProof/>
        </w:rPr>
        <w:t xml:space="preserve">Kollaran AM, Joge S, Kotian HS, Badal D, Prakash D, Mishra A, Varma M &amp; Singh V (2019) Context-Specific Requirement of Forty-Four Two-Component Loci in Pseudomonas aeruginosa Swarming. </w:t>
      </w:r>
      <w:r>
        <w:rPr>
          <w:i/>
          <w:iCs/>
          <w:noProof/>
        </w:rPr>
        <w:t>iScience</w:t>
      </w:r>
      <w:r>
        <w:rPr>
          <w:noProof/>
        </w:rPr>
        <w:t xml:space="preserve"> </w:t>
      </w:r>
      <w:r>
        <w:rPr>
          <w:b/>
          <w:bCs/>
          <w:noProof/>
        </w:rPr>
        <w:t>13:</w:t>
      </w:r>
      <w:r>
        <w:rPr>
          <w:noProof/>
        </w:rPr>
        <w:t xml:space="preserve"> 305–317</w:t>
      </w:r>
    </w:p>
    <w:p w14:paraId="6A10383A" w14:textId="77777777" w:rsidR="007272A4" w:rsidRDefault="007272A4">
      <w:pPr>
        <w:widowControl w:val="0"/>
        <w:autoSpaceDE w:val="0"/>
        <w:autoSpaceDN w:val="0"/>
        <w:adjustRightInd w:val="0"/>
        <w:ind w:left="720" w:hanging="720"/>
        <w:rPr>
          <w:noProof/>
        </w:rPr>
      </w:pPr>
      <w:r>
        <w:rPr>
          <w:noProof/>
        </w:rPr>
        <w:t xml:space="preserve">Lee DD &amp; Seung HS (1999) Learning the parts of objects by non-negative matrix factorization. </w:t>
      </w:r>
      <w:r>
        <w:rPr>
          <w:i/>
          <w:iCs/>
          <w:noProof/>
        </w:rPr>
        <w:t>Nature</w:t>
      </w:r>
      <w:r>
        <w:rPr>
          <w:noProof/>
        </w:rPr>
        <w:t xml:space="preserve"> </w:t>
      </w:r>
      <w:r>
        <w:rPr>
          <w:b/>
          <w:bCs/>
          <w:noProof/>
        </w:rPr>
        <w:t>401:</w:t>
      </w:r>
      <w:r>
        <w:rPr>
          <w:noProof/>
        </w:rPr>
        <w:t xml:space="preserve"> 788–791</w:t>
      </w:r>
    </w:p>
    <w:p w14:paraId="0B4A0574" w14:textId="77777777" w:rsidR="007272A4" w:rsidRDefault="007272A4">
      <w:pPr>
        <w:widowControl w:val="0"/>
        <w:autoSpaceDE w:val="0"/>
        <w:autoSpaceDN w:val="0"/>
        <w:adjustRightInd w:val="0"/>
        <w:ind w:left="720" w:hanging="720"/>
        <w:rPr>
          <w:noProof/>
        </w:rPr>
      </w:pPr>
      <w:r>
        <w:rPr>
          <w:noProof/>
        </w:rPr>
        <w:t xml:space="preserve">Lequette Y, Lee J-H, Ledgham F, Lazdunski A &amp; Greenberg EP (2006) A distinct QscR regulon in the Pseudomonas aeruginosa quorum-sensing circuit. </w:t>
      </w:r>
      <w:r>
        <w:rPr>
          <w:i/>
          <w:iCs/>
          <w:noProof/>
        </w:rPr>
        <w:t>J. Bacteriol.</w:t>
      </w:r>
      <w:r>
        <w:rPr>
          <w:noProof/>
        </w:rPr>
        <w:t xml:space="preserve"> </w:t>
      </w:r>
      <w:r>
        <w:rPr>
          <w:b/>
          <w:bCs/>
          <w:noProof/>
        </w:rPr>
        <w:t>188:</w:t>
      </w:r>
      <w:r>
        <w:rPr>
          <w:noProof/>
        </w:rPr>
        <w:t xml:space="preserve"> 3365–3370</w:t>
      </w:r>
    </w:p>
    <w:p w14:paraId="31BFFAB3" w14:textId="77777777" w:rsidR="007272A4" w:rsidRDefault="007272A4">
      <w:pPr>
        <w:widowControl w:val="0"/>
        <w:autoSpaceDE w:val="0"/>
        <w:autoSpaceDN w:val="0"/>
        <w:adjustRightInd w:val="0"/>
        <w:ind w:left="720" w:hanging="720"/>
        <w:rPr>
          <w:noProof/>
        </w:rPr>
      </w:pPr>
      <w:r>
        <w:rPr>
          <w:noProof/>
        </w:rPr>
        <w:t xml:space="preserve">Liao C, Blanchard AE &amp; Lu T (2017) An integrative circuit-host modelling framework for predicting synthetic gene network behaviours. </w:t>
      </w:r>
      <w:r>
        <w:rPr>
          <w:i/>
          <w:iCs/>
          <w:noProof/>
        </w:rPr>
        <w:t>Nat. Microbiol.</w:t>
      </w:r>
      <w:r>
        <w:rPr>
          <w:noProof/>
        </w:rPr>
        <w:t xml:space="preserve"> </w:t>
      </w:r>
      <w:r>
        <w:rPr>
          <w:b/>
          <w:bCs/>
          <w:noProof/>
        </w:rPr>
        <w:t>2:</w:t>
      </w:r>
      <w:r>
        <w:rPr>
          <w:noProof/>
        </w:rPr>
        <w:t xml:space="preserve"> 1658–1666</w:t>
      </w:r>
    </w:p>
    <w:p w14:paraId="2D016A6A" w14:textId="77777777" w:rsidR="007272A4" w:rsidRDefault="007272A4">
      <w:pPr>
        <w:widowControl w:val="0"/>
        <w:autoSpaceDE w:val="0"/>
        <w:autoSpaceDN w:val="0"/>
        <w:adjustRightInd w:val="0"/>
        <w:ind w:left="720" w:hanging="720"/>
        <w:rPr>
          <w:noProof/>
        </w:rPr>
      </w:pPr>
      <w:r>
        <w:rPr>
          <w:noProof/>
        </w:rPr>
        <w:t xml:space="preserve">Luo Y, Zhao K, Baker AE, Kuchma SL, Coggan KA, Wolfgang MC, Wong GC &amp; O’Toole GA (2015) A hierarchical cascade of second messengers regulates </w:t>
      </w:r>
      <w:r>
        <w:rPr>
          <w:i/>
          <w:iCs/>
          <w:noProof/>
        </w:rPr>
        <w:t>Pseudomonas aeruginosa</w:t>
      </w:r>
      <w:r>
        <w:rPr>
          <w:noProof/>
        </w:rPr>
        <w:t xml:space="preserve"> surface behaviors. </w:t>
      </w:r>
      <w:r>
        <w:rPr>
          <w:i/>
          <w:iCs/>
          <w:noProof/>
        </w:rPr>
        <w:t>MBio</w:t>
      </w:r>
      <w:r>
        <w:rPr>
          <w:noProof/>
        </w:rPr>
        <w:t xml:space="preserve"> </w:t>
      </w:r>
      <w:r>
        <w:rPr>
          <w:b/>
          <w:bCs/>
          <w:noProof/>
        </w:rPr>
        <w:t>6:</w:t>
      </w:r>
    </w:p>
    <w:p w14:paraId="2A5C1FA1" w14:textId="77777777" w:rsidR="007272A4" w:rsidRDefault="007272A4">
      <w:pPr>
        <w:widowControl w:val="0"/>
        <w:autoSpaceDE w:val="0"/>
        <w:autoSpaceDN w:val="0"/>
        <w:adjustRightInd w:val="0"/>
        <w:ind w:left="720" w:hanging="720"/>
        <w:rPr>
          <w:noProof/>
        </w:rPr>
      </w:pPr>
      <w:r>
        <w:rPr>
          <w:noProof/>
        </w:rPr>
        <w:t xml:space="preserve">Mattingly AE, Kamatkar NG, Borlee BR &amp; Shrout JD (2018) Multiple Environmental Factors Influence the Importance of the Phosphodiesterase DipA upon </w:t>
      </w:r>
      <w:r>
        <w:rPr>
          <w:i/>
          <w:iCs/>
          <w:noProof/>
        </w:rPr>
        <w:t>Pseudomonas aeruginosa</w:t>
      </w:r>
      <w:r>
        <w:rPr>
          <w:noProof/>
        </w:rPr>
        <w:t xml:space="preserve"> Swarming. </w:t>
      </w:r>
      <w:r>
        <w:rPr>
          <w:i/>
          <w:iCs/>
          <w:noProof/>
        </w:rPr>
        <w:t>Appl. Environ. Microbiol.</w:t>
      </w:r>
      <w:r>
        <w:rPr>
          <w:noProof/>
        </w:rPr>
        <w:t xml:space="preserve"> </w:t>
      </w:r>
      <w:r>
        <w:rPr>
          <w:b/>
          <w:bCs/>
          <w:noProof/>
        </w:rPr>
        <w:t>84:</w:t>
      </w:r>
    </w:p>
    <w:p w14:paraId="2B362307" w14:textId="77777777" w:rsidR="007272A4" w:rsidRDefault="007272A4">
      <w:pPr>
        <w:widowControl w:val="0"/>
        <w:autoSpaceDE w:val="0"/>
        <w:autoSpaceDN w:val="0"/>
        <w:adjustRightInd w:val="0"/>
        <w:ind w:left="720" w:hanging="720"/>
        <w:rPr>
          <w:noProof/>
        </w:rPr>
      </w:pPr>
      <w:r>
        <w:rPr>
          <w:noProof/>
        </w:rPr>
        <w:t xml:space="preserve">Medina G, Juárez K, Valderrama B &amp; Soberón-Chávez G (2003) Mechanism of Pseudomonas aeruginosa RhlR transcriptional regulation of the rhlAB promoter. </w:t>
      </w:r>
      <w:r>
        <w:rPr>
          <w:i/>
          <w:iCs/>
          <w:noProof/>
        </w:rPr>
        <w:t>J. Bacteriol.</w:t>
      </w:r>
      <w:r>
        <w:rPr>
          <w:noProof/>
        </w:rPr>
        <w:t xml:space="preserve"> </w:t>
      </w:r>
      <w:r>
        <w:rPr>
          <w:b/>
          <w:bCs/>
          <w:noProof/>
        </w:rPr>
        <w:t>185:</w:t>
      </w:r>
      <w:r>
        <w:rPr>
          <w:noProof/>
        </w:rPr>
        <w:t xml:space="preserve"> 5976–5983</w:t>
      </w:r>
    </w:p>
    <w:p w14:paraId="56EA9E94" w14:textId="77777777" w:rsidR="007272A4" w:rsidRDefault="007272A4">
      <w:pPr>
        <w:widowControl w:val="0"/>
        <w:autoSpaceDE w:val="0"/>
        <w:autoSpaceDN w:val="0"/>
        <w:adjustRightInd w:val="0"/>
        <w:ind w:left="720" w:hanging="720"/>
        <w:rPr>
          <w:noProof/>
        </w:rPr>
      </w:pPr>
      <w:r>
        <w:rPr>
          <w:noProof/>
        </w:rPr>
        <w:t xml:space="preserve">Mellbye B &amp; Schuster M (2014) Physiological framework for the regulation of quorum sensing-dependent public goods in Pseudomonas aeruginosa. </w:t>
      </w:r>
      <w:r>
        <w:rPr>
          <w:i/>
          <w:iCs/>
          <w:noProof/>
        </w:rPr>
        <w:t>J. Bacteriol.</w:t>
      </w:r>
      <w:r>
        <w:rPr>
          <w:noProof/>
        </w:rPr>
        <w:t xml:space="preserve"> </w:t>
      </w:r>
      <w:r>
        <w:rPr>
          <w:b/>
          <w:bCs/>
          <w:noProof/>
        </w:rPr>
        <w:t>196:</w:t>
      </w:r>
      <w:r>
        <w:rPr>
          <w:noProof/>
        </w:rPr>
        <w:t xml:space="preserve"> 1155–1164</w:t>
      </w:r>
    </w:p>
    <w:p w14:paraId="01D28835" w14:textId="77777777" w:rsidR="007272A4" w:rsidRDefault="007272A4">
      <w:pPr>
        <w:widowControl w:val="0"/>
        <w:autoSpaceDE w:val="0"/>
        <w:autoSpaceDN w:val="0"/>
        <w:adjustRightInd w:val="0"/>
        <w:ind w:left="720" w:hanging="720"/>
        <w:rPr>
          <w:noProof/>
        </w:rPr>
      </w:pPr>
      <w:r>
        <w:rPr>
          <w:noProof/>
        </w:rPr>
        <w:t xml:space="preserve">Mohamed FA, Shaker GH &amp; Askoura MM (2020) Oxidative Stress Influences Pseudomonas aeruginosa Susceptibility to Antibiotics and Reduces Its Pathogenesis in Host. </w:t>
      </w:r>
      <w:r>
        <w:rPr>
          <w:i/>
          <w:iCs/>
          <w:noProof/>
        </w:rPr>
        <w:t>Curr Microbiol</w:t>
      </w:r>
    </w:p>
    <w:p w14:paraId="04C01713" w14:textId="77777777" w:rsidR="007272A4" w:rsidRDefault="007272A4">
      <w:pPr>
        <w:widowControl w:val="0"/>
        <w:autoSpaceDE w:val="0"/>
        <w:autoSpaceDN w:val="0"/>
        <w:adjustRightInd w:val="0"/>
        <w:ind w:left="720" w:hanging="720"/>
        <w:rPr>
          <w:noProof/>
        </w:rPr>
      </w:pPr>
      <w:r>
        <w:rPr>
          <w:noProof/>
        </w:rPr>
        <w:t xml:space="preserve">Monaco H, Sereno T, Liu K, Reagor C, Deforet M &amp; Xavier JB (2020) Spatial-temporal dynamics of a microbial cooperative behavior robust to cheating. </w:t>
      </w:r>
      <w:r>
        <w:rPr>
          <w:i/>
          <w:iCs/>
          <w:noProof/>
        </w:rPr>
        <w:t>BioRxiv</w:t>
      </w:r>
    </w:p>
    <w:p w14:paraId="5841E1C2" w14:textId="77777777" w:rsidR="007272A4" w:rsidRDefault="007272A4">
      <w:pPr>
        <w:widowControl w:val="0"/>
        <w:autoSpaceDE w:val="0"/>
        <w:autoSpaceDN w:val="0"/>
        <w:adjustRightInd w:val="0"/>
        <w:ind w:left="720" w:hanging="720"/>
        <w:rPr>
          <w:noProof/>
        </w:rPr>
      </w:pPr>
      <w:r>
        <w:rPr>
          <w:noProof/>
        </w:rPr>
        <w:t>Nogales J, Gudmundsson S, Duque E, Ramos JL &amp; Palsson BO (2017) Expanding The Computable Reactome In </w:t>
      </w:r>
      <w:r>
        <w:rPr>
          <w:i/>
          <w:iCs/>
          <w:noProof/>
        </w:rPr>
        <w:t>Pseudomonas putida</w:t>
      </w:r>
      <w:r>
        <w:rPr>
          <w:noProof/>
        </w:rPr>
        <w:t xml:space="preserve"> Reveals Metabolic Cycles Providing Robustness. </w:t>
      </w:r>
      <w:r>
        <w:rPr>
          <w:i/>
          <w:iCs/>
          <w:noProof/>
        </w:rPr>
        <w:t>BioRxiv</w:t>
      </w:r>
    </w:p>
    <w:p w14:paraId="727EC69A" w14:textId="77777777" w:rsidR="007272A4" w:rsidRDefault="007272A4">
      <w:pPr>
        <w:widowControl w:val="0"/>
        <w:autoSpaceDE w:val="0"/>
        <w:autoSpaceDN w:val="0"/>
        <w:adjustRightInd w:val="0"/>
        <w:ind w:left="720" w:hanging="720"/>
        <w:rPr>
          <w:noProof/>
        </w:rPr>
      </w:pPr>
      <w:r>
        <w:rPr>
          <w:noProof/>
        </w:rPr>
        <w:t xml:space="preserve">Nogales J, Mueller J, Gudmundsson S, Canalejo FJ, Duque E, Monk J, Feist AM, Ramos JL, Niu W &amp; Palsson BO (2020) High-quality genome-scale metabolic modelling of Pseudomonas putida highlights its broad metabolic capabilities. </w:t>
      </w:r>
      <w:r>
        <w:rPr>
          <w:i/>
          <w:iCs/>
          <w:noProof/>
        </w:rPr>
        <w:t>Environ. Microbiol.</w:t>
      </w:r>
      <w:r>
        <w:rPr>
          <w:noProof/>
        </w:rPr>
        <w:t xml:space="preserve"> </w:t>
      </w:r>
      <w:r>
        <w:rPr>
          <w:b/>
          <w:bCs/>
          <w:noProof/>
        </w:rPr>
        <w:t>22:</w:t>
      </w:r>
      <w:r>
        <w:rPr>
          <w:noProof/>
        </w:rPr>
        <w:t xml:space="preserve"> 255–269</w:t>
      </w:r>
    </w:p>
    <w:p w14:paraId="0495EB86" w14:textId="77777777" w:rsidR="007272A4" w:rsidRDefault="007272A4">
      <w:pPr>
        <w:widowControl w:val="0"/>
        <w:autoSpaceDE w:val="0"/>
        <w:autoSpaceDN w:val="0"/>
        <w:adjustRightInd w:val="0"/>
        <w:ind w:left="720" w:hanging="720"/>
        <w:rPr>
          <w:noProof/>
        </w:rPr>
      </w:pPr>
      <w:r>
        <w:rPr>
          <w:noProof/>
        </w:rPr>
        <w:t xml:space="preserve">Overhage J, Lewenza S, Marr AK &amp; Hancock REW (2007) Identification of genes involved in swarming motility using a </w:t>
      </w:r>
      <w:r>
        <w:rPr>
          <w:i/>
          <w:iCs/>
          <w:noProof/>
        </w:rPr>
        <w:t>Pseudomonas aeruginosa</w:t>
      </w:r>
      <w:r>
        <w:rPr>
          <w:noProof/>
        </w:rPr>
        <w:t xml:space="preserve"> PAO1 mini-Tn5-lux mutant library. </w:t>
      </w:r>
      <w:r>
        <w:rPr>
          <w:i/>
          <w:iCs/>
          <w:noProof/>
        </w:rPr>
        <w:t>J. Bacteriol.</w:t>
      </w:r>
      <w:r>
        <w:rPr>
          <w:noProof/>
        </w:rPr>
        <w:t xml:space="preserve"> </w:t>
      </w:r>
      <w:r>
        <w:rPr>
          <w:b/>
          <w:bCs/>
          <w:noProof/>
        </w:rPr>
        <w:t>189:</w:t>
      </w:r>
      <w:r>
        <w:rPr>
          <w:noProof/>
        </w:rPr>
        <w:t xml:space="preserve"> 2164–2169</w:t>
      </w:r>
    </w:p>
    <w:p w14:paraId="0679249D" w14:textId="77777777" w:rsidR="007272A4" w:rsidRDefault="007272A4">
      <w:pPr>
        <w:widowControl w:val="0"/>
        <w:autoSpaceDE w:val="0"/>
        <w:autoSpaceDN w:val="0"/>
        <w:adjustRightInd w:val="0"/>
        <w:ind w:left="720" w:hanging="720"/>
        <w:rPr>
          <w:noProof/>
        </w:rPr>
      </w:pPr>
      <w:r>
        <w:rPr>
          <w:noProof/>
        </w:rPr>
        <w:t xml:space="preserve">Pessi G &amp; Haas D (2000) Transcriptional control of the hydrogen cyanide biosynthetic genes hcnABC by the anaerobic regulator ANR and the quorum-sensing regulators LasR and RhlR in Pseudomonas aeruginosa. </w:t>
      </w:r>
      <w:r>
        <w:rPr>
          <w:i/>
          <w:iCs/>
          <w:noProof/>
        </w:rPr>
        <w:t>J. Bacteriol.</w:t>
      </w:r>
      <w:r>
        <w:rPr>
          <w:noProof/>
        </w:rPr>
        <w:t xml:space="preserve"> </w:t>
      </w:r>
      <w:r>
        <w:rPr>
          <w:b/>
          <w:bCs/>
          <w:noProof/>
        </w:rPr>
        <w:t>182:</w:t>
      </w:r>
      <w:r>
        <w:rPr>
          <w:noProof/>
        </w:rPr>
        <w:t xml:space="preserve"> 6940–6949</w:t>
      </w:r>
    </w:p>
    <w:p w14:paraId="707E3F99" w14:textId="77777777" w:rsidR="007272A4" w:rsidRDefault="007272A4">
      <w:pPr>
        <w:widowControl w:val="0"/>
        <w:autoSpaceDE w:val="0"/>
        <w:autoSpaceDN w:val="0"/>
        <w:adjustRightInd w:val="0"/>
        <w:ind w:left="720" w:hanging="720"/>
        <w:rPr>
          <w:noProof/>
        </w:rPr>
      </w:pPr>
      <w:r>
        <w:rPr>
          <w:noProof/>
        </w:rPr>
        <w:t xml:space="preserve">Pham TH, Webb JS &amp; Rehm BHA (2004) The role of polyhydroxyalkanoate biosynthesis by Pseudomonas aeruginosa in rhamnolipid and alginate production as well as stress tolerance and biofilm formation. </w:t>
      </w:r>
      <w:r>
        <w:rPr>
          <w:i/>
          <w:iCs/>
          <w:noProof/>
        </w:rPr>
        <w:t>Microbiology (Reading, Engl.)</w:t>
      </w:r>
      <w:r>
        <w:rPr>
          <w:noProof/>
        </w:rPr>
        <w:t xml:space="preserve"> </w:t>
      </w:r>
      <w:r>
        <w:rPr>
          <w:b/>
          <w:bCs/>
          <w:noProof/>
        </w:rPr>
        <w:t>150:</w:t>
      </w:r>
      <w:r>
        <w:rPr>
          <w:noProof/>
        </w:rPr>
        <w:t xml:space="preserve"> 3405–3413</w:t>
      </w:r>
    </w:p>
    <w:p w14:paraId="365AC300" w14:textId="77777777" w:rsidR="007272A4" w:rsidRDefault="007272A4">
      <w:pPr>
        <w:widowControl w:val="0"/>
        <w:autoSpaceDE w:val="0"/>
        <w:autoSpaceDN w:val="0"/>
        <w:adjustRightInd w:val="0"/>
        <w:ind w:left="720" w:hanging="720"/>
        <w:rPr>
          <w:noProof/>
        </w:rPr>
      </w:pPr>
      <w:r>
        <w:rPr>
          <w:noProof/>
        </w:rPr>
        <w:t xml:space="preserve">Picart S FELLA: an R package to enrich metabolomics data. </w:t>
      </w:r>
      <w:r>
        <w:rPr>
          <w:i/>
          <w:iCs/>
          <w:noProof/>
        </w:rPr>
        <w:t>Armada</w:t>
      </w:r>
    </w:p>
    <w:p w14:paraId="52F79890" w14:textId="77777777" w:rsidR="007272A4" w:rsidRDefault="007272A4">
      <w:pPr>
        <w:widowControl w:val="0"/>
        <w:autoSpaceDE w:val="0"/>
        <w:autoSpaceDN w:val="0"/>
        <w:adjustRightInd w:val="0"/>
        <w:ind w:left="720" w:hanging="720"/>
        <w:rPr>
          <w:noProof/>
        </w:rPr>
      </w:pPr>
      <w:r>
        <w:rPr>
          <w:noProof/>
        </w:rPr>
        <w:lastRenderedPageBreak/>
        <w:t xml:space="preserve">Picart-Armada S, Fernández-Albert F, Vinaixa M, Yanes O &amp; Perera-Lluna A (2018) FELLA: an R package to enrich metabolomics data. </w:t>
      </w:r>
      <w:r>
        <w:rPr>
          <w:i/>
          <w:iCs/>
          <w:noProof/>
        </w:rPr>
        <w:t>BMC Bioinformatics</w:t>
      </w:r>
      <w:r>
        <w:rPr>
          <w:noProof/>
        </w:rPr>
        <w:t xml:space="preserve"> </w:t>
      </w:r>
      <w:r>
        <w:rPr>
          <w:b/>
          <w:bCs/>
          <w:noProof/>
        </w:rPr>
        <w:t>19:</w:t>
      </w:r>
      <w:r>
        <w:rPr>
          <w:noProof/>
        </w:rPr>
        <w:t xml:space="preserve"> 538</w:t>
      </w:r>
    </w:p>
    <w:p w14:paraId="7FA4A3AD" w14:textId="77777777" w:rsidR="007272A4" w:rsidRDefault="007272A4">
      <w:pPr>
        <w:widowControl w:val="0"/>
        <w:autoSpaceDE w:val="0"/>
        <w:autoSpaceDN w:val="0"/>
        <w:adjustRightInd w:val="0"/>
        <w:ind w:left="720" w:hanging="720"/>
        <w:rPr>
          <w:noProof/>
        </w:rPr>
      </w:pPr>
      <w:r>
        <w:rPr>
          <w:noProof/>
        </w:rPr>
        <w:t xml:space="preserve">Puertollano MA, Puertollano E, de Cienfuegos GÁ &amp; de Pablo MA (2011) Dietary antioxidants: immunity and host defense. </w:t>
      </w:r>
      <w:r>
        <w:rPr>
          <w:i/>
          <w:iCs/>
          <w:noProof/>
        </w:rPr>
        <w:t>Curr. Top. Med. Chem.</w:t>
      </w:r>
      <w:r>
        <w:rPr>
          <w:noProof/>
        </w:rPr>
        <w:t xml:space="preserve"> </w:t>
      </w:r>
      <w:r>
        <w:rPr>
          <w:b/>
          <w:bCs/>
          <w:noProof/>
        </w:rPr>
        <w:t>11:</w:t>
      </w:r>
      <w:r>
        <w:rPr>
          <w:noProof/>
        </w:rPr>
        <w:t xml:space="preserve"> 1752–1766</w:t>
      </w:r>
    </w:p>
    <w:p w14:paraId="6A281C1B" w14:textId="77777777" w:rsidR="007272A4" w:rsidRDefault="007272A4">
      <w:pPr>
        <w:widowControl w:val="0"/>
        <w:autoSpaceDE w:val="0"/>
        <w:autoSpaceDN w:val="0"/>
        <w:adjustRightInd w:val="0"/>
        <w:ind w:left="720" w:hanging="720"/>
        <w:rPr>
          <w:noProof/>
        </w:rPr>
      </w:pPr>
      <w:r>
        <w:rPr>
          <w:noProof/>
        </w:rPr>
        <w:t xml:space="preserve">Py B &amp; Barras F (2010) Building Fe-S proteins: bacterial strategies. </w:t>
      </w:r>
      <w:r>
        <w:rPr>
          <w:i/>
          <w:iCs/>
          <w:noProof/>
        </w:rPr>
        <w:t>Nat. Rev. Microbiol.</w:t>
      </w:r>
      <w:r>
        <w:rPr>
          <w:noProof/>
        </w:rPr>
        <w:t xml:space="preserve"> </w:t>
      </w:r>
      <w:r>
        <w:rPr>
          <w:b/>
          <w:bCs/>
          <w:noProof/>
        </w:rPr>
        <w:t>8:</w:t>
      </w:r>
      <w:r>
        <w:rPr>
          <w:noProof/>
        </w:rPr>
        <w:t xml:space="preserve"> 436–446</w:t>
      </w:r>
    </w:p>
    <w:p w14:paraId="1FCB262E" w14:textId="77777777" w:rsidR="007272A4" w:rsidRDefault="007272A4">
      <w:pPr>
        <w:widowControl w:val="0"/>
        <w:autoSpaceDE w:val="0"/>
        <w:autoSpaceDN w:val="0"/>
        <w:adjustRightInd w:val="0"/>
        <w:ind w:left="720" w:hanging="720"/>
        <w:rPr>
          <w:noProof/>
        </w:rPr>
      </w:pPr>
      <w:r>
        <w:rPr>
          <w:noProof/>
        </w:rPr>
        <w:t xml:space="preserve">Redestig H, Fukushima A, Stenlund H, Moritz T, Arita M, Saito K &amp; Kusano M (2009) Compensation for systematic cross-contribution improves normalization of mass spectrometry based metabolomics data. </w:t>
      </w:r>
      <w:r>
        <w:rPr>
          <w:i/>
          <w:iCs/>
          <w:noProof/>
        </w:rPr>
        <w:t>Anal. Chem.</w:t>
      </w:r>
      <w:r>
        <w:rPr>
          <w:noProof/>
        </w:rPr>
        <w:t xml:space="preserve"> </w:t>
      </w:r>
      <w:r>
        <w:rPr>
          <w:b/>
          <w:bCs/>
          <w:noProof/>
        </w:rPr>
        <w:t>81:</w:t>
      </w:r>
      <w:r>
        <w:rPr>
          <w:noProof/>
        </w:rPr>
        <w:t xml:space="preserve"> 7974–7980</w:t>
      </w:r>
    </w:p>
    <w:p w14:paraId="4F847B8A" w14:textId="77777777" w:rsidR="007272A4" w:rsidRDefault="007272A4">
      <w:pPr>
        <w:widowControl w:val="0"/>
        <w:autoSpaceDE w:val="0"/>
        <w:autoSpaceDN w:val="0"/>
        <w:adjustRightInd w:val="0"/>
        <w:ind w:left="720" w:hanging="720"/>
        <w:rPr>
          <w:noProof/>
        </w:rPr>
      </w:pPr>
      <w:r>
        <w:rPr>
          <w:noProof/>
        </w:rPr>
        <w:t xml:space="preserve">Reese AT, Pereira FC, Schintlmeister A, Berry D, Wagner M, Hale LP, Wu A, Jiang S, Durand HK, Zhou X, Premont RT, Diehl AM, O’Connell TM, Alberts SC, Kartzinel TR, Pringle RM, Dunn RR, Wright JP &amp; David LA (2018) Microbial nitrogen limitation in the mammalian large intestine. </w:t>
      </w:r>
      <w:r>
        <w:rPr>
          <w:i/>
          <w:iCs/>
          <w:noProof/>
        </w:rPr>
        <w:t>Nat. Microbiol.</w:t>
      </w:r>
      <w:r>
        <w:rPr>
          <w:noProof/>
        </w:rPr>
        <w:t xml:space="preserve"> </w:t>
      </w:r>
      <w:r>
        <w:rPr>
          <w:b/>
          <w:bCs/>
          <w:noProof/>
        </w:rPr>
        <w:t>3:</w:t>
      </w:r>
      <w:r>
        <w:rPr>
          <w:noProof/>
        </w:rPr>
        <w:t xml:space="preserve"> 1441–1450</w:t>
      </w:r>
    </w:p>
    <w:p w14:paraId="28844C41" w14:textId="77777777" w:rsidR="007272A4" w:rsidRDefault="007272A4">
      <w:pPr>
        <w:widowControl w:val="0"/>
        <w:autoSpaceDE w:val="0"/>
        <w:autoSpaceDN w:val="0"/>
        <w:adjustRightInd w:val="0"/>
        <w:ind w:left="720" w:hanging="720"/>
        <w:rPr>
          <w:noProof/>
        </w:rPr>
      </w:pPr>
      <w:r>
        <w:rPr>
          <w:noProof/>
        </w:rPr>
        <w:t xml:space="preserve">Schmidt R, Ulanova D, Wick LY, Bode HB &amp; Garbeva P (2019) Microbe-driven chemical ecology: past, present and future. </w:t>
      </w:r>
      <w:r>
        <w:rPr>
          <w:i/>
          <w:iCs/>
          <w:noProof/>
        </w:rPr>
        <w:t>ISME J.</w:t>
      </w:r>
      <w:r>
        <w:rPr>
          <w:noProof/>
        </w:rPr>
        <w:t xml:space="preserve"> </w:t>
      </w:r>
      <w:r>
        <w:rPr>
          <w:b/>
          <w:bCs/>
          <w:noProof/>
        </w:rPr>
        <w:t>13:</w:t>
      </w:r>
      <w:r>
        <w:rPr>
          <w:noProof/>
        </w:rPr>
        <w:t xml:space="preserve"> 2656–2663</w:t>
      </w:r>
    </w:p>
    <w:p w14:paraId="766E1B66" w14:textId="77777777" w:rsidR="007272A4" w:rsidRDefault="007272A4">
      <w:pPr>
        <w:widowControl w:val="0"/>
        <w:autoSpaceDE w:val="0"/>
        <w:autoSpaceDN w:val="0"/>
        <w:adjustRightInd w:val="0"/>
        <w:ind w:left="720" w:hanging="720"/>
        <w:rPr>
          <w:noProof/>
        </w:rPr>
      </w:pPr>
      <w:r>
        <w:rPr>
          <w:noProof/>
        </w:rPr>
        <w:t xml:space="preserve">Smith E &amp; Morowitz HJ (2004) Universality in intermediary metabolism. </w:t>
      </w:r>
      <w:r>
        <w:rPr>
          <w:i/>
          <w:iCs/>
          <w:noProof/>
        </w:rPr>
        <w:t>Proc. Natl. Acad. Sci. USA</w:t>
      </w:r>
      <w:r>
        <w:rPr>
          <w:noProof/>
        </w:rPr>
        <w:t xml:space="preserve"> </w:t>
      </w:r>
      <w:r>
        <w:rPr>
          <w:b/>
          <w:bCs/>
          <w:noProof/>
        </w:rPr>
        <w:t>101:</w:t>
      </w:r>
      <w:r>
        <w:rPr>
          <w:noProof/>
        </w:rPr>
        <w:t xml:space="preserve"> 13168–13173</w:t>
      </w:r>
    </w:p>
    <w:p w14:paraId="791E0453" w14:textId="77777777" w:rsidR="007272A4" w:rsidRDefault="007272A4">
      <w:pPr>
        <w:widowControl w:val="0"/>
        <w:autoSpaceDE w:val="0"/>
        <w:autoSpaceDN w:val="0"/>
        <w:adjustRightInd w:val="0"/>
        <w:ind w:left="720" w:hanging="720"/>
        <w:rPr>
          <w:noProof/>
        </w:rPr>
      </w:pPr>
      <w:r>
        <w:rPr>
          <w:noProof/>
        </w:rPr>
        <w:t xml:space="preserve">Stickland HG, Davenport PW, Lilley KS, Griffin JL &amp; Welch M (2010) Mutation of nfxB causes global changes in the physiology and metabolism of Pseudomonas aeruginosa. </w:t>
      </w:r>
      <w:r>
        <w:rPr>
          <w:i/>
          <w:iCs/>
          <w:noProof/>
        </w:rPr>
        <w:t>J. Proteome Res.</w:t>
      </w:r>
      <w:r>
        <w:rPr>
          <w:noProof/>
        </w:rPr>
        <w:t xml:space="preserve"> </w:t>
      </w:r>
      <w:r>
        <w:rPr>
          <w:b/>
          <w:bCs/>
          <w:noProof/>
        </w:rPr>
        <w:t>9:</w:t>
      </w:r>
      <w:r>
        <w:rPr>
          <w:noProof/>
        </w:rPr>
        <w:t xml:space="preserve"> 2957–2967</w:t>
      </w:r>
    </w:p>
    <w:p w14:paraId="0F98D021" w14:textId="77777777" w:rsidR="007272A4" w:rsidRDefault="007272A4">
      <w:pPr>
        <w:widowControl w:val="0"/>
        <w:autoSpaceDE w:val="0"/>
        <w:autoSpaceDN w:val="0"/>
        <w:adjustRightInd w:val="0"/>
        <w:ind w:left="720" w:hanging="720"/>
        <w:rPr>
          <w:noProof/>
        </w:rPr>
      </w:pPr>
      <w:r>
        <w:rPr>
          <w:noProof/>
        </w:rPr>
        <w:t xml:space="preserve">Szenk M, Dill KA &amp; de Graff AMR (2017) Why Do Fast-Growing Bacteria Enter Overflow Metabolism? Testing the Membrane Real Estate Hypothesis. </w:t>
      </w:r>
      <w:r>
        <w:rPr>
          <w:i/>
          <w:iCs/>
          <w:noProof/>
        </w:rPr>
        <w:t>Cell Syst.</w:t>
      </w:r>
      <w:r>
        <w:rPr>
          <w:noProof/>
        </w:rPr>
        <w:t xml:space="preserve"> </w:t>
      </w:r>
      <w:r>
        <w:rPr>
          <w:b/>
          <w:bCs/>
          <w:noProof/>
        </w:rPr>
        <w:t>5:</w:t>
      </w:r>
      <w:r>
        <w:rPr>
          <w:noProof/>
        </w:rPr>
        <w:t xml:space="preserve"> 95–104</w:t>
      </w:r>
    </w:p>
    <w:p w14:paraId="74752BB8" w14:textId="77777777" w:rsidR="007272A4" w:rsidRDefault="007272A4">
      <w:pPr>
        <w:widowControl w:val="0"/>
        <w:autoSpaceDE w:val="0"/>
        <w:autoSpaceDN w:val="0"/>
        <w:adjustRightInd w:val="0"/>
        <w:ind w:left="720" w:hanging="720"/>
        <w:rPr>
          <w:noProof/>
        </w:rPr>
      </w:pPr>
      <w:r>
        <w:rPr>
          <w:noProof/>
        </w:rPr>
        <w:t xml:space="preserve">Takaya A, Tabuchi F, Tsuchiya H, Isogai E &amp; Yamamoto T (2008) Negative regulation of quorum-sensing systems in Pseudomonas aeruginosa by ATP-dependent Lon protease. </w:t>
      </w:r>
      <w:r>
        <w:rPr>
          <w:i/>
          <w:iCs/>
          <w:noProof/>
        </w:rPr>
        <w:t>J. Bacteriol.</w:t>
      </w:r>
      <w:r>
        <w:rPr>
          <w:noProof/>
        </w:rPr>
        <w:t xml:space="preserve"> </w:t>
      </w:r>
      <w:r>
        <w:rPr>
          <w:b/>
          <w:bCs/>
          <w:noProof/>
        </w:rPr>
        <w:t>190:</w:t>
      </w:r>
      <w:r>
        <w:rPr>
          <w:noProof/>
        </w:rPr>
        <w:t xml:space="preserve"> 4181–4188</w:t>
      </w:r>
    </w:p>
    <w:p w14:paraId="4E1B38B7" w14:textId="77777777" w:rsidR="007272A4" w:rsidRDefault="007272A4">
      <w:pPr>
        <w:widowControl w:val="0"/>
        <w:autoSpaceDE w:val="0"/>
        <w:autoSpaceDN w:val="0"/>
        <w:adjustRightInd w:val="0"/>
        <w:ind w:left="720" w:hanging="720"/>
        <w:rPr>
          <w:noProof/>
        </w:rPr>
      </w:pPr>
      <w:r>
        <w:rPr>
          <w:noProof/>
        </w:rPr>
        <w:t xml:space="preserve">Thévenot EA, Roux A, Xu Y, Ezan E &amp; Junot C (2015) Analysis of the Human Adult Urinary Metabolome Variations with Age, Body Mass Index, and Gender by Implementing a Comprehensive Workflow for Univariate and OPLS Statistical Analyses. </w:t>
      </w:r>
      <w:r>
        <w:rPr>
          <w:i/>
          <w:iCs/>
          <w:noProof/>
        </w:rPr>
        <w:t>J. Proteome Res.</w:t>
      </w:r>
      <w:r>
        <w:rPr>
          <w:noProof/>
        </w:rPr>
        <w:t xml:space="preserve"> </w:t>
      </w:r>
      <w:r>
        <w:rPr>
          <w:b/>
          <w:bCs/>
          <w:noProof/>
        </w:rPr>
        <w:t>14:</w:t>
      </w:r>
      <w:r>
        <w:rPr>
          <w:noProof/>
        </w:rPr>
        <w:t xml:space="preserve"> 3322–3335</w:t>
      </w:r>
    </w:p>
    <w:p w14:paraId="055B9C86" w14:textId="77777777" w:rsidR="007272A4" w:rsidRDefault="007272A4">
      <w:pPr>
        <w:widowControl w:val="0"/>
        <w:autoSpaceDE w:val="0"/>
        <w:autoSpaceDN w:val="0"/>
        <w:adjustRightInd w:val="0"/>
        <w:ind w:left="720" w:hanging="720"/>
        <w:rPr>
          <w:noProof/>
        </w:rPr>
      </w:pPr>
      <w:r>
        <w:rPr>
          <w:noProof/>
        </w:rPr>
        <w:t xml:space="preserve">Tremblay J &amp; Déziel E (2010) Gene expression in Pseudomonas aeruginosa swarming motility. </w:t>
      </w:r>
      <w:r>
        <w:rPr>
          <w:i/>
          <w:iCs/>
          <w:noProof/>
        </w:rPr>
        <w:t>BMC Genomics</w:t>
      </w:r>
      <w:r>
        <w:rPr>
          <w:noProof/>
        </w:rPr>
        <w:t xml:space="preserve"> </w:t>
      </w:r>
      <w:r>
        <w:rPr>
          <w:b/>
          <w:bCs/>
          <w:noProof/>
        </w:rPr>
        <w:t>11:</w:t>
      </w:r>
      <w:r>
        <w:rPr>
          <w:noProof/>
        </w:rPr>
        <w:t xml:space="preserve"> 587</w:t>
      </w:r>
    </w:p>
    <w:p w14:paraId="26908491" w14:textId="77777777" w:rsidR="007272A4" w:rsidRDefault="007272A4">
      <w:pPr>
        <w:widowControl w:val="0"/>
        <w:autoSpaceDE w:val="0"/>
        <w:autoSpaceDN w:val="0"/>
        <w:adjustRightInd w:val="0"/>
        <w:ind w:left="720" w:hanging="720"/>
        <w:rPr>
          <w:noProof/>
        </w:rPr>
      </w:pPr>
      <w:r>
        <w:rPr>
          <w:noProof/>
        </w:rPr>
        <w:t xml:space="preserve">Vander Heiden MG, Cantley LC &amp; Thompson CB (2009) Understanding the Warburg effect: the metabolic requirements of cell proliferation. </w:t>
      </w:r>
      <w:r>
        <w:rPr>
          <w:i/>
          <w:iCs/>
          <w:noProof/>
        </w:rPr>
        <w:t>Science</w:t>
      </w:r>
      <w:r>
        <w:rPr>
          <w:noProof/>
        </w:rPr>
        <w:t xml:space="preserve"> </w:t>
      </w:r>
      <w:r>
        <w:rPr>
          <w:b/>
          <w:bCs/>
          <w:noProof/>
        </w:rPr>
        <w:t>324:</w:t>
      </w:r>
      <w:r>
        <w:rPr>
          <w:noProof/>
        </w:rPr>
        <w:t xml:space="preserve"> 1029–1033</w:t>
      </w:r>
    </w:p>
    <w:p w14:paraId="113A77E2" w14:textId="77777777" w:rsidR="007272A4" w:rsidRDefault="007272A4">
      <w:pPr>
        <w:widowControl w:val="0"/>
        <w:autoSpaceDE w:val="0"/>
        <w:autoSpaceDN w:val="0"/>
        <w:adjustRightInd w:val="0"/>
        <w:ind w:left="720" w:hanging="720"/>
        <w:rPr>
          <w:noProof/>
        </w:rPr>
      </w:pPr>
      <w:r>
        <w:rPr>
          <w:noProof/>
        </w:rPr>
        <w:t xml:space="preserve">de Vargas Roditi L, Boyle KE &amp; Xavier JB (2013) Multilevel selection analysis of a microbial social trait. </w:t>
      </w:r>
      <w:r>
        <w:rPr>
          <w:i/>
          <w:iCs/>
          <w:noProof/>
        </w:rPr>
        <w:t>Mol. Syst. Biol.</w:t>
      </w:r>
      <w:r>
        <w:rPr>
          <w:noProof/>
        </w:rPr>
        <w:t xml:space="preserve"> </w:t>
      </w:r>
      <w:r>
        <w:rPr>
          <w:b/>
          <w:bCs/>
          <w:noProof/>
        </w:rPr>
        <w:t>9:</w:t>
      </w:r>
      <w:r>
        <w:rPr>
          <w:noProof/>
        </w:rPr>
        <w:t xml:space="preserve"> 684</w:t>
      </w:r>
    </w:p>
    <w:p w14:paraId="0B15DE57" w14:textId="77777777" w:rsidR="007272A4" w:rsidRDefault="007272A4">
      <w:pPr>
        <w:widowControl w:val="0"/>
        <w:autoSpaceDE w:val="0"/>
        <w:autoSpaceDN w:val="0"/>
        <w:adjustRightInd w:val="0"/>
        <w:ind w:left="720" w:hanging="720"/>
        <w:rPr>
          <w:noProof/>
        </w:rPr>
      </w:pPr>
      <w:r>
        <w:rPr>
          <w:noProof/>
        </w:rPr>
        <w:t xml:space="preserve">Vemuri GN, Altman E, Sangurdekar DP, Khodursky AB &amp; Eiteman MA (2006) Overflow metabolism in Escherichia coli during steady-state growth: transcriptional regulation and effect of the redox ratio. </w:t>
      </w:r>
      <w:r>
        <w:rPr>
          <w:i/>
          <w:iCs/>
          <w:noProof/>
        </w:rPr>
        <w:t>Appl. Environ. Microbiol.</w:t>
      </w:r>
      <w:r>
        <w:rPr>
          <w:noProof/>
        </w:rPr>
        <w:t xml:space="preserve"> </w:t>
      </w:r>
      <w:r>
        <w:rPr>
          <w:b/>
          <w:bCs/>
          <w:noProof/>
        </w:rPr>
        <w:t>72:</w:t>
      </w:r>
      <w:r>
        <w:rPr>
          <w:noProof/>
        </w:rPr>
        <w:t xml:space="preserve"> 3653–3661</w:t>
      </w:r>
    </w:p>
    <w:p w14:paraId="60FF5CC9" w14:textId="77777777" w:rsidR="007272A4" w:rsidRDefault="007272A4">
      <w:pPr>
        <w:widowControl w:val="0"/>
        <w:autoSpaceDE w:val="0"/>
        <w:autoSpaceDN w:val="0"/>
        <w:adjustRightInd w:val="0"/>
        <w:ind w:left="720" w:hanging="720"/>
        <w:rPr>
          <w:noProof/>
        </w:rPr>
      </w:pPr>
      <w:r>
        <w:rPr>
          <w:noProof/>
        </w:rPr>
        <w:t xml:space="preserve">Vemuri GN, Eiteman MA, McEwen JE, Olsson L &amp; Nielsen J (2007) Increasing NADH oxidation reduces overflow metabolism in Saccharomyces cerevisiae. </w:t>
      </w:r>
      <w:r>
        <w:rPr>
          <w:i/>
          <w:iCs/>
          <w:noProof/>
        </w:rPr>
        <w:t>Proc. Natl. Acad. Sci. USA</w:t>
      </w:r>
      <w:r>
        <w:rPr>
          <w:noProof/>
        </w:rPr>
        <w:t xml:space="preserve"> </w:t>
      </w:r>
      <w:r>
        <w:rPr>
          <w:b/>
          <w:bCs/>
          <w:noProof/>
        </w:rPr>
        <w:t>104:</w:t>
      </w:r>
      <w:r>
        <w:rPr>
          <w:noProof/>
        </w:rPr>
        <w:t xml:space="preserve"> 2402–2407</w:t>
      </w:r>
    </w:p>
    <w:p w14:paraId="3F97792A" w14:textId="77777777" w:rsidR="007272A4" w:rsidRDefault="007272A4">
      <w:pPr>
        <w:widowControl w:val="0"/>
        <w:autoSpaceDE w:val="0"/>
        <w:autoSpaceDN w:val="0"/>
        <w:adjustRightInd w:val="0"/>
        <w:ind w:left="720" w:hanging="720"/>
        <w:rPr>
          <w:noProof/>
        </w:rPr>
      </w:pPr>
      <w:r>
        <w:rPr>
          <w:noProof/>
        </w:rPr>
        <w:t xml:space="preserve">Westbrock-Wadman S, Sherman DR, Hickey MJ, Coulter SN, Zhu YQ, Warrener P, Nguyen LY, Shawar RM, Folger KR &amp; Stover CK (1999) Characterization of a Pseudomonas aeruginosa efflux pump contributing to aminoglycoside impermeability. </w:t>
      </w:r>
      <w:r>
        <w:rPr>
          <w:i/>
          <w:iCs/>
          <w:noProof/>
        </w:rPr>
        <w:t>Antimicrob. Agents Chemother.</w:t>
      </w:r>
      <w:r>
        <w:rPr>
          <w:noProof/>
        </w:rPr>
        <w:t xml:space="preserve"> </w:t>
      </w:r>
      <w:r>
        <w:rPr>
          <w:b/>
          <w:bCs/>
          <w:noProof/>
        </w:rPr>
        <w:t>43:</w:t>
      </w:r>
      <w:r>
        <w:rPr>
          <w:noProof/>
        </w:rPr>
        <w:t xml:space="preserve"> 2975–2983</w:t>
      </w:r>
    </w:p>
    <w:p w14:paraId="31101A8C" w14:textId="77777777" w:rsidR="007272A4" w:rsidRDefault="007272A4">
      <w:pPr>
        <w:widowControl w:val="0"/>
        <w:autoSpaceDE w:val="0"/>
        <w:autoSpaceDN w:val="0"/>
        <w:adjustRightInd w:val="0"/>
        <w:ind w:left="720" w:hanging="720"/>
        <w:rPr>
          <w:noProof/>
        </w:rPr>
      </w:pPr>
      <w:r>
        <w:rPr>
          <w:noProof/>
        </w:rPr>
        <w:t xml:space="preserve">Wood TL, Gong T, Zhu L, Miller J, Miller DS, Yin B &amp; Wood TK (2018) Rhamnolipids from Pseudomonas aeruginosa disperse the biofilms of sulfate-reducing bacteria. </w:t>
      </w:r>
      <w:r>
        <w:rPr>
          <w:i/>
          <w:iCs/>
          <w:noProof/>
        </w:rPr>
        <w:t>npj Biofilms and Microbiomes</w:t>
      </w:r>
      <w:r>
        <w:rPr>
          <w:noProof/>
        </w:rPr>
        <w:t xml:space="preserve"> </w:t>
      </w:r>
      <w:r>
        <w:rPr>
          <w:b/>
          <w:bCs/>
          <w:noProof/>
        </w:rPr>
        <w:t>4:</w:t>
      </w:r>
      <w:r>
        <w:rPr>
          <w:noProof/>
        </w:rPr>
        <w:t xml:space="preserve"> 22</w:t>
      </w:r>
    </w:p>
    <w:p w14:paraId="51D741FA" w14:textId="77777777" w:rsidR="007272A4" w:rsidRDefault="007272A4">
      <w:pPr>
        <w:widowControl w:val="0"/>
        <w:autoSpaceDE w:val="0"/>
        <w:autoSpaceDN w:val="0"/>
        <w:adjustRightInd w:val="0"/>
        <w:ind w:left="720" w:hanging="720"/>
        <w:rPr>
          <w:noProof/>
        </w:rPr>
      </w:pPr>
      <w:r>
        <w:rPr>
          <w:noProof/>
        </w:rPr>
        <w:t xml:space="preserve">Xavier JB, Kim W &amp; Foster KR (2011) A molecular mechanism that stabilizes cooperative secretions in </w:t>
      </w:r>
      <w:r>
        <w:rPr>
          <w:i/>
          <w:iCs/>
          <w:noProof/>
        </w:rPr>
        <w:t>Pseudomonas aeruginosa</w:t>
      </w:r>
      <w:r>
        <w:rPr>
          <w:noProof/>
        </w:rPr>
        <w:t xml:space="preserve">. </w:t>
      </w:r>
      <w:r>
        <w:rPr>
          <w:i/>
          <w:iCs/>
          <w:noProof/>
        </w:rPr>
        <w:t>Mol. Microbiol.</w:t>
      </w:r>
      <w:r>
        <w:rPr>
          <w:noProof/>
        </w:rPr>
        <w:t xml:space="preserve"> </w:t>
      </w:r>
      <w:r>
        <w:rPr>
          <w:b/>
          <w:bCs/>
          <w:noProof/>
        </w:rPr>
        <w:t>79:</w:t>
      </w:r>
      <w:r>
        <w:rPr>
          <w:noProof/>
        </w:rPr>
        <w:t xml:space="preserve"> 166–179</w:t>
      </w:r>
    </w:p>
    <w:p w14:paraId="4A0AFAD9" w14:textId="77777777" w:rsidR="007272A4" w:rsidRDefault="007272A4">
      <w:pPr>
        <w:widowControl w:val="0"/>
        <w:autoSpaceDE w:val="0"/>
        <w:autoSpaceDN w:val="0"/>
        <w:adjustRightInd w:val="0"/>
        <w:ind w:left="720" w:hanging="720"/>
        <w:rPr>
          <w:noProof/>
        </w:rPr>
      </w:pPr>
      <w:r>
        <w:rPr>
          <w:noProof/>
        </w:rPr>
        <w:lastRenderedPageBreak/>
        <w:t xml:space="preserve">Xiao W &amp; Loscalzo J (2019) Metabolic responses to reductive stress. </w:t>
      </w:r>
      <w:r>
        <w:rPr>
          <w:i/>
          <w:iCs/>
          <w:noProof/>
        </w:rPr>
        <w:t>Antioxid. Redox Signal.</w:t>
      </w:r>
    </w:p>
    <w:p w14:paraId="2246274F" w14:textId="77777777" w:rsidR="007272A4" w:rsidRDefault="007272A4">
      <w:pPr>
        <w:widowControl w:val="0"/>
        <w:autoSpaceDE w:val="0"/>
        <w:autoSpaceDN w:val="0"/>
        <w:adjustRightInd w:val="0"/>
        <w:ind w:left="720" w:hanging="720"/>
        <w:rPr>
          <w:noProof/>
        </w:rPr>
      </w:pPr>
      <w:r>
        <w:rPr>
          <w:noProof/>
        </w:rPr>
        <w:t xml:space="preserve">Yan J, Deforet M, Boyle KE, Rahman R, Liang R, Okegbe C, Dietrich LEP, Qiu W &amp; Xavier JB (2017) Bow-tie signaling in c-di-GMP: Machine learning in a simple biochemical network. </w:t>
      </w:r>
      <w:r>
        <w:rPr>
          <w:i/>
          <w:iCs/>
          <w:noProof/>
        </w:rPr>
        <w:t>PLoS Comput. Biol.</w:t>
      </w:r>
      <w:r>
        <w:rPr>
          <w:noProof/>
        </w:rPr>
        <w:t xml:space="preserve"> </w:t>
      </w:r>
      <w:r>
        <w:rPr>
          <w:b/>
          <w:bCs/>
          <w:noProof/>
        </w:rPr>
        <w:t>13:</w:t>
      </w:r>
      <w:r>
        <w:rPr>
          <w:noProof/>
        </w:rPr>
        <w:t xml:space="preserve"> e1005677</w:t>
      </w:r>
    </w:p>
    <w:p w14:paraId="785EB852" w14:textId="77777777" w:rsidR="007272A4" w:rsidRDefault="007272A4">
      <w:pPr>
        <w:widowControl w:val="0"/>
        <w:autoSpaceDE w:val="0"/>
        <w:autoSpaceDN w:val="0"/>
        <w:adjustRightInd w:val="0"/>
        <w:ind w:left="720" w:hanging="720"/>
        <w:rPr>
          <w:noProof/>
        </w:rPr>
      </w:pPr>
      <w:r>
        <w:rPr>
          <w:noProof/>
        </w:rPr>
        <w:t xml:space="preserve">Yan J, Estanbouli H, Liao C, Kim W, Monk JM, Rahman R, Kamboj M, Palsson BO, Qiu W &amp; Xavier JB (2019) Systems-level analysis of NalD mutation, a recurrent driver of rapid drug resistance in acute Pseudomonas aeruginosa infection. </w:t>
      </w:r>
      <w:r>
        <w:rPr>
          <w:i/>
          <w:iCs/>
          <w:noProof/>
        </w:rPr>
        <w:t>PLoS Comput. Biol.</w:t>
      </w:r>
      <w:r>
        <w:rPr>
          <w:noProof/>
        </w:rPr>
        <w:t xml:space="preserve"> </w:t>
      </w:r>
      <w:r>
        <w:rPr>
          <w:b/>
          <w:bCs/>
          <w:noProof/>
        </w:rPr>
        <w:t>15:</w:t>
      </w:r>
      <w:r>
        <w:rPr>
          <w:noProof/>
        </w:rPr>
        <w:t xml:space="preserve"> e1007562</w:t>
      </w:r>
    </w:p>
    <w:p w14:paraId="64D20B96" w14:textId="77777777" w:rsidR="007272A4" w:rsidRDefault="007272A4">
      <w:pPr>
        <w:widowControl w:val="0"/>
        <w:autoSpaceDE w:val="0"/>
        <w:autoSpaceDN w:val="0"/>
        <w:adjustRightInd w:val="0"/>
        <w:ind w:left="720" w:hanging="720"/>
        <w:rPr>
          <w:noProof/>
        </w:rPr>
      </w:pPr>
      <w:r>
        <w:rPr>
          <w:noProof/>
        </w:rPr>
        <w:t xml:space="preserve">Yeung ATY, Bains M &amp; Hancock REW (2011) The sensor kinase CbrA is a global regulator that modulates metabolism, virulence, and antibiotic resistance in </w:t>
      </w:r>
      <w:r>
        <w:rPr>
          <w:i/>
          <w:iCs/>
          <w:noProof/>
        </w:rPr>
        <w:t>Pseudomonas aeruginosa.</w:t>
      </w:r>
      <w:r>
        <w:rPr>
          <w:noProof/>
        </w:rPr>
        <w:t xml:space="preserve"> </w:t>
      </w:r>
      <w:r>
        <w:rPr>
          <w:i/>
          <w:iCs/>
          <w:noProof/>
        </w:rPr>
        <w:t>J. Bacteriol.</w:t>
      </w:r>
      <w:r>
        <w:rPr>
          <w:noProof/>
        </w:rPr>
        <w:t xml:space="preserve"> </w:t>
      </w:r>
      <w:r>
        <w:rPr>
          <w:b/>
          <w:bCs/>
          <w:noProof/>
        </w:rPr>
        <w:t>193:</w:t>
      </w:r>
      <w:r>
        <w:rPr>
          <w:noProof/>
        </w:rPr>
        <w:t xml:space="preserve"> 918–931</w:t>
      </w:r>
    </w:p>
    <w:p w14:paraId="6913659D" w14:textId="77777777" w:rsidR="007272A4" w:rsidRDefault="007272A4">
      <w:pPr>
        <w:widowControl w:val="0"/>
        <w:autoSpaceDE w:val="0"/>
        <w:autoSpaceDN w:val="0"/>
        <w:adjustRightInd w:val="0"/>
        <w:ind w:left="720" w:hanging="720"/>
        <w:rPr>
          <w:noProof/>
        </w:rPr>
      </w:pPr>
      <w:r>
        <w:rPr>
          <w:noProof/>
        </w:rPr>
        <w:t xml:space="preserve">Zhu K &amp; Rock CO (2008) RhlA converts beta-hydroxyacyl-acyl carrier protein intermediates in fatty acid synthesis to the beta-hydroxydecanoyl-beta-hydroxydecanoate component of rhamnolipids in </w:t>
      </w:r>
      <w:r>
        <w:rPr>
          <w:i/>
          <w:iCs/>
          <w:noProof/>
        </w:rPr>
        <w:t>Pseudomonas aeruginosa.</w:t>
      </w:r>
      <w:r>
        <w:rPr>
          <w:noProof/>
        </w:rPr>
        <w:t xml:space="preserve"> </w:t>
      </w:r>
      <w:r>
        <w:rPr>
          <w:i/>
          <w:iCs/>
          <w:noProof/>
        </w:rPr>
        <w:t>J. Bacteriol.</w:t>
      </w:r>
      <w:r>
        <w:rPr>
          <w:noProof/>
        </w:rPr>
        <w:t xml:space="preserve"> </w:t>
      </w:r>
      <w:r>
        <w:rPr>
          <w:b/>
          <w:bCs/>
          <w:noProof/>
        </w:rPr>
        <w:t>190:</w:t>
      </w:r>
      <w:r>
        <w:rPr>
          <w:noProof/>
        </w:rPr>
        <w:t xml:space="preserve"> 3147–3154</w:t>
      </w:r>
    </w:p>
    <w:p w14:paraId="6A540739" w14:textId="282E15FF" w:rsidR="0075784B" w:rsidRPr="00AB23C1" w:rsidRDefault="00953F0D" w:rsidP="007272A4">
      <w:pPr>
        <w:widowControl w:val="0"/>
        <w:autoSpaceDE w:val="0"/>
        <w:autoSpaceDN w:val="0"/>
        <w:adjustRightInd w:val="0"/>
      </w:pPr>
      <w:r w:rsidRPr="00AB23C1">
        <w:fldChar w:fldCharType="end"/>
      </w:r>
    </w:p>
    <w:p w14:paraId="4A2CA627" w14:textId="77777777" w:rsidR="00FA7DA8" w:rsidRDefault="00FA7DA8" w:rsidP="0075784B">
      <w:pPr>
        <w:spacing w:before="240" w:after="240"/>
        <w:rPr>
          <w:b/>
          <w:bCs/>
          <w:sz w:val="28"/>
          <w:szCs w:val="28"/>
        </w:rPr>
      </w:pPr>
    </w:p>
    <w:p w14:paraId="15C89C8E" w14:textId="4E37B522" w:rsidR="005A220B" w:rsidRDefault="000376B6" w:rsidP="0075784B">
      <w:pPr>
        <w:spacing w:before="240" w:after="240"/>
        <w:rPr>
          <w:b/>
          <w:bCs/>
          <w:sz w:val="28"/>
          <w:szCs w:val="28"/>
        </w:rPr>
      </w:pPr>
      <w:r>
        <w:rPr>
          <w:b/>
          <w:bCs/>
          <w:sz w:val="28"/>
          <w:szCs w:val="28"/>
        </w:rPr>
        <w:br w:type="page"/>
      </w:r>
    </w:p>
    <w:tbl>
      <w:tblPr>
        <w:tblStyle w:val="TableGrid"/>
        <w:tblpPr w:leftFromText="180" w:rightFromText="180" w:vertAnchor="text" w:tblpXSpec="center" w:tblpY="1"/>
        <w:tblW w:w="0" w:type="auto"/>
        <w:jc w:val="center"/>
        <w:tblLook w:val="04A0" w:firstRow="1" w:lastRow="0" w:firstColumn="1" w:lastColumn="0" w:noHBand="0" w:noVBand="1"/>
      </w:tblPr>
      <w:tblGrid>
        <w:gridCol w:w="1975"/>
        <w:gridCol w:w="6558"/>
      </w:tblGrid>
      <w:tr w:rsidR="005A220B" w:rsidRPr="00F63738" w14:paraId="5E65C4F0" w14:textId="77777777" w:rsidTr="005C357E">
        <w:trPr>
          <w:trHeight w:hRule="exact" w:val="576"/>
          <w:jc w:val="center"/>
        </w:trPr>
        <w:tc>
          <w:tcPr>
            <w:tcW w:w="1975" w:type="dxa"/>
            <w:vAlign w:val="center"/>
          </w:tcPr>
          <w:p w14:paraId="4C2AA975" w14:textId="654B5F6B" w:rsidR="005A220B" w:rsidRPr="001D1540" w:rsidRDefault="005A220B" w:rsidP="005C357E">
            <w:pPr>
              <w:spacing w:before="120" w:after="120"/>
              <w:contextualSpacing/>
              <w:jc w:val="both"/>
              <w:rPr>
                <w:b/>
              </w:rPr>
            </w:pPr>
            <w:r w:rsidRPr="001D1540">
              <w:rPr>
                <w:b/>
              </w:rPr>
              <w:lastRenderedPageBreak/>
              <w:t>Non-producers</w:t>
            </w:r>
          </w:p>
        </w:tc>
        <w:tc>
          <w:tcPr>
            <w:tcW w:w="6558" w:type="dxa"/>
            <w:vAlign w:val="center"/>
          </w:tcPr>
          <w:p w14:paraId="1BB3DE59" w14:textId="77777777" w:rsidR="005A220B" w:rsidRPr="001D1540" w:rsidRDefault="005A220B" w:rsidP="005C357E">
            <w:pPr>
              <w:spacing w:before="120" w:after="120"/>
              <w:contextualSpacing/>
              <w:jc w:val="center"/>
              <w:rPr>
                <w:b/>
              </w:rPr>
            </w:pPr>
            <w:r w:rsidRPr="001D1540">
              <w:rPr>
                <w:b/>
              </w:rPr>
              <w:t>Missing genes</w:t>
            </w:r>
          </w:p>
        </w:tc>
      </w:tr>
      <w:tr w:rsidR="005A220B" w:rsidRPr="00F63738" w14:paraId="5D30BBD3" w14:textId="77777777" w:rsidTr="005C357E">
        <w:trPr>
          <w:trHeight w:hRule="exact" w:val="576"/>
          <w:jc w:val="center"/>
        </w:trPr>
        <w:tc>
          <w:tcPr>
            <w:tcW w:w="1975" w:type="dxa"/>
            <w:vAlign w:val="center"/>
          </w:tcPr>
          <w:p w14:paraId="01410568" w14:textId="77777777" w:rsidR="005A220B" w:rsidRPr="001D1540" w:rsidRDefault="005A220B" w:rsidP="005C357E">
            <w:pPr>
              <w:spacing w:before="120" w:after="120"/>
              <w:contextualSpacing/>
              <w:jc w:val="both"/>
              <w:rPr>
                <w:b/>
              </w:rPr>
            </w:pPr>
            <w:r w:rsidRPr="001D1540">
              <w:rPr>
                <w:b/>
              </w:rPr>
              <w:t>F5677</w:t>
            </w:r>
          </w:p>
        </w:tc>
        <w:tc>
          <w:tcPr>
            <w:tcW w:w="6558" w:type="dxa"/>
            <w:vAlign w:val="center"/>
          </w:tcPr>
          <w:p w14:paraId="36790E92" w14:textId="77777777" w:rsidR="005A220B" w:rsidRPr="001D1540" w:rsidRDefault="005A220B" w:rsidP="005C357E">
            <w:pPr>
              <w:spacing w:before="120" w:after="120"/>
              <w:contextualSpacing/>
              <w:jc w:val="both"/>
              <w:rPr>
                <w:b/>
                <w:i/>
                <w:iCs/>
              </w:rPr>
            </w:pPr>
            <w:r w:rsidRPr="001D1540">
              <w:rPr>
                <w:i/>
                <w:iCs/>
                <w:noProof/>
              </w:rPr>
              <w:t>arsB, arsC, arsH, arsR, chiC, dacB, fliM, gcd, qscR, gntK, gntR, ilvA1, kdsB, pbpC, pchA, phzA2, soxR</w:t>
            </w:r>
          </w:p>
        </w:tc>
      </w:tr>
      <w:tr w:rsidR="005A220B" w:rsidRPr="00F63738" w14:paraId="4A15584A" w14:textId="77777777" w:rsidTr="005C357E">
        <w:trPr>
          <w:trHeight w:hRule="exact" w:val="576"/>
          <w:jc w:val="center"/>
        </w:trPr>
        <w:tc>
          <w:tcPr>
            <w:tcW w:w="1975" w:type="dxa"/>
            <w:vAlign w:val="center"/>
          </w:tcPr>
          <w:p w14:paraId="31A26937" w14:textId="77777777" w:rsidR="005A220B" w:rsidRPr="001D1540" w:rsidRDefault="005A220B" w:rsidP="005C357E">
            <w:pPr>
              <w:spacing w:before="120" w:after="120"/>
              <w:contextualSpacing/>
              <w:jc w:val="both"/>
              <w:rPr>
                <w:b/>
              </w:rPr>
            </w:pPr>
            <w:r w:rsidRPr="001D1540">
              <w:rPr>
                <w:b/>
              </w:rPr>
              <w:t>F63912</w:t>
            </w:r>
          </w:p>
        </w:tc>
        <w:tc>
          <w:tcPr>
            <w:tcW w:w="6558" w:type="dxa"/>
            <w:vAlign w:val="center"/>
          </w:tcPr>
          <w:p w14:paraId="3EAB3B79" w14:textId="77777777" w:rsidR="005A220B" w:rsidRPr="001D1540" w:rsidRDefault="005A220B" w:rsidP="005C357E">
            <w:pPr>
              <w:spacing w:before="120" w:after="120"/>
              <w:contextualSpacing/>
              <w:jc w:val="both"/>
              <w:rPr>
                <w:bCs/>
                <w:i/>
                <w:iCs/>
              </w:rPr>
            </w:pPr>
            <w:proofErr w:type="spellStart"/>
            <w:r w:rsidRPr="001D1540">
              <w:rPr>
                <w:bCs/>
                <w:i/>
                <w:iCs/>
              </w:rPr>
              <w:t>lasR</w:t>
            </w:r>
            <w:proofErr w:type="spellEnd"/>
          </w:p>
        </w:tc>
      </w:tr>
      <w:tr w:rsidR="005A220B" w:rsidRPr="00F63738" w14:paraId="6B8A4F80" w14:textId="77777777" w:rsidTr="005C357E">
        <w:trPr>
          <w:trHeight w:hRule="exact" w:val="576"/>
          <w:jc w:val="center"/>
        </w:trPr>
        <w:tc>
          <w:tcPr>
            <w:tcW w:w="1975" w:type="dxa"/>
            <w:vAlign w:val="center"/>
          </w:tcPr>
          <w:p w14:paraId="2FE8E5BA" w14:textId="77777777" w:rsidR="005A220B" w:rsidRPr="001D1540" w:rsidRDefault="005A220B" w:rsidP="005C357E">
            <w:pPr>
              <w:spacing w:before="120" w:after="120"/>
              <w:contextualSpacing/>
              <w:jc w:val="both"/>
              <w:rPr>
                <w:b/>
              </w:rPr>
            </w:pPr>
            <w:r w:rsidRPr="001D1540">
              <w:rPr>
                <w:b/>
              </w:rPr>
              <w:t>H27930</w:t>
            </w:r>
          </w:p>
        </w:tc>
        <w:tc>
          <w:tcPr>
            <w:tcW w:w="6558" w:type="dxa"/>
            <w:vAlign w:val="center"/>
          </w:tcPr>
          <w:p w14:paraId="14C1D80E" w14:textId="77777777" w:rsidR="005A220B" w:rsidRPr="001D1540" w:rsidRDefault="005A220B" w:rsidP="005C357E">
            <w:pPr>
              <w:spacing w:before="120" w:after="120"/>
              <w:contextualSpacing/>
              <w:jc w:val="both"/>
              <w:rPr>
                <w:bCs/>
                <w:i/>
                <w:iCs/>
              </w:rPr>
            </w:pPr>
            <w:proofErr w:type="spellStart"/>
            <w:r w:rsidRPr="001D1540">
              <w:rPr>
                <w:bCs/>
                <w:i/>
                <w:iCs/>
              </w:rPr>
              <w:t>arnA</w:t>
            </w:r>
            <w:proofErr w:type="spellEnd"/>
            <w:r w:rsidRPr="001D1540">
              <w:rPr>
                <w:bCs/>
                <w:i/>
                <w:iCs/>
              </w:rPr>
              <w:t xml:space="preserve">, </w:t>
            </w:r>
            <w:proofErr w:type="spellStart"/>
            <w:r w:rsidRPr="001D1540">
              <w:rPr>
                <w:bCs/>
                <w:i/>
                <w:iCs/>
              </w:rPr>
              <w:t>pelA</w:t>
            </w:r>
            <w:proofErr w:type="spellEnd"/>
            <w:r w:rsidRPr="001D1540">
              <w:rPr>
                <w:bCs/>
                <w:i/>
                <w:iCs/>
              </w:rPr>
              <w:t xml:space="preserve">, </w:t>
            </w:r>
            <w:proofErr w:type="spellStart"/>
            <w:r w:rsidRPr="001D1540">
              <w:rPr>
                <w:bCs/>
                <w:i/>
                <w:iCs/>
              </w:rPr>
              <w:t>pcaB</w:t>
            </w:r>
            <w:proofErr w:type="spellEnd"/>
            <w:r w:rsidRPr="001D1540">
              <w:rPr>
                <w:bCs/>
                <w:i/>
                <w:iCs/>
              </w:rPr>
              <w:t xml:space="preserve">, </w:t>
            </w:r>
            <w:proofErr w:type="spellStart"/>
            <w:r w:rsidRPr="001D1540">
              <w:rPr>
                <w:bCs/>
                <w:i/>
                <w:iCs/>
              </w:rPr>
              <w:t>pcaD</w:t>
            </w:r>
            <w:proofErr w:type="spellEnd"/>
            <w:r w:rsidRPr="001D1540">
              <w:rPr>
                <w:bCs/>
                <w:i/>
                <w:iCs/>
              </w:rPr>
              <w:t xml:space="preserve">, </w:t>
            </w:r>
            <w:proofErr w:type="spellStart"/>
            <w:r w:rsidRPr="001D1540">
              <w:rPr>
                <w:bCs/>
                <w:i/>
                <w:iCs/>
              </w:rPr>
              <w:t>pfeA</w:t>
            </w:r>
            <w:proofErr w:type="spellEnd"/>
            <w:r w:rsidRPr="001D1540">
              <w:rPr>
                <w:bCs/>
                <w:i/>
                <w:iCs/>
              </w:rPr>
              <w:t xml:space="preserve">, icmF3, </w:t>
            </w:r>
            <w:proofErr w:type="spellStart"/>
            <w:r w:rsidRPr="001D1540">
              <w:rPr>
                <w:bCs/>
                <w:i/>
                <w:iCs/>
              </w:rPr>
              <w:t>rrsmE</w:t>
            </w:r>
            <w:proofErr w:type="spellEnd"/>
            <w:r w:rsidRPr="001D1540">
              <w:rPr>
                <w:bCs/>
                <w:i/>
                <w:iCs/>
              </w:rPr>
              <w:t xml:space="preserve">, </w:t>
            </w:r>
            <w:proofErr w:type="spellStart"/>
            <w:r w:rsidRPr="001D1540">
              <w:rPr>
                <w:bCs/>
                <w:i/>
                <w:iCs/>
              </w:rPr>
              <w:t>pcd</w:t>
            </w:r>
            <w:proofErr w:type="spellEnd"/>
            <w:r w:rsidRPr="001D1540">
              <w:rPr>
                <w:bCs/>
                <w:i/>
                <w:iCs/>
              </w:rPr>
              <w:t xml:space="preserve">, </w:t>
            </w:r>
            <w:proofErr w:type="spellStart"/>
            <w:r w:rsidRPr="001D1540">
              <w:rPr>
                <w:bCs/>
                <w:i/>
                <w:iCs/>
              </w:rPr>
              <w:t>pirR</w:t>
            </w:r>
            <w:proofErr w:type="spellEnd"/>
            <w:r w:rsidRPr="001D1540">
              <w:rPr>
                <w:bCs/>
                <w:i/>
                <w:iCs/>
              </w:rPr>
              <w:t xml:space="preserve">, </w:t>
            </w:r>
            <w:proofErr w:type="spellStart"/>
            <w:r w:rsidRPr="001D1540">
              <w:rPr>
                <w:bCs/>
                <w:i/>
                <w:iCs/>
              </w:rPr>
              <w:t>pctA</w:t>
            </w:r>
            <w:proofErr w:type="spellEnd"/>
            <w:r w:rsidRPr="001D1540">
              <w:rPr>
                <w:bCs/>
                <w:i/>
                <w:iCs/>
              </w:rPr>
              <w:t xml:space="preserve">, </w:t>
            </w:r>
            <w:proofErr w:type="spellStart"/>
            <w:r w:rsidRPr="001D1540">
              <w:rPr>
                <w:bCs/>
                <w:i/>
                <w:iCs/>
              </w:rPr>
              <w:t>pctB</w:t>
            </w:r>
            <w:proofErr w:type="spellEnd"/>
            <w:r w:rsidRPr="001D1540">
              <w:rPr>
                <w:bCs/>
                <w:i/>
                <w:iCs/>
              </w:rPr>
              <w:t xml:space="preserve">, </w:t>
            </w:r>
            <w:proofErr w:type="spellStart"/>
            <w:r w:rsidRPr="001D1540">
              <w:rPr>
                <w:bCs/>
                <w:i/>
                <w:iCs/>
              </w:rPr>
              <w:t>osmE</w:t>
            </w:r>
            <w:proofErr w:type="spellEnd"/>
            <w:r w:rsidRPr="001D1540">
              <w:rPr>
                <w:bCs/>
                <w:i/>
                <w:iCs/>
              </w:rPr>
              <w:t xml:space="preserve"> </w:t>
            </w:r>
          </w:p>
        </w:tc>
      </w:tr>
      <w:tr w:rsidR="005A220B" w:rsidRPr="00F63738" w14:paraId="19A6D005" w14:textId="77777777" w:rsidTr="005C357E">
        <w:trPr>
          <w:trHeight w:hRule="exact" w:val="1423"/>
          <w:jc w:val="center"/>
        </w:trPr>
        <w:tc>
          <w:tcPr>
            <w:tcW w:w="1975" w:type="dxa"/>
            <w:vAlign w:val="center"/>
          </w:tcPr>
          <w:p w14:paraId="3418C71B" w14:textId="77777777" w:rsidR="005A220B" w:rsidRPr="001D1540" w:rsidRDefault="005A220B" w:rsidP="005C357E">
            <w:pPr>
              <w:spacing w:before="120" w:after="120"/>
              <w:contextualSpacing/>
              <w:jc w:val="both"/>
              <w:rPr>
                <w:b/>
              </w:rPr>
            </w:pPr>
            <w:r w:rsidRPr="001D1540">
              <w:rPr>
                <w:b/>
              </w:rPr>
              <w:t>M1608</w:t>
            </w:r>
          </w:p>
        </w:tc>
        <w:tc>
          <w:tcPr>
            <w:tcW w:w="6558" w:type="dxa"/>
            <w:vAlign w:val="center"/>
          </w:tcPr>
          <w:p w14:paraId="359B15F9" w14:textId="77777777" w:rsidR="005A220B" w:rsidRPr="001D1540" w:rsidRDefault="005A220B" w:rsidP="005C357E">
            <w:pPr>
              <w:spacing w:before="120" w:after="120"/>
              <w:contextualSpacing/>
              <w:jc w:val="both"/>
              <w:rPr>
                <w:bCs/>
                <w:i/>
                <w:iCs/>
              </w:rPr>
            </w:pPr>
            <w:proofErr w:type="spellStart"/>
            <w:r w:rsidRPr="001D1540">
              <w:rPr>
                <w:bCs/>
                <w:i/>
                <w:iCs/>
              </w:rPr>
              <w:t>tauD</w:t>
            </w:r>
            <w:proofErr w:type="spellEnd"/>
            <w:r w:rsidRPr="001D1540">
              <w:rPr>
                <w:bCs/>
                <w:i/>
                <w:iCs/>
              </w:rPr>
              <w:t xml:space="preserve">, </w:t>
            </w:r>
            <w:proofErr w:type="spellStart"/>
            <w:r w:rsidRPr="001D1540">
              <w:rPr>
                <w:bCs/>
                <w:i/>
                <w:iCs/>
              </w:rPr>
              <w:t>opdG</w:t>
            </w:r>
            <w:proofErr w:type="spellEnd"/>
            <w:r w:rsidRPr="001D1540">
              <w:rPr>
                <w:bCs/>
                <w:i/>
                <w:iCs/>
              </w:rPr>
              <w:t xml:space="preserve">, </w:t>
            </w:r>
            <w:proofErr w:type="spellStart"/>
            <w:r w:rsidRPr="001D1540">
              <w:rPr>
                <w:bCs/>
                <w:i/>
                <w:iCs/>
              </w:rPr>
              <w:t>pdxA</w:t>
            </w:r>
            <w:proofErr w:type="spellEnd"/>
            <w:r w:rsidRPr="001D1540">
              <w:rPr>
                <w:bCs/>
                <w:i/>
                <w:iCs/>
              </w:rPr>
              <w:t xml:space="preserve">, </w:t>
            </w:r>
            <w:proofErr w:type="spellStart"/>
            <w:r w:rsidRPr="001D1540">
              <w:rPr>
                <w:bCs/>
                <w:i/>
                <w:iCs/>
              </w:rPr>
              <w:t>hcnC</w:t>
            </w:r>
            <w:proofErr w:type="spellEnd"/>
            <w:r w:rsidRPr="001D1540">
              <w:rPr>
                <w:bCs/>
                <w:i/>
                <w:iCs/>
              </w:rPr>
              <w:t xml:space="preserve">, </w:t>
            </w:r>
            <w:proofErr w:type="spellStart"/>
            <w:r w:rsidRPr="001D1540">
              <w:rPr>
                <w:bCs/>
                <w:i/>
                <w:iCs/>
              </w:rPr>
              <w:t>hcnB</w:t>
            </w:r>
            <w:proofErr w:type="spellEnd"/>
            <w:r w:rsidRPr="001D1540">
              <w:rPr>
                <w:bCs/>
                <w:i/>
                <w:iCs/>
              </w:rPr>
              <w:t xml:space="preserve">, </w:t>
            </w:r>
            <w:proofErr w:type="spellStart"/>
            <w:r w:rsidRPr="001D1540">
              <w:rPr>
                <w:bCs/>
                <w:i/>
                <w:iCs/>
              </w:rPr>
              <w:t>hcnA</w:t>
            </w:r>
            <w:proofErr w:type="spellEnd"/>
            <w:r w:rsidRPr="001D1540">
              <w:rPr>
                <w:bCs/>
                <w:i/>
                <w:iCs/>
              </w:rPr>
              <w:t xml:space="preserve">, </w:t>
            </w:r>
            <w:proofErr w:type="spellStart"/>
            <w:r w:rsidRPr="001D1540">
              <w:rPr>
                <w:bCs/>
                <w:i/>
                <w:iCs/>
              </w:rPr>
              <w:t>glgA</w:t>
            </w:r>
            <w:proofErr w:type="spellEnd"/>
            <w:r w:rsidRPr="001D1540">
              <w:rPr>
                <w:bCs/>
                <w:i/>
                <w:iCs/>
              </w:rPr>
              <w:t xml:space="preserve">, </w:t>
            </w:r>
            <w:proofErr w:type="spellStart"/>
            <w:r w:rsidRPr="001D1540">
              <w:rPr>
                <w:bCs/>
                <w:i/>
                <w:iCs/>
              </w:rPr>
              <w:t>ybhO</w:t>
            </w:r>
            <w:proofErr w:type="spellEnd"/>
            <w:r w:rsidRPr="001D1540">
              <w:rPr>
                <w:bCs/>
                <w:i/>
                <w:iCs/>
              </w:rPr>
              <w:t xml:space="preserve">, </w:t>
            </w:r>
            <w:proofErr w:type="spellStart"/>
            <w:r w:rsidRPr="001D1540">
              <w:rPr>
                <w:bCs/>
                <w:i/>
                <w:iCs/>
              </w:rPr>
              <w:t>glgB</w:t>
            </w:r>
            <w:proofErr w:type="spellEnd"/>
            <w:r w:rsidRPr="001D1540">
              <w:rPr>
                <w:bCs/>
                <w:i/>
                <w:iCs/>
              </w:rPr>
              <w:t xml:space="preserve">, </w:t>
            </w:r>
            <w:proofErr w:type="spellStart"/>
            <w:r w:rsidRPr="001D1540">
              <w:rPr>
                <w:bCs/>
                <w:i/>
                <w:iCs/>
              </w:rPr>
              <w:t>katE</w:t>
            </w:r>
            <w:proofErr w:type="spellEnd"/>
            <w:r w:rsidRPr="001D1540">
              <w:rPr>
                <w:bCs/>
                <w:i/>
                <w:iCs/>
              </w:rPr>
              <w:t xml:space="preserve">, </w:t>
            </w:r>
            <w:proofErr w:type="spellStart"/>
            <w:r w:rsidRPr="001D1540">
              <w:rPr>
                <w:bCs/>
                <w:i/>
                <w:iCs/>
              </w:rPr>
              <w:t>glgP</w:t>
            </w:r>
            <w:proofErr w:type="spellEnd"/>
            <w:r w:rsidRPr="001D1540">
              <w:rPr>
                <w:bCs/>
                <w:i/>
                <w:iCs/>
              </w:rPr>
              <w:t xml:space="preserve">, </w:t>
            </w:r>
            <w:proofErr w:type="spellStart"/>
            <w:r w:rsidRPr="001D1540">
              <w:rPr>
                <w:bCs/>
                <w:i/>
                <w:iCs/>
              </w:rPr>
              <w:t>ligD</w:t>
            </w:r>
            <w:proofErr w:type="spellEnd"/>
            <w:r w:rsidRPr="001D1540">
              <w:rPr>
                <w:bCs/>
                <w:i/>
                <w:iCs/>
              </w:rPr>
              <w:t xml:space="preserve">, </w:t>
            </w:r>
            <w:proofErr w:type="spellStart"/>
            <w:r w:rsidRPr="001D1540">
              <w:rPr>
                <w:bCs/>
                <w:i/>
                <w:iCs/>
              </w:rPr>
              <w:t>ada</w:t>
            </w:r>
            <w:proofErr w:type="spellEnd"/>
            <w:r w:rsidRPr="001D1540">
              <w:rPr>
                <w:bCs/>
                <w:i/>
                <w:iCs/>
              </w:rPr>
              <w:t xml:space="preserve">, </w:t>
            </w:r>
            <w:proofErr w:type="spellStart"/>
            <w:r w:rsidRPr="001D1540">
              <w:rPr>
                <w:bCs/>
                <w:i/>
                <w:iCs/>
              </w:rPr>
              <w:t>opdO</w:t>
            </w:r>
            <w:proofErr w:type="spellEnd"/>
            <w:r w:rsidRPr="001D1540">
              <w:rPr>
                <w:bCs/>
                <w:i/>
                <w:iCs/>
              </w:rPr>
              <w:t xml:space="preserve">, </w:t>
            </w:r>
            <w:proofErr w:type="spellStart"/>
            <w:r w:rsidRPr="001D1540">
              <w:rPr>
                <w:bCs/>
                <w:i/>
                <w:iCs/>
              </w:rPr>
              <w:t>kynB</w:t>
            </w:r>
            <w:proofErr w:type="spellEnd"/>
            <w:r w:rsidRPr="001D1540">
              <w:rPr>
                <w:bCs/>
                <w:i/>
                <w:iCs/>
              </w:rPr>
              <w:t xml:space="preserve">, fusA2, </w:t>
            </w:r>
            <w:proofErr w:type="spellStart"/>
            <w:r w:rsidRPr="001D1540">
              <w:rPr>
                <w:bCs/>
                <w:i/>
                <w:iCs/>
              </w:rPr>
              <w:t>cynR</w:t>
            </w:r>
            <w:proofErr w:type="spellEnd"/>
            <w:r w:rsidRPr="001D1540">
              <w:rPr>
                <w:bCs/>
                <w:i/>
                <w:iCs/>
              </w:rPr>
              <w:t xml:space="preserve">, </w:t>
            </w:r>
            <w:proofErr w:type="spellStart"/>
            <w:r w:rsidRPr="001D1540">
              <w:rPr>
                <w:bCs/>
                <w:i/>
                <w:iCs/>
              </w:rPr>
              <w:t>cynT</w:t>
            </w:r>
            <w:proofErr w:type="spellEnd"/>
            <w:r w:rsidRPr="001D1540">
              <w:rPr>
                <w:bCs/>
                <w:i/>
                <w:iCs/>
              </w:rPr>
              <w:t xml:space="preserve">, </w:t>
            </w:r>
            <w:proofErr w:type="spellStart"/>
            <w:r w:rsidRPr="001D1540">
              <w:rPr>
                <w:bCs/>
                <w:i/>
                <w:iCs/>
              </w:rPr>
              <w:t>cynS</w:t>
            </w:r>
            <w:proofErr w:type="spellEnd"/>
            <w:r w:rsidRPr="001D1540">
              <w:rPr>
                <w:bCs/>
                <w:i/>
                <w:iCs/>
              </w:rPr>
              <w:t xml:space="preserve">, </w:t>
            </w:r>
            <w:proofErr w:type="spellStart"/>
            <w:r w:rsidRPr="001D1540">
              <w:rPr>
                <w:bCs/>
                <w:i/>
                <w:iCs/>
              </w:rPr>
              <w:t>cmrA</w:t>
            </w:r>
            <w:proofErr w:type="spellEnd"/>
            <w:r w:rsidRPr="001D1540">
              <w:rPr>
                <w:bCs/>
                <w:i/>
                <w:iCs/>
              </w:rPr>
              <w:t xml:space="preserve">, </w:t>
            </w:r>
            <w:proofErr w:type="spellStart"/>
            <w:r w:rsidRPr="001D1540">
              <w:rPr>
                <w:bCs/>
                <w:i/>
                <w:iCs/>
              </w:rPr>
              <w:t>gor</w:t>
            </w:r>
            <w:proofErr w:type="spellEnd"/>
            <w:r w:rsidRPr="001D1540">
              <w:rPr>
                <w:bCs/>
                <w:i/>
                <w:iCs/>
              </w:rPr>
              <w:t xml:space="preserve">, </w:t>
            </w:r>
            <w:proofErr w:type="spellStart"/>
            <w:r w:rsidRPr="001D1540">
              <w:rPr>
                <w:bCs/>
                <w:i/>
                <w:iCs/>
              </w:rPr>
              <w:t>galU</w:t>
            </w:r>
            <w:proofErr w:type="spellEnd"/>
            <w:r w:rsidRPr="001D1540">
              <w:rPr>
                <w:bCs/>
                <w:i/>
                <w:iCs/>
              </w:rPr>
              <w:t xml:space="preserve">, </w:t>
            </w:r>
            <w:proofErr w:type="spellStart"/>
            <w:r w:rsidRPr="001D1540">
              <w:rPr>
                <w:bCs/>
                <w:i/>
                <w:iCs/>
              </w:rPr>
              <w:t>amrB</w:t>
            </w:r>
            <w:proofErr w:type="spellEnd"/>
            <w:r w:rsidRPr="001D1540">
              <w:rPr>
                <w:bCs/>
                <w:i/>
                <w:iCs/>
              </w:rPr>
              <w:t xml:space="preserve">, </w:t>
            </w:r>
            <w:proofErr w:type="spellStart"/>
            <w:r w:rsidRPr="001D1540">
              <w:rPr>
                <w:bCs/>
                <w:i/>
                <w:iCs/>
              </w:rPr>
              <w:t>gnyD</w:t>
            </w:r>
            <w:proofErr w:type="spellEnd"/>
            <w:r w:rsidRPr="001D1540">
              <w:rPr>
                <w:bCs/>
                <w:i/>
                <w:iCs/>
              </w:rPr>
              <w:t xml:space="preserve">, </w:t>
            </w:r>
            <w:proofErr w:type="spellStart"/>
            <w:r w:rsidRPr="001D1540">
              <w:rPr>
                <w:bCs/>
                <w:i/>
                <w:iCs/>
              </w:rPr>
              <w:t>gnyB</w:t>
            </w:r>
            <w:proofErr w:type="spellEnd"/>
            <w:r w:rsidRPr="001D1540">
              <w:rPr>
                <w:bCs/>
                <w:i/>
                <w:iCs/>
              </w:rPr>
              <w:t xml:space="preserve">, </w:t>
            </w:r>
            <w:proofErr w:type="spellStart"/>
            <w:r w:rsidRPr="001D1540">
              <w:rPr>
                <w:bCs/>
                <w:i/>
                <w:iCs/>
              </w:rPr>
              <w:t>gnyH</w:t>
            </w:r>
            <w:proofErr w:type="spellEnd"/>
            <w:r w:rsidRPr="001D1540">
              <w:rPr>
                <w:bCs/>
                <w:i/>
                <w:iCs/>
              </w:rPr>
              <w:t xml:space="preserve">, </w:t>
            </w:r>
            <w:proofErr w:type="spellStart"/>
            <w:r w:rsidRPr="001D1540">
              <w:rPr>
                <w:bCs/>
                <w:i/>
                <w:iCs/>
              </w:rPr>
              <w:t>gnyA</w:t>
            </w:r>
            <w:proofErr w:type="spellEnd"/>
            <w:r w:rsidRPr="001D1540">
              <w:rPr>
                <w:bCs/>
                <w:i/>
                <w:iCs/>
              </w:rPr>
              <w:t xml:space="preserve">, </w:t>
            </w:r>
            <w:proofErr w:type="spellStart"/>
            <w:r w:rsidRPr="001D1540">
              <w:rPr>
                <w:bCs/>
                <w:i/>
                <w:iCs/>
              </w:rPr>
              <w:t>gnyL</w:t>
            </w:r>
            <w:proofErr w:type="spellEnd"/>
            <w:r w:rsidRPr="001D1540">
              <w:rPr>
                <w:bCs/>
                <w:i/>
                <w:iCs/>
              </w:rPr>
              <w:t xml:space="preserve">, </w:t>
            </w:r>
            <w:proofErr w:type="spellStart"/>
            <w:r w:rsidRPr="001D1540">
              <w:rPr>
                <w:bCs/>
                <w:i/>
                <w:iCs/>
              </w:rPr>
              <w:t>hmgA</w:t>
            </w:r>
            <w:proofErr w:type="spellEnd"/>
            <w:r w:rsidRPr="001D1540">
              <w:rPr>
                <w:bCs/>
                <w:i/>
                <w:iCs/>
              </w:rPr>
              <w:t xml:space="preserve">, </w:t>
            </w:r>
            <w:proofErr w:type="spellStart"/>
            <w:r w:rsidRPr="001D1540">
              <w:rPr>
                <w:bCs/>
                <w:i/>
                <w:iCs/>
              </w:rPr>
              <w:t>fahA</w:t>
            </w:r>
            <w:proofErr w:type="spellEnd"/>
            <w:r w:rsidRPr="001D1540">
              <w:rPr>
                <w:bCs/>
                <w:i/>
                <w:iCs/>
              </w:rPr>
              <w:t xml:space="preserve">, </w:t>
            </w:r>
            <w:proofErr w:type="spellStart"/>
            <w:r w:rsidRPr="001D1540">
              <w:rPr>
                <w:bCs/>
                <w:i/>
                <w:iCs/>
              </w:rPr>
              <w:t>maiA</w:t>
            </w:r>
            <w:proofErr w:type="spellEnd"/>
            <w:r w:rsidRPr="001D1540">
              <w:rPr>
                <w:bCs/>
                <w:i/>
                <w:iCs/>
              </w:rPr>
              <w:t xml:space="preserve">, </w:t>
            </w:r>
            <w:proofErr w:type="spellStart"/>
            <w:r w:rsidRPr="001D1540">
              <w:rPr>
                <w:bCs/>
                <w:i/>
                <w:iCs/>
              </w:rPr>
              <w:t>bdhA</w:t>
            </w:r>
            <w:proofErr w:type="spellEnd"/>
            <w:r w:rsidRPr="001D1540">
              <w:rPr>
                <w:bCs/>
                <w:i/>
                <w:iCs/>
              </w:rPr>
              <w:t xml:space="preserve">, </w:t>
            </w:r>
            <w:proofErr w:type="spellStart"/>
            <w:r w:rsidRPr="001D1540">
              <w:rPr>
                <w:bCs/>
                <w:i/>
                <w:iCs/>
              </w:rPr>
              <w:t>atoB</w:t>
            </w:r>
            <w:proofErr w:type="spellEnd"/>
            <w:r w:rsidRPr="001D1540">
              <w:rPr>
                <w:bCs/>
                <w:i/>
                <w:iCs/>
              </w:rPr>
              <w:t xml:space="preserve">, </w:t>
            </w:r>
            <w:proofErr w:type="spellStart"/>
            <w:r w:rsidRPr="001D1540">
              <w:rPr>
                <w:bCs/>
                <w:i/>
                <w:iCs/>
              </w:rPr>
              <w:t>scoB</w:t>
            </w:r>
            <w:proofErr w:type="spellEnd"/>
            <w:r w:rsidRPr="001D1540">
              <w:rPr>
                <w:bCs/>
                <w:i/>
                <w:iCs/>
              </w:rPr>
              <w:t xml:space="preserve">, ppiC1, </w:t>
            </w:r>
            <w:proofErr w:type="spellStart"/>
            <w:r w:rsidRPr="001D1540">
              <w:rPr>
                <w:bCs/>
                <w:i/>
                <w:iCs/>
              </w:rPr>
              <w:t>pqqD</w:t>
            </w:r>
            <w:proofErr w:type="spellEnd"/>
            <w:r w:rsidRPr="001D1540">
              <w:rPr>
                <w:bCs/>
                <w:i/>
                <w:iCs/>
              </w:rPr>
              <w:t xml:space="preserve">, </w:t>
            </w:r>
            <w:proofErr w:type="spellStart"/>
            <w:r w:rsidRPr="001D1540">
              <w:rPr>
                <w:bCs/>
                <w:i/>
                <w:iCs/>
              </w:rPr>
              <w:t>pqqC</w:t>
            </w:r>
            <w:proofErr w:type="spellEnd"/>
            <w:r w:rsidRPr="001D1540">
              <w:rPr>
                <w:bCs/>
                <w:i/>
                <w:iCs/>
              </w:rPr>
              <w:t xml:space="preserve">, </w:t>
            </w:r>
            <w:proofErr w:type="spellStart"/>
            <w:r w:rsidRPr="001D1540">
              <w:rPr>
                <w:bCs/>
                <w:i/>
                <w:iCs/>
              </w:rPr>
              <w:t>pqqB</w:t>
            </w:r>
            <w:proofErr w:type="spellEnd"/>
            <w:r w:rsidRPr="001D1540">
              <w:rPr>
                <w:bCs/>
                <w:i/>
                <w:iCs/>
              </w:rPr>
              <w:t xml:space="preserve">, </w:t>
            </w:r>
            <w:proofErr w:type="spellStart"/>
            <w:r w:rsidRPr="001D1540">
              <w:rPr>
                <w:bCs/>
                <w:i/>
                <w:iCs/>
              </w:rPr>
              <w:t>exaC</w:t>
            </w:r>
            <w:proofErr w:type="spellEnd"/>
            <w:r w:rsidRPr="001D1540">
              <w:rPr>
                <w:bCs/>
                <w:i/>
                <w:iCs/>
              </w:rPr>
              <w:t xml:space="preserve">, </w:t>
            </w:r>
            <w:proofErr w:type="spellStart"/>
            <w:r w:rsidRPr="001D1540">
              <w:rPr>
                <w:bCs/>
                <w:i/>
                <w:iCs/>
              </w:rPr>
              <w:t>exaB</w:t>
            </w:r>
            <w:proofErr w:type="spellEnd"/>
            <w:r w:rsidRPr="001D1540">
              <w:rPr>
                <w:bCs/>
                <w:i/>
                <w:iCs/>
              </w:rPr>
              <w:t xml:space="preserve">, </w:t>
            </w:r>
            <w:proofErr w:type="spellStart"/>
            <w:r w:rsidRPr="001D1540">
              <w:rPr>
                <w:bCs/>
                <w:i/>
                <w:iCs/>
              </w:rPr>
              <w:t>exaA</w:t>
            </w:r>
            <w:proofErr w:type="spellEnd"/>
            <w:r w:rsidRPr="001D1540">
              <w:rPr>
                <w:bCs/>
                <w:i/>
                <w:iCs/>
              </w:rPr>
              <w:t xml:space="preserve">, </w:t>
            </w:r>
            <w:proofErr w:type="spellStart"/>
            <w:r w:rsidRPr="001D1540">
              <w:rPr>
                <w:bCs/>
                <w:i/>
                <w:iCs/>
              </w:rPr>
              <w:t>pqqF</w:t>
            </w:r>
            <w:proofErr w:type="spellEnd"/>
            <w:r w:rsidRPr="001D1540">
              <w:rPr>
                <w:bCs/>
                <w:i/>
                <w:iCs/>
              </w:rPr>
              <w:t xml:space="preserve">, </w:t>
            </w:r>
            <w:proofErr w:type="spellStart"/>
            <w:r w:rsidRPr="001D1540">
              <w:rPr>
                <w:bCs/>
                <w:i/>
                <w:iCs/>
              </w:rPr>
              <w:t>braZ</w:t>
            </w:r>
            <w:proofErr w:type="spellEnd"/>
            <w:r w:rsidRPr="001D1540">
              <w:rPr>
                <w:bCs/>
                <w:i/>
                <w:iCs/>
              </w:rPr>
              <w:t xml:space="preserve">, </w:t>
            </w:r>
            <w:proofErr w:type="spellStart"/>
            <w:r w:rsidRPr="001D1540">
              <w:rPr>
                <w:bCs/>
                <w:i/>
                <w:iCs/>
              </w:rPr>
              <w:t>rbsK</w:t>
            </w:r>
            <w:proofErr w:type="spellEnd"/>
            <w:r w:rsidRPr="001D1540">
              <w:rPr>
                <w:bCs/>
                <w:i/>
                <w:iCs/>
              </w:rPr>
              <w:t xml:space="preserve">, </w:t>
            </w:r>
            <w:proofErr w:type="spellStart"/>
            <w:r w:rsidRPr="001D1540">
              <w:rPr>
                <w:bCs/>
                <w:i/>
                <w:iCs/>
              </w:rPr>
              <w:t>rbsR</w:t>
            </w:r>
            <w:proofErr w:type="spellEnd"/>
            <w:r w:rsidRPr="001D1540">
              <w:rPr>
                <w:bCs/>
                <w:i/>
                <w:iCs/>
              </w:rPr>
              <w:t xml:space="preserve">, </w:t>
            </w:r>
            <w:proofErr w:type="spellStart"/>
            <w:r w:rsidRPr="001D1540">
              <w:rPr>
                <w:bCs/>
                <w:i/>
                <w:iCs/>
              </w:rPr>
              <w:t>rbsC</w:t>
            </w:r>
            <w:proofErr w:type="spellEnd"/>
            <w:r w:rsidRPr="001D1540">
              <w:rPr>
                <w:bCs/>
                <w:i/>
                <w:iCs/>
              </w:rPr>
              <w:t xml:space="preserve">, </w:t>
            </w:r>
            <w:proofErr w:type="spellStart"/>
            <w:r w:rsidRPr="001D1540">
              <w:rPr>
                <w:bCs/>
                <w:i/>
                <w:iCs/>
              </w:rPr>
              <w:t>rbsA</w:t>
            </w:r>
            <w:proofErr w:type="spellEnd"/>
            <w:r w:rsidRPr="001D1540">
              <w:rPr>
                <w:bCs/>
                <w:i/>
                <w:iCs/>
              </w:rPr>
              <w:t xml:space="preserve">, </w:t>
            </w:r>
            <w:proofErr w:type="spellStart"/>
            <w:r w:rsidRPr="001D1540">
              <w:rPr>
                <w:bCs/>
                <w:i/>
                <w:iCs/>
              </w:rPr>
              <w:t>rbsB</w:t>
            </w:r>
            <w:proofErr w:type="spellEnd"/>
            <w:r w:rsidRPr="001D1540">
              <w:rPr>
                <w:bCs/>
                <w:i/>
                <w:iCs/>
              </w:rPr>
              <w:t xml:space="preserve">, </w:t>
            </w:r>
            <w:proofErr w:type="spellStart"/>
            <w:r w:rsidRPr="001D1540">
              <w:rPr>
                <w:bCs/>
                <w:i/>
                <w:iCs/>
              </w:rPr>
              <w:t>pcd</w:t>
            </w:r>
            <w:proofErr w:type="spellEnd"/>
          </w:p>
        </w:tc>
      </w:tr>
      <w:tr w:rsidR="005A220B" w:rsidRPr="00F63738" w14:paraId="14AE50DD" w14:textId="77777777" w:rsidTr="005C357E">
        <w:trPr>
          <w:trHeight w:hRule="exact" w:val="388"/>
          <w:jc w:val="center"/>
        </w:trPr>
        <w:tc>
          <w:tcPr>
            <w:tcW w:w="1975" w:type="dxa"/>
            <w:vAlign w:val="center"/>
          </w:tcPr>
          <w:p w14:paraId="2F870C23" w14:textId="77777777" w:rsidR="005A220B" w:rsidRPr="001D1540" w:rsidRDefault="005A220B" w:rsidP="005C357E">
            <w:pPr>
              <w:spacing w:before="120" w:after="120"/>
              <w:contextualSpacing/>
              <w:jc w:val="both"/>
              <w:rPr>
                <w:b/>
              </w:rPr>
            </w:pPr>
            <w:r w:rsidRPr="001D1540">
              <w:rPr>
                <w:b/>
              </w:rPr>
              <w:t>M55212</w:t>
            </w:r>
          </w:p>
        </w:tc>
        <w:tc>
          <w:tcPr>
            <w:tcW w:w="6558" w:type="dxa"/>
            <w:vAlign w:val="center"/>
          </w:tcPr>
          <w:p w14:paraId="6AE956A8" w14:textId="77777777" w:rsidR="005A220B" w:rsidRPr="001D1540" w:rsidRDefault="005A220B" w:rsidP="005C357E">
            <w:pPr>
              <w:spacing w:before="120" w:after="120"/>
              <w:contextualSpacing/>
              <w:jc w:val="both"/>
              <w:rPr>
                <w:bCs/>
                <w:i/>
                <w:iCs/>
                <w:noProof/>
              </w:rPr>
            </w:pPr>
            <w:r>
              <w:rPr>
                <w:bCs/>
                <w:i/>
                <w:iCs/>
                <w:noProof/>
              </w:rPr>
              <w:t>c</w:t>
            </w:r>
            <w:r w:rsidRPr="001D1540">
              <w:rPr>
                <w:bCs/>
                <w:i/>
                <w:iCs/>
                <w:noProof/>
              </w:rPr>
              <w:t>rc, rph</w:t>
            </w:r>
          </w:p>
        </w:tc>
      </w:tr>
      <w:tr w:rsidR="005A220B" w:rsidRPr="00F63738" w14:paraId="19285671" w14:textId="77777777" w:rsidTr="005C357E">
        <w:trPr>
          <w:trHeight w:hRule="exact" w:val="352"/>
          <w:jc w:val="center"/>
        </w:trPr>
        <w:tc>
          <w:tcPr>
            <w:tcW w:w="1975" w:type="dxa"/>
            <w:vAlign w:val="center"/>
          </w:tcPr>
          <w:p w14:paraId="7E60DC10" w14:textId="77777777" w:rsidR="005A220B" w:rsidRPr="001D1540" w:rsidRDefault="005A220B" w:rsidP="005C357E">
            <w:pPr>
              <w:spacing w:before="120" w:after="120"/>
              <w:contextualSpacing/>
              <w:jc w:val="both"/>
              <w:rPr>
                <w:b/>
              </w:rPr>
            </w:pPr>
            <w:r w:rsidRPr="001D1540">
              <w:rPr>
                <w:b/>
              </w:rPr>
              <w:t>S86968</w:t>
            </w:r>
          </w:p>
        </w:tc>
        <w:tc>
          <w:tcPr>
            <w:tcW w:w="6558" w:type="dxa"/>
            <w:vAlign w:val="center"/>
          </w:tcPr>
          <w:p w14:paraId="64E75157" w14:textId="77777777" w:rsidR="005A220B" w:rsidRPr="001D1540" w:rsidRDefault="005A220B" w:rsidP="005C357E">
            <w:pPr>
              <w:spacing w:before="120" w:after="120"/>
              <w:contextualSpacing/>
              <w:jc w:val="both"/>
              <w:rPr>
                <w:bCs/>
                <w:i/>
                <w:iCs/>
              </w:rPr>
            </w:pPr>
            <w:proofErr w:type="spellStart"/>
            <w:r w:rsidRPr="001D1540">
              <w:rPr>
                <w:bCs/>
                <w:i/>
                <w:iCs/>
              </w:rPr>
              <w:t>kdsB</w:t>
            </w:r>
            <w:proofErr w:type="spellEnd"/>
            <w:r w:rsidRPr="001D1540">
              <w:rPr>
                <w:bCs/>
                <w:i/>
                <w:iCs/>
              </w:rPr>
              <w:t xml:space="preserve">, </w:t>
            </w:r>
            <w:proofErr w:type="spellStart"/>
            <w:r w:rsidRPr="001D1540">
              <w:rPr>
                <w:bCs/>
                <w:i/>
                <w:iCs/>
              </w:rPr>
              <w:t>cysP</w:t>
            </w:r>
            <w:proofErr w:type="spellEnd"/>
            <w:r w:rsidRPr="001D1540">
              <w:rPr>
                <w:bCs/>
                <w:i/>
                <w:iCs/>
              </w:rPr>
              <w:t xml:space="preserve">, </w:t>
            </w:r>
            <w:proofErr w:type="spellStart"/>
            <w:r w:rsidRPr="001D1540">
              <w:rPr>
                <w:bCs/>
                <w:i/>
                <w:iCs/>
              </w:rPr>
              <w:t>hcnC</w:t>
            </w:r>
            <w:proofErr w:type="spellEnd"/>
            <w:r w:rsidRPr="001D1540">
              <w:rPr>
                <w:bCs/>
                <w:i/>
                <w:iCs/>
              </w:rPr>
              <w:t xml:space="preserve">, </w:t>
            </w:r>
            <w:proofErr w:type="spellStart"/>
            <w:r w:rsidRPr="001D1540">
              <w:rPr>
                <w:bCs/>
                <w:i/>
                <w:iCs/>
              </w:rPr>
              <w:t>hcnB</w:t>
            </w:r>
            <w:proofErr w:type="spellEnd"/>
            <w:r w:rsidRPr="001D1540">
              <w:rPr>
                <w:bCs/>
                <w:i/>
                <w:iCs/>
              </w:rPr>
              <w:t xml:space="preserve">, </w:t>
            </w:r>
            <w:proofErr w:type="spellStart"/>
            <w:r w:rsidRPr="001D1540">
              <w:rPr>
                <w:bCs/>
                <w:i/>
                <w:iCs/>
              </w:rPr>
              <w:t>hcnA</w:t>
            </w:r>
            <w:proofErr w:type="spellEnd"/>
            <w:r w:rsidRPr="001D1540">
              <w:rPr>
                <w:bCs/>
                <w:i/>
                <w:iCs/>
              </w:rPr>
              <w:t xml:space="preserve">, </w:t>
            </w:r>
            <w:proofErr w:type="spellStart"/>
            <w:r w:rsidRPr="001D1540">
              <w:rPr>
                <w:bCs/>
                <w:i/>
                <w:iCs/>
              </w:rPr>
              <w:t>pdxA</w:t>
            </w:r>
            <w:proofErr w:type="spellEnd"/>
            <w:r w:rsidRPr="001D1540">
              <w:rPr>
                <w:bCs/>
                <w:i/>
                <w:iCs/>
              </w:rPr>
              <w:t xml:space="preserve">, </w:t>
            </w:r>
            <w:proofErr w:type="spellStart"/>
            <w:r w:rsidRPr="001D1540">
              <w:rPr>
                <w:bCs/>
                <w:i/>
                <w:iCs/>
              </w:rPr>
              <w:t>opdG</w:t>
            </w:r>
            <w:proofErr w:type="spellEnd"/>
            <w:r w:rsidRPr="001D1540">
              <w:rPr>
                <w:bCs/>
                <w:i/>
                <w:iCs/>
              </w:rPr>
              <w:t xml:space="preserve">, </w:t>
            </w:r>
            <w:proofErr w:type="spellStart"/>
            <w:r w:rsidRPr="001D1540">
              <w:rPr>
                <w:bCs/>
                <w:i/>
                <w:iCs/>
              </w:rPr>
              <w:t>nfxB</w:t>
            </w:r>
            <w:proofErr w:type="spellEnd"/>
            <w:r w:rsidRPr="001D1540">
              <w:rPr>
                <w:bCs/>
                <w:i/>
                <w:iCs/>
              </w:rPr>
              <w:t>, cupB3</w:t>
            </w:r>
          </w:p>
        </w:tc>
      </w:tr>
      <w:tr w:rsidR="005A220B" w:rsidRPr="00F63738" w14:paraId="009EEE0D" w14:textId="77777777" w:rsidTr="005C357E">
        <w:trPr>
          <w:trHeight w:hRule="exact" w:val="397"/>
          <w:jc w:val="center"/>
        </w:trPr>
        <w:tc>
          <w:tcPr>
            <w:tcW w:w="1975" w:type="dxa"/>
            <w:vAlign w:val="center"/>
          </w:tcPr>
          <w:p w14:paraId="3B88ECBE" w14:textId="77777777" w:rsidR="005A220B" w:rsidRPr="001D1540" w:rsidRDefault="005A220B" w:rsidP="005C357E">
            <w:pPr>
              <w:spacing w:before="120" w:after="120"/>
              <w:contextualSpacing/>
              <w:jc w:val="both"/>
              <w:rPr>
                <w:b/>
              </w:rPr>
            </w:pPr>
            <w:r w:rsidRPr="001D1540">
              <w:rPr>
                <w:b/>
              </w:rPr>
              <w:t>W36662</w:t>
            </w:r>
          </w:p>
        </w:tc>
        <w:tc>
          <w:tcPr>
            <w:tcW w:w="6558" w:type="dxa"/>
            <w:vAlign w:val="center"/>
          </w:tcPr>
          <w:p w14:paraId="0EEEF7A3" w14:textId="77777777" w:rsidR="005A220B" w:rsidRPr="001D1540" w:rsidRDefault="005A220B" w:rsidP="005C357E">
            <w:pPr>
              <w:spacing w:before="120" w:after="120"/>
              <w:contextualSpacing/>
              <w:jc w:val="both"/>
              <w:rPr>
                <w:bCs/>
                <w:i/>
                <w:iCs/>
              </w:rPr>
            </w:pPr>
            <w:proofErr w:type="spellStart"/>
            <w:r w:rsidRPr="001D1540">
              <w:rPr>
                <w:bCs/>
                <w:i/>
                <w:iCs/>
              </w:rPr>
              <w:t>rhlR</w:t>
            </w:r>
            <w:proofErr w:type="spellEnd"/>
            <w:r w:rsidRPr="001D1540">
              <w:rPr>
                <w:bCs/>
                <w:i/>
                <w:iCs/>
              </w:rPr>
              <w:t xml:space="preserve">, </w:t>
            </w:r>
            <w:proofErr w:type="spellStart"/>
            <w:r w:rsidRPr="001D1540">
              <w:rPr>
                <w:bCs/>
                <w:i/>
                <w:iCs/>
              </w:rPr>
              <w:t>rhlI</w:t>
            </w:r>
            <w:proofErr w:type="spellEnd"/>
            <w:r w:rsidRPr="001D1540">
              <w:rPr>
                <w:bCs/>
                <w:i/>
                <w:iCs/>
              </w:rPr>
              <w:t xml:space="preserve">, cupC1, </w:t>
            </w:r>
            <w:proofErr w:type="spellStart"/>
            <w:r w:rsidRPr="001D1540">
              <w:rPr>
                <w:bCs/>
                <w:i/>
                <w:iCs/>
              </w:rPr>
              <w:t>pilC</w:t>
            </w:r>
            <w:proofErr w:type="spellEnd"/>
            <w:r w:rsidRPr="001D1540">
              <w:rPr>
                <w:bCs/>
                <w:i/>
                <w:iCs/>
              </w:rPr>
              <w:t xml:space="preserve">, </w:t>
            </w:r>
            <w:proofErr w:type="spellStart"/>
            <w:r w:rsidRPr="001D1540">
              <w:rPr>
                <w:bCs/>
                <w:i/>
                <w:iCs/>
              </w:rPr>
              <w:t>pilS</w:t>
            </w:r>
            <w:proofErr w:type="spellEnd"/>
          </w:p>
        </w:tc>
      </w:tr>
      <w:tr w:rsidR="005A220B" w:rsidRPr="00F63738" w14:paraId="7BD59B45" w14:textId="77777777" w:rsidTr="005C357E">
        <w:trPr>
          <w:trHeight w:hRule="exact" w:val="370"/>
          <w:jc w:val="center"/>
        </w:trPr>
        <w:tc>
          <w:tcPr>
            <w:tcW w:w="1975" w:type="dxa"/>
            <w:vAlign w:val="center"/>
          </w:tcPr>
          <w:p w14:paraId="6C1F2749" w14:textId="77777777" w:rsidR="005A220B" w:rsidRPr="001D1540" w:rsidRDefault="005A220B" w:rsidP="005C357E">
            <w:pPr>
              <w:spacing w:before="120" w:after="120"/>
              <w:contextualSpacing/>
              <w:jc w:val="both"/>
              <w:rPr>
                <w:b/>
              </w:rPr>
            </w:pPr>
            <w:r w:rsidRPr="001D1540">
              <w:rPr>
                <w:b/>
              </w:rPr>
              <w:t>W60856</w:t>
            </w:r>
          </w:p>
        </w:tc>
        <w:tc>
          <w:tcPr>
            <w:tcW w:w="6558" w:type="dxa"/>
            <w:vAlign w:val="center"/>
          </w:tcPr>
          <w:p w14:paraId="02330F10" w14:textId="77777777" w:rsidR="005A220B" w:rsidRPr="001D1540" w:rsidRDefault="005A220B" w:rsidP="005C357E">
            <w:pPr>
              <w:spacing w:before="120" w:after="120"/>
              <w:contextualSpacing/>
              <w:jc w:val="both"/>
              <w:rPr>
                <w:bCs/>
                <w:i/>
                <w:iCs/>
              </w:rPr>
            </w:pPr>
            <w:proofErr w:type="spellStart"/>
            <w:r w:rsidRPr="001D1540">
              <w:rPr>
                <w:bCs/>
                <w:i/>
                <w:iCs/>
              </w:rPr>
              <w:t>lasR</w:t>
            </w:r>
            <w:proofErr w:type="spellEnd"/>
            <w:r w:rsidRPr="001D1540">
              <w:rPr>
                <w:bCs/>
                <w:i/>
                <w:iCs/>
              </w:rPr>
              <w:t xml:space="preserve">, </w:t>
            </w:r>
            <w:proofErr w:type="spellStart"/>
            <w:r w:rsidRPr="001D1540">
              <w:rPr>
                <w:bCs/>
                <w:i/>
                <w:iCs/>
              </w:rPr>
              <w:t>pirA</w:t>
            </w:r>
            <w:proofErr w:type="spellEnd"/>
          </w:p>
        </w:tc>
      </w:tr>
    </w:tbl>
    <w:p w14:paraId="45EB725F" w14:textId="77777777" w:rsidR="00FA7DA8" w:rsidRDefault="00FA7DA8" w:rsidP="005A220B">
      <w:pPr>
        <w:rPr>
          <w:color w:val="000000" w:themeColor="text1"/>
        </w:rPr>
      </w:pPr>
    </w:p>
    <w:p w14:paraId="4704C9C4" w14:textId="1DBD453D" w:rsidR="005A220B" w:rsidRPr="005A220B" w:rsidRDefault="005A220B" w:rsidP="005A220B">
      <w:r>
        <w:rPr>
          <w:color w:val="000000" w:themeColor="text1"/>
        </w:rPr>
        <w:t xml:space="preserve">    </w:t>
      </w:r>
      <w:r w:rsidRPr="00F079B1">
        <w:rPr>
          <w:color w:val="000000" w:themeColor="text1"/>
        </w:rPr>
        <w:t xml:space="preserve">Table </w:t>
      </w:r>
      <w:r w:rsidRPr="00F079B1">
        <w:rPr>
          <w:color w:val="000000" w:themeColor="text1"/>
        </w:rPr>
        <w:fldChar w:fldCharType="begin"/>
      </w:r>
      <w:r w:rsidRPr="00F079B1">
        <w:rPr>
          <w:color w:val="000000" w:themeColor="text1"/>
        </w:rPr>
        <w:instrText xml:space="preserve"> SEQ Table \* ARABIC </w:instrText>
      </w:r>
      <w:r w:rsidRPr="00F079B1">
        <w:rPr>
          <w:color w:val="000000" w:themeColor="text1"/>
        </w:rPr>
        <w:fldChar w:fldCharType="separate"/>
      </w:r>
      <w:r w:rsidRPr="00F079B1">
        <w:rPr>
          <w:noProof/>
          <w:color w:val="000000" w:themeColor="text1"/>
        </w:rPr>
        <w:t>1</w:t>
      </w:r>
      <w:r w:rsidRPr="00F079B1">
        <w:rPr>
          <w:color w:val="000000" w:themeColor="text1"/>
        </w:rPr>
        <w:fldChar w:fldCharType="end"/>
      </w:r>
      <w:r w:rsidRPr="00F079B1">
        <w:rPr>
          <w:color w:val="000000" w:themeColor="text1"/>
        </w:rPr>
        <w:t xml:space="preserve"> Genes that are missing in non-rhamnolipid-producers but present in all producers</w:t>
      </w:r>
      <w:r>
        <w:rPr>
          <w:b/>
        </w:rPr>
        <w:br w:type="textWrapping" w:clear="all"/>
      </w:r>
    </w:p>
    <w:p w14:paraId="21E85A68" w14:textId="6BAE38DE" w:rsidR="005A220B" w:rsidRDefault="005A220B" w:rsidP="0075784B">
      <w:pPr>
        <w:spacing w:before="240" w:after="240"/>
        <w:rPr>
          <w:b/>
          <w:bCs/>
          <w:sz w:val="28"/>
          <w:szCs w:val="28"/>
        </w:rPr>
      </w:pPr>
      <w:r>
        <w:rPr>
          <w:b/>
          <w:bCs/>
          <w:sz w:val="28"/>
          <w:szCs w:val="28"/>
        </w:rPr>
        <w:br w:type="page"/>
      </w:r>
    </w:p>
    <w:p w14:paraId="03B5ACAE" w14:textId="77777777" w:rsidR="000376B6" w:rsidRDefault="000376B6" w:rsidP="0075784B">
      <w:pPr>
        <w:spacing w:before="240" w:after="240"/>
        <w:rPr>
          <w:b/>
          <w:bCs/>
          <w:sz w:val="28"/>
          <w:szCs w:val="28"/>
        </w:rPr>
      </w:pPr>
    </w:p>
    <w:p w14:paraId="1F420C4D" w14:textId="75ED0BBD" w:rsidR="00973C24" w:rsidRPr="00AB23C1" w:rsidRDefault="0075784B" w:rsidP="0075784B">
      <w:pPr>
        <w:spacing w:before="240" w:after="240"/>
        <w:rPr>
          <w:b/>
          <w:bCs/>
          <w:sz w:val="28"/>
          <w:szCs w:val="28"/>
        </w:rPr>
      </w:pPr>
      <w:r w:rsidRPr="00AB23C1">
        <w:rPr>
          <w:b/>
          <w:bCs/>
          <w:sz w:val="28"/>
          <w:szCs w:val="28"/>
        </w:rPr>
        <w:t>Figures</w:t>
      </w:r>
    </w:p>
    <w:p w14:paraId="12FDFCAA" w14:textId="52DDEF8E" w:rsidR="0075784B" w:rsidRPr="00AB23C1" w:rsidRDefault="0075784B" w:rsidP="0075784B">
      <w:pPr>
        <w:spacing w:before="240" w:after="240"/>
        <w:jc w:val="center"/>
        <w:rPr>
          <w:b/>
          <w:bCs/>
        </w:rPr>
      </w:pPr>
      <w:r w:rsidRPr="00AB23C1">
        <w:rPr>
          <w:noProof/>
        </w:rPr>
        <w:drawing>
          <wp:inline distT="114300" distB="114300" distL="114300" distR="114300" wp14:anchorId="273BF806" wp14:editId="42A6C510">
            <wp:extent cx="3706613" cy="6165445"/>
            <wp:effectExtent l="0" t="0" r="1905" b="0"/>
            <wp:docPr id="23" name="image14.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708225" cy="6168126"/>
                    </a:xfrm>
                    <a:prstGeom prst="rect">
                      <a:avLst/>
                    </a:prstGeom>
                    <a:ln/>
                  </pic:spPr>
                </pic:pic>
              </a:graphicData>
            </a:graphic>
          </wp:inline>
        </w:drawing>
      </w:r>
    </w:p>
    <w:p w14:paraId="062ACE65" w14:textId="422801E9" w:rsidR="0075784B" w:rsidRPr="009D3698" w:rsidRDefault="00973C24" w:rsidP="00973C24">
      <w:pPr>
        <w:spacing w:before="240" w:after="240"/>
        <w:jc w:val="both"/>
        <w:rPr>
          <w:sz w:val="22"/>
          <w:szCs w:val="22"/>
        </w:rPr>
      </w:pPr>
      <w:r w:rsidRPr="009D3698">
        <w:rPr>
          <w:b/>
          <w:sz w:val="22"/>
          <w:szCs w:val="22"/>
        </w:rPr>
        <w:t>Figure 1.</w:t>
      </w:r>
      <w:r w:rsidRPr="009D3698">
        <w:rPr>
          <w:sz w:val="22"/>
          <w:szCs w:val="22"/>
        </w:rPr>
        <w:t xml:space="preserve"> Diversity of swarming across the </w:t>
      </w:r>
      <w:r w:rsidRPr="009D3698">
        <w:rPr>
          <w:i/>
          <w:sz w:val="22"/>
          <w:szCs w:val="22"/>
        </w:rPr>
        <w:t>P. aeruginosa</w:t>
      </w:r>
      <w:r w:rsidRPr="009D3698">
        <w:rPr>
          <w:sz w:val="22"/>
          <w:szCs w:val="22"/>
        </w:rPr>
        <w:t xml:space="preserve"> phylogeny</w:t>
      </w:r>
      <w:r w:rsidR="0043244C" w:rsidRPr="009D3698">
        <w:rPr>
          <w:sz w:val="22"/>
          <w:szCs w:val="22"/>
        </w:rPr>
        <w:t xml:space="preserve"> of core genomes</w:t>
      </w:r>
      <w:r w:rsidRPr="009D3698">
        <w:rPr>
          <w:sz w:val="22"/>
          <w:szCs w:val="22"/>
        </w:rPr>
        <w:t xml:space="preserve">. </w:t>
      </w:r>
      <w:r w:rsidRPr="009D3698">
        <w:rPr>
          <w:b/>
          <w:sz w:val="22"/>
          <w:szCs w:val="22"/>
        </w:rPr>
        <w:t>A.</w:t>
      </w:r>
      <w:r w:rsidRPr="009D3698">
        <w:rPr>
          <w:sz w:val="22"/>
          <w:szCs w:val="22"/>
        </w:rPr>
        <w:t xml:space="preserve"> Phylogeny of clinical isolates obtained from patients with cancer at MSKCC </w:t>
      </w:r>
      <w:r w:rsidR="0075784B" w:rsidRPr="009D3698">
        <w:rPr>
          <w:sz w:val="22"/>
          <w:szCs w:val="22"/>
        </w:rPr>
        <w:fldChar w:fldCharType="begin"/>
      </w:r>
      <w:r w:rsidR="0047250C" w:rsidRPr="009D3698">
        <w:rPr>
          <w:sz w:val="22"/>
          <w:szCs w:val="22"/>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75784B" w:rsidRPr="009D3698">
        <w:rPr>
          <w:sz w:val="22"/>
          <w:szCs w:val="22"/>
        </w:rPr>
        <w:fldChar w:fldCharType="separate"/>
      </w:r>
      <w:r w:rsidR="007272A4" w:rsidRPr="007272A4">
        <w:rPr>
          <w:sz w:val="22"/>
          <w:szCs w:val="22"/>
        </w:rPr>
        <w:t xml:space="preserve">(Yan </w:t>
      </w:r>
      <w:r w:rsidR="007272A4" w:rsidRPr="007272A4">
        <w:rPr>
          <w:i/>
          <w:sz w:val="22"/>
          <w:szCs w:val="22"/>
        </w:rPr>
        <w:t>et al</w:t>
      </w:r>
      <w:r w:rsidR="007272A4" w:rsidRPr="007272A4">
        <w:rPr>
          <w:sz w:val="22"/>
          <w:szCs w:val="22"/>
        </w:rPr>
        <w:t>, 2017, 2019)</w:t>
      </w:r>
      <w:r w:rsidR="0075784B" w:rsidRPr="009D3698">
        <w:rPr>
          <w:sz w:val="22"/>
          <w:szCs w:val="22"/>
        </w:rPr>
        <w:fldChar w:fldCharType="end"/>
      </w:r>
      <w:r w:rsidRPr="009D3698">
        <w:rPr>
          <w:sz w:val="22"/>
          <w:szCs w:val="22"/>
        </w:rPr>
        <w:t xml:space="preserve"> together with reference strains PAO1, PA14 and PA7. The tissue </w:t>
      </w:r>
      <w:r w:rsidR="003F03F2" w:rsidRPr="009D3698">
        <w:rPr>
          <w:sz w:val="22"/>
          <w:szCs w:val="22"/>
        </w:rPr>
        <w:t>where each</w:t>
      </w:r>
      <w:r w:rsidRPr="009D3698">
        <w:rPr>
          <w:sz w:val="22"/>
          <w:szCs w:val="22"/>
        </w:rPr>
        <w:t xml:space="preserve"> isolate </w:t>
      </w:r>
      <w:r w:rsidR="003F03F2" w:rsidRPr="009D3698">
        <w:rPr>
          <w:sz w:val="22"/>
          <w:szCs w:val="22"/>
        </w:rPr>
        <w:t>was originally isolated is</w:t>
      </w:r>
      <w:r w:rsidRPr="009D3698">
        <w:rPr>
          <w:sz w:val="22"/>
          <w:szCs w:val="22"/>
        </w:rPr>
        <w:t xml:space="preserve"> </w:t>
      </w:r>
      <w:r w:rsidR="00EF71D7" w:rsidRPr="009D3698">
        <w:rPr>
          <w:sz w:val="22"/>
          <w:szCs w:val="22"/>
        </w:rPr>
        <w:t xml:space="preserve">labeled by </w:t>
      </w:r>
      <w:r w:rsidR="003F03F2" w:rsidRPr="009D3698">
        <w:rPr>
          <w:sz w:val="22"/>
          <w:szCs w:val="22"/>
        </w:rPr>
        <w:t xml:space="preserve">circle </w:t>
      </w:r>
      <w:r w:rsidR="00EF71D7" w:rsidRPr="009D3698">
        <w:rPr>
          <w:sz w:val="22"/>
          <w:szCs w:val="22"/>
        </w:rPr>
        <w:t>colors</w:t>
      </w:r>
      <w:r w:rsidRPr="009D3698">
        <w:rPr>
          <w:sz w:val="22"/>
          <w:szCs w:val="22"/>
        </w:rPr>
        <w:t xml:space="preserve">. </w:t>
      </w:r>
      <w:r w:rsidRPr="009D3698">
        <w:rPr>
          <w:b/>
          <w:sz w:val="22"/>
          <w:szCs w:val="22"/>
        </w:rPr>
        <w:t>B</w:t>
      </w:r>
      <w:r w:rsidRPr="009D3698">
        <w:rPr>
          <w:sz w:val="22"/>
          <w:szCs w:val="22"/>
        </w:rPr>
        <w:t>.</w:t>
      </w:r>
      <w:r w:rsidR="00912067" w:rsidRPr="009D3698">
        <w:rPr>
          <w:sz w:val="22"/>
          <w:szCs w:val="22"/>
        </w:rPr>
        <w:t xml:space="preserve"> </w:t>
      </w:r>
      <w:r w:rsidR="003F03F2" w:rsidRPr="009D3698">
        <w:rPr>
          <w:sz w:val="22"/>
          <w:szCs w:val="22"/>
        </w:rPr>
        <w:t xml:space="preserve">Swarming and rhamnolipid production phenotypes. The swarming ability of these strains are represented by the actual swarming images on </w:t>
      </w:r>
      <w:r w:rsidR="00E34515" w:rsidRPr="009D3698">
        <w:rPr>
          <w:sz w:val="22"/>
          <w:szCs w:val="22"/>
        </w:rPr>
        <w:t xml:space="preserve">the </w:t>
      </w:r>
      <w:r w:rsidR="003F03F2" w:rsidRPr="009D3698">
        <w:rPr>
          <w:sz w:val="22"/>
          <w:szCs w:val="22"/>
        </w:rPr>
        <w:t>agar plates (left column). The ability of producing rhamnolipids of these strains are indicated by circle sizes (right column). Both phenotypes do not correlate with</w:t>
      </w:r>
      <w:r w:rsidR="00912067" w:rsidRPr="009D3698">
        <w:rPr>
          <w:sz w:val="22"/>
          <w:szCs w:val="22"/>
        </w:rPr>
        <w:t xml:space="preserve"> phylogeny. </w:t>
      </w:r>
      <w:r w:rsidR="003F03F2" w:rsidRPr="009D3698">
        <w:rPr>
          <w:sz w:val="22"/>
          <w:szCs w:val="22"/>
        </w:rPr>
        <w:t xml:space="preserve">All </w:t>
      </w:r>
      <w:proofErr w:type="spellStart"/>
      <w:r w:rsidR="003F03F2" w:rsidRPr="009D3698">
        <w:rPr>
          <w:sz w:val="22"/>
          <w:szCs w:val="22"/>
        </w:rPr>
        <w:t>swarmers</w:t>
      </w:r>
      <w:proofErr w:type="spellEnd"/>
      <w:r w:rsidR="003F03F2" w:rsidRPr="009D3698">
        <w:rPr>
          <w:sz w:val="22"/>
          <w:szCs w:val="22"/>
        </w:rPr>
        <w:t xml:space="preserve"> can secrete rhamnolipids but some rhamnolipid</w:t>
      </w:r>
      <w:r w:rsidR="00912067" w:rsidRPr="009D3698">
        <w:rPr>
          <w:sz w:val="22"/>
          <w:szCs w:val="22"/>
        </w:rPr>
        <w:t>s</w:t>
      </w:r>
      <w:r w:rsidR="003F03F2" w:rsidRPr="009D3698">
        <w:rPr>
          <w:sz w:val="22"/>
          <w:szCs w:val="22"/>
        </w:rPr>
        <w:t xml:space="preserve"> producers cannot swarm.</w:t>
      </w:r>
      <w:r w:rsidR="00912067" w:rsidRPr="009D3698">
        <w:rPr>
          <w:sz w:val="22"/>
          <w:szCs w:val="22"/>
        </w:rPr>
        <w:t xml:space="preserve"> </w:t>
      </w:r>
      <w:r w:rsidR="003F03F2" w:rsidRPr="009D3698">
        <w:rPr>
          <w:b/>
          <w:bCs/>
          <w:sz w:val="22"/>
          <w:szCs w:val="22"/>
        </w:rPr>
        <w:t>C</w:t>
      </w:r>
      <w:r w:rsidR="003F03F2" w:rsidRPr="009D3698">
        <w:rPr>
          <w:sz w:val="22"/>
          <w:szCs w:val="22"/>
        </w:rPr>
        <w:t>.</w:t>
      </w:r>
      <w:r w:rsidR="00912067" w:rsidRPr="009D3698">
        <w:rPr>
          <w:sz w:val="22"/>
          <w:szCs w:val="22"/>
        </w:rPr>
        <w:t xml:space="preserve"> </w:t>
      </w:r>
      <w:del w:id="1293" w:author="Joao Xavier" w:date="2020-07-08T10:51:00Z">
        <w:r w:rsidR="00912067" w:rsidRPr="009D3698" w:rsidDel="00142269">
          <w:rPr>
            <w:sz w:val="22"/>
            <w:szCs w:val="22"/>
          </w:rPr>
          <w:delText>Population density changes of these clinical strains grown</w:delText>
        </w:r>
      </w:del>
      <w:ins w:id="1294" w:author="Joao Xavier" w:date="2020-07-08T10:51:00Z">
        <w:r w:rsidR="00142269">
          <w:rPr>
            <w:sz w:val="22"/>
            <w:szCs w:val="22"/>
          </w:rPr>
          <w:t>Growth curves</w:t>
        </w:r>
      </w:ins>
      <w:r w:rsidR="00912067" w:rsidRPr="009D3698">
        <w:rPr>
          <w:sz w:val="22"/>
          <w:szCs w:val="22"/>
        </w:rPr>
        <w:t xml:space="preserve"> in a synthetic minimal medium using glycerol as the sole carbon source.</w:t>
      </w:r>
      <w:del w:id="1295" w:author="Joao Xavier" w:date="2020-07-08T10:51:00Z">
        <w:r w:rsidR="00E85980" w:rsidRPr="009D3698" w:rsidDel="00142269">
          <w:rPr>
            <w:sz w:val="22"/>
            <w:szCs w:val="22"/>
          </w:rPr>
          <w:delText xml:space="preserve"> </w:delText>
        </w:r>
        <w:commentRangeStart w:id="1296"/>
        <w:r w:rsidR="00E85980" w:rsidRPr="009D3698" w:rsidDel="00142269">
          <w:rPr>
            <w:sz w:val="22"/>
            <w:szCs w:val="22"/>
          </w:rPr>
          <w:delText xml:space="preserve">The swarmers tend to  have a shorter lag phase, suggesting that the link between metabolic capability and swarming which we observed in the PA14 background </w:delText>
        </w:r>
        <w:r w:rsidR="00E85980" w:rsidRPr="009D3698" w:rsidDel="00142269">
          <w:rPr>
            <w:sz w:val="22"/>
            <w:szCs w:val="22"/>
          </w:rPr>
          <w:fldChar w:fldCharType="begin"/>
        </w:r>
        <w:r w:rsidR="00E85980" w:rsidRPr="009D3698" w:rsidDel="00142269">
          <w:rPr>
            <w:sz w:val="22"/>
            <w:szCs w:val="22"/>
          </w:rPr>
          <w:del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delInstrText>
        </w:r>
        <w:r w:rsidR="00E85980" w:rsidRPr="009D3698" w:rsidDel="00142269">
          <w:rPr>
            <w:sz w:val="22"/>
            <w:szCs w:val="22"/>
          </w:rPr>
          <w:fldChar w:fldCharType="separate"/>
        </w:r>
        <w:r w:rsidR="007272A4" w:rsidRPr="007272A4" w:rsidDel="00142269">
          <w:rPr>
            <w:sz w:val="22"/>
            <w:szCs w:val="22"/>
          </w:rPr>
          <w:delText xml:space="preserve">(Boyle </w:delText>
        </w:r>
        <w:r w:rsidR="007272A4" w:rsidRPr="007272A4" w:rsidDel="00142269">
          <w:rPr>
            <w:i/>
            <w:sz w:val="22"/>
            <w:szCs w:val="22"/>
          </w:rPr>
          <w:delText>et al</w:delText>
        </w:r>
        <w:r w:rsidR="007272A4" w:rsidRPr="007272A4" w:rsidDel="00142269">
          <w:rPr>
            <w:sz w:val="22"/>
            <w:szCs w:val="22"/>
          </w:rPr>
          <w:delText>, 2017)</w:delText>
        </w:r>
        <w:r w:rsidR="00E85980" w:rsidRPr="009D3698" w:rsidDel="00142269">
          <w:rPr>
            <w:sz w:val="22"/>
            <w:szCs w:val="22"/>
          </w:rPr>
          <w:fldChar w:fldCharType="end"/>
        </w:r>
        <w:r w:rsidR="00E85980" w:rsidRPr="009D3698" w:rsidDel="00142269">
          <w:rPr>
            <w:sz w:val="22"/>
            <w:szCs w:val="22"/>
          </w:rPr>
          <w:delText xml:space="preserve"> may be conserved across the phylogenetic tree</w:delText>
        </w:r>
      </w:del>
      <w:r w:rsidR="00E85980" w:rsidRPr="009D3698">
        <w:rPr>
          <w:sz w:val="22"/>
          <w:szCs w:val="22"/>
        </w:rPr>
        <w:t>.</w:t>
      </w:r>
      <w:commentRangeEnd w:id="1296"/>
      <w:r w:rsidR="00CB3357" w:rsidRPr="009D3698">
        <w:rPr>
          <w:rStyle w:val="CommentReference"/>
          <w:sz w:val="22"/>
          <w:szCs w:val="22"/>
        </w:rPr>
        <w:commentReference w:id="1296"/>
      </w:r>
    </w:p>
    <w:p w14:paraId="715254F4" w14:textId="17215A06" w:rsidR="00973C24" w:rsidRPr="00AB23C1" w:rsidRDefault="00563E68" w:rsidP="00AB23C1">
      <w:pPr>
        <w:spacing w:before="240" w:after="240"/>
        <w:jc w:val="center"/>
      </w:pPr>
      <w:commentRangeStart w:id="1297"/>
      <w:r>
        <w:rPr>
          <w:noProof/>
        </w:rPr>
        <w:lastRenderedPageBreak/>
        <w:drawing>
          <wp:inline distT="0" distB="0" distL="0" distR="0" wp14:anchorId="5F293AA9" wp14:editId="07530632">
            <wp:extent cx="5791200" cy="4869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200" cy="4869180"/>
                    </a:xfrm>
                    <a:prstGeom prst="rect">
                      <a:avLst/>
                    </a:prstGeom>
                    <a:noFill/>
                    <a:ln>
                      <a:noFill/>
                    </a:ln>
                  </pic:spPr>
                </pic:pic>
              </a:graphicData>
            </a:graphic>
          </wp:inline>
        </w:drawing>
      </w:r>
      <w:commentRangeEnd w:id="1297"/>
      <w:r w:rsidR="00815099">
        <w:rPr>
          <w:rStyle w:val="CommentReference"/>
        </w:rPr>
        <w:commentReference w:id="1297"/>
      </w:r>
    </w:p>
    <w:p w14:paraId="16334A75" w14:textId="401DF2F2" w:rsidR="00C12A51" w:rsidRPr="00AA760F" w:rsidRDefault="004E3111" w:rsidP="00C12A51">
      <w:pPr>
        <w:spacing w:before="240" w:after="240"/>
        <w:jc w:val="both"/>
        <w:rPr>
          <w:bCs/>
          <w:sz w:val="22"/>
          <w:szCs w:val="22"/>
        </w:rPr>
      </w:pPr>
      <w:r w:rsidRPr="00AA760F">
        <w:rPr>
          <w:b/>
          <w:sz w:val="22"/>
          <w:szCs w:val="22"/>
        </w:rPr>
        <w:t xml:space="preserve">Supplementary </w:t>
      </w:r>
      <w:r w:rsidR="00973C24" w:rsidRPr="00AA760F">
        <w:rPr>
          <w:b/>
          <w:sz w:val="22"/>
          <w:szCs w:val="22"/>
        </w:rPr>
        <w:t>Figure 1</w:t>
      </w:r>
      <w:r w:rsidR="00DD45A8" w:rsidRPr="00AA760F">
        <w:rPr>
          <w:b/>
          <w:sz w:val="22"/>
          <w:szCs w:val="22"/>
        </w:rPr>
        <w:t xml:space="preserve">. </w:t>
      </w:r>
      <w:r w:rsidR="00DD45A8" w:rsidRPr="00AA760F">
        <w:rPr>
          <w:bCs/>
          <w:sz w:val="22"/>
          <w:szCs w:val="22"/>
        </w:rPr>
        <w:t xml:space="preserve">Principle component analysis </w:t>
      </w:r>
      <w:r w:rsidR="00C12A51" w:rsidRPr="00AA760F">
        <w:rPr>
          <w:bCs/>
          <w:sz w:val="22"/>
          <w:szCs w:val="22"/>
        </w:rPr>
        <w:t xml:space="preserve">and biplot </w:t>
      </w:r>
      <w:r w:rsidR="00DD45A8" w:rsidRPr="00AA760F">
        <w:rPr>
          <w:bCs/>
          <w:sz w:val="22"/>
          <w:szCs w:val="22"/>
        </w:rPr>
        <w:t xml:space="preserve">of the </w:t>
      </w:r>
      <w:r w:rsidR="00D21A9D" w:rsidRPr="00AA760F">
        <w:rPr>
          <w:bCs/>
          <w:sz w:val="22"/>
          <w:szCs w:val="22"/>
        </w:rPr>
        <w:t>swarming phenotype. Six morphological features were extracted from quantitative imaging analysis</w:t>
      </w:r>
      <w:r w:rsidR="00962733" w:rsidRPr="00AA760F">
        <w:rPr>
          <w:bCs/>
          <w:sz w:val="22"/>
          <w:szCs w:val="22"/>
        </w:rPr>
        <w:t xml:space="preserve"> (</w:t>
      </w:r>
      <w:r w:rsidR="00962733" w:rsidRPr="00AA760F">
        <w:rPr>
          <w:bCs/>
          <w:sz w:val="22"/>
          <w:szCs w:val="22"/>
          <w:highlight w:val="yellow"/>
        </w:rPr>
        <w:t>see Methods</w:t>
      </w:r>
      <w:r w:rsidR="00962733" w:rsidRPr="00AA760F">
        <w:rPr>
          <w:bCs/>
          <w:sz w:val="22"/>
          <w:szCs w:val="22"/>
        </w:rPr>
        <w:t xml:space="preserve"> in the main text)</w:t>
      </w:r>
      <w:r w:rsidR="00D21A9D" w:rsidRPr="00AA760F">
        <w:rPr>
          <w:bCs/>
          <w:sz w:val="22"/>
          <w:szCs w:val="22"/>
        </w:rPr>
        <w:t xml:space="preserve">, including </w:t>
      </w:r>
      <w:r w:rsidR="00D21A9D" w:rsidRPr="00AA760F">
        <w:rPr>
          <w:sz w:val="22"/>
          <w:szCs w:val="22"/>
        </w:rPr>
        <w:t>maximum length (</w:t>
      </w:r>
      <w:proofErr w:type="spellStart"/>
      <w:r w:rsidR="00962733" w:rsidRPr="00AA760F">
        <w:rPr>
          <w:sz w:val="22"/>
          <w:szCs w:val="22"/>
        </w:rPr>
        <w:t>MaxLength</w:t>
      </w:r>
      <w:proofErr w:type="spellEnd"/>
      <w:r w:rsidR="00D21A9D" w:rsidRPr="00AA760F">
        <w:rPr>
          <w:sz w:val="22"/>
          <w:szCs w:val="22"/>
        </w:rPr>
        <w:t xml:space="preserve">), skeleton, perimeter, </w:t>
      </w:r>
      <w:r w:rsidR="00C12A51" w:rsidRPr="00AA760F">
        <w:rPr>
          <w:sz w:val="22"/>
          <w:szCs w:val="22"/>
        </w:rPr>
        <w:t xml:space="preserve">area of swarming colony </w:t>
      </w:r>
      <w:r w:rsidR="00962733" w:rsidRPr="00AA760F">
        <w:rPr>
          <w:sz w:val="22"/>
          <w:szCs w:val="22"/>
        </w:rPr>
        <w:t>(</w:t>
      </w:r>
      <w:proofErr w:type="spellStart"/>
      <w:r w:rsidR="00962733" w:rsidRPr="00AA760F">
        <w:rPr>
          <w:sz w:val="22"/>
          <w:szCs w:val="22"/>
        </w:rPr>
        <w:t>AreaPercentage</w:t>
      </w:r>
      <w:proofErr w:type="spellEnd"/>
      <w:r w:rsidR="00D21A9D" w:rsidRPr="00AA760F">
        <w:rPr>
          <w:sz w:val="22"/>
          <w:szCs w:val="22"/>
        </w:rPr>
        <w:t>), circularity and eccentricity.</w:t>
      </w:r>
      <w:r w:rsidR="00C12A51" w:rsidRPr="00AA760F">
        <w:rPr>
          <w:bCs/>
          <w:sz w:val="22"/>
          <w:szCs w:val="22"/>
        </w:rPr>
        <w:t xml:space="preserve"> </w:t>
      </w:r>
      <w:commentRangeStart w:id="1298"/>
      <w:r w:rsidR="00C12A51" w:rsidRPr="00AA760F">
        <w:rPr>
          <w:bCs/>
          <w:sz w:val="22"/>
          <w:szCs w:val="22"/>
        </w:rPr>
        <w:t xml:space="preserve">The </w:t>
      </w:r>
      <w:proofErr w:type="spellStart"/>
      <w:r w:rsidR="00C12A51" w:rsidRPr="00AA760F">
        <w:rPr>
          <w:bCs/>
          <w:sz w:val="22"/>
          <w:szCs w:val="22"/>
        </w:rPr>
        <w:t>MaxLength</w:t>
      </w:r>
      <w:proofErr w:type="spellEnd"/>
      <w:r w:rsidR="00C12A51" w:rsidRPr="00AA760F">
        <w:rPr>
          <w:bCs/>
          <w:sz w:val="22"/>
          <w:szCs w:val="22"/>
        </w:rPr>
        <w:t xml:space="preserve"> and circularity</w:t>
      </w:r>
      <w:r w:rsidR="00973C24" w:rsidRPr="00AA760F">
        <w:rPr>
          <w:sz w:val="22"/>
          <w:szCs w:val="22"/>
        </w:rPr>
        <w:t xml:space="preserve"> were the </w:t>
      </w:r>
      <w:r w:rsidR="00C12A51" w:rsidRPr="00AA760F">
        <w:rPr>
          <w:sz w:val="22"/>
          <w:szCs w:val="22"/>
        </w:rPr>
        <w:t xml:space="preserve">top </w:t>
      </w:r>
      <w:r w:rsidR="00973C24" w:rsidRPr="00AA760F">
        <w:rPr>
          <w:sz w:val="22"/>
          <w:szCs w:val="22"/>
        </w:rPr>
        <w:t>two features</w:t>
      </w:r>
      <w:commentRangeEnd w:id="1298"/>
      <w:r w:rsidR="00A22977" w:rsidRPr="00AA760F">
        <w:rPr>
          <w:rStyle w:val="CommentReference"/>
          <w:sz w:val="22"/>
          <w:szCs w:val="22"/>
        </w:rPr>
        <w:commentReference w:id="1298"/>
      </w:r>
      <w:r w:rsidR="00973C24" w:rsidRPr="00AA760F">
        <w:rPr>
          <w:sz w:val="22"/>
          <w:szCs w:val="22"/>
        </w:rPr>
        <w:t xml:space="preserve"> that </w:t>
      </w:r>
      <w:r w:rsidR="00C12A51" w:rsidRPr="00AA760F">
        <w:rPr>
          <w:sz w:val="22"/>
          <w:szCs w:val="22"/>
        </w:rPr>
        <w:t xml:space="preserve">separate </w:t>
      </w:r>
      <w:proofErr w:type="spellStart"/>
      <w:r w:rsidR="00C12A51" w:rsidRPr="00AA760F">
        <w:rPr>
          <w:sz w:val="22"/>
          <w:szCs w:val="22"/>
        </w:rPr>
        <w:t>swarmers</w:t>
      </w:r>
      <w:proofErr w:type="spellEnd"/>
      <w:r w:rsidR="00C12A51" w:rsidRPr="00AA760F">
        <w:rPr>
          <w:sz w:val="22"/>
          <w:szCs w:val="22"/>
        </w:rPr>
        <w:t xml:space="preserve"> (bold </w:t>
      </w:r>
      <w:r w:rsidR="00B61499" w:rsidRPr="00AA760F">
        <w:rPr>
          <w:sz w:val="22"/>
          <w:szCs w:val="22"/>
        </w:rPr>
        <w:t>font-weight</w:t>
      </w:r>
      <w:r w:rsidR="00C12A51" w:rsidRPr="00AA760F">
        <w:rPr>
          <w:sz w:val="22"/>
          <w:szCs w:val="22"/>
        </w:rPr>
        <w:t>) from non-</w:t>
      </w:r>
      <w:proofErr w:type="spellStart"/>
      <w:r w:rsidR="00973C24" w:rsidRPr="00AA760F">
        <w:rPr>
          <w:sz w:val="22"/>
          <w:szCs w:val="22"/>
        </w:rPr>
        <w:t>swar</w:t>
      </w:r>
      <w:r w:rsidR="00C12A51" w:rsidRPr="00AA760F">
        <w:rPr>
          <w:sz w:val="22"/>
          <w:szCs w:val="22"/>
        </w:rPr>
        <w:t>mers</w:t>
      </w:r>
      <w:proofErr w:type="spellEnd"/>
      <w:r w:rsidR="00C12A51" w:rsidRPr="00AA760F">
        <w:rPr>
          <w:sz w:val="22"/>
          <w:szCs w:val="22"/>
        </w:rPr>
        <w:t xml:space="preserve"> (normal</w:t>
      </w:r>
      <w:r w:rsidR="00B61499" w:rsidRPr="00AA760F">
        <w:rPr>
          <w:sz w:val="22"/>
          <w:szCs w:val="22"/>
        </w:rPr>
        <w:t xml:space="preserve"> font-weight</w:t>
      </w:r>
      <w:r w:rsidR="00C12A51" w:rsidRPr="00AA760F">
        <w:rPr>
          <w:sz w:val="22"/>
          <w:szCs w:val="22"/>
        </w:rPr>
        <w:t>)</w:t>
      </w:r>
      <w:r w:rsidR="00973C24" w:rsidRPr="00AA760F">
        <w:rPr>
          <w:sz w:val="22"/>
          <w:szCs w:val="22"/>
        </w:rPr>
        <w:t xml:space="preserve">. The top 3 strains </w:t>
      </w:r>
      <w:r w:rsidR="00C35639" w:rsidRPr="00AA760F">
        <w:rPr>
          <w:sz w:val="22"/>
          <w:szCs w:val="22"/>
        </w:rPr>
        <w:t>that have v</w:t>
      </w:r>
      <w:r w:rsidR="007318D0" w:rsidRPr="00AA760F">
        <w:rPr>
          <w:sz w:val="22"/>
          <w:szCs w:val="22"/>
        </w:rPr>
        <w:t>isually</w:t>
      </w:r>
      <w:r w:rsidR="00973C24" w:rsidRPr="00AA760F">
        <w:rPr>
          <w:sz w:val="22"/>
          <w:szCs w:val="22"/>
        </w:rPr>
        <w:t xml:space="preserve"> </w:t>
      </w:r>
      <w:r w:rsidR="00C35639" w:rsidRPr="00AA760F">
        <w:rPr>
          <w:sz w:val="22"/>
          <w:szCs w:val="22"/>
        </w:rPr>
        <w:t xml:space="preserve">the </w:t>
      </w:r>
      <w:r w:rsidR="00973C24" w:rsidRPr="00AA760F">
        <w:rPr>
          <w:sz w:val="22"/>
          <w:szCs w:val="22"/>
        </w:rPr>
        <w:t xml:space="preserve">largest </w:t>
      </w:r>
      <w:r w:rsidR="007318D0" w:rsidRPr="00AA760F">
        <w:rPr>
          <w:sz w:val="22"/>
          <w:szCs w:val="22"/>
        </w:rPr>
        <w:t xml:space="preserve">(best </w:t>
      </w:r>
      <w:proofErr w:type="spellStart"/>
      <w:r w:rsidR="007318D0" w:rsidRPr="00AA760F">
        <w:rPr>
          <w:sz w:val="22"/>
          <w:szCs w:val="22"/>
        </w:rPr>
        <w:t>swarmers</w:t>
      </w:r>
      <w:proofErr w:type="spellEnd"/>
      <w:r w:rsidR="0028590E" w:rsidRPr="00AA760F">
        <w:rPr>
          <w:sz w:val="22"/>
          <w:szCs w:val="22"/>
        </w:rPr>
        <w:t>)</w:t>
      </w:r>
      <w:r w:rsidR="007318D0" w:rsidRPr="00AA760F">
        <w:rPr>
          <w:sz w:val="22"/>
          <w:szCs w:val="22"/>
        </w:rPr>
        <w:t xml:space="preserve"> </w:t>
      </w:r>
      <w:r w:rsidR="00973C24" w:rsidRPr="00AA760F">
        <w:rPr>
          <w:sz w:val="22"/>
          <w:szCs w:val="22"/>
        </w:rPr>
        <w:t xml:space="preserve">and </w:t>
      </w:r>
      <w:r w:rsidR="007318D0" w:rsidRPr="00AA760F">
        <w:rPr>
          <w:sz w:val="22"/>
          <w:szCs w:val="22"/>
        </w:rPr>
        <w:t>smallest</w:t>
      </w:r>
      <w:r w:rsidR="00973C24" w:rsidRPr="00AA760F">
        <w:rPr>
          <w:sz w:val="22"/>
          <w:szCs w:val="22"/>
        </w:rPr>
        <w:t xml:space="preserve"> </w:t>
      </w:r>
      <w:r w:rsidR="007318D0" w:rsidRPr="00AA760F">
        <w:rPr>
          <w:sz w:val="22"/>
          <w:szCs w:val="22"/>
        </w:rPr>
        <w:t>(</w:t>
      </w:r>
      <w:r w:rsidR="009500E2" w:rsidRPr="00AA760F">
        <w:rPr>
          <w:sz w:val="22"/>
          <w:szCs w:val="22"/>
        </w:rPr>
        <w:t xml:space="preserve">worst </w:t>
      </w:r>
      <w:proofErr w:type="spellStart"/>
      <w:r w:rsidR="00973C24" w:rsidRPr="00AA760F">
        <w:rPr>
          <w:sz w:val="22"/>
          <w:szCs w:val="22"/>
        </w:rPr>
        <w:t>swarmer</w:t>
      </w:r>
      <w:r w:rsidR="0028590E" w:rsidRPr="00AA760F">
        <w:rPr>
          <w:sz w:val="22"/>
          <w:szCs w:val="22"/>
        </w:rPr>
        <w:t>s</w:t>
      </w:r>
      <w:proofErr w:type="spellEnd"/>
      <w:r w:rsidR="00973C24" w:rsidRPr="00AA760F">
        <w:rPr>
          <w:sz w:val="22"/>
          <w:szCs w:val="22"/>
        </w:rPr>
        <w:t>)</w:t>
      </w:r>
      <w:r w:rsidR="009500E2" w:rsidRPr="00AA760F">
        <w:rPr>
          <w:sz w:val="22"/>
          <w:szCs w:val="22"/>
        </w:rPr>
        <w:t xml:space="preserve"> </w:t>
      </w:r>
      <w:r w:rsidR="0009446B" w:rsidRPr="00AA760F">
        <w:rPr>
          <w:sz w:val="22"/>
          <w:szCs w:val="22"/>
        </w:rPr>
        <w:t xml:space="preserve">swarming colonies </w:t>
      </w:r>
      <w:r w:rsidR="009500E2" w:rsidRPr="00AA760F">
        <w:rPr>
          <w:sz w:val="22"/>
          <w:szCs w:val="22"/>
        </w:rPr>
        <w:t xml:space="preserve">are </w:t>
      </w:r>
      <w:r w:rsidR="00973C24" w:rsidRPr="00AA760F">
        <w:rPr>
          <w:sz w:val="22"/>
          <w:szCs w:val="22"/>
        </w:rPr>
        <w:t xml:space="preserve">highlighted in red and blue </w:t>
      </w:r>
      <w:r w:rsidR="0009446B" w:rsidRPr="00AA760F">
        <w:rPr>
          <w:sz w:val="22"/>
          <w:szCs w:val="22"/>
        </w:rPr>
        <w:t>respectively with their swarming</w:t>
      </w:r>
      <w:r w:rsidR="00973C24" w:rsidRPr="00AA760F">
        <w:rPr>
          <w:sz w:val="22"/>
          <w:szCs w:val="22"/>
        </w:rPr>
        <w:t xml:space="preserve"> </w:t>
      </w:r>
      <w:r w:rsidR="0009446B" w:rsidRPr="00AA760F">
        <w:rPr>
          <w:sz w:val="22"/>
          <w:szCs w:val="22"/>
        </w:rPr>
        <w:t xml:space="preserve">images </w:t>
      </w:r>
      <w:r w:rsidR="00973C24" w:rsidRPr="00AA760F">
        <w:rPr>
          <w:sz w:val="22"/>
          <w:szCs w:val="22"/>
        </w:rPr>
        <w:t>shown</w:t>
      </w:r>
      <w:r w:rsidR="0009446B" w:rsidRPr="00AA760F">
        <w:rPr>
          <w:sz w:val="22"/>
          <w:szCs w:val="22"/>
        </w:rPr>
        <w:t xml:space="preserve"> along</w:t>
      </w:r>
      <w:r w:rsidR="00C35639" w:rsidRPr="00AA760F">
        <w:rPr>
          <w:sz w:val="22"/>
          <w:szCs w:val="22"/>
        </w:rPr>
        <w:t>s</w:t>
      </w:r>
      <w:r w:rsidR="0009446B" w:rsidRPr="00AA760F">
        <w:rPr>
          <w:sz w:val="22"/>
          <w:szCs w:val="22"/>
        </w:rPr>
        <w:t>ide</w:t>
      </w:r>
      <w:r w:rsidR="00973C24" w:rsidRPr="00AA760F">
        <w:rPr>
          <w:sz w:val="22"/>
          <w:szCs w:val="22"/>
        </w:rPr>
        <w:t xml:space="preserve">. </w:t>
      </w:r>
      <w:r w:rsidR="00E96256" w:rsidRPr="00AA760F">
        <w:rPr>
          <w:sz w:val="22"/>
          <w:szCs w:val="22"/>
        </w:rPr>
        <w:t>The abilit</w:t>
      </w:r>
      <w:r w:rsidR="00902FB4" w:rsidRPr="00AA760F">
        <w:rPr>
          <w:sz w:val="22"/>
          <w:szCs w:val="22"/>
        </w:rPr>
        <w:t xml:space="preserve">ies </w:t>
      </w:r>
      <w:r w:rsidR="00E96256" w:rsidRPr="00AA760F">
        <w:rPr>
          <w:sz w:val="22"/>
          <w:szCs w:val="22"/>
        </w:rPr>
        <w:t>of these strains to produce r</w:t>
      </w:r>
      <w:r w:rsidR="00973C24" w:rsidRPr="00AA760F">
        <w:rPr>
          <w:sz w:val="22"/>
          <w:szCs w:val="22"/>
        </w:rPr>
        <w:t>hamnolipid</w:t>
      </w:r>
      <w:r w:rsidR="00E96256" w:rsidRPr="00AA760F">
        <w:rPr>
          <w:sz w:val="22"/>
          <w:szCs w:val="22"/>
        </w:rPr>
        <w:t xml:space="preserve">s </w:t>
      </w:r>
      <w:r w:rsidR="00902FB4" w:rsidRPr="00AA760F">
        <w:rPr>
          <w:sz w:val="22"/>
          <w:szCs w:val="22"/>
        </w:rPr>
        <w:t>are</w:t>
      </w:r>
      <w:r w:rsidR="00E96256" w:rsidRPr="00AA760F">
        <w:rPr>
          <w:sz w:val="22"/>
          <w:szCs w:val="22"/>
        </w:rPr>
        <w:t xml:space="preserve"> </w:t>
      </w:r>
      <w:r w:rsidR="00902FB4" w:rsidRPr="00AA760F">
        <w:rPr>
          <w:sz w:val="22"/>
          <w:szCs w:val="22"/>
        </w:rPr>
        <w:t xml:space="preserve">also </w:t>
      </w:r>
      <w:r w:rsidR="00C35639" w:rsidRPr="00AA760F">
        <w:rPr>
          <w:sz w:val="22"/>
          <w:szCs w:val="22"/>
        </w:rPr>
        <w:t xml:space="preserve">indicated </w:t>
      </w:r>
      <w:r w:rsidR="00E96256" w:rsidRPr="00AA760F">
        <w:rPr>
          <w:sz w:val="22"/>
          <w:szCs w:val="22"/>
        </w:rPr>
        <w:t>by triangles (producers) and dots (non-producers).</w:t>
      </w:r>
    </w:p>
    <w:p w14:paraId="7E91F79E" w14:textId="48BC1AAF" w:rsidR="00973C24" w:rsidRPr="00AB23C1" w:rsidRDefault="00973C24" w:rsidP="00973C24">
      <w:pPr>
        <w:spacing w:before="240" w:after="240"/>
        <w:jc w:val="both"/>
        <w:rPr>
          <w:sz w:val="32"/>
          <w:szCs w:val="32"/>
        </w:rPr>
      </w:pPr>
    </w:p>
    <w:p w14:paraId="40D566A7" w14:textId="77777777" w:rsidR="00973C24" w:rsidRPr="00AB23C1" w:rsidRDefault="00973C24" w:rsidP="00973C24">
      <w:pPr>
        <w:spacing w:before="240" w:after="240"/>
        <w:jc w:val="center"/>
      </w:pPr>
      <w:r w:rsidRPr="00AB23C1">
        <w:rPr>
          <w:noProof/>
        </w:rPr>
        <w:lastRenderedPageBreak/>
        <w:drawing>
          <wp:inline distT="114300" distB="114300" distL="114300" distR="114300" wp14:anchorId="3DF41E2D" wp14:editId="7CB745BE">
            <wp:extent cx="4165386" cy="5064369"/>
            <wp:effectExtent l="0" t="0" r="635" b="3175"/>
            <wp:docPr id="2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205883" cy="5113606"/>
                    </a:xfrm>
                    <a:prstGeom prst="rect">
                      <a:avLst/>
                    </a:prstGeom>
                    <a:ln/>
                  </pic:spPr>
                </pic:pic>
              </a:graphicData>
            </a:graphic>
          </wp:inline>
        </w:drawing>
      </w:r>
    </w:p>
    <w:p w14:paraId="55CFF10E" w14:textId="50A185A2" w:rsidR="00B97F68" w:rsidRPr="00AB23C1" w:rsidRDefault="001E1B46" w:rsidP="00973C24">
      <w:pPr>
        <w:spacing w:before="240" w:after="240"/>
        <w:jc w:val="both"/>
      </w:pPr>
      <w:r w:rsidRPr="00AA760F">
        <w:rPr>
          <w:b/>
          <w:sz w:val="22"/>
          <w:szCs w:val="22"/>
        </w:rPr>
        <w:t xml:space="preserve">Supplementary </w:t>
      </w:r>
      <w:r w:rsidR="00973C24" w:rsidRPr="00AA760F">
        <w:rPr>
          <w:b/>
          <w:sz w:val="22"/>
          <w:szCs w:val="22"/>
        </w:rPr>
        <w:t>Figure 2</w:t>
      </w:r>
      <w:r w:rsidRPr="00AA760F">
        <w:rPr>
          <w:b/>
          <w:sz w:val="22"/>
          <w:szCs w:val="22"/>
        </w:rPr>
        <w:t>.</w:t>
      </w:r>
      <w:r w:rsidR="00973C24" w:rsidRPr="00AA760F">
        <w:rPr>
          <w:sz w:val="22"/>
          <w:szCs w:val="22"/>
        </w:rPr>
        <w:t xml:space="preserve"> Phylogenetic </w:t>
      </w:r>
      <w:r w:rsidR="00251605" w:rsidRPr="00AA760F">
        <w:rPr>
          <w:sz w:val="22"/>
          <w:szCs w:val="22"/>
        </w:rPr>
        <w:t xml:space="preserve">ancestor state </w:t>
      </w:r>
      <w:r w:rsidR="00973C24" w:rsidRPr="00AA760F">
        <w:rPr>
          <w:sz w:val="22"/>
          <w:szCs w:val="22"/>
        </w:rPr>
        <w:t>reconstruction of rhamnolipids production (A) and swarming phenotype</w:t>
      </w:r>
      <w:r w:rsidR="00251605" w:rsidRPr="00AA760F">
        <w:rPr>
          <w:sz w:val="22"/>
          <w:szCs w:val="22"/>
        </w:rPr>
        <w:t>s</w:t>
      </w:r>
      <w:r w:rsidR="00973C24" w:rsidRPr="00AA760F">
        <w:rPr>
          <w:sz w:val="22"/>
          <w:szCs w:val="22"/>
        </w:rPr>
        <w:t xml:space="preserve"> (B). </w:t>
      </w:r>
      <w:r w:rsidR="00D47815" w:rsidRPr="00AA760F">
        <w:rPr>
          <w:sz w:val="22"/>
          <w:szCs w:val="22"/>
        </w:rPr>
        <w:t>For both (A) and (B), p</w:t>
      </w:r>
      <w:r w:rsidR="004008C3" w:rsidRPr="00AA760F">
        <w:rPr>
          <w:sz w:val="22"/>
          <w:szCs w:val="22"/>
        </w:rPr>
        <w:t>ie</w:t>
      </w:r>
      <w:r w:rsidR="00973C24" w:rsidRPr="00AA760F">
        <w:rPr>
          <w:sz w:val="22"/>
          <w:szCs w:val="22"/>
        </w:rPr>
        <w:t xml:space="preserve"> chart</w:t>
      </w:r>
      <w:r w:rsidR="00132E7B" w:rsidRPr="00AA760F">
        <w:rPr>
          <w:sz w:val="22"/>
          <w:szCs w:val="22"/>
        </w:rPr>
        <w:t>s</w:t>
      </w:r>
      <w:r w:rsidR="00973C24" w:rsidRPr="00AA760F">
        <w:rPr>
          <w:sz w:val="22"/>
          <w:szCs w:val="22"/>
        </w:rPr>
        <w:t xml:space="preserve"> </w:t>
      </w:r>
      <w:r w:rsidR="002D5206" w:rsidRPr="00AA760F">
        <w:rPr>
          <w:sz w:val="22"/>
          <w:szCs w:val="22"/>
        </w:rPr>
        <w:t xml:space="preserve">at the </w:t>
      </w:r>
      <w:r w:rsidR="00085753" w:rsidRPr="00AA760F">
        <w:rPr>
          <w:sz w:val="22"/>
          <w:szCs w:val="22"/>
        </w:rPr>
        <w:t>ancestor</w:t>
      </w:r>
      <w:r w:rsidR="002D5206" w:rsidRPr="00AA760F">
        <w:rPr>
          <w:sz w:val="22"/>
          <w:szCs w:val="22"/>
        </w:rPr>
        <w:t xml:space="preserve"> </w:t>
      </w:r>
      <w:r w:rsidR="004008C3" w:rsidRPr="00AA760F">
        <w:rPr>
          <w:sz w:val="22"/>
          <w:szCs w:val="22"/>
        </w:rPr>
        <w:t xml:space="preserve">nodes </w:t>
      </w:r>
      <w:r w:rsidR="002D5206" w:rsidRPr="00AA760F">
        <w:rPr>
          <w:sz w:val="22"/>
          <w:szCs w:val="22"/>
        </w:rPr>
        <w:t>of</w:t>
      </w:r>
      <w:r w:rsidR="00973C24" w:rsidRPr="00AA760F">
        <w:rPr>
          <w:sz w:val="22"/>
          <w:szCs w:val="22"/>
        </w:rPr>
        <w:t xml:space="preserve"> branches</w:t>
      </w:r>
      <w:r w:rsidR="002D5206" w:rsidRPr="00AA760F">
        <w:rPr>
          <w:sz w:val="22"/>
          <w:szCs w:val="22"/>
        </w:rPr>
        <w:t xml:space="preserve"> </w:t>
      </w:r>
      <w:r w:rsidR="004008C3" w:rsidRPr="00AA760F">
        <w:rPr>
          <w:sz w:val="22"/>
          <w:szCs w:val="22"/>
        </w:rPr>
        <w:t>represent</w:t>
      </w:r>
      <w:r w:rsidR="00973C24" w:rsidRPr="00AA760F">
        <w:rPr>
          <w:sz w:val="22"/>
          <w:szCs w:val="22"/>
        </w:rPr>
        <w:t xml:space="preserve"> </w:t>
      </w:r>
      <w:r w:rsidR="004008C3" w:rsidRPr="00AA760F">
        <w:rPr>
          <w:sz w:val="22"/>
          <w:szCs w:val="22"/>
        </w:rPr>
        <w:t xml:space="preserve">relative </w:t>
      </w:r>
      <w:r w:rsidR="00973C24" w:rsidRPr="00AA760F">
        <w:rPr>
          <w:sz w:val="22"/>
          <w:szCs w:val="22"/>
        </w:rPr>
        <w:t xml:space="preserve">likelihood </w:t>
      </w:r>
      <w:r w:rsidR="004008C3" w:rsidRPr="00AA760F">
        <w:rPr>
          <w:sz w:val="22"/>
          <w:szCs w:val="22"/>
        </w:rPr>
        <w:t xml:space="preserve">proportion </w:t>
      </w:r>
      <w:r w:rsidR="00973C24" w:rsidRPr="00AA760F">
        <w:rPr>
          <w:sz w:val="22"/>
          <w:szCs w:val="22"/>
        </w:rPr>
        <w:t xml:space="preserve">of </w:t>
      </w:r>
      <w:r w:rsidR="004008C3" w:rsidRPr="00AA760F">
        <w:rPr>
          <w:sz w:val="22"/>
          <w:szCs w:val="22"/>
        </w:rPr>
        <w:t>each possible</w:t>
      </w:r>
      <w:r w:rsidR="00973C24" w:rsidRPr="00AA760F">
        <w:rPr>
          <w:sz w:val="22"/>
          <w:szCs w:val="22"/>
        </w:rPr>
        <w:t xml:space="preserve"> phenotyp</w:t>
      </w:r>
      <w:r w:rsidR="004008C3" w:rsidRPr="00AA760F">
        <w:rPr>
          <w:sz w:val="22"/>
          <w:szCs w:val="22"/>
        </w:rPr>
        <w:t>ic state</w:t>
      </w:r>
      <w:r w:rsidR="00973C24" w:rsidRPr="00AA760F">
        <w:rPr>
          <w:sz w:val="22"/>
          <w:szCs w:val="22"/>
        </w:rPr>
        <w:t>.</w:t>
      </w:r>
      <w:r w:rsidR="00A95E9A" w:rsidRPr="00AA760F">
        <w:rPr>
          <w:sz w:val="22"/>
          <w:szCs w:val="22"/>
        </w:rPr>
        <w:t xml:space="preserve"> We rooted the tree with PA7, a </w:t>
      </w:r>
      <w:r w:rsidR="00A95E9A" w:rsidRPr="00AA760F">
        <w:rPr>
          <w:i/>
          <w:sz w:val="22"/>
          <w:szCs w:val="22"/>
        </w:rPr>
        <w:t>P. aeruginosa</w:t>
      </w:r>
      <w:r w:rsidR="00A95E9A" w:rsidRPr="00AA760F">
        <w:rPr>
          <w:sz w:val="22"/>
          <w:szCs w:val="22"/>
        </w:rPr>
        <w:t xml:space="preserve"> isolate that is often used as an outlier to root phylogenetic trees. </w:t>
      </w:r>
      <w:r w:rsidR="00B97F68" w:rsidRPr="00AB23C1">
        <w:br w:type="page"/>
      </w:r>
    </w:p>
    <w:p w14:paraId="0E885B57" w14:textId="77777777" w:rsidR="00B97F68" w:rsidRPr="00AB23C1" w:rsidRDefault="00B97F68" w:rsidP="00B97F68">
      <w:pPr>
        <w:spacing w:before="240" w:after="240"/>
        <w:jc w:val="both"/>
      </w:pPr>
      <w:r w:rsidRPr="00AB23C1">
        <w:rPr>
          <w:noProof/>
        </w:rPr>
        <w:lastRenderedPageBreak/>
        <w:drawing>
          <wp:inline distT="114300" distB="114300" distL="114300" distR="114300" wp14:anchorId="4208ED05" wp14:editId="6B79B9FF">
            <wp:extent cx="5734050" cy="2946400"/>
            <wp:effectExtent l="0" t="0" r="0" b="0"/>
            <wp:docPr id="26"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4050" cy="2946400"/>
                    </a:xfrm>
                    <a:prstGeom prst="rect">
                      <a:avLst/>
                    </a:prstGeom>
                    <a:ln/>
                  </pic:spPr>
                </pic:pic>
              </a:graphicData>
            </a:graphic>
          </wp:inline>
        </w:drawing>
      </w:r>
    </w:p>
    <w:p w14:paraId="2024E243" w14:textId="38B76C3F" w:rsidR="005955D0" w:rsidRPr="00AB23C1" w:rsidRDefault="003031D8" w:rsidP="005955D0">
      <w:pPr>
        <w:spacing w:before="240" w:after="240"/>
        <w:jc w:val="both"/>
      </w:pPr>
      <w:r w:rsidRPr="00AA760F">
        <w:rPr>
          <w:b/>
          <w:sz w:val="22"/>
          <w:szCs w:val="22"/>
        </w:rPr>
        <w:t xml:space="preserve">Supplementary </w:t>
      </w:r>
      <w:r w:rsidR="00B97F68" w:rsidRPr="00AA760F">
        <w:rPr>
          <w:b/>
          <w:sz w:val="22"/>
          <w:szCs w:val="22"/>
        </w:rPr>
        <w:t>Fig</w:t>
      </w:r>
      <w:r w:rsidR="00DD6191" w:rsidRPr="00AA760F">
        <w:rPr>
          <w:b/>
          <w:sz w:val="22"/>
          <w:szCs w:val="22"/>
        </w:rPr>
        <w:t>ure</w:t>
      </w:r>
      <w:r w:rsidR="00B97F68" w:rsidRPr="00AA760F">
        <w:rPr>
          <w:b/>
          <w:sz w:val="22"/>
          <w:szCs w:val="22"/>
        </w:rPr>
        <w:t xml:space="preserve"> 3</w:t>
      </w:r>
      <w:r w:rsidRPr="00AA760F">
        <w:rPr>
          <w:b/>
          <w:sz w:val="22"/>
          <w:szCs w:val="22"/>
        </w:rPr>
        <w:t>.</w:t>
      </w:r>
      <w:r w:rsidR="00B97F68" w:rsidRPr="00AA760F">
        <w:rPr>
          <w:sz w:val="22"/>
          <w:szCs w:val="22"/>
        </w:rPr>
        <w:t xml:space="preserve"> </w:t>
      </w:r>
      <w:proofErr w:type="spellStart"/>
      <w:r w:rsidR="00B97F68" w:rsidRPr="00AA760F">
        <w:rPr>
          <w:sz w:val="22"/>
          <w:szCs w:val="22"/>
        </w:rPr>
        <w:t>Clustergram</w:t>
      </w:r>
      <w:proofErr w:type="spellEnd"/>
      <w:r w:rsidR="00B97F68" w:rsidRPr="00AA760F">
        <w:rPr>
          <w:sz w:val="22"/>
          <w:szCs w:val="22"/>
        </w:rPr>
        <w:t xml:space="preserve"> of growth curve</w:t>
      </w:r>
      <w:r w:rsidR="00BF17A7" w:rsidRPr="00AA760F">
        <w:rPr>
          <w:sz w:val="22"/>
          <w:szCs w:val="22"/>
        </w:rPr>
        <w:t xml:space="preserve">s </w:t>
      </w:r>
      <w:r w:rsidR="00B97F68" w:rsidRPr="00AA760F">
        <w:rPr>
          <w:sz w:val="22"/>
          <w:szCs w:val="22"/>
        </w:rPr>
        <w:t xml:space="preserve">of </w:t>
      </w:r>
      <w:r w:rsidR="00B97F68" w:rsidRPr="00AA760F">
        <w:rPr>
          <w:i/>
          <w:sz w:val="22"/>
          <w:szCs w:val="22"/>
        </w:rPr>
        <w:t>P. aeruginosa</w:t>
      </w:r>
      <w:r w:rsidR="00B97F68" w:rsidRPr="00AA760F">
        <w:rPr>
          <w:sz w:val="22"/>
          <w:szCs w:val="22"/>
        </w:rPr>
        <w:t xml:space="preserve"> </w:t>
      </w:r>
      <w:r w:rsidR="008A1BDF" w:rsidRPr="00AA760F">
        <w:rPr>
          <w:sz w:val="22"/>
          <w:szCs w:val="22"/>
        </w:rPr>
        <w:t xml:space="preserve">clinical </w:t>
      </w:r>
      <w:r w:rsidR="00B97F68" w:rsidRPr="00AA760F">
        <w:rPr>
          <w:sz w:val="22"/>
          <w:szCs w:val="22"/>
        </w:rPr>
        <w:t>isolates</w:t>
      </w:r>
      <w:r w:rsidR="00BF17A7" w:rsidRPr="00AA760F">
        <w:rPr>
          <w:sz w:val="22"/>
          <w:szCs w:val="22"/>
        </w:rPr>
        <w:t xml:space="preserve"> </w:t>
      </w:r>
      <w:r w:rsidR="008A1BDF" w:rsidRPr="00AA760F">
        <w:rPr>
          <w:sz w:val="22"/>
          <w:szCs w:val="22"/>
        </w:rPr>
        <w:t xml:space="preserve">and three type strains PA14, PAO1 and PA7 </w:t>
      </w:r>
      <w:r w:rsidR="00BF17A7" w:rsidRPr="00AA760F">
        <w:rPr>
          <w:sz w:val="22"/>
          <w:szCs w:val="22"/>
        </w:rPr>
        <w:t>in glycerol minimal medium</w:t>
      </w:r>
      <w:r w:rsidR="00B97F68" w:rsidRPr="00AA760F">
        <w:rPr>
          <w:sz w:val="22"/>
          <w:szCs w:val="22"/>
        </w:rPr>
        <w:t xml:space="preserve">. </w:t>
      </w:r>
      <w:r w:rsidR="008A1BDF" w:rsidRPr="00AA760F">
        <w:rPr>
          <w:sz w:val="22"/>
          <w:szCs w:val="22"/>
        </w:rPr>
        <w:t xml:space="preserve">Euclidean distance was used as the measure of similarity. </w:t>
      </w:r>
      <w:r w:rsidR="00B97F68" w:rsidRPr="00AA760F">
        <w:rPr>
          <w:sz w:val="22"/>
          <w:szCs w:val="22"/>
        </w:rPr>
        <w:t xml:space="preserve">The strains </w:t>
      </w:r>
      <w:r w:rsidR="003035EA" w:rsidRPr="00AA760F">
        <w:rPr>
          <w:sz w:val="22"/>
          <w:szCs w:val="22"/>
        </w:rPr>
        <w:t>that are able to swarm</w:t>
      </w:r>
      <w:r w:rsidR="00F02A62" w:rsidRPr="00AA760F">
        <w:rPr>
          <w:sz w:val="22"/>
          <w:szCs w:val="22"/>
        </w:rPr>
        <w:t xml:space="preserve"> </w:t>
      </w:r>
      <w:r w:rsidR="00B97F68" w:rsidRPr="00AA760F">
        <w:rPr>
          <w:sz w:val="22"/>
          <w:szCs w:val="22"/>
        </w:rPr>
        <w:t xml:space="preserve">are indicated in bold. Most of the </w:t>
      </w:r>
      <w:proofErr w:type="spellStart"/>
      <w:r w:rsidR="00B97F68" w:rsidRPr="00AA760F">
        <w:rPr>
          <w:sz w:val="22"/>
          <w:szCs w:val="22"/>
        </w:rPr>
        <w:t>swarmers</w:t>
      </w:r>
      <w:proofErr w:type="spellEnd"/>
      <w:r w:rsidR="00B97F68" w:rsidRPr="00AA760F">
        <w:rPr>
          <w:sz w:val="22"/>
          <w:szCs w:val="22"/>
        </w:rPr>
        <w:t xml:space="preserve"> are </w:t>
      </w:r>
      <w:r w:rsidR="00B4640E" w:rsidRPr="00AA760F">
        <w:rPr>
          <w:sz w:val="22"/>
          <w:szCs w:val="22"/>
        </w:rPr>
        <w:t>cluster</w:t>
      </w:r>
      <w:r w:rsidR="00ED4C9C" w:rsidRPr="00AA760F">
        <w:rPr>
          <w:sz w:val="22"/>
          <w:szCs w:val="22"/>
        </w:rPr>
        <w:t>ed</w:t>
      </w:r>
      <w:r w:rsidR="00B97F68" w:rsidRPr="00AA760F">
        <w:rPr>
          <w:sz w:val="22"/>
          <w:szCs w:val="22"/>
        </w:rPr>
        <w:t xml:space="preserve"> together</w:t>
      </w:r>
      <w:r w:rsidR="00B4640E" w:rsidRPr="00AA760F">
        <w:rPr>
          <w:sz w:val="22"/>
          <w:szCs w:val="22"/>
        </w:rPr>
        <w:t xml:space="preserve">. The </w:t>
      </w:r>
      <w:proofErr w:type="spellStart"/>
      <w:r w:rsidR="00B4640E" w:rsidRPr="00AA760F">
        <w:rPr>
          <w:sz w:val="22"/>
          <w:szCs w:val="22"/>
        </w:rPr>
        <w:t>swarmers</w:t>
      </w:r>
      <w:proofErr w:type="spellEnd"/>
      <w:r w:rsidR="00B4640E" w:rsidRPr="00AA760F">
        <w:rPr>
          <w:sz w:val="22"/>
          <w:szCs w:val="22"/>
        </w:rPr>
        <w:t xml:space="preserve"> that do not fall into this cluster include </w:t>
      </w:r>
      <w:r w:rsidR="00B97F68" w:rsidRPr="00AA760F">
        <w:rPr>
          <w:sz w:val="22"/>
          <w:szCs w:val="22"/>
        </w:rPr>
        <w:t>F30658 and PAO1</w:t>
      </w:r>
      <w:r w:rsidR="00B4640E" w:rsidRPr="00AA760F">
        <w:rPr>
          <w:sz w:val="22"/>
          <w:szCs w:val="22"/>
        </w:rPr>
        <w:t xml:space="preserve">, </w:t>
      </w:r>
      <w:r w:rsidR="00B97F68" w:rsidRPr="00AA760F">
        <w:rPr>
          <w:sz w:val="22"/>
          <w:szCs w:val="22"/>
        </w:rPr>
        <w:t>both</w:t>
      </w:r>
      <w:r w:rsidR="00B4640E" w:rsidRPr="00AA760F">
        <w:rPr>
          <w:sz w:val="22"/>
          <w:szCs w:val="22"/>
        </w:rPr>
        <w:t xml:space="preserve"> of which are</w:t>
      </w:r>
      <w:r w:rsidR="00B97F68" w:rsidRPr="00AA760F">
        <w:rPr>
          <w:sz w:val="22"/>
          <w:szCs w:val="22"/>
        </w:rPr>
        <w:t xml:space="preserve"> mild </w:t>
      </w:r>
      <w:proofErr w:type="spellStart"/>
      <w:r w:rsidR="00B97F68" w:rsidRPr="00AA760F">
        <w:rPr>
          <w:sz w:val="22"/>
          <w:szCs w:val="22"/>
        </w:rPr>
        <w:t>swarmers</w:t>
      </w:r>
      <w:proofErr w:type="spellEnd"/>
      <w:r w:rsidR="00B4640E" w:rsidRPr="00AA760F">
        <w:rPr>
          <w:sz w:val="22"/>
          <w:szCs w:val="22"/>
        </w:rPr>
        <w:t>, as well as</w:t>
      </w:r>
      <w:r w:rsidR="00B97F68" w:rsidRPr="00AA760F">
        <w:rPr>
          <w:sz w:val="22"/>
          <w:szCs w:val="22"/>
        </w:rPr>
        <w:t xml:space="preserve"> F23197</w:t>
      </w:r>
      <w:r w:rsidR="00B4640E" w:rsidRPr="00AA760F">
        <w:rPr>
          <w:sz w:val="22"/>
          <w:szCs w:val="22"/>
        </w:rPr>
        <w:t xml:space="preserve"> whose growth curve has a relatively </w:t>
      </w:r>
      <w:r w:rsidR="00B97F68" w:rsidRPr="00AA760F">
        <w:rPr>
          <w:sz w:val="22"/>
          <w:szCs w:val="22"/>
        </w:rPr>
        <w:t xml:space="preserve">longer lag </w:t>
      </w:r>
      <w:r w:rsidR="00B4640E" w:rsidRPr="00AA760F">
        <w:rPr>
          <w:sz w:val="22"/>
          <w:szCs w:val="22"/>
        </w:rPr>
        <w:t>time.</w:t>
      </w:r>
      <w:r w:rsidR="005955D0" w:rsidRPr="00AB23C1">
        <w:br w:type="page"/>
      </w:r>
    </w:p>
    <w:p w14:paraId="42AB5E65" w14:textId="5CCBFAF6" w:rsidR="005955D0" w:rsidRPr="00AB23C1" w:rsidRDefault="00FA4422" w:rsidP="005955D0">
      <w:pPr>
        <w:spacing w:before="240" w:after="240"/>
        <w:jc w:val="both"/>
        <w:rPr>
          <w:sz w:val="20"/>
          <w:szCs w:val="20"/>
        </w:rPr>
      </w:pPr>
      <w:r>
        <w:rPr>
          <w:noProof/>
          <w:sz w:val="20"/>
          <w:szCs w:val="20"/>
        </w:rPr>
        <w:lastRenderedPageBreak/>
        <w:drawing>
          <wp:inline distT="0" distB="0" distL="0" distR="0" wp14:anchorId="18679905" wp14:editId="3AFFAF6B">
            <wp:extent cx="5537200" cy="4178300"/>
            <wp:effectExtent l="0" t="0" r="0" b="0"/>
            <wp:docPr id="2" name="Picture 2"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growth_curve_analysis_v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7200" cy="4178300"/>
                    </a:xfrm>
                    <a:prstGeom prst="rect">
                      <a:avLst/>
                    </a:prstGeom>
                  </pic:spPr>
                </pic:pic>
              </a:graphicData>
            </a:graphic>
          </wp:inline>
        </w:drawing>
      </w:r>
    </w:p>
    <w:p w14:paraId="5F274DAC" w14:textId="4866A11A" w:rsidR="00913AD4" w:rsidRPr="009F3060" w:rsidRDefault="005955D0" w:rsidP="005955D0">
      <w:pPr>
        <w:spacing w:before="240" w:after="240"/>
        <w:jc w:val="both"/>
        <w:rPr>
          <w:sz w:val="22"/>
          <w:szCs w:val="22"/>
        </w:rPr>
      </w:pPr>
      <w:r w:rsidRPr="009F3060">
        <w:rPr>
          <w:b/>
          <w:sz w:val="22"/>
          <w:szCs w:val="22"/>
        </w:rPr>
        <w:t>Figure 2</w:t>
      </w:r>
      <w:r w:rsidR="00913AD4" w:rsidRPr="009F3060">
        <w:rPr>
          <w:b/>
          <w:sz w:val="22"/>
          <w:szCs w:val="22"/>
        </w:rPr>
        <w:t>.</w:t>
      </w:r>
      <w:r w:rsidRPr="009F3060">
        <w:rPr>
          <w:sz w:val="22"/>
          <w:szCs w:val="22"/>
        </w:rPr>
        <w:t xml:space="preserve"> Growth curve features distinguish rhamnolipid producers from non-producers. (</w:t>
      </w:r>
      <w:r w:rsidRPr="009F3060">
        <w:rPr>
          <w:b/>
          <w:sz w:val="22"/>
          <w:szCs w:val="22"/>
        </w:rPr>
        <w:t>A</w:t>
      </w:r>
      <w:r w:rsidR="00131FBD" w:rsidRPr="009F3060">
        <w:rPr>
          <w:bCs/>
          <w:sz w:val="22"/>
          <w:szCs w:val="22"/>
        </w:rPr>
        <w:t>,</w:t>
      </w:r>
      <w:r w:rsidR="00131FBD" w:rsidRPr="009F3060">
        <w:rPr>
          <w:b/>
          <w:sz w:val="22"/>
          <w:szCs w:val="22"/>
        </w:rPr>
        <w:t>B</w:t>
      </w:r>
      <w:r w:rsidRPr="009F3060">
        <w:rPr>
          <w:sz w:val="22"/>
          <w:szCs w:val="22"/>
        </w:rPr>
        <w:t xml:space="preserve">) Unsupervised feature selection using non-negative matrix factorization (NNMF), which decomposes growth curves of all </w:t>
      </w:r>
      <w:r w:rsidRPr="009F3060">
        <w:rPr>
          <w:i/>
          <w:sz w:val="22"/>
          <w:szCs w:val="22"/>
        </w:rPr>
        <w:t>Pseudomonas</w:t>
      </w:r>
      <w:r w:rsidRPr="009F3060">
        <w:rPr>
          <w:sz w:val="22"/>
          <w:szCs w:val="22"/>
        </w:rPr>
        <w:t xml:space="preserve"> isolates into three additive basis functions (features) such that each growth curve can be approximately represented by the weighted sum of these functions. (</w:t>
      </w:r>
      <w:r w:rsidRPr="009F3060">
        <w:rPr>
          <w:b/>
          <w:sz w:val="22"/>
          <w:szCs w:val="22"/>
        </w:rPr>
        <w:t>A</w:t>
      </w:r>
      <w:r w:rsidRPr="009F3060">
        <w:rPr>
          <w:sz w:val="22"/>
          <w:szCs w:val="22"/>
        </w:rPr>
        <w:t>) Growth curves from both rhamnolipid producers (orange) and non-producers (blue). (</w:t>
      </w:r>
      <w:r w:rsidRPr="009F3060">
        <w:rPr>
          <w:b/>
          <w:sz w:val="22"/>
          <w:szCs w:val="22"/>
        </w:rPr>
        <w:t>B</w:t>
      </w:r>
      <w:r w:rsidRPr="009F3060">
        <w:rPr>
          <w:sz w:val="22"/>
          <w:szCs w:val="22"/>
        </w:rPr>
        <w:t>) Decomposed components (basis function multiplied by weights; left panels) and weights (right panels) from NNMF grouped by rhamnolipid (RL) production. The shaded areas represent 95% bootstrap confidence interval of the mean. (</w:t>
      </w:r>
      <w:r w:rsidR="005F5DC8" w:rsidRPr="009F3060">
        <w:rPr>
          <w:b/>
          <w:sz w:val="22"/>
          <w:szCs w:val="22"/>
        </w:rPr>
        <w:t>C-E</w:t>
      </w:r>
      <w:r w:rsidRPr="009F3060">
        <w:rPr>
          <w:sz w:val="22"/>
          <w:szCs w:val="22"/>
        </w:rPr>
        <w:t>) Supervised feature selection using Random Forest classifier. (</w:t>
      </w:r>
      <w:r w:rsidR="00431151" w:rsidRPr="009F3060">
        <w:rPr>
          <w:b/>
          <w:sz w:val="22"/>
          <w:szCs w:val="22"/>
        </w:rPr>
        <w:t>C,D</w:t>
      </w:r>
      <w:r w:rsidRPr="009F3060">
        <w:rPr>
          <w:sz w:val="22"/>
          <w:szCs w:val="22"/>
        </w:rPr>
        <w:t>) Feature extraction method. Each growth curve (excluding the initial lag phase) was divided into three phases (</w:t>
      </w:r>
      <w:r w:rsidR="00431151" w:rsidRPr="009F3060">
        <w:rPr>
          <w:b/>
          <w:bCs/>
          <w:sz w:val="22"/>
          <w:szCs w:val="22"/>
        </w:rPr>
        <w:t>C</w:t>
      </w:r>
      <w:r w:rsidRPr="009F3060">
        <w:rPr>
          <w:sz w:val="22"/>
          <w:szCs w:val="22"/>
        </w:rPr>
        <w:t>) and each phase was described by 7 quantitative features (</w:t>
      </w:r>
      <w:r w:rsidR="00431151" w:rsidRPr="009F3060">
        <w:rPr>
          <w:b/>
          <w:bCs/>
          <w:sz w:val="22"/>
          <w:szCs w:val="22"/>
        </w:rPr>
        <w:t>D</w:t>
      </w:r>
      <w:r w:rsidRPr="009F3060">
        <w:rPr>
          <w:sz w:val="22"/>
          <w:szCs w:val="22"/>
        </w:rPr>
        <w:t>). (</w:t>
      </w:r>
      <w:r w:rsidRPr="009F3060">
        <w:rPr>
          <w:b/>
          <w:sz w:val="22"/>
          <w:szCs w:val="22"/>
        </w:rPr>
        <w:t>F</w:t>
      </w:r>
      <w:r w:rsidRPr="009F3060">
        <w:rPr>
          <w:sz w:val="22"/>
          <w:szCs w:val="22"/>
        </w:rPr>
        <w:t xml:space="preserve">) Ranking of feature importance in classifying rhamnolipid producers. Inset: boxplot of maximum specific growth rate of </w:t>
      </w:r>
      <w:r w:rsidR="009A1476" w:rsidRPr="009F3060">
        <w:rPr>
          <w:sz w:val="22"/>
          <w:szCs w:val="22"/>
        </w:rPr>
        <w:t>phase I</w:t>
      </w:r>
      <w:r w:rsidRPr="009F3060">
        <w:rPr>
          <w:sz w:val="22"/>
          <w:szCs w:val="22"/>
        </w:rPr>
        <w:t xml:space="preserve"> grouped by rhamnolipid production. Welch’s t-test was used in (</w:t>
      </w:r>
      <w:r w:rsidRPr="009F3060">
        <w:rPr>
          <w:b/>
          <w:sz w:val="22"/>
          <w:szCs w:val="22"/>
        </w:rPr>
        <w:t>B</w:t>
      </w:r>
      <w:r w:rsidRPr="009F3060">
        <w:rPr>
          <w:sz w:val="22"/>
          <w:szCs w:val="22"/>
        </w:rPr>
        <w:t>) and (</w:t>
      </w:r>
      <w:r w:rsidR="007942FE" w:rsidRPr="009F3060">
        <w:rPr>
          <w:b/>
          <w:sz w:val="22"/>
          <w:szCs w:val="22"/>
        </w:rPr>
        <w:t>E</w:t>
      </w:r>
      <w:r w:rsidRPr="009F3060">
        <w:rPr>
          <w:sz w:val="22"/>
          <w:szCs w:val="22"/>
        </w:rPr>
        <w:t xml:space="preserve">) for significance testing. ****, p-value </w:t>
      </w:r>
      <m:oMath>
        <m:r>
          <w:rPr>
            <w:rFonts w:ascii="Cambria Math" w:hAnsi="Cambria Math"/>
            <w:sz w:val="22"/>
            <w:szCs w:val="22"/>
          </w:rPr>
          <m:t>≤</m:t>
        </m:r>
      </m:oMath>
      <w:r w:rsidRPr="009F3060">
        <w:rPr>
          <w:sz w:val="22"/>
          <w:szCs w:val="22"/>
        </w:rPr>
        <w:t xml:space="preserve"> 0.0001; *, p-value </w:t>
      </w:r>
      <m:oMath>
        <m:r>
          <w:rPr>
            <w:rFonts w:ascii="Cambria Math" w:hAnsi="Cambria Math"/>
            <w:sz w:val="22"/>
            <w:szCs w:val="22"/>
          </w:rPr>
          <m:t>≤</m:t>
        </m:r>
      </m:oMath>
      <w:r w:rsidRPr="009F3060">
        <w:rPr>
          <w:sz w:val="22"/>
          <w:szCs w:val="22"/>
        </w:rPr>
        <w:t xml:space="preserve">0.05; ns, p-value &gt; 0.05. </w:t>
      </w:r>
      <w:r w:rsidR="00913AD4" w:rsidRPr="009F3060">
        <w:rPr>
          <w:sz w:val="22"/>
          <w:szCs w:val="22"/>
        </w:rPr>
        <w:br w:type="page"/>
      </w:r>
    </w:p>
    <w:p w14:paraId="250D1BCA" w14:textId="73688BB4" w:rsidR="00540C57" w:rsidRDefault="00BD5853" w:rsidP="00913AD4">
      <w:pPr>
        <w:spacing w:before="240" w:after="240"/>
        <w:jc w:val="center"/>
        <w:rPr>
          <w:sz w:val="20"/>
          <w:szCs w:val="20"/>
        </w:rPr>
      </w:pPr>
      <w:r>
        <w:rPr>
          <w:noProof/>
          <w:sz w:val="20"/>
          <w:szCs w:val="20"/>
        </w:rPr>
        <w:lastRenderedPageBreak/>
        <w:drawing>
          <wp:inline distT="0" distB="0" distL="0" distR="0" wp14:anchorId="0CC47F44" wp14:editId="32AC7C66">
            <wp:extent cx="5733415" cy="457708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_glycerol_growth_curve_colored_by_phases.png"/>
                    <pic:cNvPicPr/>
                  </pic:nvPicPr>
                  <pic:blipFill>
                    <a:blip r:embed="rId16">
                      <a:extLst>
                        <a:ext uri="{28A0092B-C50C-407E-A947-70E740481C1C}">
                          <a14:useLocalDpi xmlns:a14="http://schemas.microsoft.com/office/drawing/2010/main" val="0"/>
                        </a:ext>
                      </a:extLst>
                    </a:blip>
                    <a:stretch>
                      <a:fillRect/>
                    </a:stretch>
                  </pic:blipFill>
                  <pic:spPr>
                    <a:xfrm>
                      <a:off x="0" y="0"/>
                      <a:ext cx="5733415" cy="4577080"/>
                    </a:xfrm>
                    <a:prstGeom prst="rect">
                      <a:avLst/>
                    </a:prstGeom>
                  </pic:spPr>
                </pic:pic>
              </a:graphicData>
            </a:graphic>
          </wp:inline>
        </w:drawing>
      </w:r>
    </w:p>
    <w:p w14:paraId="33CE9F3F" w14:textId="4643623F" w:rsidR="00767C9B" w:rsidRPr="006F4EC9" w:rsidRDefault="002D2FC3" w:rsidP="00767C9B">
      <w:pPr>
        <w:spacing w:before="240" w:after="240"/>
        <w:rPr>
          <w:bCs/>
          <w:sz w:val="22"/>
          <w:szCs w:val="22"/>
        </w:rPr>
      </w:pPr>
      <w:r w:rsidRPr="006F4EC9">
        <w:rPr>
          <w:b/>
          <w:sz w:val="22"/>
          <w:szCs w:val="22"/>
        </w:rPr>
        <w:t>Supplementary</w:t>
      </w:r>
      <w:r w:rsidR="00AD1797" w:rsidRPr="006F4EC9">
        <w:rPr>
          <w:b/>
          <w:sz w:val="22"/>
          <w:szCs w:val="22"/>
        </w:rPr>
        <w:t xml:space="preserve"> Figure 4</w:t>
      </w:r>
      <w:r w:rsidR="00767C9B" w:rsidRPr="006F4EC9">
        <w:rPr>
          <w:b/>
          <w:sz w:val="22"/>
          <w:szCs w:val="22"/>
        </w:rPr>
        <w:t xml:space="preserve">. </w:t>
      </w:r>
      <w:r w:rsidR="00767C9B" w:rsidRPr="006F4EC9">
        <w:rPr>
          <w:bCs/>
          <w:sz w:val="22"/>
          <w:szCs w:val="22"/>
        </w:rPr>
        <w:t xml:space="preserve">Growth curve of </w:t>
      </w:r>
      <w:r w:rsidR="00767C9B" w:rsidRPr="006F4EC9">
        <w:rPr>
          <w:bCs/>
          <w:i/>
          <w:iCs/>
          <w:sz w:val="22"/>
          <w:szCs w:val="22"/>
        </w:rPr>
        <w:t>Pseudomonas aeruginosa</w:t>
      </w:r>
      <w:r w:rsidR="00767C9B" w:rsidRPr="006F4EC9">
        <w:rPr>
          <w:bCs/>
          <w:sz w:val="22"/>
          <w:szCs w:val="22"/>
        </w:rPr>
        <w:t xml:space="preserve"> strains in glycerol minimal medium. Phase I, II, and III are colored by red, blue and green respectively.</w:t>
      </w:r>
    </w:p>
    <w:p w14:paraId="4A9F2C26" w14:textId="18C00689" w:rsidR="00180698" w:rsidRDefault="00180698" w:rsidP="00AB33B6">
      <w:pPr>
        <w:spacing w:before="240" w:after="240"/>
        <w:jc w:val="both"/>
        <w:rPr>
          <w:sz w:val="20"/>
          <w:szCs w:val="20"/>
        </w:rPr>
      </w:pPr>
      <w:r>
        <w:rPr>
          <w:sz w:val="20"/>
          <w:szCs w:val="20"/>
        </w:rPr>
        <w:br w:type="page"/>
      </w:r>
    </w:p>
    <w:p w14:paraId="576D920F" w14:textId="49701B8A" w:rsidR="00180698" w:rsidRPr="00F079B1" w:rsidRDefault="00CE7141" w:rsidP="00180698">
      <w:pPr>
        <w:spacing w:before="240" w:after="240"/>
        <w:jc w:val="both"/>
      </w:pPr>
      <w:r>
        <w:rPr>
          <w:noProof/>
        </w:rPr>
        <w:lastRenderedPageBreak/>
        <w:drawing>
          <wp:inline distT="0" distB="0" distL="0" distR="0" wp14:anchorId="48B6A254" wp14:editId="7C64FDF8">
            <wp:extent cx="5730240" cy="30099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72D65B4E" w14:textId="47CF0701" w:rsidR="005544EF" w:rsidRPr="002A0586" w:rsidRDefault="0081064A" w:rsidP="005544EF">
      <w:pPr>
        <w:spacing w:before="240" w:after="240"/>
        <w:jc w:val="both"/>
        <w:rPr>
          <w:sz w:val="22"/>
          <w:szCs w:val="22"/>
        </w:rPr>
      </w:pPr>
      <w:r w:rsidRPr="00E30EBA">
        <w:rPr>
          <w:b/>
          <w:sz w:val="22"/>
          <w:szCs w:val="22"/>
        </w:rPr>
        <w:t xml:space="preserve">Supplementary </w:t>
      </w:r>
      <w:r w:rsidR="00180698" w:rsidRPr="00E30EBA">
        <w:rPr>
          <w:b/>
          <w:sz w:val="22"/>
          <w:szCs w:val="22"/>
        </w:rPr>
        <w:t>Figure S</w:t>
      </w:r>
      <w:r w:rsidR="00540C57" w:rsidRPr="00E30EBA">
        <w:rPr>
          <w:b/>
          <w:sz w:val="22"/>
          <w:szCs w:val="22"/>
        </w:rPr>
        <w:t>5</w:t>
      </w:r>
      <w:r w:rsidR="006C7300" w:rsidRPr="00E30EBA">
        <w:rPr>
          <w:b/>
          <w:sz w:val="22"/>
          <w:szCs w:val="22"/>
        </w:rPr>
        <w:t>.</w:t>
      </w:r>
      <w:r w:rsidR="00180698" w:rsidRPr="00E30EBA">
        <w:rPr>
          <w:b/>
          <w:sz w:val="22"/>
          <w:szCs w:val="22"/>
        </w:rPr>
        <w:t xml:space="preserve"> </w:t>
      </w:r>
      <w:r w:rsidR="001B37F1" w:rsidRPr="00E30EBA">
        <w:rPr>
          <w:bCs/>
          <w:sz w:val="22"/>
          <w:szCs w:val="22"/>
        </w:rPr>
        <w:t>Metabolite peak area before (left panel) and after (right panel) imputation</w:t>
      </w:r>
      <w:r w:rsidR="006C7300" w:rsidRPr="00E30EBA">
        <w:rPr>
          <w:bCs/>
          <w:sz w:val="22"/>
          <w:szCs w:val="22"/>
        </w:rPr>
        <w:t>.</w:t>
      </w:r>
      <w:r w:rsidR="005C357E" w:rsidRPr="00E30EBA">
        <w:rPr>
          <w:bCs/>
          <w:sz w:val="22"/>
          <w:szCs w:val="22"/>
        </w:rPr>
        <w:t xml:space="preserve"> </w:t>
      </w:r>
      <w:commentRangeStart w:id="1299"/>
      <w:r w:rsidR="00A130FC" w:rsidRPr="00E30EBA">
        <w:rPr>
          <w:bCs/>
          <w:sz w:val="22"/>
          <w:szCs w:val="22"/>
        </w:rPr>
        <w:t xml:space="preserve">The </w:t>
      </w:r>
      <w:r w:rsidR="00850733" w:rsidRPr="00E30EBA">
        <w:rPr>
          <w:bCs/>
          <w:sz w:val="22"/>
          <w:szCs w:val="22"/>
        </w:rPr>
        <w:t xml:space="preserve">missing value proportion of a metabolite in the </w:t>
      </w:r>
      <w:r w:rsidR="00A130FC" w:rsidRPr="00E30EBA">
        <w:rPr>
          <w:bCs/>
          <w:sz w:val="22"/>
          <w:szCs w:val="22"/>
        </w:rPr>
        <w:t>x-axis represents the</w:t>
      </w:r>
      <w:r w:rsidR="00A130FC" w:rsidRPr="00E30EBA">
        <w:rPr>
          <w:sz w:val="22"/>
          <w:szCs w:val="22"/>
        </w:rPr>
        <w:t xml:space="preserve"> frequency of missing values </w:t>
      </w:r>
      <w:r w:rsidR="00850733" w:rsidRPr="00E30EBA">
        <w:rPr>
          <w:sz w:val="22"/>
          <w:szCs w:val="22"/>
        </w:rPr>
        <w:t xml:space="preserve">of the metabolite </w:t>
      </w:r>
      <w:r w:rsidR="00A130FC" w:rsidRPr="00E30EBA">
        <w:rPr>
          <w:sz w:val="22"/>
          <w:szCs w:val="22"/>
        </w:rPr>
        <w:t xml:space="preserve">across </w:t>
      </w:r>
      <w:r w:rsidR="00850733" w:rsidRPr="00E30EBA">
        <w:rPr>
          <w:sz w:val="22"/>
          <w:szCs w:val="22"/>
        </w:rPr>
        <w:t xml:space="preserve">all </w:t>
      </w:r>
      <w:r w:rsidR="00A130FC" w:rsidRPr="00E30EBA">
        <w:rPr>
          <w:sz w:val="22"/>
          <w:szCs w:val="22"/>
        </w:rPr>
        <w:t>replicates</w:t>
      </w:r>
      <w:r w:rsidR="00850733" w:rsidRPr="00E30EBA">
        <w:rPr>
          <w:sz w:val="22"/>
          <w:szCs w:val="22"/>
        </w:rPr>
        <w:t xml:space="preserve"> of all strains in our study</w:t>
      </w:r>
      <w:r w:rsidR="00A130FC" w:rsidRPr="00E30EBA">
        <w:rPr>
          <w:sz w:val="22"/>
          <w:szCs w:val="22"/>
        </w:rPr>
        <w:t xml:space="preserve">. </w:t>
      </w:r>
      <w:r w:rsidR="00180698" w:rsidRPr="00E30EBA">
        <w:rPr>
          <w:sz w:val="22"/>
          <w:szCs w:val="22"/>
        </w:rPr>
        <w:t>The peak range</w:t>
      </w:r>
      <w:r w:rsidR="00A130FC" w:rsidRPr="00E30EBA">
        <w:rPr>
          <w:sz w:val="22"/>
          <w:szCs w:val="22"/>
        </w:rPr>
        <w:t xml:space="preserve"> </w:t>
      </w:r>
      <w:r w:rsidR="00850733" w:rsidRPr="00E30EBA">
        <w:rPr>
          <w:sz w:val="22"/>
          <w:szCs w:val="22"/>
        </w:rPr>
        <w:t xml:space="preserve">of a metabolite </w:t>
      </w:r>
      <w:r w:rsidR="00A130FC" w:rsidRPr="00E30EBA">
        <w:rPr>
          <w:sz w:val="22"/>
          <w:szCs w:val="22"/>
        </w:rPr>
        <w:t>in the y-axis</w:t>
      </w:r>
      <w:r w:rsidR="00180698" w:rsidRPr="00E30EBA">
        <w:rPr>
          <w:sz w:val="22"/>
          <w:szCs w:val="22"/>
        </w:rPr>
        <w:t xml:space="preserve"> </w:t>
      </w:r>
      <w:r w:rsidRPr="00E30EBA">
        <w:rPr>
          <w:sz w:val="22"/>
          <w:szCs w:val="22"/>
        </w:rPr>
        <w:t>is defined as</w:t>
      </w:r>
      <w:r w:rsidR="00180698" w:rsidRPr="00E30EBA">
        <w:rPr>
          <w:sz w:val="22"/>
          <w:szCs w:val="22"/>
        </w:rPr>
        <w:t xml:space="preserve"> the maximum peak area minus the minimum peak area</w:t>
      </w:r>
      <w:r w:rsidRPr="00E30EBA">
        <w:rPr>
          <w:sz w:val="22"/>
          <w:szCs w:val="22"/>
        </w:rPr>
        <w:t xml:space="preserve"> a</w:t>
      </w:r>
      <w:r w:rsidR="00A130FC" w:rsidRPr="00E30EBA">
        <w:rPr>
          <w:sz w:val="22"/>
          <w:szCs w:val="22"/>
        </w:rPr>
        <w:t xml:space="preserve">mong </w:t>
      </w:r>
      <w:r w:rsidR="00850733" w:rsidRPr="00E30EBA">
        <w:rPr>
          <w:sz w:val="22"/>
          <w:szCs w:val="22"/>
        </w:rPr>
        <w:t xml:space="preserve">all </w:t>
      </w:r>
      <w:r w:rsidR="00A130FC" w:rsidRPr="00E30EBA">
        <w:rPr>
          <w:sz w:val="22"/>
          <w:szCs w:val="22"/>
        </w:rPr>
        <w:t>non-missing values</w:t>
      </w:r>
      <w:r w:rsidR="00850733" w:rsidRPr="00E30EBA">
        <w:rPr>
          <w:sz w:val="22"/>
          <w:szCs w:val="22"/>
        </w:rPr>
        <w:t xml:space="preserve"> of the </w:t>
      </w:r>
      <w:r w:rsidR="00C71777" w:rsidRPr="00E30EBA">
        <w:rPr>
          <w:sz w:val="22"/>
          <w:szCs w:val="22"/>
        </w:rPr>
        <w:t xml:space="preserve">same </w:t>
      </w:r>
      <w:r w:rsidR="00850733" w:rsidRPr="00E30EBA">
        <w:rPr>
          <w:sz w:val="22"/>
          <w:szCs w:val="22"/>
        </w:rPr>
        <w:t>metabolite</w:t>
      </w:r>
      <w:r w:rsidR="00A130FC" w:rsidRPr="00E30EBA">
        <w:rPr>
          <w:sz w:val="22"/>
          <w:szCs w:val="22"/>
        </w:rPr>
        <w:t xml:space="preserve"> </w:t>
      </w:r>
      <w:r w:rsidR="00850733" w:rsidRPr="00E30EBA">
        <w:rPr>
          <w:sz w:val="22"/>
          <w:szCs w:val="22"/>
        </w:rPr>
        <w:t>across all our strains.</w:t>
      </w:r>
      <w:commentRangeEnd w:id="1299"/>
      <w:r w:rsidR="00D74B16" w:rsidRPr="00E30EBA">
        <w:rPr>
          <w:rStyle w:val="CommentReference"/>
          <w:sz w:val="22"/>
          <w:szCs w:val="22"/>
        </w:rPr>
        <w:commentReference w:id="1299"/>
      </w:r>
      <w:r w:rsidR="001B37F1" w:rsidRPr="00E30EBA">
        <w:rPr>
          <w:sz w:val="22"/>
          <w:szCs w:val="22"/>
        </w:rPr>
        <w:t xml:space="preserve"> </w:t>
      </w:r>
      <w:r w:rsidR="005544EF" w:rsidRPr="00E30EBA">
        <w:rPr>
          <w:sz w:val="22"/>
          <w:szCs w:val="22"/>
        </w:rPr>
        <w:br w:type="page"/>
      </w:r>
      <w:commentRangeStart w:id="1300"/>
      <w:commentRangeStart w:id="1301"/>
      <w:r w:rsidR="00C15931">
        <w:rPr>
          <w:noProof/>
        </w:rPr>
        <w:lastRenderedPageBreak/>
        <w:drawing>
          <wp:inline distT="0" distB="0" distL="0" distR="0" wp14:anchorId="08782592" wp14:editId="01AC3DE4">
            <wp:extent cx="5722620" cy="693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6934200"/>
                    </a:xfrm>
                    <a:prstGeom prst="rect">
                      <a:avLst/>
                    </a:prstGeom>
                    <a:noFill/>
                    <a:ln>
                      <a:noFill/>
                    </a:ln>
                  </pic:spPr>
                </pic:pic>
              </a:graphicData>
            </a:graphic>
          </wp:inline>
        </w:drawing>
      </w:r>
      <w:commentRangeEnd w:id="1300"/>
      <w:r w:rsidR="008C0232">
        <w:rPr>
          <w:rStyle w:val="CommentReference"/>
        </w:rPr>
        <w:commentReference w:id="1300"/>
      </w:r>
      <w:commentRangeEnd w:id="1301"/>
      <w:r w:rsidR="002740F3">
        <w:rPr>
          <w:rStyle w:val="CommentReference"/>
        </w:rPr>
        <w:commentReference w:id="1301"/>
      </w:r>
      <w:commentRangeStart w:id="1302"/>
      <w:commentRangeEnd w:id="1302"/>
      <w:r w:rsidR="009739B1">
        <w:rPr>
          <w:rStyle w:val="CommentReference"/>
        </w:rPr>
        <w:commentReference w:id="1302"/>
      </w:r>
    </w:p>
    <w:p w14:paraId="2962BF31" w14:textId="54B38EA9" w:rsidR="00E724F5" w:rsidRPr="00C23E90" w:rsidRDefault="005544EF" w:rsidP="005544EF">
      <w:pPr>
        <w:spacing w:before="240" w:after="240"/>
        <w:jc w:val="both"/>
        <w:rPr>
          <w:sz w:val="22"/>
          <w:szCs w:val="22"/>
        </w:rPr>
      </w:pPr>
      <w:r w:rsidRPr="00C23E90">
        <w:rPr>
          <w:b/>
          <w:sz w:val="22"/>
          <w:szCs w:val="22"/>
        </w:rPr>
        <w:t>Figure 3</w:t>
      </w:r>
      <w:r w:rsidR="00BC78DE" w:rsidRPr="00C23E90">
        <w:rPr>
          <w:b/>
          <w:sz w:val="22"/>
          <w:szCs w:val="22"/>
        </w:rPr>
        <w:t>.</w:t>
      </w:r>
      <w:r w:rsidRPr="00C23E90">
        <w:rPr>
          <w:b/>
          <w:sz w:val="22"/>
          <w:szCs w:val="22"/>
        </w:rPr>
        <w:t xml:space="preserve"> </w:t>
      </w:r>
      <w:proofErr w:type="spellStart"/>
      <w:r w:rsidRPr="00C23E90">
        <w:rPr>
          <w:sz w:val="22"/>
          <w:szCs w:val="22"/>
        </w:rPr>
        <w:t>A.Levels</w:t>
      </w:r>
      <w:proofErr w:type="spellEnd"/>
      <w:r w:rsidRPr="00C23E90">
        <w:rPr>
          <w:sz w:val="22"/>
          <w:szCs w:val="22"/>
        </w:rPr>
        <w:t xml:space="preserve"> of all the metabolites </w:t>
      </w:r>
      <w:r w:rsidRPr="002A0586">
        <w:rPr>
          <w:sz w:val="22"/>
          <w:szCs w:val="22"/>
        </w:rPr>
        <w:t>identified by LC-MS. The</w:t>
      </w:r>
      <w:r w:rsidRPr="00C23E90">
        <w:rPr>
          <w:sz w:val="22"/>
          <w:szCs w:val="22"/>
        </w:rPr>
        <w:t xml:space="preserve"> values shown here are absolute pre-normalization of all the compounds in the </w:t>
      </w:r>
      <w:proofErr w:type="spellStart"/>
      <w:r w:rsidRPr="00C23E90">
        <w:rPr>
          <w:sz w:val="22"/>
          <w:szCs w:val="22"/>
        </w:rPr>
        <w:t>uncurated</w:t>
      </w:r>
      <w:proofErr w:type="spellEnd"/>
      <w:r w:rsidRPr="00C23E90">
        <w:rPr>
          <w:sz w:val="22"/>
          <w:szCs w:val="22"/>
        </w:rPr>
        <w:t xml:space="preserve"> metabolite table (logarithm of the peak area) used for the HCA normalization. The blue-coded metabolites had a non-ambiguous peak identification. The black-coded metabolites were used as Internal Standard in the Cross-Contribution Compensating Multiple Standard Normalization. These were assumed to be constant across strains by a Kruskal-Wallis test and a level of significance of 0.05 (after </w:t>
      </w:r>
      <w:proofErr w:type="spellStart"/>
      <w:r w:rsidRPr="00C23E90">
        <w:rPr>
          <w:sz w:val="22"/>
          <w:szCs w:val="22"/>
        </w:rPr>
        <w:t>Benjamini</w:t>
      </w:r>
      <w:proofErr w:type="spellEnd"/>
      <w:r w:rsidRPr="00C23E90">
        <w:rPr>
          <w:sz w:val="22"/>
          <w:szCs w:val="22"/>
        </w:rPr>
        <w:t xml:space="preserve">-Hochberg </w:t>
      </w:r>
      <w:r w:rsidRPr="00C23E90">
        <w:rPr>
          <w:i/>
          <w:sz w:val="22"/>
          <w:szCs w:val="22"/>
        </w:rPr>
        <w:t>p-</w:t>
      </w:r>
      <w:r w:rsidRPr="00C23E90">
        <w:rPr>
          <w:sz w:val="22"/>
          <w:szCs w:val="22"/>
        </w:rPr>
        <w:t xml:space="preserve">value correction). The </w:t>
      </w:r>
      <w:r w:rsidRPr="00C23E90">
        <w:rPr>
          <w:sz w:val="22"/>
          <w:szCs w:val="22"/>
          <w:highlight w:val="yellow"/>
        </w:rPr>
        <w:t>red-coded</w:t>
      </w:r>
      <w:r w:rsidRPr="00C23E90">
        <w:rPr>
          <w:sz w:val="22"/>
          <w:szCs w:val="22"/>
        </w:rPr>
        <w:t xml:space="preserve"> metabolites were removed after the HCA because of uncertain identity. Many metabolites were renamed during the curation, producing some duplicated names, which are labeled as “repeated”, and were removed. B.</w:t>
      </w:r>
      <w:r w:rsidRPr="00C23E90">
        <w:rPr>
          <w:b/>
          <w:sz w:val="22"/>
          <w:szCs w:val="22"/>
        </w:rPr>
        <w:t xml:space="preserve"> </w:t>
      </w:r>
      <w:r w:rsidRPr="00C23E90">
        <w:rPr>
          <w:sz w:val="22"/>
          <w:szCs w:val="22"/>
        </w:rPr>
        <w:t>Hierarchical Cluster Analysis of the metabolic profiles.</w:t>
      </w:r>
      <w:r w:rsidRPr="00C23E90">
        <w:rPr>
          <w:b/>
          <w:sz w:val="22"/>
          <w:szCs w:val="22"/>
        </w:rPr>
        <w:t xml:space="preserve"> </w:t>
      </w:r>
      <w:r w:rsidR="00BB5CE7" w:rsidRPr="00C23E90">
        <w:rPr>
          <w:sz w:val="22"/>
          <w:szCs w:val="22"/>
        </w:rPr>
        <w:t xml:space="preserve">We included strain M6075, which was not in our phylogenetic assay due to unsatisfactory genomic sequencing and assembly. </w:t>
      </w:r>
      <w:r w:rsidRPr="00C23E90">
        <w:rPr>
          <w:sz w:val="22"/>
          <w:szCs w:val="22"/>
        </w:rPr>
        <w:t xml:space="preserve">The intracellular metabolites measured for each strain show that </w:t>
      </w:r>
      <w:proofErr w:type="spellStart"/>
      <w:r w:rsidRPr="00C23E90">
        <w:rPr>
          <w:sz w:val="22"/>
          <w:szCs w:val="22"/>
        </w:rPr>
        <w:t>swarmers</w:t>
      </w:r>
      <w:proofErr w:type="spellEnd"/>
      <w:r w:rsidRPr="00C23E90">
        <w:rPr>
          <w:sz w:val="22"/>
          <w:szCs w:val="22"/>
        </w:rPr>
        <w:t xml:space="preserve"> have similar metabolic profiles. </w:t>
      </w:r>
      <w:r w:rsidRPr="00C23E90">
        <w:rPr>
          <w:sz w:val="22"/>
          <w:szCs w:val="22"/>
        </w:rPr>
        <w:lastRenderedPageBreak/>
        <w:t xml:space="preserve">The metabolic profile of each strain was determined by LC-MS and normalized with CCMN method. 3 replicates were done for each strain. This heatmap is only showing the compounds that the experimentalists were confident about their identity. The data was clustered using Euclidean distance and Ward D aggregation method. The swarming behavior of each strain is color coded. The high </w:t>
      </w:r>
      <w:proofErr w:type="spellStart"/>
      <w:r w:rsidRPr="00C23E90">
        <w:rPr>
          <w:sz w:val="22"/>
          <w:szCs w:val="22"/>
        </w:rPr>
        <w:t>swarmers</w:t>
      </w:r>
      <w:proofErr w:type="spellEnd"/>
      <w:r w:rsidRPr="00C23E90">
        <w:rPr>
          <w:sz w:val="22"/>
          <w:szCs w:val="22"/>
        </w:rPr>
        <w:t xml:space="preserve"> are red-coded and low </w:t>
      </w:r>
      <w:proofErr w:type="spellStart"/>
      <w:r w:rsidRPr="00C23E90">
        <w:rPr>
          <w:sz w:val="22"/>
          <w:szCs w:val="22"/>
        </w:rPr>
        <w:t>swarmers</w:t>
      </w:r>
      <w:proofErr w:type="spellEnd"/>
      <w:r w:rsidRPr="00C23E90">
        <w:rPr>
          <w:sz w:val="22"/>
          <w:szCs w:val="22"/>
        </w:rPr>
        <w:t xml:space="preserve"> blue coded. The strains that swarm better appear all grouped in the same sector. F30658, which is a mild swarmer, is the only swarmer strain that is not grouped to the other ones. Regarding the metabolites, some sectors of the heatmap are higher in some groups of strains, but there is not any obvious pattern differentiating the strains with high swarming score. </w:t>
      </w:r>
    </w:p>
    <w:p w14:paraId="48A4B153" w14:textId="69DA684D" w:rsidR="00453E6B" w:rsidRPr="00F079B1" w:rsidRDefault="00431644" w:rsidP="00453E6B">
      <w:pPr>
        <w:spacing w:before="240" w:after="240"/>
        <w:jc w:val="both"/>
      </w:pPr>
      <w:commentRangeStart w:id="1303"/>
      <w:commentRangeStart w:id="1304"/>
      <w:r>
        <w:rPr>
          <w:noProof/>
        </w:rPr>
        <w:drawing>
          <wp:inline distT="0" distB="0" distL="0" distR="0" wp14:anchorId="4A812DAF" wp14:editId="46DEBBE0">
            <wp:extent cx="5722620" cy="515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5158740"/>
                    </a:xfrm>
                    <a:prstGeom prst="rect">
                      <a:avLst/>
                    </a:prstGeom>
                    <a:noFill/>
                    <a:ln>
                      <a:noFill/>
                    </a:ln>
                  </pic:spPr>
                </pic:pic>
              </a:graphicData>
            </a:graphic>
          </wp:inline>
        </w:drawing>
      </w:r>
      <w:commentRangeEnd w:id="1303"/>
      <w:r w:rsidR="00C83663">
        <w:rPr>
          <w:rStyle w:val="CommentReference"/>
        </w:rPr>
        <w:commentReference w:id="1303"/>
      </w:r>
      <w:commentRangeEnd w:id="1304"/>
      <w:r w:rsidR="002740F3">
        <w:rPr>
          <w:rStyle w:val="CommentReference"/>
        </w:rPr>
        <w:commentReference w:id="1304"/>
      </w:r>
      <w:commentRangeStart w:id="1305"/>
      <w:commentRangeEnd w:id="1305"/>
      <w:r w:rsidR="00815099">
        <w:rPr>
          <w:rStyle w:val="CommentReference"/>
        </w:rPr>
        <w:commentReference w:id="1305"/>
      </w:r>
      <w:commentRangeStart w:id="1306"/>
      <w:commentRangeEnd w:id="1306"/>
      <w:r w:rsidR="00B45741">
        <w:rPr>
          <w:rStyle w:val="CommentReference"/>
        </w:rPr>
        <w:commentReference w:id="1306"/>
      </w:r>
    </w:p>
    <w:p w14:paraId="7133A7B3" w14:textId="7AE034CD" w:rsidR="00453E6B" w:rsidRPr="007C697E" w:rsidRDefault="00453E6B" w:rsidP="00453E6B">
      <w:pPr>
        <w:spacing w:before="240" w:after="240"/>
        <w:jc w:val="both"/>
        <w:rPr>
          <w:sz w:val="32"/>
          <w:szCs w:val="32"/>
        </w:rPr>
      </w:pPr>
      <w:r w:rsidRPr="007C697E">
        <w:rPr>
          <w:b/>
          <w:sz w:val="22"/>
          <w:szCs w:val="22"/>
        </w:rPr>
        <w:t xml:space="preserve">Figure 4. </w:t>
      </w:r>
      <w:r w:rsidR="00BC737C" w:rsidRPr="007C697E">
        <w:rPr>
          <w:b/>
          <w:sz w:val="22"/>
          <w:szCs w:val="22"/>
        </w:rPr>
        <w:t>Differential metabolomics between rhamnolipid producers and non-producers.</w:t>
      </w:r>
      <w:r w:rsidR="00BC737C" w:rsidRPr="007C697E">
        <w:rPr>
          <w:sz w:val="22"/>
          <w:szCs w:val="22"/>
        </w:rPr>
        <w:t xml:space="preserve"> </w:t>
      </w:r>
      <w:r w:rsidR="00202333" w:rsidRPr="007C697E">
        <w:rPr>
          <w:sz w:val="22"/>
          <w:szCs w:val="22"/>
        </w:rPr>
        <w:t>(</w:t>
      </w:r>
      <w:r w:rsidR="00BC737C" w:rsidRPr="007C697E">
        <w:rPr>
          <w:b/>
          <w:bCs/>
          <w:sz w:val="22"/>
          <w:szCs w:val="22"/>
        </w:rPr>
        <w:t>A</w:t>
      </w:r>
      <w:r w:rsidR="00202333" w:rsidRPr="007C697E">
        <w:rPr>
          <w:b/>
          <w:bCs/>
          <w:sz w:val="22"/>
          <w:szCs w:val="22"/>
        </w:rPr>
        <w:t>)</w:t>
      </w:r>
      <w:r w:rsidRPr="007C697E">
        <w:rPr>
          <w:sz w:val="22"/>
          <w:szCs w:val="22"/>
        </w:rPr>
        <w:t xml:space="preserve"> Score</w:t>
      </w:r>
      <w:r w:rsidR="00202333" w:rsidRPr="007C697E">
        <w:rPr>
          <w:sz w:val="22"/>
          <w:szCs w:val="22"/>
        </w:rPr>
        <w:t xml:space="preserve">s </w:t>
      </w:r>
      <w:r w:rsidRPr="007C697E">
        <w:rPr>
          <w:sz w:val="22"/>
          <w:szCs w:val="22"/>
        </w:rPr>
        <w:t xml:space="preserve">plot of the OPLS model. The strains appear separated according to whether they produce or not rhamnolipids across the predictor component (t1). </w:t>
      </w:r>
      <w:r w:rsidR="00202333" w:rsidRPr="007C697E">
        <w:rPr>
          <w:sz w:val="22"/>
          <w:szCs w:val="22"/>
        </w:rPr>
        <w:t>(</w:t>
      </w:r>
      <w:r w:rsidRPr="007C697E">
        <w:rPr>
          <w:b/>
          <w:bCs/>
          <w:sz w:val="22"/>
          <w:szCs w:val="22"/>
        </w:rPr>
        <w:t>B</w:t>
      </w:r>
      <w:r w:rsidR="00202333" w:rsidRPr="007C697E">
        <w:rPr>
          <w:sz w:val="22"/>
          <w:szCs w:val="22"/>
        </w:rPr>
        <w:t>)</w:t>
      </w:r>
      <w:r w:rsidRPr="007C697E">
        <w:rPr>
          <w:sz w:val="22"/>
          <w:szCs w:val="22"/>
        </w:rPr>
        <w:t xml:space="preserve">. Loading values for the predictor component of a selected number of metabolites, mapped to the pathways they are involved in according to KEGG database, among the ones found to be potentially altered according to FELLA algorithm. </w:t>
      </w:r>
      <w:r w:rsidR="005074F1" w:rsidRPr="007C697E">
        <w:rPr>
          <w:sz w:val="22"/>
          <w:szCs w:val="22"/>
        </w:rPr>
        <w:t>(</w:t>
      </w:r>
      <w:r w:rsidRPr="007C697E">
        <w:rPr>
          <w:b/>
          <w:bCs/>
          <w:sz w:val="22"/>
          <w:szCs w:val="22"/>
        </w:rPr>
        <w:t>C</w:t>
      </w:r>
      <w:r w:rsidR="005074F1" w:rsidRPr="007C697E">
        <w:rPr>
          <w:sz w:val="22"/>
          <w:szCs w:val="22"/>
        </w:rPr>
        <w:t>)</w:t>
      </w:r>
      <w:r w:rsidRPr="007C697E">
        <w:rPr>
          <w:sz w:val="22"/>
          <w:szCs w:val="22"/>
        </w:rPr>
        <w:t xml:space="preserve">. TCA Cycle map. The compounds that are </w:t>
      </w:r>
      <w:r w:rsidR="00AF0564" w:rsidRPr="007C697E">
        <w:rPr>
          <w:sz w:val="22"/>
          <w:szCs w:val="22"/>
        </w:rPr>
        <w:t xml:space="preserve">included </w:t>
      </w:r>
      <w:r w:rsidRPr="007C697E">
        <w:rPr>
          <w:sz w:val="22"/>
          <w:szCs w:val="22"/>
        </w:rPr>
        <w:t xml:space="preserve">in our metabolomic dataset </w:t>
      </w:r>
      <w:r w:rsidR="00AF0564" w:rsidRPr="007C697E">
        <w:rPr>
          <w:sz w:val="22"/>
          <w:szCs w:val="22"/>
        </w:rPr>
        <w:t xml:space="preserve">are highlighted </w:t>
      </w:r>
      <w:r w:rsidRPr="007C697E">
        <w:rPr>
          <w:sz w:val="22"/>
          <w:szCs w:val="22"/>
        </w:rPr>
        <w:t xml:space="preserve">in bold. The colored ones are the ones that are correlated to any of the rhamnolipid production phenotypes. </w:t>
      </w:r>
    </w:p>
    <w:p w14:paraId="44CEC43B" w14:textId="56A4626B" w:rsidR="00FC584A" w:rsidRPr="007C697E" w:rsidRDefault="00FC584A">
      <w:pPr>
        <w:spacing w:before="240" w:after="240"/>
        <w:jc w:val="both"/>
        <w:rPr>
          <w:sz w:val="32"/>
          <w:szCs w:val="32"/>
        </w:rPr>
      </w:pPr>
      <w:r w:rsidRPr="007C697E">
        <w:rPr>
          <w:sz w:val="32"/>
          <w:szCs w:val="32"/>
        </w:rPr>
        <w:br w:type="page"/>
      </w:r>
    </w:p>
    <w:p w14:paraId="40637ADE" w14:textId="06834E22" w:rsidR="00FC584A" w:rsidRPr="00F079B1" w:rsidRDefault="00E94CF8" w:rsidP="00AB23C1">
      <w:pPr>
        <w:spacing w:before="240" w:after="240"/>
        <w:jc w:val="center"/>
      </w:pPr>
      <w:r>
        <w:rPr>
          <w:noProof/>
        </w:rPr>
        <w:lastRenderedPageBreak/>
        <w:drawing>
          <wp:inline distT="0" distB="0" distL="0" distR="0" wp14:anchorId="3AAE6C22" wp14:editId="4CDAAF1B">
            <wp:extent cx="4111624" cy="6835058"/>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8349" cy="6846238"/>
                    </a:xfrm>
                    <a:prstGeom prst="rect">
                      <a:avLst/>
                    </a:prstGeom>
                    <a:noFill/>
                    <a:ln>
                      <a:noFill/>
                    </a:ln>
                  </pic:spPr>
                </pic:pic>
              </a:graphicData>
            </a:graphic>
          </wp:inline>
        </w:drawing>
      </w:r>
    </w:p>
    <w:p w14:paraId="3C257D4C" w14:textId="11BA67D5" w:rsidR="002D2BE7" w:rsidRDefault="00DD6191" w:rsidP="00FC584A">
      <w:pPr>
        <w:spacing w:before="240" w:after="240"/>
        <w:jc w:val="both"/>
        <w:rPr>
          <w:sz w:val="20"/>
          <w:szCs w:val="20"/>
        </w:rPr>
      </w:pPr>
      <w:r w:rsidRPr="00E03BBF">
        <w:rPr>
          <w:b/>
          <w:sz w:val="22"/>
          <w:szCs w:val="22"/>
        </w:rPr>
        <w:t xml:space="preserve">Supplementary </w:t>
      </w:r>
      <w:r w:rsidR="00FC584A" w:rsidRPr="00E03BBF">
        <w:rPr>
          <w:b/>
          <w:sz w:val="22"/>
          <w:szCs w:val="22"/>
        </w:rPr>
        <w:t xml:space="preserve">Figure </w:t>
      </w:r>
      <w:r w:rsidR="00BE7588" w:rsidRPr="00E03BBF">
        <w:rPr>
          <w:b/>
          <w:sz w:val="22"/>
          <w:szCs w:val="22"/>
        </w:rPr>
        <w:t>6</w:t>
      </w:r>
      <w:r w:rsidR="00FC584A" w:rsidRPr="00E03BBF">
        <w:rPr>
          <w:b/>
          <w:sz w:val="22"/>
          <w:szCs w:val="22"/>
        </w:rPr>
        <w:t xml:space="preserve">. </w:t>
      </w:r>
      <w:r w:rsidR="000B7CD2" w:rsidRPr="00E03BBF">
        <w:rPr>
          <w:bCs/>
          <w:sz w:val="22"/>
          <w:szCs w:val="22"/>
        </w:rPr>
        <w:t xml:space="preserve">The </w:t>
      </w:r>
      <w:r w:rsidR="000B7CD2" w:rsidRPr="00E03BBF">
        <w:rPr>
          <w:sz w:val="22"/>
          <w:szCs w:val="22"/>
        </w:rPr>
        <w:t>l</w:t>
      </w:r>
      <w:r w:rsidR="00FC584A" w:rsidRPr="00E03BBF">
        <w:rPr>
          <w:sz w:val="22"/>
          <w:szCs w:val="22"/>
        </w:rPr>
        <w:t>oading</w:t>
      </w:r>
      <w:r w:rsidR="000B7CD2" w:rsidRPr="00E03BBF">
        <w:rPr>
          <w:sz w:val="22"/>
          <w:szCs w:val="22"/>
        </w:rPr>
        <w:t xml:space="preserve"> values</w:t>
      </w:r>
      <w:r w:rsidR="00FC584A" w:rsidRPr="00E03BBF">
        <w:rPr>
          <w:sz w:val="22"/>
          <w:szCs w:val="22"/>
        </w:rPr>
        <w:t xml:space="preserve"> of </w:t>
      </w:r>
      <w:r w:rsidR="000B7CD2" w:rsidRPr="00E03BBF">
        <w:rPr>
          <w:sz w:val="22"/>
          <w:szCs w:val="22"/>
        </w:rPr>
        <w:t>all</w:t>
      </w:r>
      <w:r w:rsidR="00FC584A" w:rsidRPr="00E03BBF">
        <w:rPr>
          <w:sz w:val="22"/>
          <w:szCs w:val="22"/>
        </w:rPr>
        <w:t xml:space="preserve"> predictive </w:t>
      </w:r>
      <w:r w:rsidR="000B7CD2" w:rsidRPr="00E03BBF">
        <w:rPr>
          <w:sz w:val="22"/>
          <w:szCs w:val="22"/>
        </w:rPr>
        <w:t xml:space="preserve">metabolites </w:t>
      </w:r>
      <w:r w:rsidR="00FC584A" w:rsidRPr="00E03BBF">
        <w:rPr>
          <w:sz w:val="22"/>
          <w:szCs w:val="22"/>
        </w:rPr>
        <w:t>of the OPLS-DA model</w:t>
      </w:r>
      <w:r w:rsidR="000B7CD2" w:rsidRPr="00E03BBF">
        <w:rPr>
          <w:sz w:val="22"/>
          <w:szCs w:val="22"/>
        </w:rPr>
        <w:t xml:space="preserve">. </w:t>
      </w:r>
      <w:r w:rsidR="00FC584A" w:rsidRPr="00E03BBF">
        <w:rPr>
          <w:sz w:val="22"/>
          <w:szCs w:val="22"/>
        </w:rPr>
        <w:t xml:space="preserve">The differential metabolites between producers and non-producers were determined by a Mann Whitney test (adjusted </w:t>
      </w:r>
      <w:r w:rsidR="00FC584A" w:rsidRPr="00E03BBF">
        <w:rPr>
          <w:i/>
          <w:sz w:val="22"/>
          <w:szCs w:val="22"/>
        </w:rPr>
        <w:t>p-</w:t>
      </w:r>
      <w:r w:rsidR="00FC584A" w:rsidRPr="00E03BBF">
        <w:rPr>
          <w:sz w:val="22"/>
          <w:szCs w:val="22"/>
        </w:rPr>
        <w:t>values with Bonferroni-Hochberg method) with a level of significance of 0.05 (bars with black outline) and used as input for a metabolic pathway enrichment with FELLA algorithm. The colors indicate the mapped</w:t>
      </w:r>
      <w:r w:rsidR="002A4468" w:rsidRPr="00E03BBF">
        <w:rPr>
          <w:sz w:val="22"/>
          <w:szCs w:val="22"/>
        </w:rPr>
        <w:t xml:space="preserve"> metabolite</w:t>
      </w:r>
      <w:r w:rsidR="00FC584A" w:rsidRPr="00E03BBF">
        <w:rPr>
          <w:sz w:val="22"/>
          <w:szCs w:val="22"/>
        </w:rPr>
        <w:t xml:space="preserve"> pathway for each metabolite. </w:t>
      </w:r>
      <w:r w:rsidR="002D2BE7">
        <w:rPr>
          <w:sz w:val="20"/>
          <w:szCs w:val="20"/>
        </w:rPr>
        <w:br w:type="page"/>
      </w:r>
    </w:p>
    <w:p w14:paraId="0544A7F3" w14:textId="77777777" w:rsidR="002D2BE7" w:rsidRPr="00F079B1" w:rsidRDefault="002D2BE7" w:rsidP="002D2BE7">
      <w:pPr>
        <w:spacing w:before="240" w:after="240"/>
        <w:jc w:val="center"/>
      </w:pPr>
      <w:r w:rsidRPr="00F079B1">
        <w:rPr>
          <w:noProof/>
        </w:rPr>
        <w:lastRenderedPageBreak/>
        <w:drawing>
          <wp:inline distT="114300" distB="114300" distL="114300" distR="114300" wp14:anchorId="33EB69FB" wp14:editId="694D97E6">
            <wp:extent cx="3849495" cy="2052638"/>
            <wp:effectExtent l="0" t="0" r="0" b="0"/>
            <wp:docPr id="20" name="image4.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3849495" cy="2052638"/>
                    </a:xfrm>
                    <a:prstGeom prst="rect">
                      <a:avLst/>
                    </a:prstGeom>
                    <a:ln/>
                  </pic:spPr>
                </pic:pic>
              </a:graphicData>
            </a:graphic>
          </wp:inline>
        </w:drawing>
      </w:r>
    </w:p>
    <w:p w14:paraId="436D604E" w14:textId="2B07006B" w:rsidR="00407C45" w:rsidRPr="007775FC" w:rsidRDefault="008C4FD3" w:rsidP="002D2BE7">
      <w:pPr>
        <w:spacing w:before="240" w:after="240"/>
        <w:jc w:val="both"/>
        <w:rPr>
          <w:sz w:val="21"/>
          <w:szCs w:val="21"/>
        </w:rPr>
      </w:pPr>
      <w:r w:rsidRPr="007775FC">
        <w:rPr>
          <w:b/>
          <w:sz w:val="22"/>
          <w:szCs w:val="22"/>
        </w:rPr>
        <w:t xml:space="preserve">Supplementary </w:t>
      </w:r>
      <w:r w:rsidR="002D2BE7" w:rsidRPr="007775FC">
        <w:rPr>
          <w:b/>
          <w:sz w:val="22"/>
          <w:szCs w:val="22"/>
        </w:rPr>
        <w:t xml:space="preserve">Figure </w:t>
      </w:r>
      <w:r w:rsidR="003E7B07" w:rsidRPr="007775FC">
        <w:rPr>
          <w:b/>
          <w:sz w:val="22"/>
          <w:szCs w:val="22"/>
        </w:rPr>
        <w:t>7</w:t>
      </w:r>
      <w:r w:rsidR="002D2BE7" w:rsidRPr="007775FC">
        <w:rPr>
          <w:b/>
          <w:sz w:val="22"/>
          <w:szCs w:val="22"/>
        </w:rPr>
        <w:t xml:space="preserve">. </w:t>
      </w:r>
      <w:r w:rsidR="002D2BE7" w:rsidRPr="007775FC">
        <w:rPr>
          <w:sz w:val="22"/>
          <w:szCs w:val="22"/>
        </w:rPr>
        <w:t xml:space="preserve">Volcano plot of metabolomics data between wild-type </w:t>
      </w:r>
      <w:r w:rsidR="002D2BE7" w:rsidRPr="007775FC">
        <w:rPr>
          <w:i/>
          <w:sz w:val="22"/>
          <w:szCs w:val="22"/>
        </w:rPr>
        <w:t xml:space="preserve">P. aeruginosa </w:t>
      </w:r>
      <w:r w:rsidR="002D2BE7" w:rsidRPr="007775FC">
        <w:rPr>
          <w:sz w:val="22"/>
          <w:szCs w:val="22"/>
        </w:rPr>
        <w:t xml:space="preserve">UCBPP-PA14 strain and its </w:t>
      </w:r>
      <w:proofErr w:type="spellStart"/>
      <w:r w:rsidR="002D2BE7" w:rsidRPr="007775FC">
        <w:rPr>
          <w:i/>
          <w:sz w:val="22"/>
          <w:szCs w:val="22"/>
        </w:rPr>
        <w:t>rhlA</w:t>
      </w:r>
      <w:proofErr w:type="spellEnd"/>
      <w:r w:rsidR="002D2BE7" w:rsidRPr="007775FC">
        <w:rPr>
          <w:sz w:val="22"/>
          <w:szCs w:val="22"/>
        </w:rPr>
        <w:t xml:space="preserve"> mutant (replotted </w:t>
      </w:r>
      <w:r w:rsidR="00CB7D22" w:rsidRPr="007775FC">
        <w:rPr>
          <w:sz w:val="22"/>
          <w:szCs w:val="22"/>
        </w:rPr>
        <w:t xml:space="preserve">with permission </w:t>
      </w:r>
      <w:r w:rsidR="002D2BE7" w:rsidRPr="007775FC">
        <w:rPr>
          <w:sz w:val="22"/>
          <w:szCs w:val="22"/>
        </w:rPr>
        <w:t xml:space="preserve">from </w:t>
      </w:r>
      <w:r w:rsidR="00E55CAA" w:rsidRPr="007775FC">
        <w:rPr>
          <w:sz w:val="22"/>
          <w:szCs w:val="22"/>
        </w:rPr>
        <w:fldChar w:fldCharType="begin"/>
      </w:r>
      <w:r w:rsidR="00E55CAA" w:rsidRPr="007775FC">
        <w:rPr>
          <w:sz w:val="22"/>
          <w:szCs w:val="22"/>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E55CAA" w:rsidRPr="007775FC">
        <w:rPr>
          <w:sz w:val="22"/>
          <w:szCs w:val="22"/>
        </w:rPr>
        <w:fldChar w:fldCharType="separate"/>
      </w:r>
      <w:r w:rsidR="007272A4" w:rsidRPr="007272A4">
        <w:rPr>
          <w:noProof/>
          <w:sz w:val="22"/>
          <w:szCs w:val="22"/>
        </w:rPr>
        <w:t xml:space="preserve">(Boyle </w:t>
      </w:r>
      <w:r w:rsidR="007272A4" w:rsidRPr="007272A4">
        <w:rPr>
          <w:i/>
          <w:noProof/>
          <w:sz w:val="22"/>
          <w:szCs w:val="22"/>
        </w:rPr>
        <w:t>et al</w:t>
      </w:r>
      <w:r w:rsidR="007272A4" w:rsidRPr="007272A4">
        <w:rPr>
          <w:noProof/>
          <w:sz w:val="22"/>
          <w:szCs w:val="22"/>
        </w:rPr>
        <w:t>, 2017)</w:t>
      </w:r>
      <w:r w:rsidR="00E55CAA" w:rsidRPr="007775FC">
        <w:rPr>
          <w:sz w:val="22"/>
          <w:szCs w:val="22"/>
        </w:rPr>
        <w:fldChar w:fldCharType="end"/>
      </w:r>
      <w:r w:rsidR="00E55CAA" w:rsidRPr="007775FC">
        <w:rPr>
          <w:sz w:val="22"/>
          <w:szCs w:val="22"/>
        </w:rPr>
        <w:t>).</w:t>
      </w:r>
      <w:r w:rsidR="00407C45" w:rsidRPr="007775FC">
        <w:rPr>
          <w:sz w:val="21"/>
          <w:szCs w:val="21"/>
        </w:rPr>
        <w:br w:type="page"/>
      </w:r>
    </w:p>
    <w:p w14:paraId="0DD18854" w14:textId="77777777" w:rsidR="00407C45" w:rsidRPr="00F079B1" w:rsidRDefault="00407C45" w:rsidP="00407C45">
      <w:pPr>
        <w:spacing w:before="240" w:after="240"/>
        <w:jc w:val="center"/>
        <w:rPr>
          <w:sz w:val="20"/>
          <w:szCs w:val="20"/>
        </w:rPr>
      </w:pPr>
      <w:r w:rsidRPr="00F079B1">
        <w:rPr>
          <w:noProof/>
          <w:sz w:val="20"/>
          <w:szCs w:val="20"/>
        </w:rPr>
        <w:lastRenderedPageBreak/>
        <w:drawing>
          <wp:inline distT="114300" distB="114300" distL="114300" distR="114300" wp14:anchorId="0ED762E5" wp14:editId="77F9B119">
            <wp:extent cx="4710113" cy="3286125"/>
            <wp:effectExtent l="0" t="0" r="0" b="0"/>
            <wp:docPr id="22" name="image15.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710113" cy="3286125"/>
                    </a:xfrm>
                    <a:prstGeom prst="rect">
                      <a:avLst/>
                    </a:prstGeom>
                    <a:ln/>
                  </pic:spPr>
                </pic:pic>
              </a:graphicData>
            </a:graphic>
          </wp:inline>
        </w:drawing>
      </w:r>
    </w:p>
    <w:p w14:paraId="3A67A93A" w14:textId="62029D82" w:rsidR="00407C45" w:rsidRPr="00B95E22" w:rsidRDefault="00407C45" w:rsidP="00407C45">
      <w:pPr>
        <w:spacing w:before="240" w:after="240"/>
        <w:jc w:val="both"/>
        <w:rPr>
          <w:sz w:val="22"/>
          <w:szCs w:val="22"/>
          <w:highlight w:val="white"/>
        </w:rPr>
      </w:pPr>
      <w:r w:rsidRPr="00B95E22">
        <w:rPr>
          <w:b/>
          <w:sz w:val="22"/>
          <w:szCs w:val="22"/>
        </w:rPr>
        <w:t>Figure 5</w:t>
      </w:r>
      <w:r w:rsidRPr="00B95E22">
        <w:rPr>
          <w:sz w:val="22"/>
          <w:szCs w:val="22"/>
        </w:rPr>
        <w:t xml:space="preserve"> Growth and rhamnolipid secretion are constrained by redox status. The redox stress levels are perturbed by altering fluxes of NADH (reduced nicotinamide adenine dinucleotide; </w:t>
      </w:r>
      <w:r w:rsidRPr="00B95E22">
        <w:rPr>
          <w:b/>
          <w:sz w:val="22"/>
          <w:szCs w:val="22"/>
        </w:rPr>
        <w:t>A</w:t>
      </w:r>
      <w:r w:rsidRPr="00B95E22">
        <w:rPr>
          <w:sz w:val="22"/>
          <w:szCs w:val="22"/>
        </w:rPr>
        <w:t xml:space="preserve">), NADPH (reduced nicotinamide adenine dinucleotide phosphate; </w:t>
      </w:r>
      <w:r w:rsidRPr="00B95E22">
        <w:rPr>
          <w:b/>
          <w:sz w:val="22"/>
          <w:szCs w:val="22"/>
        </w:rPr>
        <w:t>B</w:t>
      </w:r>
      <w:r w:rsidRPr="00B95E22">
        <w:rPr>
          <w:sz w:val="22"/>
          <w:szCs w:val="22"/>
        </w:rPr>
        <w:t xml:space="preserve">) and GSH (reduced glutathione; </w:t>
      </w:r>
      <w:r w:rsidRPr="00B95E22">
        <w:rPr>
          <w:b/>
          <w:sz w:val="22"/>
          <w:szCs w:val="22"/>
        </w:rPr>
        <w:t>C</w:t>
      </w:r>
      <w:r w:rsidRPr="00B95E22">
        <w:rPr>
          <w:sz w:val="22"/>
          <w:szCs w:val="22"/>
        </w:rPr>
        <w:t xml:space="preserve">). Upper panels are predicted maximum growth rates and lower panels are predicted maximum byproduct secretion fluxes.  C:N indicates the carbon-to-nitrogen ratio between glycerol and ammonium in the culture medium. Abbreviations: HAA: </w:t>
      </w:r>
      <w:r w:rsidRPr="00B95E22">
        <w:rPr>
          <w:sz w:val="22"/>
          <w:szCs w:val="22"/>
          <w:highlight w:val="white"/>
        </w:rPr>
        <w:t xml:space="preserve">3-(3-hydroxyalkanoyloxy) </w:t>
      </w:r>
      <w:proofErr w:type="spellStart"/>
      <w:r w:rsidRPr="00B95E22">
        <w:rPr>
          <w:sz w:val="22"/>
          <w:szCs w:val="22"/>
          <w:highlight w:val="white"/>
        </w:rPr>
        <w:t>alkanoate</w:t>
      </w:r>
      <w:proofErr w:type="spellEnd"/>
      <w:r w:rsidRPr="00B95E22">
        <w:rPr>
          <w:sz w:val="22"/>
          <w:szCs w:val="22"/>
          <w:highlight w:val="white"/>
        </w:rPr>
        <w:t xml:space="preserve">; </w:t>
      </w:r>
      <w:proofErr w:type="spellStart"/>
      <w:r w:rsidRPr="00B95E22">
        <w:rPr>
          <w:sz w:val="22"/>
          <w:szCs w:val="22"/>
          <w:highlight w:val="white"/>
        </w:rPr>
        <w:t>monoRL</w:t>
      </w:r>
      <w:proofErr w:type="spellEnd"/>
      <w:r w:rsidRPr="00B95E22">
        <w:rPr>
          <w:sz w:val="22"/>
          <w:szCs w:val="22"/>
          <w:highlight w:val="white"/>
        </w:rPr>
        <w:t xml:space="preserve">: </w:t>
      </w:r>
      <w:proofErr w:type="spellStart"/>
      <w:r w:rsidRPr="00B95E22">
        <w:rPr>
          <w:sz w:val="22"/>
          <w:szCs w:val="22"/>
          <w:highlight w:val="white"/>
        </w:rPr>
        <w:t>monorhamnolipid</w:t>
      </w:r>
      <w:proofErr w:type="spellEnd"/>
      <w:r w:rsidRPr="00B95E22">
        <w:rPr>
          <w:sz w:val="22"/>
          <w:szCs w:val="22"/>
          <w:highlight w:val="white"/>
        </w:rPr>
        <w:t xml:space="preserve">; </w:t>
      </w:r>
      <w:proofErr w:type="spellStart"/>
      <w:r w:rsidRPr="00B95E22">
        <w:rPr>
          <w:sz w:val="22"/>
          <w:szCs w:val="22"/>
          <w:highlight w:val="white"/>
        </w:rPr>
        <w:t>diRL</w:t>
      </w:r>
      <w:proofErr w:type="spellEnd"/>
      <w:r w:rsidRPr="00B95E22">
        <w:rPr>
          <w:sz w:val="22"/>
          <w:szCs w:val="22"/>
          <w:highlight w:val="white"/>
        </w:rPr>
        <w:t xml:space="preserve">: </w:t>
      </w:r>
      <w:proofErr w:type="spellStart"/>
      <w:r w:rsidRPr="00B95E22">
        <w:rPr>
          <w:sz w:val="22"/>
          <w:szCs w:val="22"/>
          <w:highlight w:val="white"/>
        </w:rPr>
        <w:t>dirhamnolipid</w:t>
      </w:r>
      <w:proofErr w:type="spellEnd"/>
      <w:r w:rsidRPr="00B95E22">
        <w:rPr>
          <w:sz w:val="22"/>
          <w:szCs w:val="22"/>
          <w:highlight w:val="white"/>
        </w:rPr>
        <w:t xml:space="preserve">; </w:t>
      </w:r>
      <w:proofErr w:type="spellStart"/>
      <w:r w:rsidRPr="00B95E22">
        <w:rPr>
          <w:sz w:val="22"/>
          <w:szCs w:val="22"/>
          <w:highlight w:val="white"/>
        </w:rPr>
        <w:t>aKG</w:t>
      </w:r>
      <w:proofErr w:type="spellEnd"/>
      <w:r w:rsidRPr="00B95E22">
        <w:rPr>
          <w:sz w:val="22"/>
          <w:szCs w:val="22"/>
          <w:highlight w:val="white"/>
        </w:rPr>
        <w:t>: alpha-ketoglutarate.</w:t>
      </w:r>
      <w:r w:rsidRPr="00B95E22">
        <w:rPr>
          <w:color w:val="FF00FF"/>
          <w:sz w:val="22"/>
          <w:szCs w:val="22"/>
          <w:highlight w:val="white"/>
        </w:rPr>
        <w:br w:type="page"/>
      </w:r>
    </w:p>
    <w:p w14:paraId="51621DF3" w14:textId="77777777" w:rsidR="00407C45" w:rsidRPr="00F079B1" w:rsidRDefault="00407C45" w:rsidP="00407C45">
      <w:pPr>
        <w:spacing w:before="240" w:after="240"/>
        <w:jc w:val="both"/>
        <w:rPr>
          <w:color w:val="FF00FF"/>
          <w:sz w:val="20"/>
          <w:szCs w:val="20"/>
        </w:rPr>
      </w:pPr>
    </w:p>
    <w:p w14:paraId="35D3DE14" w14:textId="77777777" w:rsidR="00407C45" w:rsidRPr="00F079B1" w:rsidRDefault="00407C45" w:rsidP="00407C45">
      <w:pPr>
        <w:spacing w:before="240" w:after="240"/>
        <w:jc w:val="both"/>
        <w:rPr>
          <w:sz w:val="20"/>
          <w:szCs w:val="20"/>
        </w:rPr>
      </w:pPr>
    </w:p>
    <w:p w14:paraId="1BFB6E19" w14:textId="77777777" w:rsidR="00407C45" w:rsidRPr="00F079B1" w:rsidRDefault="00407C45" w:rsidP="00407C45">
      <w:pPr>
        <w:spacing w:before="240" w:after="240"/>
        <w:jc w:val="center"/>
        <w:rPr>
          <w:sz w:val="20"/>
          <w:szCs w:val="20"/>
        </w:rPr>
      </w:pPr>
      <w:r w:rsidRPr="00F079B1">
        <w:rPr>
          <w:noProof/>
          <w:sz w:val="20"/>
          <w:szCs w:val="20"/>
        </w:rPr>
        <w:drawing>
          <wp:inline distT="114300" distB="114300" distL="114300" distR="114300" wp14:anchorId="410BF7FB" wp14:editId="1867151C">
            <wp:extent cx="2676525" cy="2886075"/>
            <wp:effectExtent l="0" t="0" r="3175" b="0"/>
            <wp:docPr id="21" name="image6.png" descr="A picture containing kite, flying, firework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2676905" cy="2886485"/>
                    </a:xfrm>
                    <a:prstGeom prst="rect">
                      <a:avLst/>
                    </a:prstGeom>
                    <a:ln/>
                  </pic:spPr>
                </pic:pic>
              </a:graphicData>
            </a:graphic>
          </wp:inline>
        </w:drawing>
      </w:r>
    </w:p>
    <w:p w14:paraId="426544FD" w14:textId="4E0D136B" w:rsidR="00423EEC" w:rsidRPr="00CA0BA6" w:rsidRDefault="00DA2EB1" w:rsidP="00CA0BA6">
      <w:pPr>
        <w:spacing w:before="240" w:after="240"/>
        <w:jc w:val="both"/>
        <w:rPr>
          <w:sz w:val="22"/>
          <w:szCs w:val="22"/>
          <w:highlight w:val="white"/>
        </w:rPr>
      </w:pPr>
      <w:r w:rsidRPr="00B7496D">
        <w:rPr>
          <w:b/>
          <w:sz w:val="22"/>
          <w:szCs w:val="22"/>
        </w:rPr>
        <w:t xml:space="preserve">Supplementary </w:t>
      </w:r>
      <w:r w:rsidR="00407C45" w:rsidRPr="00B7496D">
        <w:rPr>
          <w:b/>
          <w:sz w:val="22"/>
          <w:szCs w:val="22"/>
        </w:rPr>
        <w:t xml:space="preserve">Figure </w:t>
      </w:r>
      <w:r w:rsidR="00277868" w:rsidRPr="00B7496D">
        <w:rPr>
          <w:b/>
          <w:sz w:val="22"/>
          <w:szCs w:val="22"/>
        </w:rPr>
        <w:t>8</w:t>
      </w:r>
      <w:r w:rsidRPr="00B7496D">
        <w:rPr>
          <w:b/>
          <w:sz w:val="22"/>
          <w:szCs w:val="22"/>
        </w:rPr>
        <w:t>.</w:t>
      </w:r>
      <w:r w:rsidR="00407C45" w:rsidRPr="00B7496D">
        <w:rPr>
          <w:sz w:val="22"/>
          <w:szCs w:val="22"/>
        </w:rPr>
        <w:t xml:space="preserve"> Theoretical estimation of threshold carbon (glycerol):nitrogen (ammonium) ratio above which carbon is in excess in the sense that carbon release through rhamnolipids and central carbon metabolites does not compromise biomass production. Abbreviations: HAA: </w:t>
      </w:r>
      <w:r w:rsidR="00407C45" w:rsidRPr="00B7496D">
        <w:rPr>
          <w:sz w:val="22"/>
          <w:szCs w:val="22"/>
          <w:highlight w:val="white"/>
        </w:rPr>
        <w:t>3-(3-hydroxyalkanoyloxy)</w:t>
      </w:r>
      <w:proofErr w:type="spellStart"/>
      <w:r w:rsidR="00407C45" w:rsidRPr="00B7496D">
        <w:rPr>
          <w:sz w:val="22"/>
          <w:szCs w:val="22"/>
          <w:highlight w:val="white"/>
        </w:rPr>
        <w:t>alkanoate</w:t>
      </w:r>
      <w:proofErr w:type="spellEnd"/>
      <w:r w:rsidR="00407C45" w:rsidRPr="00B7496D">
        <w:rPr>
          <w:sz w:val="22"/>
          <w:szCs w:val="22"/>
          <w:highlight w:val="white"/>
        </w:rPr>
        <w:t xml:space="preserve">; </w:t>
      </w:r>
      <w:proofErr w:type="spellStart"/>
      <w:r w:rsidR="00407C45" w:rsidRPr="00B7496D">
        <w:rPr>
          <w:sz w:val="22"/>
          <w:szCs w:val="22"/>
          <w:highlight w:val="white"/>
        </w:rPr>
        <w:t>monoRL</w:t>
      </w:r>
      <w:proofErr w:type="spellEnd"/>
      <w:r w:rsidR="00407C45" w:rsidRPr="00B7496D">
        <w:rPr>
          <w:sz w:val="22"/>
          <w:szCs w:val="22"/>
          <w:highlight w:val="white"/>
        </w:rPr>
        <w:t xml:space="preserve">: </w:t>
      </w:r>
      <w:proofErr w:type="spellStart"/>
      <w:r w:rsidR="00407C45" w:rsidRPr="00B7496D">
        <w:rPr>
          <w:sz w:val="22"/>
          <w:szCs w:val="22"/>
          <w:highlight w:val="white"/>
        </w:rPr>
        <w:t>monorhamnolipid</w:t>
      </w:r>
      <w:proofErr w:type="spellEnd"/>
      <w:r w:rsidR="00407C45" w:rsidRPr="00B7496D">
        <w:rPr>
          <w:sz w:val="22"/>
          <w:szCs w:val="22"/>
          <w:highlight w:val="white"/>
        </w:rPr>
        <w:t xml:space="preserve">; </w:t>
      </w:r>
      <w:proofErr w:type="spellStart"/>
      <w:r w:rsidR="00407C45" w:rsidRPr="00B7496D">
        <w:rPr>
          <w:sz w:val="22"/>
          <w:szCs w:val="22"/>
          <w:highlight w:val="white"/>
        </w:rPr>
        <w:t>diRL</w:t>
      </w:r>
      <w:proofErr w:type="spellEnd"/>
      <w:r w:rsidR="00407C45" w:rsidRPr="00B7496D">
        <w:rPr>
          <w:sz w:val="22"/>
          <w:szCs w:val="22"/>
          <w:highlight w:val="white"/>
        </w:rPr>
        <w:t xml:space="preserve">: </w:t>
      </w:r>
      <w:proofErr w:type="spellStart"/>
      <w:r w:rsidR="00407C45" w:rsidRPr="00B7496D">
        <w:rPr>
          <w:sz w:val="22"/>
          <w:szCs w:val="22"/>
          <w:highlight w:val="white"/>
        </w:rPr>
        <w:t>dirhamnolipid</w:t>
      </w:r>
      <w:proofErr w:type="spellEnd"/>
      <w:r w:rsidR="00407C45" w:rsidRPr="00B7496D">
        <w:rPr>
          <w:sz w:val="22"/>
          <w:szCs w:val="22"/>
          <w:highlight w:val="white"/>
        </w:rPr>
        <w:t xml:space="preserve">; </w:t>
      </w:r>
      <w:proofErr w:type="spellStart"/>
      <w:r w:rsidR="00407C45" w:rsidRPr="00B7496D">
        <w:rPr>
          <w:sz w:val="22"/>
          <w:szCs w:val="22"/>
          <w:highlight w:val="white"/>
        </w:rPr>
        <w:t>aKG</w:t>
      </w:r>
      <w:proofErr w:type="spellEnd"/>
      <w:r w:rsidR="00407C45" w:rsidRPr="00B7496D">
        <w:rPr>
          <w:sz w:val="22"/>
          <w:szCs w:val="22"/>
          <w:highlight w:val="white"/>
        </w:rPr>
        <w:t>: alpha-ketoglutarate.</w:t>
      </w:r>
      <w:r w:rsidR="00BC06D9">
        <w:rPr>
          <w:sz w:val="20"/>
          <w:szCs w:val="20"/>
        </w:rPr>
        <w:br w:type="page"/>
      </w:r>
      <w:r w:rsidR="00997ACA">
        <w:rPr>
          <w:noProof/>
          <w:sz w:val="22"/>
          <w:szCs w:val="22"/>
        </w:rPr>
        <w:lastRenderedPageBreak/>
        <w:drawing>
          <wp:inline distT="0" distB="0" distL="0" distR="0" wp14:anchorId="66AEBC98" wp14:editId="6D0488AB">
            <wp:extent cx="5733415" cy="4549775"/>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_succinate_growth_curve_colored_by_phases.png"/>
                    <pic:cNvPicPr/>
                  </pic:nvPicPr>
                  <pic:blipFill>
                    <a:blip r:embed="rId24">
                      <a:extLst>
                        <a:ext uri="{28A0092B-C50C-407E-A947-70E740481C1C}">
                          <a14:useLocalDpi xmlns:a14="http://schemas.microsoft.com/office/drawing/2010/main" val="0"/>
                        </a:ext>
                      </a:extLst>
                    </a:blip>
                    <a:stretch>
                      <a:fillRect/>
                    </a:stretch>
                  </pic:blipFill>
                  <pic:spPr>
                    <a:xfrm>
                      <a:off x="0" y="0"/>
                      <a:ext cx="5733415" cy="4549775"/>
                    </a:xfrm>
                    <a:prstGeom prst="rect">
                      <a:avLst/>
                    </a:prstGeom>
                  </pic:spPr>
                </pic:pic>
              </a:graphicData>
            </a:graphic>
          </wp:inline>
        </w:drawing>
      </w:r>
    </w:p>
    <w:p w14:paraId="02B321D6" w14:textId="77777777" w:rsidR="005D5719" w:rsidRDefault="00423EEC" w:rsidP="00423EEC">
      <w:pPr>
        <w:spacing w:before="240" w:after="240"/>
        <w:rPr>
          <w:bCs/>
          <w:sz w:val="22"/>
          <w:szCs w:val="22"/>
        </w:rPr>
      </w:pPr>
      <w:r w:rsidRPr="009F47B5">
        <w:rPr>
          <w:b/>
          <w:sz w:val="22"/>
          <w:szCs w:val="22"/>
        </w:rPr>
        <w:t xml:space="preserve">Supplementary Figure </w:t>
      </w:r>
      <w:r w:rsidR="00383ACF" w:rsidRPr="009F47B5">
        <w:rPr>
          <w:b/>
          <w:sz w:val="22"/>
          <w:szCs w:val="22"/>
        </w:rPr>
        <w:t>9</w:t>
      </w:r>
      <w:r w:rsidRPr="009F47B5">
        <w:rPr>
          <w:b/>
          <w:sz w:val="22"/>
          <w:szCs w:val="22"/>
        </w:rPr>
        <w:t xml:space="preserve">. </w:t>
      </w:r>
      <w:r w:rsidRPr="009F47B5">
        <w:rPr>
          <w:bCs/>
          <w:sz w:val="22"/>
          <w:szCs w:val="22"/>
        </w:rPr>
        <w:t xml:space="preserve">Growth curve of </w:t>
      </w:r>
      <w:r w:rsidRPr="009F47B5">
        <w:rPr>
          <w:bCs/>
          <w:i/>
          <w:iCs/>
          <w:sz w:val="22"/>
          <w:szCs w:val="22"/>
        </w:rPr>
        <w:t>Pseudomonas aeruginosa</w:t>
      </w:r>
      <w:r w:rsidRPr="009F47B5">
        <w:rPr>
          <w:bCs/>
          <w:sz w:val="22"/>
          <w:szCs w:val="22"/>
        </w:rPr>
        <w:t xml:space="preserve"> strain</w:t>
      </w:r>
      <w:r w:rsidR="00F73C5A" w:rsidRPr="009F47B5">
        <w:rPr>
          <w:bCs/>
          <w:sz w:val="22"/>
          <w:szCs w:val="22"/>
        </w:rPr>
        <w:t>s in succinate minimal medium. Phase I, II, and III are colored by red, blue and green respectively.</w:t>
      </w:r>
      <w:r w:rsidR="005D5719">
        <w:rPr>
          <w:bCs/>
          <w:sz w:val="22"/>
          <w:szCs w:val="22"/>
        </w:rPr>
        <w:br w:type="page"/>
      </w:r>
    </w:p>
    <w:p w14:paraId="7B816663" w14:textId="77777777" w:rsidR="005D5719" w:rsidRDefault="005D5719" w:rsidP="005D5719">
      <w:pPr>
        <w:spacing w:before="240" w:after="240"/>
        <w:jc w:val="center"/>
        <w:rPr>
          <w:bCs/>
          <w:sz w:val="22"/>
          <w:szCs w:val="22"/>
        </w:rPr>
      </w:pPr>
      <w:r>
        <w:rPr>
          <w:bCs/>
          <w:noProof/>
          <w:sz w:val="22"/>
          <w:szCs w:val="22"/>
        </w:rPr>
        <w:lastRenderedPageBreak/>
        <w:drawing>
          <wp:inline distT="0" distB="0" distL="0" distR="0" wp14:anchorId="00343B29" wp14:editId="104B9C1D">
            <wp:extent cx="2697480" cy="6180185"/>
            <wp:effectExtent l="0" t="0" r="0" b="5080"/>
            <wp:docPr id="8" name="Picture 8" descr="A picture containing outdoor, large, black,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arison_growht_curve_feature_in_glycerol_succinat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3570" cy="6194138"/>
                    </a:xfrm>
                    <a:prstGeom prst="rect">
                      <a:avLst/>
                    </a:prstGeom>
                  </pic:spPr>
                </pic:pic>
              </a:graphicData>
            </a:graphic>
          </wp:inline>
        </w:drawing>
      </w:r>
    </w:p>
    <w:p w14:paraId="514A4FD5" w14:textId="21AB924F" w:rsidR="00C34952" w:rsidRDefault="005D5719" w:rsidP="00C34952">
      <w:pPr>
        <w:spacing w:before="240" w:after="240"/>
        <w:jc w:val="center"/>
        <w:rPr>
          <w:bCs/>
          <w:sz w:val="22"/>
          <w:szCs w:val="22"/>
        </w:rPr>
      </w:pPr>
      <w:r w:rsidRPr="009F47B5">
        <w:rPr>
          <w:b/>
          <w:sz w:val="22"/>
          <w:szCs w:val="22"/>
        </w:rPr>
        <w:t xml:space="preserve">Supplementary Figure </w:t>
      </w:r>
      <w:r>
        <w:rPr>
          <w:b/>
          <w:sz w:val="22"/>
          <w:szCs w:val="22"/>
        </w:rPr>
        <w:t>10</w:t>
      </w:r>
      <w:r w:rsidRPr="009F47B5">
        <w:rPr>
          <w:b/>
          <w:sz w:val="22"/>
          <w:szCs w:val="22"/>
        </w:rPr>
        <w:t xml:space="preserve">. </w:t>
      </w:r>
      <w:r w:rsidR="00551CBC">
        <w:rPr>
          <w:bCs/>
          <w:sz w:val="22"/>
          <w:szCs w:val="22"/>
        </w:rPr>
        <w:t xml:space="preserve">Comparison of growth curve features of </w:t>
      </w:r>
      <w:r w:rsidRPr="009F47B5">
        <w:rPr>
          <w:bCs/>
          <w:i/>
          <w:iCs/>
          <w:sz w:val="22"/>
          <w:szCs w:val="22"/>
        </w:rPr>
        <w:t>Pseudomonas aeruginosa</w:t>
      </w:r>
      <w:r w:rsidRPr="009F47B5">
        <w:rPr>
          <w:bCs/>
          <w:sz w:val="22"/>
          <w:szCs w:val="22"/>
        </w:rPr>
        <w:t xml:space="preserve"> strains </w:t>
      </w:r>
      <w:r w:rsidR="00551CBC">
        <w:rPr>
          <w:bCs/>
          <w:sz w:val="22"/>
          <w:szCs w:val="22"/>
        </w:rPr>
        <w:t xml:space="preserve">grown </w:t>
      </w:r>
      <w:r w:rsidRPr="009F47B5">
        <w:rPr>
          <w:bCs/>
          <w:sz w:val="22"/>
          <w:szCs w:val="22"/>
        </w:rPr>
        <w:t xml:space="preserve">in </w:t>
      </w:r>
      <w:r w:rsidR="00551CBC">
        <w:rPr>
          <w:bCs/>
          <w:sz w:val="22"/>
          <w:szCs w:val="22"/>
        </w:rPr>
        <w:t xml:space="preserve">glycerol and </w:t>
      </w:r>
      <w:r w:rsidRPr="009F47B5">
        <w:rPr>
          <w:bCs/>
          <w:sz w:val="22"/>
          <w:szCs w:val="22"/>
        </w:rPr>
        <w:t xml:space="preserve">succinate </w:t>
      </w:r>
      <w:r w:rsidR="00551CBC">
        <w:rPr>
          <w:bCs/>
          <w:sz w:val="22"/>
          <w:szCs w:val="22"/>
        </w:rPr>
        <w:t>m</w:t>
      </w:r>
      <w:r w:rsidRPr="009F47B5">
        <w:rPr>
          <w:bCs/>
          <w:sz w:val="22"/>
          <w:szCs w:val="22"/>
        </w:rPr>
        <w:t>inimal medium.</w:t>
      </w:r>
      <w:r w:rsidR="00F8209F">
        <w:rPr>
          <w:bCs/>
          <w:sz w:val="22"/>
          <w:szCs w:val="22"/>
        </w:rPr>
        <w:br w:type="page"/>
      </w:r>
      <w:r w:rsidR="005F5FA3">
        <w:rPr>
          <w:bCs/>
          <w:noProof/>
          <w:sz w:val="22"/>
          <w:szCs w:val="22"/>
        </w:rPr>
        <w:lastRenderedPageBreak/>
        <w:drawing>
          <wp:inline distT="0" distB="0" distL="0" distR="0" wp14:anchorId="4E18A987" wp14:editId="39BC5669">
            <wp:extent cx="3735568" cy="4564498"/>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py_of_growth_curve_h2o2_v2-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7314" cy="4578850"/>
                    </a:xfrm>
                    <a:prstGeom prst="rect">
                      <a:avLst/>
                    </a:prstGeom>
                  </pic:spPr>
                </pic:pic>
              </a:graphicData>
            </a:graphic>
          </wp:inline>
        </w:drawing>
      </w:r>
    </w:p>
    <w:p w14:paraId="0D5A22C9" w14:textId="698D51DC" w:rsidR="000405B9" w:rsidRDefault="00992A72" w:rsidP="000405B9">
      <w:pPr>
        <w:spacing w:before="240" w:after="240"/>
        <w:jc w:val="both"/>
        <w:rPr>
          <w:bCs/>
          <w:sz w:val="22"/>
          <w:szCs w:val="22"/>
        </w:rPr>
      </w:pPr>
      <w:r w:rsidRPr="00B95E22">
        <w:rPr>
          <w:b/>
          <w:sz w:val="22"/>
          <w:szCs w:val="22"/>
        </w:rPr>
        <w:t xml:space="preserve">Figure </w:t>
      </w:r>
      <w:r>
        <w:rPr>
          <w:b/>
          <w:sz w:val="22"/>
          <w:szCs w:val="22"/>
        </w:rPr>
        <w:t>6</w:t>
      </w:r>
      <w:r w:rsidR="00477FBB">
        <w:rPr>
          <w:b/>
          <w:sz w:val="22"/>
          <w:szCs w:val="22"/>
        </w:rPr>
        <w:t xml:space="preserve">. </w:t>
      </w:r>
      <w:r w:rsidRPr="00B95E22">
        <w:rPr>
          <w:sz w:val="22"/>
          <w:szCs w:val="22"/>
        </w:rPr>
        <w:t xml:space="preserve"> </w:t>
      </w:r>
      <w:r w:rsidR="00C34952">
        <w:rPr>
          <w:sz w:val="22"/>
          <w:szCs w:val="22"/>
        </w:rPr>
        <w:t xml:space="preserve">Comparison of </w:t>
      </w:r>
      <w:r w:rsidR="00D60B17">
        <w:rPr>
          <w:sz w:val="22"/>
          <w:szCs w:val="22"/>
        </w:rPr>
        <w:t>t</w:t>
      </w:r>
      <w:r w:rsidR="00C34952">
        <w:rPr>
          <w:sz w:val="22"/>
          <w:szCs w:val="22"/>
        </w:rPr>
        <w:t xml:space="preserve">he ability </w:t>
      </w:r>
      <w:r w:rsidR="00D60B17">
        <w:rPr>
          <w:sz w:val="22"/>
          <w:szCs w:val="22"/>
        </w:rPr>
        <w:t xml:space="preserve">of </w:t>
      </w:r>
      <w:r w:rsidR="00C34952">
        <w:rPr>
          <w:sz w:val="22"/>
          <w:szCs w:val="22"/>
        </w:rPr>
        <w:t>remov</w:t>
      </w:r>
      <w:r w:rsidR="00D60B17">
        <w:rPr>
          <w:sz w:val="22"/>
          <w:szCs w:val="22"/>
        </w:rPr>
        <w:t xml:space="preserve">ing </w:t>
      </w:r>
      <w:r w:rsidR="00C34952">
        <w:rPr>
          <w:sz w:val="22"/>
          <w:szCs w:val="22"/>
        </w:rPr>
        <w:t xml:space="preserve">environmental hydrogen peroxide </w:t>
      </w:r>
      <w:r w:rsidR="00D60B17">
        <w:rPr>
          <w:sz w:val="22"/>
          <w:szCs w:val="22"/>
        </w:rPr>
        <w:t>among strong rhamnolipid producers (RL++), weak producers (RL+), and non-producers (RL-). (</w:t>
      </w:r>
      <w:r w:rsidR="003F63F9">
        <w:rPr>
          <w:sz w:val="22"/>
          <w:szCs w:val="22"/>
        </w:rPr>
        <w:t>A</w:t>
      </w:r>
      <w:r w:rsidR="00D60B17">
        <w:rPr>
          <w:sz w:val="22"/>
          <w:szCs w:val="22"/>
        </w:rPr>
        <w:t>) The total amount of hydrogen peroxide removed from the environment. Negative values indicate net cellular production of hydrogen peroxide released to the environment. (</w:t>
      </w:r>
      <w:r w:rsidR="003F63F9">
        <w:rPr>
          <w:sz w:val="22"/>
          <w:szCs w:val="22"/>
        </w:rPr>
        <w:t>B</w:t>
      </w:r>
      <w:r w:rsidR="00D60B17">
        <w:rPr>
          <w:sz w:val="22"/>
          <w:szCs w:val="22"/>
        </w:rPr>
        <w:t>) The specific hydrogen peroxide removal rate.</w:t>
      </w:r>
      <w:r w:rsidR="00336C5F">
        <w:rPr>
          <w:sz w:val="22"/>
          <w:szCs w:val="22"/>
        </w:rPr>
        <w:t xml:space="preserve"> </w:t>
      </w:r>
      <w:r w:rsidR="003903E8">
        <w:rPr>
          <w:sz w:val="22"/>
          <w:szCs w:val="22"/>
        </w:rPr>
        <w:t>The lines represent the mean values and t</w:t>
      </w:r>
      <w:r w:rsidR="00336C5F">
        <w:rPr>
          <w:sz w:val="22"/>
          <w:szCs w:val="22"/>
        </w:rPr>
        <w:t xml:space="preserve">he shading </w:t>
      </w:r>
      <w:r w:rsidR="003903E8">
        <w:rPr>
          <w:sz w:val="22"/>
          <w:szCs w:val="22"/>
        </w:rPr>
        <w:t>area</w:t>
      </w:r>
      <w:r w:rsidR="00336C5F">
        <w:rPr>
          <w:sz w:val="22"/>
          <w:szCs w:val="22"/>
        </w:rPr>
        <w:t xml:space="preserve">s represent standard </w:t>
      </w:r>
      <w:r w:rsidR="003903E8">
        <w:rPr>
          <w:sz w:val="22"/>
          <w:szCs w:val="22"/>
        </w:rPr>
        <w:t>deviation</w:t>
      </w:r>
      <w:r w:rsidR="00336C5F">
        <w:rPr>
          <w:sz w:val="22"/>
          <w:szCs w:val="22"/>
        </w:rPr>
        <w:t xml:space="preserve">. </w:t>
      </w:r>
      <w:r w:rsidR="000405B9">
        <w:rPr>
          <w:bCs/>
          <w:sz w:val="22"/>
          <w:szCs w:val="22"/>
        </w:rPr>
        <w:br w:type="page"/>
      </w:r>
    </w:p>
    <w:p w14:paraId="7B72790D" w14:textId="77777777" w:rsidR="00F73C5A" w:rsidRPr="009F47B5" w:rsidRDefault="00F73C5A" w:rsidP="000405B9">
      <w:pPr>
        <w:spacing w:before="240" w:after="240"/>
        <w:jc w:val="both"/>
        <w:rPr>
          <w:bCs/>
          <w:sz w:val="22"/>
          <w:szCs w:val="22"/>
        </w:rPr>
      </w:pPr>
    </w:p>
    <w:p w14:paraId="07433EB7" w14:textId="08B09BD5" w:rsidR="00BC06D9" w:rsidRPr="00F079B1" w:rsidRDefault="001B712B" w:rsidP="00AB23C1">
      <w:pPr>
        <w:spacing w:before="240" w:after="240"/>
        <w:jc w:val="center"/>
      </w:pPr>
      <w:commentRangeStart w:id="1307"/>
      <w:commentRangeStart w:id="1308"/>
      <w:r>
        <w:rPr>
          <w:noProof/>
        </w:rPr>
        <w:drawing>
          <wp:inline distT="0" distB="0" distL="0" distR="0" wp14:anchorId="7A56F472" wp14:editId="2D77D951">
            <wp:extent cx="4714875" cy="3737853"/>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hamonlipidsPathway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0770" cy="3742526"/>
                    </a:xfrm>
                    <a:prstGeom prst="rect">
                      <a:avLst/>
                    </a:prstGeom>
                  </pic:spPr>
                </pic:pic>
              </a:graphicData>
            </a:graphic>
          </wp:inline>
        </w:drawing>
      </w:r>
      <w:commentRangeEnd w:id="1307"/>
      <w:commentRangeEnd w:id="1308"/>
      <w:r w:rsidR="00502D9F">
        <w:rPr>
          <w:rStyle w:val="CommentReference"/>
        </w:rPr>
        <w:commentReference w:id="1307"/>
      </w:r>
      <w:r w:rsidR="00502D9F">
        <w:rPr>
          <w:rStyle w:val="CommentReference"/>
        </w:rPr>
        <w:commentReference w:id="1308"/>
      </w:r>
    </w:p>
    <w:p w14:paraId="39C9B04C" w14:textId="6D6CC074" w:rsidR="00BC06D9" w:rsidRPr="00825252" w:rsidRDefault="00BC06D9" w:rsidP="00BC06D9">
      <w:pPr>
        <w:spacing w:before="240" w:after="240"/>
        <w:jc w:val="both"/>
        <w:rPr>
          <w:sz w:val="22"/>
          <w:szCs w:val="22"/>
        </w:rPr>
      </w:pPr>
      <w:commentRangeStart w:id="1309"/>
      <w:r w:rsidRPr="00825252">
        <w:rPr>
          <w:b/>
          <w:sz w:val="22"/>
          <w:szCs w:val="22"/>
        </w:rPr>
        <w:t xml:space="preserve">Figure </w:t>
      </w:r>
      <w:r w:rsidR="002C1C56" w:rsidRPr="00825252">
        <w:rPr>
          <w:b/>
          <w:sz w:val="22"/>
          <w:szCs w:val="22"/>
        </w:rPr>
        <w:t>7</w:t>
      </w:r>
      <w:r w:rsidRPr="00825252">
        <w:rPr>
          <w:sz w:val="22"/>
          <w:szCs w:val="22"/>
        </w:rPr>
        <w:t xml:space="preserve">. Metabolic model of rhamnolipids production in </w:t>
      </w:r>
      <w:r w:rsidRPr="00825252">
        <w:rPr>
          <w:i/>
          <w:sz w:val="22"/>
          <w:szCs w:val="22"/>
        </w:rPr>
        <w:t>P. aeruginosa</w:t>
      </w:r>
      <w:r w:rsidRPr="00825252">
        <w:rPr>
          <w:sz w:val="22"/>
          <w:szCs w:val="22"/>
        </w:rPr>
        <w:t xml:space="preserve">. A) During aerobic growth, cells rely on the TCA cycle to generate energy molecules such as NADH and invest in biomass. B) When cells reach a certain density and nitrogen becomes limited, rhamnolipids production is turned on by quorum sensing and this step consumes NADH. Enzymes that facilitate cell growth at this condition are synthesized and some proteins are recycled with </w:t>
      </w:r>
      <w:proofErr w:type="spellStart"/>
      <w:r w:rsidRPr="00825252">
        <w:rPr>
          <w:sz w:val="22"/>
          <w:szCs w:val="22"/>
        </w:rPr>
        <w:t>fMet</w:t>
      </w:r>
      <w:proofErr w:type="spellEnd"/>
      <w:r w:rsidRPr="00825252">
        <w:rPr>
          <w:sz w:val="22"/>
          <w:szCs w:val="22"/>
        </w:rPr>
        <w:t xml:space="preserve"> as a degradation signal. At the same time, TCA cycle is slowed down by redox stress. For the strains that could produce rhamnolipids, the membrane redox stress is partially released and therefore the flux between succinate and fumarate is less reduced (*), resulting in higher fumarate level than in rhamnolipids nonproducer. red dots: metabolites whose levels are lower in rhamnolipids producers; green dots: metabolites whose levels are higher in rhamnolipids producers.</w:t>
      </w:r>
      <w:commentRangeEnd w:id="1309"/>
      <w:r w:rsidR="00F70751">
        <w:rPr>
          <w:rStyle w:val="CommentReference"/>
        </w:rPr>
        <w:commentReference w:id="1309"/>
      </w:r>
    </w:p>
    <w:p w14:paraId="002024F8" w14:textId="6C36F743" w:rsidR="00825252" w:rsidRDefault="00825252" w:rsidP="00BC06D9">
      <w:pPr>
        <w:spacing w:before="240" w:after="240"/>
        <w:jc w:val="both"/>
      </w:pPr>
    </w:p>
    <w:p w14:paraId="13B8B5E3" w14:textId="30268096" w:rsidR="00825252" w:rsidRDefault="00825252" w:rsidP="00BC06D9">
      <w:pPr>
        <w:spacing w:before="240" w:after="240"/>
        <w:jc w:val="both"/>
      </w:pPr>
    </w:p>
    <w:p w14:paraId="501FBA08" w14:textId="6C309FF1" w:rsidR="00825252" w:rsidRDefault="00825252" w:rsidP="00BC06D9">
      <w:pPr>
        <w:spacing w:before="240" w:after="240"/>
        <w:jc w:val="both"/>
      </w:pPr>
    </w:p>
    <w:p w14:paraId="2074D4FE" w14:textId="3D1BD23D" w:rsidR="00825252" w:rsidRDefault="00825252" w:rsidP="00BC06D9">
      <w:pPr>
        <w:spacing w:before="240" w:after="240"/>
        <w:jc w:val="both"/>
      </w:pPr>
    </w:p>
    <w:p w14:paraId="6F5D5050" w14:textId="69DF0B50" w:rsidR="00825252" w:rsidRDefault="00825252" w:rsidP="00BC06D9">
      <w:pPr>
        <w:spacing w:before="240" w:after="240"/>
        <w:jc w:val="both"/>
      </w:pPr>
    </w:p>
    <w:p w14:paraId="2CC1FED0" w14:textId="295949FB" w:rsidR="00825252" w:rsidRDefault="00825252" w:rsidP="00BC06D9">
      <w:pPr>
        <w:spacing w:before="240" w:after="240"/>
        <w:jc w:val="both"/>
      </w:pPr>
    </w:p>
    <w:p w14:paraId="6177E28C" w14:textId="28D8666B" w:rsidR="00825252" w:rsidRDefault="00825252" w:rsidP="00BC06D9">
      <w:pPr>
        <w:spacing w:before="240" w:after="240"/>
        <w:jc w:val="both"/>
      </w:pPr>
    </w:p>
    <w:p w14:paraId="10DDECAB" w14:textId="77777777" w:rsidR="001531A5" w:rsidRDefault="001531A5" w:rsidP="00BC06D9">
      <w:pPr>
        <w:spacing w:before="240" w:after="240"/>
        <w:jc w:val="both"/>
      </w:pPr>
    </w:p>
    <w:p w14:paraId="6CDE5050" w14:textId="27BC0A0B" w:rsidR="00825252" w:rsidRDefault="00825252" w:rsidP="00BC06D9">
      <w:pPr>
        <w:spacing w:before="240" w:after="240"/>
        <w:jc w:val="both"/>
      </w:pPr>
    </w:p>
    <w:tbl>
      <w:tblPr>
        <w:tblW w:w="9420" w:type="dxa"/>
        <w:tblLook w:val="04A0" w:firstRow="1" w:lastRow="0" w:firstColumn="1" w:lastColumn="0" w:noHBand="0" w:noVBand="1"/>
      </w:tblPr>
      <w:tblGrid>
        <w:gridCol w:w="1164"/>
        <w:gridCol w:w="1300"/>
        <w:gridCol w:w="4820"/>
        <w:gridCol w:w="2240"/>
      </w:tblGrid>
      <w:tr w:rsidR="00825252" w:rsidRPr="00825252" w14:paraId="1764B4B3" w14:textId="77777777" w:rsidTr="00825252">
        <w:trPr>
          <w:trHeight w:val="288"/>
        </w:trPr>
        <w:tc>
          <w:tcPr>
            <w:tcW w:w="1060" w:type="dxa"/>
            <w:tcBorders>
              <w:top w:val="single" w:sz="4" w:space="0" w:color="A9D08E"/>
              <w:left w:val="nil"/>
              <w:bottom w:val="single" w:sz="4" w:space="0" w:color="A9D08E"/>
              <w:right w:val="nil"/>
            </w:tcBorders>
            <w:shd w:val="clear" w:color="70AD47" w:fill="70AD47"/>
            <w:noWrap/>
            <w:vAlign w:val="bottom"/>
            <w:hideMark/>
          </w:tcPr>
          <w:p w14:paraId="0041F59E" w14:textId="77777777" w:rsidR="00825252" w:rsidRPr="00825252" w:rsidRDefault="00825252" w:rsidP="00825252">
            <w:pPr>
              <w:rPr>
                <w:rFonts w:ascii="Calibri" w:hAnsi="Calibri" w:cs="Calibri"/>
                <w:b/>
                <w:bCs/>
                <w:color w:val="FFFFFF"/>
                <w:sz w:val="22"/>
                <w:szCs w:val="22"/>
              </w:rPr>
            </w:pPr>
            <w:r w:rsidRPr="00825252">
              <w:rPr>
                <w:rFonts w:ascii="Calibri" w:hAnsi="Calibri" w:cs="Calibri"/>
                <w:b/>
                <w:bCs/>
                <w:color w:val="FFFFFF"/>
                <w:sz w:val="22"/>
                <w:szCs w:val="22"/>
              </w:rPr>
              <w:lastRenderedPageBreak/>
              <w:t>KEGG.id</w:t>
            </w:r>
          </w:p>
        </w:tc>
        <w:tc>
          <w:tcPr>
            <w:tcW w:w="1300" w:type="dxa"/>
            <w:tcBorders>
              <w:top w:val="single" w:sz="4" w:space="0" w:color="A9D08E"/>
              <w:left w:val="nil"/>
              <w:bottom w:val="single" w:sz="4" w:space="0" w:color="A9D08E"/>
              <w:right w:val="nil"/>
            </w:tcBorders>
            <w:shd w:val="clear" w:color="70AD47" w:fill="70AD47"/>
            <w:noWrap/>
            <w:vAlign w:val="bottom"/>
            <w:hideMark/>
          </w:tcPr>
          <w:p w14:paraId="7D7870DB" w14:textId="77777777" w:rsidR="00825252" w:rsidRPr="00825252" w:rsidRDefault="00825252" w:rsidP="00825252">
            <w:pPr>
              <w:rPr>
                <w:rFonts w:ascii="Calibri" w:hAnsi="Calibri" w:cs="Calibri"/>
                <w:b/>
                <w:bCs/>
                <w:color w:val="FFFFFF"/>
                <w:sz w:val="22"/>
                <w:szCs w:val="22"/>
              </w:rPr>
            </w:pPr>
            <w:proofErr w:type="spellStart"/>
            <w:r w:rsidRPr="00825252">
              <w:rPr>
                <w:rFonts w:ascii="Calibri" w:hAnsi="Calibri" w:cs="Calibri"/>
                <w:b/>
                <w:bCs/>
                <w:color w:val="FFFFFF"/>
                <w:sz w:val="22"/>
                <w:szCs w:val="22"/>
              </w:rPr>
              <w:t>Entry.type</w:t>
            </w:r>
            <w:proofErr w:type="spellEnd"/>
          </w:p>
        </w:tc>
        <w:tc>
          <w:tcPr>
            <w:tcW w:w="4820" w:type="dxa"/>
            <w:tcBorders>
              <w:top w:val="single" w:sz="4" w:space="0" w:color="A9D08E"/>
              <w:left w:val="nil"/>
              <w:bottom w:val="single" w:sz="4" w:space="0" w:color="A9D08E"/>
              <w:right w:val="nil"/>
            </w:tcBorders>
            <w:shd w:val="clear" w:color="70AD47" w:fill="70AD47"/>
            <w:noWrap/>
            <w:vAlign w:val="bottom"/>
            <w:hideMark/>
          </w:tcPr>
          <w:p w14:paraId="108E8630" w14:textId="77777777" w:rsidR="00825252" w:rsidRPr="00825252" w:rsidRDefault="00825252" w:rsidP="00825252">
            <w:pPr>
              <w:rPr>
                <w:rFonts w:ascii="Calibri" w:hAnsi="Calibri" w:cs="Calibri"/>
                <w:b/>
                <w:bCs/>
                <w:color w:val="FFFFFF"/>
                <w:sz w:val="22"/>
                <w:szCs w:val="22"/>
              </w:rPr>
            </w:pPr>
            <w:r w:rsidRPr="00825252">
              <w:rPr>
                <w:rFonts w:ascii="Calibri" w:hAnsi="Calibri" w:cs="Calibri"/>
                <w:b/>
                <w:bCs/>
                <w:color w:val="FFFFFF"/>
                <w:sz w:val="22"/>
                <w:szCs w:val="22"/>
              </w:rPr>
              <w:t>KEGG.name</w:t>
            </w:r>
          </w:p>
        </w:tc>
        <w:tc>
          <w:tcPr>
            <w:tcW w:w="2240" w:type="dxa"/>
            <w:tcBorders>
              <w:top w:val="single" w:sz="4" w:space="0" w:color="A9D08E"/>
              <w:left w:val="nil"/>
              <w:bottom w:val="single" w:sz="4" w:space="0" w:color="A9D08E"/>
              <w:right w:val="single" w:sz="4" w:space="0" w:color="A9D08E"/>
            </w:tcBorders>
            <w:shd w:val="clear" w:color="70AD47" w:fill="70AD47"/>
            <w:noWrap/>
            <w:vAlign w:val="bottom"/>
            <w:hideMark/>
          </w:tcPr>
          <w:p w14:paraId="46BE8E45" w14:textId="77777777" w:rsidR="00825252" w:rsidRPr="00825252" w:rsidRDefault="00825252" w:rsidP="00825252">
            <w:pPr>
              <w:rPr>
                <w:rFonts w:ascii="Calibri" w:hAnsi="Calibri" w:cs="Calibri"/>
                <w:b/>
                <w:bCs/>
                <w:color w:val="FFFFFF"/>
                <w:sz w:val="22"/>
                <w:szCs w:val="22"/>
              </w:rPr>
            </w:pPr>
            <w:proofErr w:type="spellStart"/>
            <w:r w:rsidRPr="00825252">
              <w:rPr>
                <w:rFonts w:ascii="Calibri" w:hAnsi="Calibri" w:cs="Calibri"/>
                <w:b/>
                <w:bCs/>
                <w:color w:val="FFFFFF"/>
                <w:sz w:val="22"/>
                <w:szCs w:val="22"/>
              </w:rPr>
              <w:t>p.score</w:t>
            </w:r>
            <w:proofErr w:type="spellEnd"/>
          </w:p>
        </w:tc>
      </w:tr>
      <w:tr w:rsidR="00825252" w:rsidRPr="00825252" w14:paraId="6858F78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D7503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pau00020</w:t>
            </w:r>
          </w:p>
        </w:tc>
        <w:tc>
          <w:tcPr>
            <w:tcW w:w="1300" w:type="dxa"/>
            <w:tcBorders>
              <w:top w:val="single" w:sz="4" w:space="0" w:color="A9D08E"/>
              <w:left w:val="nil"/>
              <w:bottom w:val="single" w:sz="4" w:space="0" w:color="A9D08E"/>
              <w:right w:val="nil"/>
            </w:tcBorders>
            <w:shd w:val="clear" w:color="E2EFDA" w:fill="E2EFDA"/>
            <w:noWrap/>
            <w:vAlign w:val="bottom"/>
            <w:hideMark/>
          </w:tcPr>
          <w:p w14:paraId="5D0F7D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36523C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Citrate cycle (TCA cycle) - Pseudomonas </w:t>
            </w:r>
            <w:proofErr w:type="spellStart"/>
            <w:r w:rsidRPr="00825252">
              <w:rPr>
                <w:rFonts w:ascii="Calibri" w:hAnsi="Calibri" w:cs="Calibri"/>
                <w:color w:val="000000"/>
                <w:sz w:val="22"/>
                <w:szCs w:val="22"/>
              </w:rPr>
              <w:t>aerug</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BF59B7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2.051E-02</w:t>
            </w:r>
          </w:p>
        </w:tc>
      </w:tr>
      <w:tr w:rsidR="00825252" w:rsidRPr="00825252" w14:paraId="59C99B8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81C8F5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pau00030</w:t>
            </w:r>
          </w:p>
        </w:tc>
        <w:tc>
          <w:tcPr>
            <w:tcW w:w="1300" w:type="dxa"/>
            <w:tcBorders>
              <w:top w:val="single" w:sz="4" w:space="0" w:color="A9D08E"/>
              <w:left w:val="nil"/>
              <w:bottom w:val="single" w:sz="4" w:space="0" w:color="A9D08E"/>
              <w:right w:val="nil"/>
            </w:tcBorders>
            <w:shd w:val="clear" w:color="auto" w:fill="auto"/>
            <w:noWrap/>
            <w:vAlign w:val="bottom"/>
            <w:hideMark/>
          </w:tcPr>
          <w:p w14:paraId="3AB4F2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4AB97B7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Pentose phosphate pathway - Pseudomonas </w:t>
            </w:r>
            <w:proofErr w:type="spellStart"/>
            <w:r w:rsidRPr="00825252">
              <w:rPr>
                <w:rFonts w:ascii="Calibri" w:hAnsi="Calibri" w:cs="Calibri"/>
                <w:color w:val="000000"/>
                <w:sz w:val="22"/>
                <w:szCs w:val="22"/>
              </w:rPr>
              <w:t>aerug</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8C21C6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2.657E-04</w:t>
            </w:r>
          </w:p>
        </w:tc>
      </w:tr>
      <w:tr w:rsidR="00825252" w:rsidRPr="00825252" w14:paraId="3F9550B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65F5A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pau00250</w:t>
            </w:r>
          </w:p>
        </w:tc>
        <w:tc>
          <w:tcPr>
            <w:tcW w:w="1300" w:type="dxa"/>
            <w:tcBorders>
              <w:top w:val="single" w:sz="4" w:space="0" w:color="A9D08E"/>
              <w:left w:val="nil"/>
              <w:bottom w:val="single" w:sz="4" w:space="0" w:color="A9D08E"/>
              <w:right w:val="nil"/>
            </w:tcBorders>
            <w:shd w:val="clear" w:color="E2EFDA" w:fill="E2EFDA"/>
            <w:noWrap/>
            <w:vAlign w:val="bottom"/>
            <w:hideMark/>
          </w:tcPr>
          <w:p w14:paraId="332AB05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07BB622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Alanine, aspartate and glutamate metabolism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B151A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3.502E-02</w:t>
            </w:r>
          </w:p>
        </w:tc>
      </w:tr>
      <w:tr w:rsidR="00825252" w:rsidRPr="00825252" w14:paraId="1903600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45BA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pau00270</w:t>
            </w:r>
          </w:p>
        </w:tc>
        <w:tc>
          <w:tcPr>
            <w:tcW w:w="1300" w:type="dxa"/>
            <w:tcBorders>
              <w:top w:val="single" w:sz="4" w:space="0" w:color="A9D08E"/>
              <w:left w:val="nil"/>
              <w:bottom w:val="single" w:sz="4" w:space="0" w:color="A9D08E"/>
              <w:right w:val="nil"/>
            </w:tcBorders>
            <w:shd w:val="clear" w:color="auto" w:fill="auto"/>
            <w:noWrap/>
            <w:vAlign w:val="bottom"/>
            <w:hideMark/>
          </w:tcPr>
          <w:p w14:paraId="3406C6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0307430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Cysteine and methionine metabolism - </w:t>
            </w:r>
            <w:proofErr w:type="spellStart"/>
            <w:r w:rsidRPr="00825252">
              <w:rPr>
                <w:rFonts w:ascii="Calibri" w:hAnsi="Calibri" w:cs="Calibri"/>
                <w:color w:val="000000"/>
                <w:sz w:val="22"/>
                <w:szCs w:val="22"/>
              </w:rPr>
              <w:t>Pseudomo</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8A264D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3.106E-04</w:t>
            </w:r>
          </w:p>
        </w:tc>
      </w:tr>
      <w:tr w:rsidR="00825252" w:rsidRPr="00825252" w14:paraId="5C2EAEB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187C7C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pau00290</w:t>
            </w:r>
          </w:p>
        </w:tc>
        <w:tc>
          <w:tcPr>
            <w:tcW w:w="1300" w:type="dxa"/>
            <w:tcBorders>
              <w:top w:val="single" w:sz="4" w:space="0" w:color="A9D08E"/>
              <w:left w:val="nil"/>
              <w:bottom w:val="single" w:sz="4" w:space="0" w:color="A9D08E"/>
              <w:right w:val="nil"/>
            </w:tcBorders>
            <w:shd w:val="clear" w:color="E2EFDA" w:fill="E2EFDA"/>
            <w:noWrap/>
            <w:vAlign w:val="bottom"/>
            <w:hideMark/>
          </w:tcPr>
          <w:p w14:paraId="41090C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133D85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Valine, leucine and isoleucine biosynthesis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409F5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63A8F8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F18CF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pau00620</w:t>
            </w:r>
          </w:p>
        </w:tc>
        <w:tc>
          <w:tcPr>
            <w:tcW w:w="1300" w:type="dxa"/>
            <w:tcBorders>
              <w:top w:val="single" w:sz="4" w:space="0" w:color="A9D08E"/>
              <w:left w:val="nil"/>
              <w:bottom w:val="single" w:sz="4" w:space="0" w:color="A9D08E"/>
              <w:right w:val="nil"/>
            </w:tcBorders>
            <w:shd w:val="clear" w:color="auto" w:fill="auto"/>
            <w:noWrap/>
            <w:vAlign w:val="bottom"/>
            <w:hideMark/>
          </w:tcPr>
          <w:p w14:paraId="1EB94AC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457586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Pyruvate metabolism - Pseudomonas aeruginosa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8C8463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3.766E-02</w:t>
            </w:r>
          </w:p>
        </w:tc>
      </w:tr>
      <w:tr w:rsidR="00825252" w:rsidRPr="00825252" w14:paraId="667A0A4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FA24A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pau00630</w:t>
            </w:r>
          </w:p>
        </w:tc>
        <w:tc>
          <w:tcPr>
            <w:tcW w:w="1300" w:type="dxa"/>
            <w:tcBorders>
              <w:top w:val="single" w:sz="4" w:space="0" w:color="A9D08E"/>
              <w:left w:val="nil"/>
              <w:bottom w:val="single" w:sz="4" w:space="0" w:color="A9D08E"/>
              <w:right w:val="nil"/>
            </w:tcBorders>
            <w:shd w:val="clear" w:color="E2EFDA" w:fill="E2EFDA"/>
            <w:noWrap/>
            <w:vAlign w:val="bottom"/>
            <w:hideMark/>
          </w:tcPr>
          <w:p w14:paraId="20036E8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3EB4A31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Glyoxylate and dicarboxylate metabolism - </w:t>
            </w:r>
            <w:proofErr w:type="spellStart"/>
            <w:r w:rsidRPr="00825252">
              <w:rPr>
                <w:rFonts w:ascii="Calibri" w:hAnsi="Calibri" w:cs="Calibri"/>
                <w:color w:val="000000"/>
                <w:sz w:val="22"/>
                <w:szCs w:val="22"/>
              </w:rPr>
              <w:t>Pse</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2E06B1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1.105E-02</w:t>
            </w:r>
          </w:p>
        </w:tc>
      </w:tr>
      <w:tr w:rsidR="00825252" w:rsidRPr="00825252" w14:paraId="0EFA8A8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2E84D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pau00660</w:t>
            </w:r>
          </w:p>
        </w:tc>
        <w:tc>
          <w:tcPr>
            <w:tcW w:w="1300" w:type="dxa"/>
            <w:tcBorders>
              <w:top w:val="single" w:sz="4" w:space="0" w:color="A9D08E"/>
              <w:left w:val="nil"/>
              <w:bottom w:val="single" w:sz="4" w:space="0" w:color="A9D08E"/>
              <w:right w:val="nil"/>
            </w:tcBorders>
            <w:shd w:val="clear" w:color="auto" w:fill="auto"/>
            <w:noWrap/>
            <w:vAlign w:val="bottom"/>
            <w:hideMark/>
          </w:tcPr>
          <w:p w14:paraId="54FEC5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4CF0CF5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C5-Branched dibasic acid metabolism - </w:t>
            </w:r>
            <w:proofErr w:type="spellStart"/>
            <w:r w:rsidRPr="00825252">
              <w:rPr>
                <w:rFonts w:ascii="Calibri" w:hAnsi="Calibri" w:cs="Calibri"/>
                <w:color w:val="000000"/>
                <w:sz w:val="22"/>
                <w:szCs w:val="22"/>
              </w:rPr>
              <w:t>Pseudom</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D4FF1C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8.242E-03</w:t>
            </w:r>
          </w:p>
        </w:tc>
      </w:tr>
      <w:tr w:rsidR="00825252" w:rsidRPr="00825252" w14:paraId="3E43DD7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CA20C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pau01503</w:t>
            </w:r>
          </w:p>
        </w:tc>
        <w:tc>
          <w:tcPr>
            <w:tcW w:w="1300" w:type="dxa"/>
            <w:tcBorders>
              <w:top w:val="single" w:sz="4" w:space="0" w:color="A9D08E"/>
              <w:left w:val="nil"/>
              <w:bottom w:val="single" w:sz="4" w:space="0" w:color="A9D08E"/>
              <w:right w:val="nil"/>
            </w:tcBorders>
            <w:shd w:val="clear" w:color="E2EFDA" w:fill="E2EFDA"/>
            <w:noWrap/>
            <w:vAlign w:val="bottom"/>
            <w:hideMark/>
          </w:tcPr>
          <w:p w14:paraId="2FC0BD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102BF0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Cationic antimicrobial peptide (CAMP) </w:t>
            </w:r>
            <w:proofErr w:type="spellStart"/>
            <w:r w:rsidRPr="00825252">
              <w:rPr>
                <w:rFonts w:ascii="Calibri" w:hAnsi="Calibri" w:cs="Calibri"/>
                <w:color w:val="000000"/>
                <w:sz w:val="22"/>
                <w:szCs w:val="22"/>
              </w:rPr>
              <w:t>resista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0C26FB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6262963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C9454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pau02060</w:t>
            </w:r>
          </w:p>
        </w:tc>
        <w:tc>
          <w:tcPr>
            <w:tcW w:w="1300" w:type="dxa"/>
            <w:tcBorders>
              <w:top w:val="single" w:sz="4" w:space="0" w:color="A9D08E"/>
              <w:left w:val="nil"/>
              <w:bottom w:val="single" w:sz="4" w:space="0" w:color="A9D08E"/>
              <w:right w:val="nil"/>
            </w:tcBorders>
            <w:shd w:val="clear" w:color="auto" w:fill="auto"/>
            <w:noWrap/>
            <w:vAlign w:val="bottom"/>
            <w:hideMark/>
          </w:tcPr>
          <w:p w14:paraId="718187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1144AA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Phosphotransferase system (PTS) - Pseudomonas...</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23DA7F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4.222E-02</w:t>
            </w:r>
          </w:p>
        </w:tc>
      </w:tr>
      <w:tr w:rsidR="00825252" w:rsidRPr="00825252" w14:paraId="4CD5387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B2A69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M00001</w:t>
            </w:r>
          </w:p>
        </w:tc>
        <w:tc>
          <w:tcPr>
            <w:tcW w:w="1300" w:type="dxa"/>
            <w:tcBorders>
              <w:top w:val="single" w:sz="4" w:space="0" w:color="A9D08E"/>
              <w:left w:val="nil"/>
              <w:bottom w:val="single" w:sz="4" w:space="0" w:color="A9D08E"/>
              <w:right w:val="nil"/>
            </w:tcBorders>
            <w:shd w:val="clear" w:color="E2EFDA" w:fill="E2EFDA"/>
            <w:noWrap/>
            <w:vAlign w:val="bottom"/>
            <w:hideMark/>
          </w:tcPr>
          <w:p w14:paraId="25153E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3AF880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Glycolysis (Embden-Meyerhof pathway), glucose...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A5B54E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1.613E-02</w:t>
            </w:r>
          </w:p>
        </w:tc>
      </w:tr>
      <w:tr w:rsidR="00825252" w:rsidRPr="00825252" w14:paraId="5ADCF19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AE36A6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M00002</w:t>
            </w:r>
          </w:p>
        </w:tc>
        <w:tc>
          <w:tcPr>
            <w:tcW w:w="1300" w:type="dxa"/>
            <w:tcBorders>
              <w:top w:val="single" w:sz="4" w:space="0" w:color="A9D08E"/>
              <w:left w:val="nil"/>
              <w:bottom w:val="single" w:sz="4" w:space="0" w:color="A9D08E"/>
              <w:right w:val="nil"/>
            </w:tcBorders>
            <w:shd w:val="clear" w:color="auto" w:fill="auto"/>
            <w:noWrap/>
            <w:vAlign w:val="bottom"/>
            <w:hideMark/>
          </w:tcPr>
          <w:p w14:paraId="71757DA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3617AA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Glycolysis, core module involving three-carbo...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DAA571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4.022E-03</w:t>
            </w:r>
          </w:p>
        </w:tc>
      </w:tr>
      <w:tr w:rsidR="00825252" w:rsidRPr="00825252" w14:paraId="32C8D2B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92C0F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M00003</w:t>
            </w:r>
          </w:p>
        </w:tc>
        <w:tc>
          <w:tcPr>
            <w:tcW w:w="1300" w:type="dxa"/>
            <w:tcBorders>
              <w:top w:val="single" w:sz="4" w:space="0" w:color="A9D08E"/>
              <w:left w:val="nil"/>
              <w:bottom w:val="single" w:sz="4" w:space="0" w:color="A9D08E"/>
              <w:right w:val="nil"/>
            </w:tcBorders>
            <w:shd w:val="clear" w:color="E2EFDA" w:fill="E2EFDA"/>
            <w:noWrap/>
            <w:vAlign w:val="bottom"/>
            <w:hideMark/>
          </w:tcPr>
          <w:p w14:paraId="5A4B767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1C0B906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Gluconeogenesis, oxaloacetate =&gt; fructose-6P</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2AFF14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2.299E-03</w:t>
            </w:r>
          </w:p>
        </w:tc>
      </w:tr>
      <w:tr w:rsidR="00825252" w:rsidRPr="00825252" w14:paraId="338AC36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D47A13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M00004</w:t>
            </w:r>
          </w:p>
        </w:tc>
        <w:tc>
          <w:tcPr>
            <w:tcW w:w="1300" w:type="dxa"/>
            <w:tcBorders>
              <w:top w:val="single" w:sz="4" w:space="0" w:color="A9D08E"/>
              <w:left w:val="nil"/>
              <w:bottom w:val="single" w:sz="4" w:space="0" w:color="A9D08E"/>
              <w:right w:val="nil"/>
            </w:tcBorders>
            <w:shd w:val="clear" w:color="auto" w:fill="auto"/>
            <w:noWrap/>
            <w:vAlign w:val="bottom"/>
            <w:hideMark/>
          </w:tcPr>
          <w:p w14:paraId="2000FF2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6148F6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Pentose phosphate pathway (Pentose phosphate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723629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3.993E-03</w:t>
            </w:r>
          </w:p>
        </w:tc>
      </w:tr>
      <w:tr w:rsidR="00825252" w:rsidRPr="00825252" w14:paraId="302FB98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D7814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M00005</w:t>
            </w:r>
          </w:p>
        </w:tc>
        <w:tc>
          <w:tcPr>
            <w:tcW w:w="1300" w:type="dxa"/>
            <w:tcBorders>
              <w:top w:val="single" w:sz="4" w:space="0" w:color="A9D08E"/>
              <w:left w:val="nil"/>
              <w:bottom w:val="single" w:sz="4" w:space="0" w:color="A9D08E"/>
              <w:right w:val="nil"/>
            </w:tcBorders>
            <w:shd w:val="clear" w:color="E2EFDA" w:fill="E2EFDA"/>
            <w:noWrap/>
            <w:vAlign w:val="bottom"/>
            <w:hideMark/>
          </w:tcPr>
          <w:p w14:paraId="32C0CFA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29EB4C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PRPP biosynthesis, ribose 5P =&gt; PRPP</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2CF926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C69351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1EC66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M00007</w:t>
            </w:r>
          </w:p>
        </w:tc>
        <w:tc>
          <w:tcPr>
            <w:tcW w:w="1300" w:type="dxa"/>
            <w:tcBorders>
              <w:top w:val="single" w:sz="4" w:space="0" w:color="A9D08E"/>
              <w:left w:val="nil"/>
              <w:bottom w:val="single" w:sz="4" w:space="0" w:color="A9D08E"/>
              <w:right w:val="nil"/>
            </w:tcBorders>
            <w:shd w:val="clear" w:color="auto" w:fill="auto"/>
            <w:noWrap/>
            <w:vAlign w:val="bottom"/>
            <w:hideMark/>
          </w:tcPr>
          <w:p w14:paraId="5512DE0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FDD8BD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Pentose phosphate pathway, non-oxidative </w:t>
            </w:r>
            <w:proofErr w:type="spellStart"/>
            <w:r w:rsidRPr="00825252">
              <w:rPr>
                <w:rFonts w:ascii="Calibri" w:hAnsi="Calibri" w:cs="Calibri"/>
                <w:color w:val="000000"/>
                <w:sz w:val="22"/>
                <w:szCs w:val="22"/>
              </w:rPr>
              <w:t>phas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149846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1.030E-04</w:t>
            </w:r>
          </w:p>
        </w:tc>
      </w:tr>
      <w:tr w:rsidR="00825252" w:rsidRPr="00825252" w14:paraId="52929F9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B268CB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M00009</w:t>
            </w:r>
          </w:p>
        </w:tc>
        <w:tc>
          <w:tcPr>
            <w:tcW w:w="1300" w:type="dxa"/>
            <w:tcBorders>
              <w:top w:val="single" w:sz="4" w:space="0" w:color="A9D08E"/>
              <w:left w:val="nil"/>
              <w:bottom w:val="single" w:sz="4" w:space="0" w:color="A9D08E"/>
              <w:right w:val="nil"/>
            </w:tcBorders>
            <w:shd w:val="clear" w:color="E2EFDA" w:fill="E2EFDA"/>
            <w:noWrap/>
            <w:vAlign w:val="bottom"/>
            <w:hideMark/>
          </w:tcPr>
          <w:p w14:paraId="40F2553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2BBC63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 cycle (TCA cycle, Krebs cycle)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54E294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7.517E-04</w:t>
            </w:r>
          </w:p>
        </w:tc>
      </w:tr>
      <w:tr w:rsidR="00825252" w:rsidRPr="00825252" w14:paraId="3735D23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0289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M00010</w:t>
            </w:r>
          </w:p>
        </w:tc>
        <w:tc>
          <w:tcPr>
            <w:tcW w:w="1300" w:type="dxa"/>
            <w:tcBorders>
              <w:top w:val="single" w:sz="4" w:space="0" w:color="A9D08E"/>
              <w:left w:val="nil"/>
              <w:bottom w:val="single" w:sz="4" w:space="0" w:color="A9D08E"/>
              <w:right w:val="nil"/>
            </w:tcBorders>
            <w:shd w:val="clear" w:color="auto" w:fill="auto"/>
            <w:noWrap/>
            <w:vAlign w:val="bottom"/>
            <w:hideMark/>
          </w:tcPr>
          <w:p w14:paraId="225B2A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1E8B27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Citrate cycle, first carbon oxidation, </w:t>
            </w:r>
            <w:proofErr w:type="spellStart"/>
            <w:r w:rsidRPr="00825252">
              <w:rPr>
                <w:rFonts w:ascii="Calibri" w:hAnsi="Calibri" w:cs="Calibri"/>
                <w:color w:val="000000"/>
                <w:sz w:val="22"/>
                <w:szCs w:val="22"/>
              </w:rPr>
              <w:t>oxaloa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B7F218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4.789E-04</w:t>
            </w:r>
          </w:p>
        </w:tc>
      </w:tr>
      <w:tr w:rsidR="00825252" w:rsidRPr="00825252" w14:paraId="559E54C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6CD8AB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M00011</w:t>
            </w:r>
          </w:p>
        </w:tc>
        <w:tc>
          <w:tcPr>
            <w:tcW w:w="1300" w:type="dxa"/>
            <w:tcBorders>
              <w:top w:val="single" w:sz="4" w:space="0" w:color="A9D08E"/>
              <w:left w:val="nil"/>
              <w:bottom w:val="single" w:sz="4" w:space="0" w:color="A9D08E"/>
              <w:right w:val="nil"/>
            </w:tcBorders>
            <w:shd w:val="clear" w:color="E2EFDA" w:fill="E2EFDA"/>
            <w:noWrap/>
            <w:vAlign w:val="bottom"/>
            <w:hideMark/>
          </w:tcPr>
          <w:p w14:paraId="364EDA4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0A17D8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 cycle, second carbon oxidation, 2-oxo...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FDFBE8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8.189E-03</w:t>
            </w:r>
          </w:p>
        </w:tc>
      </w:tr>
      <w:tr w:rsidR="00825252" w:rsidRPr="00825252" w14:paraId="587F7F4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62664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M00012</w:t>
            </w:r>
          </w:p>
        </w:tc>
        <w:tc>
          <w:tcPr>
            <w:tcW w:w="1300" w:type="dxa"/>
            <w:tcBorders>
              <w:top w:val="single" w:sz="4" w:space="0" w:color="A9D08E"/>
              <w:left w:val="nil"/>
              <w:bottom w:val="single" w:sz="4" w:space="0" w:color="A9D08E"/>
              <w:right w:val="nil"/>
            </w:tcBorders>
            <w:shd w:val="clear" w:color="auto" w:fill="auto"/>
            <w:noWrap/>
            <w:vAlign w:val="bottom"/>
            <w:hideMark/>
          </w:tcPr>
          <w:p w14:paraId="79D83A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7741B36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Glyoxylate cycle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E8C54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1.577E-03</w:t>
            </w:r>
          </w:p>
        </w:tc>
      </w:tr>
      <w:tr w:rsidR="00825252" w:rsidRPr="00825252" w14:paraId="557A495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E41D9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M00019</w:t>
            </w:r>
          </w:p>
        </w:tc>
        <w:tc>
          <w:tcPr>
            <w:tcW w:w="1300" w:type="dxa"/>
            <w:tcBorders>
              <w:top w:val="single" w:sz="4" w:space="0" w:color="A9D08E"/>
              <w:left w:val="nil"/>
              <w:bottom w:val="single" w:sz="4" w:space="0" w:color="A9D08E"/>
              <w:right w:val="nil"/>
            </w:tcBorders>
            <w:shd w:val="clear" w:color="E2EFDA" w:fill="E2EFDA"/>
            <w:noWrap/>
            <w:vAlign w:val="bottom"/>
            <w:hideMark/>
          </w:tcPr>
          <w:p w14:paraId="2F3270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3D22C3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Valine/isoleucine biosynthesis, pyruvate =&gt; v...</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A8A2C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5.143E-03</w:t>
            </w:r>
          </w:p>
        </w:tc>
      </w:tr>
      <w:tr w:rsidR="00825252" w:rsidRPr="00825252" w14:paraId="4310EDC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F5BA72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M00032</w:t>
            </w:r>
          </w:p>
        </w:tc>
        <w:tc>
          <w:tcPr>
            <w:tcW w:w="1300" w:type="dxa"/>
            <w:tcBorders>
              <w:top w:val="single" w:sz="4" w:space="0" w:color="A9D08E"/>
              <w:left w:val="nil"/>
              <w:bottom w:val="single" w:sz="4" w:space="0" w:color="A9D08E"/>
              <w:right w:val="nil"/>
            </w:tcBorders>
            <w:shd w:val="clear" w:color="auto" w:fill="auto"/>
            <w:noWrap/>
            <w:vAlign w:val="bottom"/>
            <w:hideMark/>
          </w:tcPr>
          <w:p w14:paraId="0A277CC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27E98A7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Lysine degradation, lysine =&gt; </w:t>
            </w:r>
            <w:proofErr w:type="spellStart"/>
            <w:r w:rsidRPr="00825252">
              <w:rPr>
                <w:rFonts w:ascii="Calibri" w:hAnsi="Calibri" w:cs="Calibri"/>
                <w:color w:val="000000"/>
                <w:sz w:val="22"/>
                <w:szCs w:val="22"/>
              </w:rPr>
              <w:t>saccharopine</w:t>
            </w:r>
            <w:proofErr w:type="spellEnd"/>
            <w:r w:rsidRPr="00825252">
              <w:rPr>
                <w:rFonts w:ascii="Calibri" w:hAnsi="Calibri" w:cs="Calibri"/>
                <w:color w:val="000000"/>
                <w:sz w:val="22"/>
                <w:szCs w:val="22"/>
              </w:rPr>
              <w:t xml:space="preserve"> =&gt;...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5720AB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2.928E-04</w:t>
            </w:r>
          </w:p>
        </w:tc>
      </w:tr>
      <w:tr w:rsidR="00825252" w:rsidRPr="00825252" w14:paraId="0BC4B3A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B7E13E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M00049</w:t>
            </w:r>
          </w:p>
        </w:tc>
        <w:tc>
          <w:tcPr>
            <w:tcW w:w="1300" w:type="dxa"/>
            <w:tcBorders>
              <w:top w:val="single" w:sz="4" w:space="0" w:color="A9D08E"/>
              <w:left w:val="nil"/>
              <w:bottom w:val="single" w:sz="4" w:space="0" w:color="A9D08E"/>
              <w:right w:val="nil"/>
            </w:tcBorders>
            <w:shd w:val="clear" w:color="E2EFDA" w:fill="E2EFDA"/>
            <w:noWrap/>
            <w:vAlign w:val="bottom"/>
            <w:hideMark/>
          </w:tcPr>
          <w:p w14:paraId="2ECF4CE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61C52F3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Adenine ribonucleotide biosynthesis, IMP =&gt; 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4B1959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3.245E-02</w:t>
            </w:r>
          </w:p>
        </w:tc>
      </w:tr>
      <w:tr w:rsidR="00825252" w:rsidRPr="00825252" w14:paraId="298672E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42DA3F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M00149</w:t>
            </w:r>
          </w:p>
        </w:tc>
        <w:tc>
          <w:tcPr>
            <w:tcW w:w="1300" w:type="dxa"/>
            <w:tcBorders>
              <w:top w:val="single" w:sz="4" w:space="0" w:color="A9D08E"/>
              <w:left w:val="nil"/>
              <w:bottom w:val="single" w:sz="4" w:space="0" w:color="A9D08E"/>
              <w:right w:val="nil"/>
            </w:tcBorders>
            <w:shd w:val="clear" w:color="auto" w:fill="auto"/>
            <w:noWrap/>
            <w:vAlign w:val="bottom"/>
            <w:hideMark/>
          </w:tcPr>
          <w:p w14:paraId="35F792A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75C196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 dehydrogenase, prokaryotes</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EC93F1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4.051E-02</w:t>
            </w:r>
          </w:p>
        </w:tc>
      </w:tr>
      <w:tr w:rsidR="00825252" w:rsidRPr="00825252" w14:paraId="4856A1B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5F3ED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M00165</w:t>
            </w:r>
          </w:p>
        </w:tc>
        <w:tc>
          <w:tcPr>
            <w:tcW w:w="1300" w:type="dxa"/>
            <w:tcBorders>
              <w:top w:val="single" w:sz="4" w:space="0" w:color="A9D08E"/>
              <w:left w:val="nil"/>
              <w:bottom w:val="single" w:sz="4" w:space="0" w:color="A9D08E"/>
              <w:right w:val="nil"/>
            </w:tcBorders>
            <w:shd w:val="clear" w:color="E2EFDA" w:fill="E2EFDA"/>
            <w:noWrap/>
            <w:vAlign w:val="bottom"/>
            <w:hideMark/>
          </w:tcPr>
          <w:p w14:paraId="19FB72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5E5C6EE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Reductive pentose phosphate cycle (Calvin </w:t>
            </w:r>
            <w:proofErr w:type="spellStart"/>
            <w:r w:rsidRPr="00825252">
              <w:rPr>
                <w:rFonts w:ascii="Calibri" w:hAnsi="Calibri" w:cs="Calibri"/>
                <w:color w:val="000000"/>
                <w:sz w:val="22"/>
                <w:szCs w:val="22"/>
              </w:rPr>
              <w:t>cyc</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B167A1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8.362E-04</w:t>
            </w:r>
          </w:p>
        </w:tc>
      </w:tr>
      <w:tr w:rsidR="00825252" w:rsidRPr="00825252" w14:paraId="747B69E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E86CF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M00167</w:t>
            </w:r>
          </w:p>
        </w:tc>
        <w:tc>
          <w:tcPr>
            <w:tcW w:w="1300" w:type="dxa"/>
            <w:tcBorders>
              <w:top w:val="single" w:sz="4" w:space="0" w:color="A9D08E"/>
              <w:left w:val="nil"/>
              <w:bottom w:val="single" w:sz="4" w:space="0" w:color="A9D08E"/>
              <w:right w:val="nil"/>
            </w:tcBorders>
            <w:shd w:val="clear" w:color="auto" w:fill="auto"/>
            <w:noWrap/>
            <w:vAlign w:val="bottom"/>
            <w:hideMark/>
          </w:tcPr>
          <w:p w14:paraId="54DD1C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1AE1C1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Reductive pentose phosphate cycle, </w:t>
            </w:r>
            <w:proofErr w:type="spellStart"/>
            <w:r w:rsidRPr="00825252">
              <w:rPr>
                <w:rFonts w:ascii="Calibri" w:hAnsi="Calibri" w:cs="Calibri"/>
                <w:color w:val="000000"/>
                <w:sz w:val="22"/>
                <w:szCs w:val="22"/>
              </w:rPr>
              <w:t>glyceralde</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F791DD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2.917E-04</w:t>
            </w:r>
          </w:p>
        </w:tc>
      </w:tr>
      <w:tr w:rsidR="00825252" w:rsidRPr="00825252" w14:paraId="1E70FAA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D9A62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M00173</w:t>
            </w:r>
          </w:p>
        </w:tc>
        <w:tc>
          <w:tcPr>
            <w:tcW w:w="1300" w:type="dxa"/>
            <w:tcBorders>
              <w:top w:val="single" w:sz="4" w:space="0" w:color="A9D08E"/>
              <w:left w:val="nil"/>
              <w:bottom w:val="single" w:sz="4" w:space="0" w:color="A9D08E"/>
              <w:right w:val="nil"/>
            </w:tcBorders>
            <w:shd w:val="clear" w:color="E2EFDA" w:fill="E2EFDA"/>
            <w:noWrap/>
            <w:vAlign w:val="bottom"/>
            <w:hideMark/>
          </w:tcPr>
          <w:p w14:paraId="66BD54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086EA25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Reductive citrate cycle (</w:t>
            </w:r>
            <w:proofErr w:type="spellStart"/>
            <w:r w:rsidRPr="00825252">
              <w:rPr>
                <w:rFonts w:ascii="Calibri" w:hAnsi="Calibri" w:cs="Calibri"/>
                <w:color w:val="000000"/>
                <w:sz w:val="22"/>
                <w:szCs w:val="22"/>
              </w:rPr>
              <w:t>Arnon</w:t>
            </w:r>
            <w:proofErr w:type="spellEnd"/>
            <w:r w:rsidRPr="00825252">
              <w:rPr>
                <w:rFonts w:ascii="Calibri" w:hAnsi="Calibri" w:cs="Calibri"/>
                <w:color w:val="000000"/>
                <w:sz w:val="22"/>
                <w:szCs w:val="22"/>
              </w:rPr>
              <w:t>-Buchanan cycle...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757CD7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1.377E+09</w:t>
            </w:r>
          </w:p>
        </w:tc>
      </w:tr>
      <w:tr w:rsidR="00825252" w:rsidRPr="00825252" w14:paraId="4E3BACD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4BF4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M00308</w:t>
            </w:r>
          </w:p>
        </w:tc>
        <w:tc>
          <w:tcPr>
            <w:tcW w:w="1300" w:type="dxa"/>
            <w:tcBorders>
              <w:top w:val="single" w:sz="4" w:space="0" w:color="A9D08E"/>
              <w:left w:val="nil"/>
              <w:bottom w:val="single" w:sz="4" w:space="0" w:color="A9D08E"/>
              <w:right w:val="nil"/>
            </w:tcBorders>
            <w:shd w:val="clear" w:color="auto" w:fill="auto"/>
            <w:noWrap/>
            <w:vAlign w:val="bottom"/>
            <w:hideMark/>
          </w:tcPr>
          <w:p w14:paraId="4FEF3E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284BB46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Semi-</w:t>
            </w:r>
            <w:proofErr w:type="spellStart"/>
            <w:r w:rsidRPr="00825252">
              <w:rPr>
                <w:rFonts w:ascii="Calibri" w:hAnsi="Calibri" w:cs="Calibri"/>
                <w:color w:val="000000"/>
                <w:sz w:val="22"/>
                <w:szCs w:val="22"/>
              </w:rPr>
              <w:t>phosphorylative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Entner-Doudoroff</w:t>
            </w:r>
            <w:proofErr w:type="spellEnd"/>
            <w:r w:rsidRPr="00825252">
              <w:rPr>
                <w:rFonts w:ascii="Calibri" w:hAnsi="Calibri" w:cs="Calibri"/>
                <w:color w:val="000000"/>
                <w:sz w:val="22"/>
                <w:szCs w:val="22"/>
              </w:rPr>
              <w:t xml:space="preserve"> pathway...</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B5385A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2.511E-02</w:t>
            </w:r>
          </w:p>
        </w:tc>
      </w:tr>
      <w:tr w:rsidR="00825252" w:rsidRPr="00825252" w14:paraId="7306299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26285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M00344</w:t>
            </w:r>
          </w:p>
        </w:tc>
        <w:tc>
          <w:tcPr>
            <w:tcW w:w="1300" w:type="dxa"/>
            <w:tcBorders>
              <w:top w:val="single" w:sz="4" w:space="0" w:color="A9D08E"/>
              <w:left w:val="nil"/>
              <w:bottom w:val="single" w:sz="4" w:space="0" w:color="A9D08E"/>
              <w:right w:val="nil"/>
            </w:tcBorders>
            <w:shd w:val="clear" w:color="E2EFDA" w:fill="E2EFDA"/>
            <w:noWrap/>
            <w:vAlign w:val="bottom"/>
            <w:hideMark/>
          </w:tcPr>
          <w:p w14:paraId="78991D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251ADA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Formaldehyde assimilation, xylulose </w:t>
            </w:r>
            <w:proofErr w:type="spellStart"/>
            <w:r w:rsidRPr="00825252">
              <w:rPr>
                <w:rFonts w:ascii="Calibri" w:hAnsi="Calibri" w:cs="Calibri"/>
                <w:color w:val="000000"/>
                <w:sz w:val="22"/>
                <w:szCs w:val="22"/>
              </w:rPr>
              <w:t>monophosp</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248197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5.467E-03</w:t>
            </w:r>
          </w:p>
        </w:tc>
      </w:tr>
      <w:tr w:rsidR="00825252" w:rsidRPr="00825252" w14:paraId="247C242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E76A8F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M00374</w:t>
            </w:r>
          </w:p>
        </w:tc>
        <w:tc>
          <w:tcPr>
            <w:tcW w:w="1300" w:type="dxa"/>
            <w:tcBorders>
              <w:top w:val="single" w:sz="4" w:space="0" w:color="A9D08E"/>
              <w:left w:val="nil"/>
              <w:bottom w:val="single" w:sz="4" w:space="0" w:color="A9D08E"/>
              <w:right w:val="nil"/>
            </w:tcBorders>
            <w:shd w:val="clear" w:color="auto" w:fill="auto"/>
            <w:noWrap/>
            <w:vAlign w:val="bottom"/>
            <w:hideMark/>
          </w:tcPr>
          <w:p w14:paraId="393D42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7E3D82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Dicarboxylate-hydroxybutyrate cycle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8C6FA4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2.552E-02</w:t>
            </w:r>
          </w:p>
        </w:tc>
      </w:tr>
      <w:tr w:rsidR="00825252" w:rsidRPr="00825252" w14:paraId="2959105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984968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M00432</w:t>
            </w:r>
          </w:p>
        </w:tc>
        <w:tc>
          <w:tcPr>
            <w:tcW w:w="1300" w:type="dxa"/>
            <w:tcBorders>
              <w:top w:val="single" w:sz="4" w:space="0" w:color="A9D08E"/>
              <w:left w:val="nil"/>
              <w:bottom w:val="single" w:sz="4" w:space="0" w:color="A9D08E"/>
              <w:right w:val="nil"/>
            </w:tcBorders>
            <w:shd w:val="clear" w:color="E2EFDA" w:fill="E2EFDA"/>
            <w:noWrap/>
            <w:vAlign w:val="bottom"/>
            <w:hideMark/>
          </w:tcPr>
          <w:p w14:paraId="7E8FC4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6C71A42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Leucine biosynthesis, 2-oxoisovalerate =&gt; 2-o...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EB38DF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17755A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8D3F5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M00535</w:t>
            </w:r>
          </w:p>
        </w:tc>
        <w:tc>
          <w:tcPr>
            <w:tcW w:w="1300" w:type="dxa"/>
            <w:tcBorders>
              <w:top w:val="single" w:sz="4" w:space="0" w:color="A9D08E"/>
              <w:left w:val="nil"/>
              <w:bottom w:val="single" w:sz="4" w:space="0" w:color="A9D08E"/>
              <w:right w:val="nil"/>
            </w:tcBorders>
            <w:shd w:val="clear" w:color="auto" w:fill="auto"/>
            <w:noWrap/>
            <w:vAlign w:val="bottom"/>
            <w:hideMark/>
          </w:tcPr>
          <w:p w14:paraId="5678562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618F36C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Isoleucine biosynthesis, pyruvate =&gt; 2-oxobut...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E34FA6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8B1211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A1CBF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M00570</w:t>
            </w:r>
          </w:p>
        </w:tc>
        <w:tc>
          <w:tcPr>
            <w:tcW w:w="1300" w:type="dxa"/>
            <w:tcBorders>
              <w:top w:val="single" w:sz="4" w:space="0" w:color="A9D08E"/>
              <w:left w:val="nil"/>
              <w:bottom w:val="single" w:sz="4" w:space="0" w:color="A9D08E"/>
              <w:right w:val="nil"/>
            </w:tcBorders>
            <w:shd w:val="clear" w:color="E2EFDA" w:fill="E2EFDA"/>
            <w:noWrap/>
            <w:vAlign w:val="bottom"/>
            <w:hideMark/>
          </w:tcPr>
          <w:p w14:paraId="7BFAE6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636A61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Isoleucine biosynthesis, threonine =&gt; 2-oxobu...</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3387A1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8.290E-04</w:t>
            </w:r>
          </w:p>
        </w:tc>
      </w:tr>
      <w:tr w:rsidR="00825252" w:rsidRPr="00825252" w14:paraId="7B65E51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E4F73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M00620</w:t>
            </w:r>
          </w:p>
        </w:tc>
        <w:tc>
          <w:tcPr>
            <w:tcW w:w="1300" w:type="dxa"/>
            <w:tcBorders>
              <w:top w:val="single" w:sz="4" w:space="0" w:color="A9D08E"/>
              <w:left w:val="nil"/>
              <w:bottom w:val="single" w:sz="4" w:space="0" w:color="A9D08E"/>
              <w:right w:val="nil"/>
            </w:tcBorders>
            <w:shd w:val="clear" w:color="auto" w:fill="auto"/>
            <w:noWrap/>
            <w:vAlign w:val="bottom"/>
            <w:hideMark/>
          </w:tcPr>
          <w:p w14:paraId="391E62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5DA72D1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Incomplete reductive citrate cycle, acetyl-Co...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17A499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D09ED4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F12AF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M00633</w:t>
            </w:r>
          </w:p>
        </w:tc>
        <w:tc>
          <w:tcPr>
            <w:tcW w:w="1300" w:type="dxa"/>
            <w:tcBorders>
              <w:top w:val="single" w:sz="4" w:space="0" w:color="A9D08E"/>
              <w:left w:val="nil"/>
              <w:bottom w:val="single" w:sz="4" w:space="0" w:color="A9D08E"/>
              <w:right w:val="nil"/>
            </w:tcBorders>
            <w:shd w:val="clear" w:color="E2EFDA" w:fill="E2EFDA"/>
            <w:noWrap/>
            <w:vAlign w:val="bottom"/>
            <w:hideMark/>
          </w:tcPr>
          <w:p w14:paraId="5AD9E28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73D3F1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Semi-</w:t>
            </w:r>
            <w:proofErr w:type="spellStart"/>
            <w:r w:rsidRPr="00825252">
              <w:rPr>
                <w:rFonts w:ascii="Calibri" w:hAnsi="Calibri" w:cs="Calibri"/>
                <w:color w:val="000000"/>
                <w:sz w:val="22"/>
                <w:szCs w:val="22"/>
              </w:rPr>
              <w:t>phosphorylative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Entner-Doudoroff</w:t>
            </w:r>
            <w:proofErr w:type="spellEnd"/>
            <w:r w:rsidRPr="00825252">
              <w:rPr>
                <w:rFonts w:ascii="Calibri" w:hAnsi="Calibri" w:cs="Calibri"/>
                <w:color w:val="000000"/>
                <w:sz w:val="22"/>
                <w:szCs w:val="22"/>
              </w:rPr>
              <w:t xml:space="preserve"> pathway...</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4F66EE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3.830E-02</w:t>
            </w:r>
          </w:p>
        </w:tc>
      </w:tr>
      <w:tr w:rsidR="00825252" w:rsidRPr="00825252" w14:paraId="5F739C1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0E0E10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M00740</w:t>
            </w:r>
          </w:p>
        </w:tc>
        <w:tc>
          <w:tcPr>
            <w:tcW w:w="1300" w:type="dxa"/>
            <w:tcBorders>
              <w:top w:val="single" w:sz="4" w:space="0" w:color="A9D08E"/>
              <w:left w:val="nil"/>
              <w:bottom w:val="single" w:sz="4" w:space="0" w:color="A9D08E"/>
              <w:right w:val="nil"/>
            </w:tcBorders>
            <w:shd w:val="clear" w:color="auto" w:fill="auto"/>
            <w:noWrap/>
            <w:vAlign w:val="bottom"/>
            <w:hideMark/>
          </w:tcPr>
          <w:p w14:paraId="6E25F6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15F297F"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Methylaspartate</w:t>
            </w:r>
            <w:proofErr w:type="spellEnd"/>
            <w:r w:rsidRPr="00825252">
              <w:rPr>
                <w:rFonts w:ascii="Calibri" w:hAnsi="Calibri" w:cs="Calibri"/>
                <w:color w:val="000000"/>
                <w:sz w:val="22"/>
                <w:szCs w:val="22"/>
              </w:rPr>
              <w:t xml:space="preserve"> cycle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AC7D64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4.398E-02</w:t>
            </w:r>
          </w:p>
        </w:tc>
      </w:tr>
      <w:tr w:rsidR="00825252" w:rsidRPr="00825252" w14:paraId="113A38B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138BB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1.1.1.85</w:t>
            </w:r>
          </w:p>
        </w:tc>
        <w:tc>
          <w:tcPr>
            <w:tcW w:w="1300" w:type="dxa"/>
            <w:tcBorders>
              <w:top w:val="single" w:sz="4" w:space="0" w:color="A9D08E"/>
              <w:left w:val="nil"/>
              <w:bottom w:val="single" w:sz="4" w:space="0" w:color="A9D08E"/>
              <w:right w:val="nil"/>
            </w:tcBorders>
            <w:shd w:val="clear" w:color="E2EFDA" w:fill="E2EFDA"/>
            <w:noWrap/>
            <w:vAlign w:val="bottom"/>
            <w:hideMark/>
          </w:tcPr>
          <w:p w14:paraId="286B179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F74CA0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3-isopropylmalate dehydrogenase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E7673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BA37F4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19D987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1.2.1.12</w:t>
            </w:r>
          </w:p>
        </w:tc>
        <w:tc>
          <w:tcPr>
            <w:tcW w:w="1300" w:type="dxa"/>
            <w:tcBorders>
              <w:top w:val="single" w:sz="4" w:space="0" w:color="A9D08E"/>
              <w:left w:val="nil"/>
              <w:bottom w:val="single" w:sz="4" w:space="0" w:color="A9D08E"/>
              <w:right w:val="nil"/>
            </w:tcBorders>
            <w:shd w:val="clear" w:color="auto" w:fill="auto"/>
            <w:noWrap/>
            <w:vAlign w:val="bottom"/>
            <w:hideMark/>
          </w:tcPr>
          <w:p w14:paraId="15EE257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C1FBD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glyceraldehyde-3-phosphate dehydrogenase (pho...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8B17A0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1.578E-03</w:t>
            </w:r>
          </w:p>
        </w:tc>
      </w:tr>
      <w:tr w:rsidR="00825252" w:rsidRPr="00825252" w14:paraId="0DA4C71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A561E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1.2.1.9</w:t>
            </w:r>
          </w:p>
        </w:tc>
        <w:tc>
          <w:tcPr>
            <w:tcW w:w="1300" w:type="dxa"/>
            <w:tcBorders>
              <w:top w:val="single" w:sz="4" w:space="0" w:color="A9D08E"/>
              <w:left w:val="nil"/>
              <w:bottom w:val="single" w:sz="4" w:space="0" w:color="A9D08E"/>
              <w:right w:val="nil"/>
            </w:tcBorders>
            <w:shd w:val="clear" w:color="E2EFDA" w:fill="E2EFDA"/>
            <w:noWrap/>
            <w:vAlign w:val="bottom"/>
            <w:hideMark/>
          </w:tcPr>
          <w:p w14:paraId="54ED78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3530456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glyceraldehyde-3-phosphate dehydrogenase (NAD...</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7E37FA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4.815E-04</w:t>
            </w:r>
          </w:p>
        </w:tc>
      </w:tr>
      <w:tr w:rsidR="00825252" w:rsidRPr="00825252" w14:paraId="201905C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778C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1.3.5.1</w:t>
            </w:r>
          </w:p>
        </w:tc>
        <w:tc>
          <w:tcPr>
            <w:tcW w:w="1300" w:type="dxa"/>
            <w:tcBorders>
              <w:top w:val="single" w:sz="4" w:space="0" w:color="A9D08E"/>
              <w:left w:val="nil"/>
              <w:bottom w:val="single" w:sz="4" w:space="0" w:color="A9D08E"/>
              <w:right w:val="nil"/>
            </w:tcBorders>
            <w:shd w:val="clear" w:color="auto" w:fill="auto"/>
            <w:noWrap/>
            <w:vAlign w:val="bottom"/>
            <w:hideMark/>
          </w:tcPr>
          <w:p w14:paraId="5647E4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1F0559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 dehydrogenase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B4F666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5.028E+08</w:t>
            </w:r>
          </w:p>
        </w:tc>
      </w:tr>
      <w:tr w:rsidR="00825252" w:rsidRPr="00825252" w14:paraId="0BB8BA2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AFF03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1.3.5.4</w:t>
            </w:r>
          </w:p>
        </w:tc>
        <w:tc>
          <w:tcPr>
            <w:tcW w:w="1300" w:type="dxa"/>
            <w:tcBorders>
              <w:top w:val="single" w:sz="4" w:space="0" w:color="A9D08E"/>
              <w:left w:val="nil"/>
              <w:bottom w:val="single" w:sz="4" w:space="0" w:color="A9D08E"/>
              <w:right w:val="nil"/>
            </w:tcBorders>
            <w:shd w:val="clear" w:color="E2EFDA" w:fill="E2EFDA"/>
            <w:noWrap/>
            <w:vAlign w:val="bottom"/>
            <w:hideMark/>
          </w:tcPr>
          <w:p w14:paraId="2434250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7F7E28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fumarate reductase (quinol)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5DC33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5.028E+08</w:t>
            </w:r>
          </w:p>
        </w:tc>
      </w:tr>
      <w:tr w:rsidR="00825252" w:rsidRPr="00825252" w14:paraId="67B359D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8C9B5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1.4.1.9</w:t>
            </w:r>
          </w:p>
        </w:tc>
        <w:tc>
          <w:tcPr>
            <w:tcW w:w="1300" w:type="dxa"/>
            <w:tcBorders>
              <w:top w:val="single" w:sz="4" w:space="0" w:color="A9D08E"/>
              <w:left w:val="nil"/>
              <w:bottom w:val="single" w:sz="4" w:space="0" w:color="A9D08E"/>
              <w:right w:val="nil"/>
            </w:tcBorders>
            <w:shd w:val="clear" w:color="auto" w:fill="auto"/>
            <w:noWrap/>
            <w:vAlign w:val="bottom"/>
            <w:hideMark/>
          </w:tcPr>
          <w:p w14:paraId="7D4768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37771A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leucine dehydrogenase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F388E2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1.032E-02</w:t>
            </w:r>
          </w:p>
        </w:tc>
      </w:tr>
      <w:tr w:rsidR="00825252" w:rsidRPr="00825252" w14:paraId="76ED04A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68B8D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1.8.4.15</w:t>
            </w:r>
          </w:p>
        </w:tc>
        <w:tc>
          <w:tcPr>
            <w:tcW w:w="1300" w:type="dxa"/>
            <w:tcBorders>
              <w:top w:val="single" w:sz="4" w:space="0" w:color="A9D08E"/>
              <w:left w:val="nil"/>
              <w:bottom w:val="single" w:sz="4" w:space="0" w:color="A9D08E"/>
              <w:right w:val="nil"/>
            </w:tcBorders>
            <w:shd w:val="clear" w:color="E2EFDA" w:fill="E2EFDA"/>
            <w:noWrap/>
            <w:vAlign w:val="bottom"/>
            <w:hideMark/>
          </w:tcPr>
          <w:p w14:paraId="12CE269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9AA1C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protein dithiol oxidoreductase (disulfide-for...</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E156C6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38FF225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DD7AA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2.2.1.1</w:t>
            </w:r>
          </w:p>
        </w:tc>
        <w:tc>
          <w:tcPr>
            <w:tcW w:w="1300" w:type="dxa"/>
            <w:tcBorders>
              <w:top w:val="single" w:sz="4" w:space="0" w:color="A9D08E"/>
              <w:left w:val="nil"/>
              <w:bottom w:val="single" w:sz="4" w:space="0" w:color="A9D08E"/>
              <w:right w:val="nil"/>
            </w:tcBorders>
            <w:shd w:val="clear" w:color="auto" w:fill="auto"/>
            <w:noWrap/>
            <w:vAlign w:val="bottom"/>
            <w:hideMark/>
          </w:tcPr>
          <w:p w14:paraId="55C015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517BE6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transketolase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AF08A8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1.838E+08</w:t>
            </w:r>
          </w:p>
        </w:tc>
      </w:tr>
      <w:tr w:rsidR="00825252" w:rsidRPr="00825252" w14:paraId="40181FD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ED5B1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2.2.1.2</w:t>
            </w:r>
          </w:p>
        </w:tc>
        <w:tc>
          <w:tcPr>
            <w:tcW w:w="1300" w:type="dxa"/>
            <w:tcBorders>
              <w:top w:val="single" w:sz="4" w:space="0" w:color="A9D08E"/>
              <w:left w:val="nil"/>
              <w:bottom w:val="single" w:sz="4" w:space="0" w:color="A9D08E"/>
              <w:right w:val="nil"/>
            </w:tcBorders>
            <w:shd w:val="clear" w:color="E2EFDA" w:fill="E2EFDA"/>
            <w:noWrap/>
            <w:vAlign w:val="bottom"/>
            <w:hideMark/>
          </w:tcPr>
          <w:p w14:paraId="56FC28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2A2067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transaldolase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CDE881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5.939E-04</w:t>
            </w:r>
          </w:p>
        </w:tc>
      </w:tr>
      <w:tr w:rsidR="00825252" w:rsidRPr="00825252" w14:paraId="0A30E3C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88B59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2.3.3.1</w:t>
            </w:r>
          </w:p>
        </w:tc>
        <w:tc>
          <w:tcPr>
            <w:tcW w:w="1300" w:type="dxa"/>
            <w:tcBorders>
              <w:top w:val="single" w:sz="4" w:space="0" w:color="A9D08E"/>
              <w:left w:val="nil"/>
              <w:bottom w:val="single" w:sz="4" w:space="0" w:color="A9D08E"/>
              <w:right w:val="nil"/>
            </w:tcBorders>
            <w:shd w:val="clear" w:color="auto" w:fill="auto"/>
            <w:noWrap/>
            <w:vAlign w:val="bottom"/>
            <w:hideMark/>
          </w:tcPr>
          <w:p w14:paraId="150857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BFF04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 (Si)-synthase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14D36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E7ECE0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09F3F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2.3.3.13</w:t>
            </w:r>
          </w:p>
        </w:tc>
        <w:tc>
          <w:tcPr>
            <w:tcW w:w="1300" w:type="dxa"/>
            <w:tcBorders>
              <w:top w:val="single" w:sz="4" w:space="0" w:color="A9D08E"/>
              <w:left w:val="nil"/>
              <w:bottom w:val="single" w:sz="4" w:space="0" w:color="A9D08E"/>
              <w:right w:val="nil"/>
            </w:tcBorders>
            <w:shd w:val="clear" w:color="E2EFDA" w:fill="E2EFDA"/>
            <w:noWrap/>
            <w:vAlign w:val="bottom"/>
            <w:hideMark/>
          </w:tcPr>
          <w:p w14:paraId="48499C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4AF395B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2-isopropylmalate synthase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DC3757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EF4479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1B263A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2.4.2.1</w:t>
            </w:r>
          </w:p>
        </w:tc>
        <w:tc>
          <w:tcPr>
            <w:tcW w:w="1300" w:type="dxa"/>
            <w:tcBorders>
              <w:top w:val="single" w:sz="4" w:space="0" w:color="A9D08E"/>
              <w:left w:val="nil"/>
              <w:bottom w:val="single" w:sz="4" w:space="0" w:color="A9D08E"/>
              <w:right w:val="nil"/>
            </w:tcBorders>
            <w:shd w:val="clear" w:color="auto" w:fill="auto"/>
            <w:noWrap/>
            <w:vAlign w:val="bottom"/>
            <w:hideMark/>
          </w:tcPr>
          <w:p w14:paraId="63A6666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01B311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purine-nucleoside phosphorylase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DB0492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7F727D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C6B99E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2.4.2.2</w:t>
            </w:r>
          </w:p>
        </w:tc>
        <w:tc>
          <w:tcPr>
            <w:tcW w:w="1300" w:type="dxa"/>
            <w:tcBorders>
              <w:top w:val="single" w:sz="4" w:space="0" w:color="A9D08E"/>
              <w:left w:val="nil"/>
              <w:bottom w:val="single" w:sz="4" w:space="0" w:color="A9D08E"/>
              <w:right w:val="nil"/>
            </w:tcBorders>
            <w:shd w:val="clear" w:color="E2EFDA" w:fill="E2EFDA"/>
            <w:noWrap/>
            <w:vAlign w:val="bottom"/>
            <w:hideMark/>
          </w:tcPr>
          <w:p w14:paraId="46FC7E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F7C7C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pyrimidine-nucleoside phosphorylase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5C815B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A8165A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FC11D3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2.5.1.49</w:t>
            </w:r>
          </w:p>
        </w:tc>
        <w:tc>
          <w:tcPr>
            <w:tcW w:w="1300" w:type="dxa"/>
            <w:tcBorders>
              <w:top w:val="single" w:sz="4" w:space="0" w:color="A9D08E"/>
              <w:left w:val="nil"/>
              <w:bottom w:val="single" w:sz="4" w:space="0" w:color="A9D08E"/>
              <w:right w:val="nil"/>
            </w:tcBorders>
            <w:shd w:val="clear" w:color="auto" w:fill="auto"/>
            <w:noWrap/>
            <w:vAlign w:val="bottom"/>
            <w:hideMark/>
          </w:tcPr>
          <w:p w14:paraId="3E8A3E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88D13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w:t>
            </w:r>
            <w:proofErr w:type="spellStart"/>
            <w:r w:rsidRPr="00825252">
              <w:rPr>
                <w:rFonts w:ascii="Calibri" w:hAnsi="Calibri" w:cs="Calibri"/>
                <w:color w:val="000000"/>
                <w:sz w:val="22"/>
                <w:szCs w:val="22"/>
              </w:rPr>
              <w:t>acetylhomoserine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aminocarboxypropyltransfer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7372B3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4.137E-02</w:t>
            </w:r>
          </w:p>
        </w:tc>
      </w:tr>
      <w:tr w:rsidR="00825252" w:rsidRPr="00825252" w14:paraId="35D361B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126540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2.6.1.2</w:t>
            </w:r>
          </w:p>
        </w:tc>
        <w:tc>
          <w:tcPr>
            <w:tcW w:w="1300" w:type="dxa"/>
            <w:tcBorders>
              <w:top w:val="single" w:sz="4" w:space="0" w:color="A9D08E"/>
              <w:left w:val="nil"/>
              <w:bottom w:val="single" w:sz="4" w:space="0" w:color="A9D08E"/>
              <w:right w:val="nil"/>
            </w:tcBorders>
            <w:shd w:val="clear" w:color="E2EFDA" w:fill="E2EFDA"/>
            <w:noWrap/>
            <w:vAlign w:val="bottom"/>
            <w:hideMark/>
          </w:tcPr>
          <w:p w14:paraId="26722A2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4C8921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alanine transaminase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D99F18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0D7135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9599B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2.6.1.42</w:t>
            </w:r>
          </w:p>
        </w:tc>
        <w:tc>
          <w:tcPr>
            <w:tcW w:w="1300" w:type="dxa"/>
            <w:tcBorders>
              <w:top w:val="single" w:sz="4" w:space="0" w:color="A9D08E"/>
              <w:left w:val="nil"/>
              <w:bottom w:val="single" w:sz="4" w:space="0" w:color="A9D08E"/>
              <w:right w:val="nil"/>
            </w:tcBorders>
            <w:shd w:val="clear" w:color="auto" w:fill="auto"/>
            <w:noWrap/>
            <w:vAlign w:val="bottom"/>
            <w:hideMark/>
          </w:tcPr>
          <w:p w14:paraId="4DAE6EE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37E1C7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branched-chain-amino-acid transaminase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BAD425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1.985E-02</w:t>
            </w:r>
          </w:p>
        </w:tc>
      </w:tr>
      <w:tr w:rsidR="00825252" w:rsidRPr="00825252" w14:paraId="7C26983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60CF34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2.6.1.66</w:t>
            </w:r>
          </w:p>
        </w:tc>
        <w:tc>
          <w:tcPr>
            <w:tcW w:w="1300" w:type="dxa"/>
            <w:tcBorders>
              <w:top w:val="single" w:sz="4" w:space="0" w:color="A9D08E"/>
              <w:left w:val="nil"/>
              <w:bottom w:val="single" w:sz="4" w:space="0" w:color="A9D08E"/>
              <w:right w:val="nil"/>
            </w:tcBorders>
            <w:shd w:val="clear" w:color="E2EFDA" w:fill="E2EFDA"/>
            <w:noWrap/>
            <w:vAlign w:val="bottom"/>
            <w:hideMark/>
          </w:tcPr>
          <w:p w14:paraId="39DCBC9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643B94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valine---pyruvate transaminase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CB3E35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D8868C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AA549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2.7.1.15</w:t>
            </w:r>
          </w:p>
        </w:tc>
        <w:tc>
          <w:tcPr>
            <w:tcW w:w="1300" w:type="dxa"/>
            <w:tcBorders>
              <w:top w:val="single" w:sz="4" w:space="0" w:color="A9D08E"/>
              <w:left w:val="nil"/>
              <w:bottom w:val="single" w:sz="4" w:space="0" w:color="A9D08E"/>
              <w:right w:val="nil"/>
            </w:tcBorders>
            <w:shd w:val="clear" w:color="auto" w:fill="auto"/>
            <w:noWrap/>
            <w:vAlign w:val="bottom"/>
            <w:hideMark/>
          </w:tcPr>
          <w:p w14:paraId="747CF4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8C69BB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ribokinase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65031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1.791E-02</w:t>
            </w:r>
          </w:p>
        </w:tc>
      </w:tr>
      <w:tr w:rsidR="00825252" w:rsidRPr="00825252" w14:paraId="774043E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5293DD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2.7.1.221</w:t>
            </w:r>
          </w:p>
        </w:tc>
        <w:tc>
          <w:tcPr>
            <w:tcW w:w="1300" w:type="dxa"/>
            <w:tcBorders>
              <w:top w:val="single" w:sz="4" w:space="0" w:color="A9D08E"/>
              <w:left w:val="nil"/>
              <w:bottom w:val="single" w:sz="4" w:space="0" w:color="A9D08E"/>
              <w:right w:val="nil"/>
            </w:tcBorders>
            <w:shd w:val="clear" w:color="E2EFDA" w:fill="E2EFDA"/>
            <w:noWrap/>
            <w:vAlign w:val="bottom"/>
            <w:hideMark/>
          </w:tcPr>
          <w:p w14:paraId="4A3631F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C27372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w:t>
            </w:r>
            <w:proofErr w:type="spellStart"/>
            <w:r w:rsidRPr="00825252">
              <w:rPr>
                <w:rFonts w:ascii="Calibri" w:hAnsi="Calibri" w:cs="Calibri"/>
                <w:color w:val="000000"/>
                <w:sz w:val="22"/>
                <w:szCs w:val="22"/>
              </w:rPr>
              <w:t>acetylmuramate</w:t>
            </w:r>
            <w:proofErr w:type="spellEnd"/>
            <w:r w:rsidRPr="00825252">
              <w:rPr>
                <w:rFonts w:ascii="Calibri" w:hAnsi="Calibri" w:cs="Calibri"/>
                <w:color w:val="000000"/>
                <w:sz w:val="22"/>
                <w:szCs w:val="22"/>
              </w:rPr>
              <w:t xml:space="preserve"> 1-kinase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77CBBE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5D1459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779283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2.7.2.3</w:t>
            </w:r>
          </w:p>
        </w:tc>
        <w:tc>
          <w:tcPr>
            <w:tcW w:w="1300" w:type="dxa"/>
            <w:tcBorders>
              <w:top w:val="single" w:sz="4" w:space="0" w:color="A9D08E"/>
              <w:left w:val="nil"/>
              <w:bottom w:val="single" w:sz="4" w:space="0" w:color="A9D08E"/>
              <w:right w:val="nil"/>
            </w:tcBorders>
            <w:shd w:val="clear" w:color="auto" w:fill="auto"/>
            <w:noWrap/>
            <w:vAlign w:val="bottom"/>
            <w:hideMark/>
          </w:tcPr>
          <w:p w14:paraId="7E07B9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09699A5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phosphoglycerate kinase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352429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1.747E-02</w:t>
            </w:r>
          </w:p>
        </w:tc>
      </w:tr>
      <w:tr w:rsidR="00825252" w:rsidRPr="00825252" w14:paraId="53440BB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86693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2.7.6.1</w:t>
            </w:r>
          </w:p>
        </w:tc>
        <w:tc>
          <w:tcPr>
            <w:tcW w:w="1300" w:type="dxa"/>
            <w:tcBorders>
              <w:top w:val="single" w:sz="4" w:space="0" w:color="A9D08E"/>
              <w:left w:val="nil"/>
              <w:bottom w:val="single" w:sz="4" w:space="0" w:color="A9D08E"/>
              <w:right w:val="nil"/>
            </w:tcBorders>
            <w:shd w:val="clear" w:color="E2EFDA" w:fill="E2EFDA"/>
            <w:noWrap/>
            <w:vAlign w:val="bottom"/>
            <w:hideMark/>
          </w:tcPr>
          <w:p w14:paraId="123C69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32A763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ribose-phosphate </w:t>
            </w:r>
            <w:proofErr w:type="spellStart"/>
            <w:r w:rsidRPr="00825252">
              <w:rPr>
                <w:rFonts w:ascii="Calibri" w:hAnsi="Calibri" w:cs="Calibri"/>
                <w:color w:val="000000"/>
                <w:sz w:val="22"/>
                <w:szCs w:val="22"/>
              </w:rPr>
              <w:t>diphosphokinase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A050A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98A699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48314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2.7.9.2</w:t>
            </w:r>
          </w:p>
        </w:tc>
        <w:tc>
          <w:tcPr>
            <w:tcW w:w="1300" w:type="dxa"/>
            <w:tcBorders>
              <w:top w:val="single" w:sz="4" w:space="0" w:color="A9D08E"/>
              <w:left w:val="nil"/>
              <w:bottom w:val="single" w:sz="4" w:space="0" w:color="A9D08E"/>
              <w:right w:val="nil"/>
            </w:tcBorders>
            <w:shd w:val="clear" w:color="auto" w:fill="auto"/>
            <w:noWrap/>
            <w:vAlign w:val="bottom"/>
            <w:hideMark/>
          </w:tcPr>
          <w:p w14:paraId="63A4E7A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857BCA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pyruvate, water </w:t>
            </w:r>
            <w:proofErr w:type="spellStart"/>
            <w:r w:rsidRPr="00825252">
              <w:rPr>
                <w:rFonts w:ascii="Calibri" w:hAnsi="Calibri" w:cs="Calibri"/>
                <w:color w:val="000000"/>
                <w:sz w:val="22"/>
                <w:szCs w:val="22"/>
              </w:rPr>
              <w:t>dikinase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8EDE58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7.185E-03</w:t>
            </w:r>
          </w:p>
        </w:tc>
      </w:tr>
      <w:tr w:rsidR="00825252" w:rsidRPr="00825252" w14:paraId="65D13E4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E01BC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2.8.3.18</w:t>
            </w:r>
          </w:p>
        </w:tc>
        <w:tc>
          <w:tcPr>
            <w:tcW w:w="1300" w:type="dxa"/>
            <w:tcBorders>
              <w:top w:val="single" w:sz="4" w:space="0" w:color="A9D08E"/>
              <w:left w:val="nil"/>
              <w:bottom w:val="single" w:sz="4" w:space="0" w:color="A9D08E"/>
              <w:right w:val="nil"/>
            </w:tcBorders>
            <w:shd w:val="clear" w:color="E2EFDA" w:fill="E2EFDA"/>
            <w:noWrap/>
            <w:vAlign w:val="bottom"/>
            <w:hideMark/>
          </w:tcPr>
          <w:p w14:paraId="43BC2E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55B14E2"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succinyl-</w:t>
            </w:r>
            <w:proofErr w:type="gramStart"/>
            <w:r w:rsidRPr="00825252">
              <w:rPr>
                <w:rFonts w:ascii="Calibri" w:hAnsi="Calibri" w:cs="Calibri"/>
                <w:color w:val="000000"/>
                <w:sz w:val="22"/>
                <w:szCs w:val="22"/>
                <w:lang w:val="es-ES"/>
              </w:rPr>
              <w:t>CoA:acetate</w:t>
            </w:r>
            <w:proofErr w:type="spellEnd"/>
            <w:proofErr w:type="gram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CoA-transferase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23CE95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1.672E-02</w:t>
            </w:r>
          </w:p>
        </w:tc>
      </w:tr>
      <w:tr w:rsidR="00825252" w:rsidRPr="00825252" w14:paraId="54964C7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74FB53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3.1.3.105</w:t>
            </w:r>
          </w:p>
        </w:tc>
        <w:tc>
          <w:tcPr>
            <w:tcW w:w="1300" w:type="dxa"/>
            <w:tcBorders>
              <w:top w:val="single" w:sz="4" w:space="0" w:color="A9D08E"/>
              <w:left w:val="nil"/>
              <w:bottom w:val="single" w:sz="4" w:space="0" w:color="A9D08E"/>
              <w:right w:val="nil"/>
            </w:tcBorders>
            <w:shd w:val="clear" w:color="auto" w:fill="auto"/>
            <w:noWrap/>
            <w:vAlign w:val="bottom"/>
            <w:hideMark/>
          </w:tcPr>
          <w:p w14:paraId="37E7BD0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04B51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N-acetyl-D-</w:t>
            </w:r>
            <w:proofErr w:type="spellStart"/>
            <w:r w:rsidRPr="00825252">
              <w:rPr>
                <w:rFonts w:ascii="Calibri" w:hAnsi="Calibri" w:cs="Calibri"/>
                <w:color w:val="000000"/>
                <w:sz w:val="22"/>
                <w:szCs w:val="22"/>
              </w:rPr>
              <w:t>muramate</w:t>
            </w:r>
            <w:proofErr w:type="spellEnd"/>
            <w:r w:rsidRPr="00825252">
              <w:rPr>
                <w:rFonts w:ascii="Calibri" w:hAnsi="Calibri" w:cs="Calibri"/>
                <w:color w:val="000000"/>
                <w:sz w:val="22"/>
                <w:szCs w:val="22"/>
              </w:rPr>
              <w:t xml:space="preserve"> 6-phosphate phosphatase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4935E5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CCD20D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500B2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3.1.3.11</w:t>
            </w:r>
          </w:p>
        </w:tc>
        <w:tc>
          <w:tcPr>
            <w:tcW w:w="1300" w:type="dxa"/>
            <w:tcBorders>
              <w:top w:val="single" w:sz="4" w:space="0" w:color="A9D08E"/>
              <w:left w:val="nil"/>
              <w:bottom w:val="single" w:sz="4" w:space="0" w:color="A9D08E"/>
              <w:right w:val="nil"/>
            </w:tcBorders>
            <w:shd w:val="clear" w:color="E2EFDA" w:fill="E2EFDA"/>
            <w:noWrap/>
            <w:vAlign w:val="bottom"/>
            <w:hideMark/>
          </w:tcPr>
          <w:p w14:paraId="26C5D10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DEFC5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fructose-</w:t>
            </w:r>
            <w:proofErr w:type="spellStart"/>
            <w:r w:rsidRPr="00825252">
              <w:rPr>
                <w:rFonts w:ascii="Calibri" w:hAnsi="Calibri" w:cs="Calibri"/>
                <w:color w:val="000000"/>
                <w:sz w:val="22"/>
                <w:szCs w:val="22"/>
              </w:rPr>
              <w:t>bisphosphatase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2727A5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3.302E-02</w:t>
            </w:r>
          </w:p>
        </w:tc>
      </w:tr>
      <w:tr w:rsidR="00825252" w:rsidRPr="00825252" w14:paraId="7A3E53A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472D1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3.1.3.48</w:t>
            </w:r>
          </w:p>
        </w:tc>
        <w:tc>
          <w:tcPr>
            <w:tcW w:w="1300" w:type="dxa"/>
            <w:tcBorders>
              <w:top w:val="single" w:sz="4" w:space="0" w:color="A9D08E"/>
              <w:left w:val="nil"/>
              <w:bottom w:val="single" w:sz="4" w:space="0" w:color="A9D08E"/>
              <w:right w:val="nil"/>
            </w:tcBorders>
            <w:shd w:val="clear" w:color="auto" w:fill="auto"/>
            <w:noWrap/>
            <w:vAlign w:val="bottom"/>
            <w:hideMark/>
          </w:tcPr>
          <w:p w14:paraId="63E551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F81B3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protein-tyrosine-phosphatase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DE0202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1.524E-02</w:t>
            </w:r>
          </w:p>
        </w:tc>
      </w:tr>
      <w:tr w:rsidR="00825252" w:rsidRPr="00825252" w14:paraId="456D18C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41C258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3.2.2.10</w:t>
            </w:r>
          </w:p>
        </w:tc>
        <w:tc>
          <w:tcPr>
            <w:tcW w:w="1300" w:type="dxa"/>
            <w:tcBorders>
              <w:top w:val="single" w:sz="4" w:space="0" w:color="A9D08E"/>
              <w:left w:val="nil"/>
              <w:bottom w:val="single" w:sz="4" w:space="0" w:color="A9D08E"/>
              <w:right w:val="nil"/>
            </w:tcBorders>
            <w:shd w:val="clear" w:color="E2EFDA" w:fill="E2EFDA"/>
            <w:noWrap/>
            <w:vAlign w:val="bottom"/>
            <w:hideMark/>
          </w:tcPr>
          <w:p w14:paraId="06D984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61AB4A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pyrimidine-5'-nucleotide nucleosidase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346927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A28A80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5D2D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3.2.2.4</w:t>
            </w:r>
          </w:p>
        </w:tc>
        <w:tc>
          <w:tcPr>
            <w:tcW w:w="1300" w:type="dxa"/>
            <w:tcBorders>
              <w:top w:val="single" w:sz="4" w:space="0" w:color="A9D08E"/>
              <w:left w:val="nil"/>
              <w:bottom w:val="single" w:sz="4" w:space="0" w:color="A9D08E"/>
              <w:right w:val="nil"/>
            </w:tcBorders>
            <w:shd w:val="clear" w:color="auto" w:fill="auto"/>
            <w:noWrap/>
            <w:vAlign w:val="bottom"/>
            <w:hideMark/>
          </w:tcPr>
          <w:p w14:paraId="62B478E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08E3F8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AMP nucleosidase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C281E8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B620CE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4C376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3.4.21.107</w:t>
            </w:r>
          </w:p>
        </w:tc>
        <w:tc>
          <w:tcPr>
            <w:tcW w:w="1300" w:type="dxa"/>
            <w:tcBorders>
              <w:top w:val="single" w:sz="4" w:space="0" w:color="A9D08E"/>
              <w:left w:val="nil"/>
              <w:bottom w:val="single" w:sz="4" w:space="0" w:color="A9D08E"/>
              <w:right w:val="nil"/>
            </w:tcBorders>
            <w:shd w:val="clear" w:color="E2EFDA" w:fill="E2EFDA"/>
            <w:noWrap/>
            <w:vAlign w:val="bottom"/>
            <w:hideMark/>
          </w:tcPr>
          <w:p w14:paraId="79B54B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3B23B6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peptidase Do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42145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1.929E-02</w:t>
            </w:r>
          </w:p>
        </w:tc>
      </w:tr>
      <w:tr w:rsidR="00825252" w:rsidRPr="00825252" w14:paraId="6D47451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B9537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3.4.24.40</w:t>
            </w:r>
          </w:p>
        </w:tc>
        <w:tc>
          <w:tcPr>
            <w:tcW w:w="1300" w:type="dxa"/>
            <w:tcBorders>
              <w:top w:val="single" w:sz="4" w:space="0" w:color="A9D08E"/>
              <w:left w:val="nil"/>
              <w:bottom w:val="single" w:sz="4" w:space="0" w:color="A9D08E"/>
              <w:right w:val="nil"/>
            </w:tcBorders>
            <w:shd w:val="clear" w:color="auto" w:fill="auto"/>
            <w:noWrap/>
            <w:vAlign w:val="bottom"/>
            <w:hideMark/>
          </w:tcPr>
          <w:p w14:paraId="1671D9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28B26A9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serralysin</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FAF907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640DC6C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23214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3.5.1.28</w:t>
            </w:r>
          </w:p>
        </w:tc>
        <w:tc>
          <w:tcPr>
            <w:tcW w:w="1300" w:type="dxa"/>
            <w:tcBorders>
              <w:top w:val="single" w:sz="4" w:space="0" w:color="A9D08E"/>
              <w:left w:val="nil"/>
              <w:bottom w:val="single" w:sz="4" w:space="0" w:color="A9D08E"/>
              <w:right w:val="nil"/>
            </w:tcBorders>
            <w:shd w:val="clear" w:color="E2EFDA" w:fill="E2EFDA"/>
            <w:noWrap/>
            <w:vAlign w:val="bottom"/>
            <w:hideMark/>
          </w:tcPr>
          <w:p w14:paraId="3649D65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49B1490F"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N-</w:t>
            </w:r>
            <w:proofErr w:type="spellStart"/>
            <w:r w:rsidRPr="00825252">
              <w:rPr>
                <w:rFonts w:ascii="Calibri" w:hAnsi="Calibri" w:cs="Calibri"/>
                <w:color w:val="000000"/>
                <w:sz w:val="22"/>
                <w:szCs w:val="22"/>
                <w:lang w:val="es-ES"/>
              </w:rPr>
              <w:t>acetylmuramoyl</w:t>
            </w:r>
            <w:proofErr w:type="spellEnd"/>
            <w:r w:rsidRPr="00825252">
              <w:rPr>
                <w:rFonts w:ascii="Calibri" w:hAnsi="Calibri" w:cs="Calibri"/>
                <w:color w:val="000000"/>
                <w:sz w:val="22"/>
                <w:szCs w:val="22"/>
                <w:lang w:val="es-ES"/>
              </w:rPr>
              <w:t>-L-</w:t>
            </w:r>
            <w:proofErr w:type="spellStart"/>
            <w:r w:rsidRPr="00825252">
              <w:rPr>
                <w:rFonts w:ascii="Calibri" w:hAnsi="Calibri" w:cs="Calibri"/>
                <w:color w:val="000000"/>
                <w:sz w:val="22"/>
                <w:szCs w:val="22"/>
                <w:lang w:val="es-ES"/>
              </w:rPr>
              <w:t>alanine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amidase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14CA2C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A39A6B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F90486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3.5.4.2</w:t>
            </w:r>
          </w:p>
        </w:tc>
        <w:tc>
          <w:tcPr>
            <w:tcW w:w="1300" w:type="dxa"/>
            <w:tcBorders>
              <w:top w:val="single" w:sz="4" w:space="0" w:color="A9D08E"/>
              <w:left w:val="nil"/>
              <w:bottom w:val="single" w:sz="4" w:space="0" w:color="A9D08E"/>
              <w:right w:val="nil"/>
            </w:tcBorders>
            <w:shd w:val="clear" w:color="auto" w:fill="auto"/>
            <w:noWrap/>
            <w:vAlign w:val="bottom"/>
            <w:hideMark/>
          </w:tcPr>
          <w:p w14:paraId="5D36EF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1F83C94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adenine deaminase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DCC85E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1.786E-02</w:t>
            </w:r>
          </w:p>
        </w:tc>
      </w:tr>
      <w:tr w:rsidR="00825252" w:rsidRPr="00825252" w14:paraId="54CAA11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0BE86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3.6.1.13</w:t>
            </w:r>
          </w:p>
        </w:tc>
        <w:tc>
          <w:tcPr>
            <w:tcW w:w="1300" w:type="dxa"/>
            <w:tcBorders>
              <w:top w:val="single" w:sz="4" w:space="0" w:color="A9D08E"/>
              <w:left w:val="nil"/>
              <w:bottom w:val="single" w:sz="4" w:space="0" w:color="A9D08E"/>
              <w:right w:val="nil"/>
            </w:tcBorders>
            <w:shd w:val="clear" w:color="E2EFDA" w:fill="E2EFDA"/>
            <w:noWrap/>
            <w:vAlign w:val="bottom"/>
            <w:hideMark/>
          </w:tcPr>
          <w:p w14:paraId="48489CD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4B57B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ADP-ribose diphosphatase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149518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7.396E+08</w:t>
            </w:r>
          </w:p>
        </w:tc>
      </w:tr>
      <w:tr w:rsidR="00825252" w:rsidRPr="00825252" w14:paraId="6093C38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C927D1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3.7.1.20</w:t>
            </w:r>
          </w:p>
        </w:tc>
        <w:tc>
          <w:tcPr>
            <w:tcW w:w="1300" w:type="dxa"/>
            <w:tcBorders>
              <w:top w:val="single" w:sz="4" w:space="0" w:color="A9D08E"/>
              <w:left w:val="nil"/>
              <w:bottom w:val="single" w:sz="4" w:space="0" w:color="A9D08E"/>
              <w:right w:val="nil"/>
            </w:tcBorders>
            <w:shd w:val="clear" w:color="auto" w:fill="auto"/>
            <w:noWrap/>
            <w:vAlign w:val="bottom"/>
            <w:hideMark/>
          </w:tcPr>
          <w:p w14:paraId="1AD4D8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2782E5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3-fumarylpyruvate hydrolase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797AB5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2.495E-02</w:t>
            </w:r>
          </w:p>
        </w:tc>
      </w:tr>
      <w:tr w:rsidR="00825252" w:rsidRPr="00825252" w14:paraId="2C7E9EB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FC1C78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4.1.1.31</w:t>
            </w:r>
          </w:p>
        </w:tc>
        <w:tc>
          <w:tcPr>
            <w:tcW w:w="1300" w:type="dxa"/>
            <w:tcBorders>
              <w:top w:val="single" w:sz="4" w:space="0" w:color="A9D08E"/>
              <w:left w:val="nil"/>
              <w:bottom w:val="single" w:sz="4" w:space="0" w:color="A9D08E"/>
              <w:right w:val="nil"/>
            </w:tcBorders>
            <w:shd w:val="clear" w:color="E2EFDA" w:fill="E2EFDA"/>
            <w:noWrap/>
            <w:vAlign w:val="bottom"/>
            <w:hideMark/>
          </w:tcPr>
          <w:p w14:paraId="680F33B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A3FF8D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phosphoenolpyruvate carboxylase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33AA95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4.009E-02</w:t>
            </w:r>
          </w:p>
        </w:tc>
      </w:tr>
      <w:tr w:rsidR="00825252" w:rsidRPr="00825252" w14:paraId="345D763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09C54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4.1.2.13</w:t>
            </w:r>
          </w:p>
        </w:tc>
        <w:tc>
          <w:tcPr>
            <w:tcW w:w="1300" w:type="dxa"/>
            <w:tcBorders>
              <w:top w:val="single" w:sz="4" w:space="0" w:color="A9D08E"/>
              <w:left w:val="nil"/>
              <w:bottom w:val="single" w:sz="4" w:space="0" w:color="A9D08E"/>
              <w:right w:val="nil"/>
            </w:tcBorders>
            <w:shd w:val="clear" w:color="auto" w:fill="auto"/>
            <w:noWrap/>
            <w:vAlign w:val="bottom"/>
            <w:hideMark/>
          </w:tcPr>
          <w:p w14:paraId="585575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193EE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fructose-bisphosphate aldolase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32B6F6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2.966E-03</w:t>
            </w:r>
          </w:p>
        </w:tc>
      </w:tr>
      <w:tr w:rsidR="00825252" w:rsidRPr="00825252" w14:paraId="58F2BBF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08C23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4.1.2.14</w:t>
            </w:r>
          </w:p>
        </w:tc>
        <w:tc>
          <w:tcPr>
            <w:tcW w:w="1300" w:type="dxa"/>
            <w:tcBorders>
              <w:top w:val="single" w:sz="4" w:space="0" w:color="A9D08E"/>
              <w:left w:val="nil"/>
              <w:bottom w:val="single" w:sz="4" w:space="0" w:color="A9D08E"/>
              <w:right w:val="nil"/>
            </w:tcBorders>
            <w:shd w:val="clear" w:color="E2EFDA" w:fill="E2EFDA"/>
            <w:noWrap/>
            <w:vAlign w:val="bottom"/>
            <w:hideMark/>
          </w:tcPr>
          <w:p w14:paraId="1B34ED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87E2A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2-dehydro-3-deoxy-phosphogluconate aldolase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B25171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2.363E-02</w:t>
            </w:r>
          </w:p>
        </w:tc>
      </w:tr>
      <w:tr w:rsidR="00825252" w:rsidRPr="00825252" w14:paraId="1A58E6C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22F0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4.1.2.48</w:t>
            </w:r>
          </w:p>
        </w:tc>
        <w:tc>
          <w:tcPr>
            <w:tcW w:w="1300" w:type="dxa"/>
            <w:tcBorders>
              <w:top w:val="single" w:sz="4" w:space="0" w:color="A9D08E"/>
              <w:left w:val="nil"/>
              <w:bottom w:val="single" w:sz="4" w:space="0" w:color="A9D08E"/>
              <w:right w:val="nil"/>
            </w:tcBorders>
            <w:shd w:val="clear" w:color="auto" w:fill="auto"/>
            <w:noWrap/>
            <w:vAlign w:val="bottom"/>
            <w:hideMark/>
          </w:tcPr>
          <w:p w14:paraId="1E7C56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2309233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low-specificity L-threonine aldolase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099E0F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9.416E-04</w:t>
            </w:r>
          </w:p>
        </w:tc>
      </w:tr>
      <w:tr w:rsidR="00825252" w:rsidRPr="00825252" w14:paraId="0F7A4FF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F9977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4.1.3.1</w:t>
            </w:r>
          </w:p>
        </w:tc>
        <w:tc>
          <w:tcPr>
            <w:tcW w:w="1300" w:type="dxa"/>
            <w:tcBorders>
              <w:top w:val="single" w:sz="4" w:space="0" w:color="A9D08E"/>
              <w:left w:val="nil"/>
              <w:bottom w:val="single" w:sz="4" w:space="0" w:color="A9D08E"/>
              <w:right w:val="nil"/>
            </w:tcBorders>
            <w:shd w:val="clear" w:color="E2EFDA" w:fill="E2EFDA"/>
            <w:noWrap/>
            <w:vAlign w:val="bottom"/>
            <w:hideMark/>
          </w:tcPr>
          <w:p w14:paraId="1D91ABA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7871E94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isocitrate 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50FF01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1.814E-02</w:t>
            </w:r>
          </w:p>
        </w:tc>
      </w:tr>
      <w:tr w:rsidR="00825252" w:rsidRPr="00825252" w14:paraId="6543749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25B682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4.2.1.2</w:t>
            </w:r>
          </w:p>
        </w:tc>
        <w:tc>
          <w:tcPr>
            <w:tcW w:w="1300" w:type="dxa"/>
            <w:tcBorders>
              <w:top w:val="single" w:sz="4" w:space="0" w:color="A9D08E"/>
              <w:left w:val="nil"/>
              <w:bottom w:val="single" w:sz="4" w:space="0" w:color="A9D08E"/>
              <w:right w:val="nil"/>
            </w:tcBorders>
            <w:shd w:val="clear" w:color="auto" w:fill="auto"/>
            <w:noWrap/>
            <w:vAlign w:val="bottom"/>
            <w:hideMark/>
          </w:tcPr>
          <w:p w14:paraId="67B6EE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FEDE0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fumarate 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3DB75D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588925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7DBCD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4.2.1.20</w:t>
            </w:r>
          </w:p>
        </w:tc>
        <w:tc>
          <w:tcPr>
            <w:tcW w:w="1300" w:type="dxa"/>
            <w:tcBorders>
              <w:top w:val="single" w:sz="4" w:space="0" w:color="A9D08E"/>
              <w:left w:val="nil"/>
              <w:bottom w:val="single" w:sz="4" w:space="0" w:color="A9D08E"/>
              <w:right w:val="nil"/>
            </w:tcBorders>
            <w:shd w:val="clear" w:color="E2EFDA" w:fill="E2EFDA"/>
            <w:noWrap/>
            <w:vAlign w:val="bottom"/>
            <w:hideMark/>
          </w:tcPr>
          <w:p w14:paraId="7675ACC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B71C35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tryptophan synthase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660401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3.153E-02</w:t>
            </w:r>
          </w:p>
        </w:tc>
      </w:tr>
      <w:tr w:rsidR="00825252" w:rsidRPr="00825252" w14:paraId="7DC27F8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36407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4.2.1.3</w:t>
            </w:r>
          </w:p>
        </w:tc>
        <w:tc>
          <w:tcPr>
            <w:tcW w:w="1300" w:type="dxa"/>
            <w:tcBorders>
              <w:top w:val="single" w:sz="4" w:space="0" w:color="A9D08E"/>
              <w:left w:val="nil"/>
              <w:bottom w:val="single" w:sz="4" w:space="0" w:color="A9D08E"/>
              <w:right w:val="nil"/>
            </w:tcBorders>
            <w:shd w:val="clear" w:color="auto" w:fill="auto"/>
            <w:noWrap/>
            <w:vAlign w:val="bottom"/>
            <w:hideMark/>
          </w:tcPr>
          <w:p w14:paraId="6F7F994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0D2911D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aconitate 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B9E2A1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7E9732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9A3A5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4.2.1.33</w:t>
            </w:r>
          </w:p>
        </w:tc>
        <w:tc>
          <w:tcPr>
            <w:tcW w:w="1300" w:type="dxa"/>
            <w:tcBorders>
              <w:top w:val="single" w:sz="4" w:space="0" w:color="A9D08E"/>
              <w:left w:val="nil"/>
              <w:bottom w:val="single" w:sz="4" w:space="0" w:color="A9D08E"/>
              <w:right w:val="nil"/>
            </w:tcBorders>
            <w:shd w:val="clear" w:color="E2EFDA" w:fill="E2EFDA"/>
            <w:noWrap/>
            <w:vAlign w:val="bottom"/>
            <w:hideMark/>
          </w:tcPr>
          <w:p w14:paraId="06086E0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C720F9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3-isopropylmalate dehydratase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ECBB4F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81BD9E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1F3140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4.2.1.35</w:t>
            </w:r>
          </w:p>
        </w:tc>
        <w:tc>
          <w:tcPr>
            <w:tcW w:w="1300" w:type="dxa"/>
            <w:tcBorders>
              <w:top w:val="single" w:sz="4" w:space="0" w:color="A9D08E"/>
              <w:left w:val="nil"/>
              <w:bottom w:val="single" w:sz="4" w:space="0" w:color="A9D08E"/>
              <w:right w:val="nil"/>
            </w:tcBorders>
            <w:shd w:val="clear" w:color="auto" w:fill="auto"/>
            <w:noWrap/>
            <w:vAlign w:val="bottom"/>
            <w:hideMark/>
          </w:tcPr>
          <w:p w14:paraId="355341B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60D74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(R)-2-methylmalate dehydratase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D47D74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70EE9C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F8425F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4.2.3.1</w:t>
            </w:r>
          </w:p>
        </w:tc>
        <w:tc>
          <w:tcPr>
            <w:tcW w:w="1300" w:type="dxa"/>
            <w:tcBorders>
              <w:top w:val="single" w:sz="4" w:space="0" w:color="A9D08E"/>
              <w:left w:val="nil"/>
              <w:bottom w:val="single" w:sz="4" w:space="0" w:color="A9D08E"/>
              <w:right w:val="nil"/>
            </w:tcBorders>
            <w:shd w:val="clear" w:color="E2EFDA" w:fill="E2EFDA"/>
            <w:noWrap/>
            <w:vAlign w:val="bottom"/>
            <w:hideMark/>
          </w:tcPr>
          <w:p w14:paraId="1BB1A9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9B62C3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threonine synthase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CCB873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3.155E-02</w:t>
            </w:r>
          </w:p>
        </w:tc>
      </w:tr>
      <w:tr w:rsidR="00825252" w:rsidRPr="00825252" w14:paraId="18B0859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22C266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4.3.1.1</w:t>
            </w:r>
          </w:p>
        </w:tc>
        <w:tc>
          <w:tcPr>
            <w:tcW w:w="1300" w:type="dxa"/>
            <w:tcBorders>
              <w:top w:val="single" w:sz="4" w:space="0" w:color="A9D08E"/>
              <w:left w:val="nil"/>
              <w:bottom w:val="single" w:sz="4" w:space="0" w:color="A9D08E"/>
              <w:right w:val="nil"/>
            </w:tcBorders>
            <w:shd w:val="clear" w:color="auto" w:fill="auto"/>
            <w:noWrap/>
            <w:vAlign w:val="bottom"/>
            <w:hideMark/>
          </w:tcPr>
          <w:p w14:paraId="62C926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9E88F6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aspartate ammonia-lyase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9D2025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2F2534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702D9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4.3.1.19</w:t>
            </w:r>
          </w:p>
        </w:tc>
        <w:tc>
          <w:tcPr>
            <w:tcW w:w="1300" w:type="dxa"/>
            <w:tcBorders>
              <w:top w:val="single" w:sz="4" w:space="0" w:color="A9D08E"/>
              <w:left w:val="nil"/>
              <w:bottom w:val="single" w:sz="4" w:space="0" w:color="A9D08E"/>
              <w:right w:val="nil"/>
            </w:tcBorders>
            <w:shd w:val="clear" w:color="E2EFDA" w:fill="E2EFDA"/>
            <w:noWrap/>
            <w:vAlign w:val="bottom"/>
            <w:hideMark/>
          </w:tcPr>
          <w:p w14:paraId="5353CC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0CBBE5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threonine ammonia-lyase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3522F6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DBAD4D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57257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4.3.2.1</w:t>
            </w:r>
          </w:p>
        </w:tc>
        <w:tc>
          <w:tcPr>
            <w:tcW w:w="1300" w:type="dxa"/>
            <w:tcBorders>
              <w:top w:val="single" w:sz="4" w:space="0" w:color="A9D08E"/>
              <w:left w:val="nil"/>
              <w:bottom w:val="single" w:sz="4" w:space="0" w:color="A9D08E"/>
              <w:right w:val="nil"/>
            </w:tcBorders>
            <w:shd w:val="clear" w:color="auto" w:fill="auto"/>
            <w:noWrap/>
            <w:vAlign w:val="bottom"/>
            <w:hideMark/>
          </w:tcPr>
          <w:p w14:paraId="1E8A784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1356548"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argininosuccinate</w:t>
            </w:r>
            <w:proofErr w:type="spellEnd"/>
            <w:r w:rsidRPr="00825252">
              <w:rPr>
                <w:rFonts w:ascii="Calibri" w:hAnsi="Calibri" w:cs="Calibri"/>
                <w:color w:val="000000"/>
                <w:sz w:val="22"/>
                <w:szCs w:val="22"/>
              </w:rPr>
              <w:t xml:space="preserve"> 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87B500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1.647E-02</w:t>
            </w:r>
          </w:p>
        </w:tc>
      </w:tr>
      <w:tr w:rsidR="00825252" w:rsidRPr="00825252" w14:paraId="09610AE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3843F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4.3.2.2</w:t>
            </w:r>
          </w:p>
        </w:tc>
        <w:tc>
          <w:tcPr>
            <w:tcW w:w="1300" w:type="dxa"/>
            <w:tcBorders>
              <w:top w:val="single" w:sz="4" w:space="0" w:color="A9D08E"/>
              <w:left w:val="nil"/>
              <w:bottom w:val="single" w:sz="4" w:space="0" w:color="A9D08E"/>
              <w:right w:val="nil"/>
            </w:tcBorders>
            <w:shd w:val="clear" w:color="E2EFDA" w:fill="E2EFDA"/>
            <w:noWrap/>
            <w:vAlign w:val="bottom"/>
            <w:hideMark/>
          </w:tcPr>
          <w:p w14:paraId="737D6F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E22A56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adenylosuccinate</w:t>
            </w:r>
            <w:proofErr w:type="spellEnd"/>
            <w:r w:rsidRPr="00825252">
              <w:rPr>
                <w:rFonts w:ascii="Calibri" w:hAnsi="Calibri" w:cs="Calibri"/>
                <w:color w:val="000000"/>
                <w:sz w:val="22"/>
                <w:szCs w:val="22"/>
              </w:rPr>
              <w:t xml:space="preserve"> 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230134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9.353E-04</w:t>
            </w:r>
          </w:p>
        </w:tc>
      </w:tr>
      <w:tr w:rsidR="00825252" w:rsidRPr="00825252" w14:paraId="550B8EB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AEBED8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5.1.3.1</w:t>
            </w:r>
          </w:p>
        </w:tc>
        <w:tc>
          <w:tcPr>
            <w:tcW w:w="1300" w:type="dxa"/>
            <w:tcBorders>
              <w:top w:val="single" w:sz="4" w:space="0" w:color="A9D08E"/>
              <w:left w:val="nil"/>
              <w:bottom w:val="single" w:sz="4" w:space="0" w:color="A9D08E"/>
              <w:right w:val="nil"/>
            </w:tcBorders>
            <w:shd w:val="clear" w:color="auto" w:fill="auto"/>
            <w:noWrap/>
            <w:vAlign w:val="bottom"/>
            <w:hideMark/>
          </w:tcPr>
          <w:p w14:paraId="78051C7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72111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ribulose-phosphate 3-epimerase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A986FF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1.624E-02</w:t>
            </w:r>
          </w:p>
        </w:tc>
      </w:tr>
      <w:tr w:rsidR="00825252" w:rsidRPr="00825252" w14:paraId="43B79E4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76F3A0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5.2.1.8</w:t>
            </w:r>
          </w:p>
        </w:tc>
        <w:tc>
          <w:tcPr>
            <w:tcW w:w="1300" w:type="dxa"/>
            <w:tcBorders>
              <w:top w:val="single" w:sz="4" w:space="0" w:color="A9D08E"/>
              <w:left w:val="nil"/>
              <w:bottom w:val="single" w:sz="4" w:space="0" w:color="A9D08E"/>
              <w:right w:val="nil"/>
            </w:tcBorders>
            <w:shd w:val="clear" w:color="E2EFDA" w:fill="E2EFDA"/>
            <w:noWrap/>
            <w:vAlign w:val="bottom"/>
            <w:hideMark/>
          </w:tcPr>
          <w:p w14:paraId="411305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1CD88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peptidylprolyl isomerase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4F986D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4431AF5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63F18E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5.3.1.1</w:t>
            </w:r>
          </w:p>
        </w:tc>
        <w:tc>
          <w:tcPr>
            <w:tcW w:w="1300" w:type="dxa"/>
            <w:tcBorders>
              <w:top w:val="single" w:sz="4" w:space="0" w:color="A9D08E"/>
              <w:left w:val="nil"/>
              <w:bottom w:val="single" w:sz="4" w:space="0" w:color="A9D08E"/>
              <w:right w:val="nil"/>
            </w:tcBorders>
            <w:shd w:val="clear" w:color="auto" w:fill="auto"/>
            <w:noWrap/>
            <w:vAlign w:val="bottom"/>
            <w:hideMark/>
          </w:tcPr>
          <w:p w14:paraId="6DAA2D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349F94F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triose-phosphate isomerase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921792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1.698E+08</w:t>
            </w:r>
          </w:p>
        </w:tc>
      </w:tr>
      <w:tr w:rsidR="00825252" w:rsidRPr="00825252" w14:paraId="5FAEEC5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11FDB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5.3.1.6</w:t>
            </w:r>
          </w:p>
        </w:tc>
        <w:tc>
          <w:tcPr>
            <w:tcW w:w="1300" w:type="dxa"/>
            <w:tcBorders>
              <w:top w:val="single" w:sz="4" w:space="0" w:color="A9D08E"/>
              <w:left w:val="nil"/>
              <w:bottom w:val="single" w:sz="4" w:space="0" w:color="A9D08E"/>
              <w:right w:val="nil"/>
            </w:tcBorders>
            <w:shd w:val="clear" w:color="E2EFDA" w:fill="E2EFDA"/>
            <w:noWrap/>
            <w:vAlign w:val="bottom"/>
            <w:hideMark/>
          </w:tcPr>
          <w:p w14:paraId="7E2311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25BD5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ribose-5-phosphate isomerase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80CD75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2.338E-02</w:t>
            </w:r>
          </w:p>
        </w:tc>
      </w:tr>
      <w:tr w:rsidR="00825252" w:rsidRPr="00825252" w14:paraId="0810087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4ADB2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5.4.2.2</w:t>
            </w:r>
          </w:p>
        </w:tc>
        <w:tc>
          <w:tcPr>
            <w:tcW w:w="1300" w:type="dxa"/>
            <w:tcBorders>
              <w:top w:val="single" w:sz="4" w:space="0" w:color="A9D08E"/>
              <w:left w:val="nil"/>
              <w:bottom w:val="single" w:sz="4" w:space="0" w:color="A9D08E"/>
              <w:right w:val="nil"/>
            </w:tcBorders>
            <w:shd w:val="clear" w:color="auto" w:fill="auto"/>
            <w:noWrap/>
            <w:vAlign w:val="bottom"/>
            <w:hideMark/>
          </w:tcPr>
          <w:p w14:paraId="26A4C93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1AC8F79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phosphoglucomutase (alpha-D-glucose-1,6-bisph...</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ACFFC5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4.898E+09</w:t>
            </w:r>
          </w:p>
        </w:tc>
      </w:tr>
      <w:tr w:rsidR="00825252" w:rsidRPr="00825252" w14:paraId="030BC01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A22ABC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6.2.1.5</w:t>
            </w:r>
          </w:p>
        </w:tc>
        <w:tc>
          <w:tcPr>
            <w:tcW w:w="1300" w:type="dxa"/>
            <w:tcBorders>
              <w:top w:val="single" w:sz="4" w:space="0" w:color="A9D08E"/>
              <w:left w:val="nil"/>
              <w:bottom w:val="single" w:sz="4" w:space="0" w:color="A9D08E"/>
              <w:right w:val="nil"/>
            </w:tcBorders>
            <w:shd w:val="clear" w:color="E2EFDA" w:fill="E2EFDA"/>
            <w:noWrap/>
            <w:vAlign w:val="bottom"/>
            <w:hideMark/>
          </w:tcPr>
          <w:p w14:paraId="4F24E1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4F0023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succinate---CoA ligase (ADP-forming)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6923BC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6.932E-03</w:t>
            </w:r>
          </w:p>
        </w:tc>
      </w:tr>
      <w:tr w:rsidR="00825252" w:rsidRPr="00825252" w14:paraId="35F9E67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4D5362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6.3.1.2</w:t>
            </w:r>
          </w:p>
        </w:tc>
        <w:tc>
          <w:tcPr>
            <w:tcW w:w="1300" w:type="dxa"/>
            <w:tcBorders>
              <w:top w:val="single" w:sz="4" w:space="0" w:color="A9D08E"/>
              <w:left w:val="nil"/>
              <w:bottom w:val="single" w:sz="4" w:space="0" w:color="A9D08E"/>
              <w:right w:val="nil"/>
            </w:tcBorders>
            <w:shd w:val="clear" w:color="auto" w:fill="auto"/>
            <w:noWrap/>
            <w:vAlign w:val="bottom"/>
            <w:hideMark/>
          </w:tcPr>
          <w:p w14:paraId="328B636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2871C3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glutamine synthetase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F78524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3.639E-02</w:t>
            </w:r>
          </w:p>
        </w:tc>
      </w:tr>
      <w:tr w:rsidR="00825252" w:rsidRPr="00825252" w14:paraId="46B44FA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F0BD1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6.4.1.1</w:t>
            </w:r>
          </w:p>
        </w:tc>
        <w:tc>
          <w:tcPr>
            <w:tcW w:w="1300" w:type="dxa"/>
            <w:tcBorders>
              <w:top w:val="single" w:sz="4" w:space="0" w:color="A9D08E"/>
              <w:left w:val="nil"/>
              <w:bottom w:val="single" w:sz="4" w:space="0" w:color="A9D08E"/>
              <w:right w:val="nil"/>
            </w:tcBorders>
            <w:shd w:val="clear" w:color="E2EFDA" w:fill="E2EFDA"/>
            <w:noWrap/>
            <w:vAlign w:val="bottom"/>
            <w:hideMark/>
          </w:tcPr>
          <w:p w14:paraId="136B4D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6805FA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pyruvate carboxylase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5E17E3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4.182E+07</w:t>
            </w:r>
          </w:p>
        </w:tc>
      </w:tr>
      <w:tr w:rsidR="00825252" w:rsidRPr="00825252" w14:paraId="1649877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E5FEE8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R00086</w:t>
            </w:r>
          </w:p>
        </w:tc>
        <w:tc>
          <w:tcPr>
            <w:tcW w:w="1300" w:type="dxa"/>
            <w:tcBorders>
              <w:top w:val="single" w:sz="4" w:space="0" w:color="A9D08E"/>
              <w:left w:val="nil"/>
              <w:bottom w:val="single" w:sz="4" w:space="0" w:color="A9D08E"/>
              <w:right w:val="nil"/>
            </w:tcBorders>
            <w:shd w:val="clear" w:color="auto" w:fill="auto"/>
            <w:noWrap/>
            <w:vAlign w:val="bottom"/>
            <w:hideMark/>
          </w:tcPr>
          <w:p w14:paraId="114E10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AE284B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 phosphohydrolase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F09CEA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3.936E-02</w:t>
            </w:r>
          </w:p>
        </w:tc>
      </w:tr>
      <w:tr w:rsidR="00825252" w:rsidRPr="00825252" w14:paraId="1521421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DDE3C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R00122</w:t>
            </w:r>
          </w:p>
        </w:tc>
        <w:tc>
          <w:tcPr>
            <w:tcW w:w="1300" w:type="dxa"/>
            <w:tcBorders>
              <w:top w:val="single" w:sz="4" w:space="0" w:color="A9D08E"/>
              <w:left w:val="nil"/>
              <w:bottom w:val="single" w:sz="4" w:space="0" w:color="A9D08E"/>
              <w:right w:val="nil"/>
            </w:tcBorders>
            <w:shd w:val="clear" w:color="E2EFDA" w:fill="E2EFDA"/>
            <w:noWrap/>
            <w:vAlign w:val="bottom"/>
            <w:hideMark/>
          </w:tcPr>
          <w:p w14:paraId="71B50F9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A249CC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ADP phosphohydrolase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A0491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3.029E-02</w:t>
            </w:r>
          </w:p>
        </w:tc>
      </w:tr>
      <w:tr w:rsidR="00825252" w:rsidRPr="00825252" w14:paraId="2797E30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7F21A1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R00177</w:t>
            </w:r>
          </w:p>
        </w:tc>
        <w:tc>
          <w:tcPr>
            <w:tcW w:w="1300" w:type="dxa"/>
            <w:tcBorders>
              <w:top w:val="single" w:sz="4" w:space="0" w:color="A9D08E"/>
              <w:left w:val="nil"/>
              <w:bottom w:val="single" w:sz="4" w:space="0" w:color="A9D08E"/>
              <w:right w:val="nil"/>
            </w:tcBorders>
            <w:shd w:val="clear" w:color="auto" w:fill="auto"/>
            <w:noWrap/>
            <w:vAlign w:val="bottom"/>
            <w:hideMark/>
          </w:tcPr>
          <w:p w14:paraId="5DDFD0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E3F56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ATP:L-methionine S-</w:t>
            </w:r>
            <w:proofErr w:type="spellStart"/>
            <w:r w:rsidRPr="00825252">
              <w:rPr>
                <w:rFonts w:ascii="Calibri" w:hAnsi="Calibri" w:cs="Calibri"/>
                <w:color w:val="000000"/>
                <w:sz w:val="22"/>
                <w:szCs w:val="22"/>
              </w:rPr>
              <w:t>adenosyltransferase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EF6A8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1.894E-02</w:t>
            </w:r>
          </w:p>
        </w:tc>
      </w:tr>
      <w:tr w:rsidR="00825252" w:rsidRPr="00825252" w14:paraId="2C581B8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8EDC4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R00182</w:t>
            </w:r>
          </w:p>
        </w:tc>
        <w:tc>
          <w:tcPr>
            <w:tcW w:w="1300" w:type="dxa"/>
            <w:tcBorders>
              <w:top w:val="single" w:sz="4" w:space="0" w:color="A9D08E"/>
              <w:left w:val="nil"/>
              <w:bottom w:val="single" w:sz="4" w:space="0" w:color="A9D08E"/>
              <w:right w:val="nil"/>
            </w:tcBorders>
            <w:shd w:val="clear" w:color="E2EFDA" w:fill="E2EFDA"/>
            <w:noWrap/>
            <w:vAlign w:val="bottom"/>
            <w:hideMark/>
          </w:tcPr>
          <w:p w14:paraId="24A037E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18EA0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AMP </w:t>
            </w:r>
            <w:proofErr w:type="spellStart"/>
            <w:r w:rsidRPr="00825252">
              <w:rPr>
                <w:rFonts w:ascii="Calibri" w:hAnsi="Calibri" w:cs="Calibri"/>
                <w:color w:val="000000"/>
                <w:sz w:val="22"/>
                <w:szCs w:val="22"/>
              </w:rPr>
              <w:t>phosphoribohydrolase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79EA62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12B911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B25C8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R00220</w:t>
            </w:r>
          </w:p>
        </w:tc>
        <w:tc>
          <w:tcPr>
            <w:tcW w:w="1300" w:type="dxa"/>
            <w:tcBorders>
              <w:top w:val="single" w:sz="4" w:space="0" w:color="A9D08E"/>
              <w:left w:val="nil"/>
              <w:bottom w:val="single" w:sz="4" w:space="0" w:color="A9D08E"/>
              <w:right w:val="nil"/>
            </w:tcBorders>
            <w:shd w:val="clear" w:color="auto" w:fill="auto"/>
            <w:noWrap/>
            <w:vAlign w:val="bottom"/>
            <w:hideMark/>
          </w:tcPr>
          <w:p w14:paraId="0391DB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DAA916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L-serine ammonia-lyase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990A4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2.595E-02</w:t>
            </w:r>
          </w:p>
        </w:tc>
      </w:tr>
      <w:tr w:rsidR="00825252" w:rsidRPr="00825252" w14:paraId="59693AF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F6B117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R00258</w:t>
            </w:r>
          </w:p>
        </w:tc>
        <w:tc>
          <w:tcPr>
            <w:tcW w:w="1300" w:type="dxa"/>
            <w:tcBorders>
              <w:top w:val="single" w:sz="4" w:space="0" w:color="A9D08E"/>
              <w:left w:val="nil"/>
              <w:bottom w:val="single" w:sz="4" w:space="0" w:color="A9D08E"/>
              <w:right w:val="nil"/>
            </w:tcBorders>
            <w:shd w:val="clear" w:color="E2EFDA" w:fill="E2EFDA"/>
            <w:noWrap/>
            <w:vAlign w:val="bottom"/>
            <w:hideMark/>
          </w:tcPr>
          <w:p w14:paraId="498B41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E4A93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L-Alanine:2-oxoglutarate aminotransferase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E11BC1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4.726E-02</w:t>
            </w:r>
          </w:p>
        </w:tc>
      </w:tr>
      <w:tr w:rsidR="00825252" w:rsidRPr="00825252" w14:paraId="02F173A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508A8B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R00351</w:t>
            </w:r>
          </w:p>
        </w:tc>
        <w:tc>
          <w:tcPr>
            <w:tcW w:w="1300" w:type="dxa"/>
            <w:tcBorders>
              <w:top w:val="single" w:sz="4" w:space="0" w:color="A9D08E"/>
              <w:left w:val="nil"/>
              <w:bottom w:val="single" w:sz="4" w:space="0" w:color="A9D08E"/>
              <w:right w:val="nil"/>
            </w:tcBorders>
            <w:shd w:val="clear" w:color="auto" w:fill="auto"/>
            <w:noWrap/>
            <w:vAlign w:val="bottom"/>
            <w:hideMark/>
          </w:tcPr>
          <w:p w14:paraId="283D66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6848856"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acetyl-</w:t>
            </w:r>
            <w:proofErr w:type="gramStart"/>
            <w:r w:rsidRPr="00825252">
              <w:rPr>
                <w:rFonts w:ascii="Calibri" w:hAnsi="Calibri" w:cs="Calibri"/>
                <w:color w:val="000000"/>
                <w:sz w:val="22"/>
                <w:szCs w:val="22"/>
                <w:lang w:val="es-ES"/>
              </w:rPr>
              <w:t>CoA:oxaloacetate</w:t>
            </w:r>
            <w:proofErr w:type="spellEnd"/>
            <w:proofErr w:type="gramEnd"/>
            <w:r w:rsidRPr="00825252">
              <w:rPr>
                <w:rFonts w:ascii="Calibri" w:hAnsi="Calibri" w:cs="Calibri"/>
                <w:color w:val="000000"/>
                <w:sz w:val="22"/>
                <w:szCs w:val="22"/>
                <w:lang w:val="es-ES"/>
              </w:rPr>
              <w:t xml:space="preserve"> C-</w:t>
            </w:r>
            <w:proofErr w:type="spellStart"/>
            <w:r w:rsidRPr="00825252">
              <w:rPr>
                <w:rFonts w:ascii="Calibri" w:hAnsi="Calibri" w:cs="Calibri"/>
                <w:color w:val="000000"/>
                <w:sz w:val="22"/>
                <w:szCs w:val="22"/>
                <w:lang w:val="es-ES"/>
              </w:rPr>
              <w:t>acetyltransferase</w:t>
            </w:r>
            <w:proofErr w:type="spellEnd"/>
            <w:r w:rsidRPr="00825252">
              <w:rPr>
                <w:rFonts w:ascii="Calibri" w:hAnsi="Calibri" w:cs="Calibri"/>
                <w:color w:val="000000"/>
                <w:sz w:val="22"/>
                <w:szCs w:val="22"/>
                <w:lang w:val="es-ES"/>
              </w:rPr>
              <w:t xml:space="preserve">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56F1E7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33E34D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3EFC4F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R00352</w:t>
            </w:r>
          </w:p>
        </w:tc>
        <w:tc>
          <w:tcPr>
            <w:tcW w:w="1300" w:type="dxa"/>
            <w:tcBorders>
              <w:top w:val="single" w:sz="4" w:space="0" w:color="A9D08E"/>
              <w:left w:val="nil"/>
              <w:bottom w:val="single" w:sz="4" w:space="0" w:color="A9D08E"/>
              <w:right w:val="nil"/>
            </w:tcBorders>
            <w:shd w:val="clear" w:color="E2EFDA" w:fill="E2EFDA"/>
            <w:noWrap/>
            <w:vAlign w:val="bottom"/>
            <w:hideMark/>
          </w:tcPr>
          <w:p w14:paraId="2064CB2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5D3165D"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acetyl-</w:t>
            </w:r>
            <w:proofErr w:type="gramStart"/>
            <w:r w:rsidRPr="00825252">
              <w:rPr>
                <w:rFonts w:ascii="Calibri" w:hAnsi="Calibri" w:cs="Calibri"/>
                <w:color w:val="000000"/>
                <w:sz w:val="22"/>
                <w:szCs w:val="22"/>
                <w:lang w:val="es-ES"/>
              </w:rPr>
              <w:t>CoA:oxaloacetate</w:t>
            </w:r>
            <w:proofErr w:type="spellEnd"/>
            <w:proofErr w:type="gramEnd"/>
            <w:r w:rsidRPr="00825252">
              <w:rPr>
                <w:rFonts w:ascii="Calibri" w:hAnsi="Calibri" w:cs="Calibri"/>
                <w:color w:val="000000"/>
                <w:sz w:val="22"/>
                <w:szCs w:val="22"/>
                <w:lang w:val="es-ES"/>
              </w:rPr>
              <w:t xml:space="preserve"> C-</w:t>
            </w:r>
            <w:proofErr w:type="spellStart"/>
            <w:r w:rsidRPr="00825252">
              <w:rPr>
                <w:rFonts w:ascii="Calibri" w:hAnsi="Calibri" w:cs="Calibri"/>
                <w:color w:val="000000"/>
                <w:sz w:val="22"/>
                <w:szCs w:val="22"/>
                <w:lang w:val="es-ES"/>
              </w:rPr>
              <w:t>acetyltransferase</w:t>
            </w:r>
            <w:proofErr w:type="spellEnd"/>
            <w:r w:rsidRPr="00825252">
              <w:rPr>
                <w:rFonts w:ascii="Calibri" w:hAnsi="Calibri" w:cs="Calibri"/>
                <w:color w:val="000000"/>
                <w:sz w:val="22"/>
                <w:szCs w:val="22"/>
                <w:lang w:val="es-ES"/>
              </w:rPr>
              <w:t xml:space="preserve">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E0DD2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6045AC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47E436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R00402</w:t>
            </w:r>
          </w:p>
        </w:tc>
        <w:tc>
          <w:tcPr>
            <w:tcW w:w="1300" w:type="dxa"/>
            <w:tcBorders>
              <w:top w:val="single" w:sz="4" w:space="0" w:color="A9D08E"/>
              <w:left w:val="nil"/>
              <w:bottom w:val="single" w:sz="4" w:space="0" w:color="A9D08E"/>
              <w:right w:val="nil"/>
            </w:tcBorders>
            <w:shd w:val="clear" w:color="auto" w:fill="auto"/>
            <w:noWrap/>
            <w:vAlign w:val="bottom"/>
            <w:hideMark/>
          </w:tcPr>
          <w:p w14:paraId="0AED50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D4404D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succinate:NAD</w:t>
            </w:r>
            <w:proofErr w:type="spellEnd"/>
            <w:r w:rsidRPr="00825252">
              <w:rPr>
                <w:rFonts w:ascii="Calibri" w:hAnsi="Calibri" w:cs="Calibri"/>
                <w:color w:val="000000"/>
                <w:sz w:val="22"/>
                <w:szCs w:val="22"/>
              </w:rPr>
              <w:t>+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57A0AF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854FF6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01C9B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R00405</w:t>
            </w:r>
          </w:p>
        </w:tc>
        <w:tc>
          <w:tcPr>
            <w:tcW w:w="1300" w:type="dxa"/>
            <w:tcBorders>
              <w:top w:val="single" w:sz="4" w:space="0" w:color="A9D08E"/>
              <w:left w:val="nil"/>
              <w:bottom w:val="single" w:sz="4" w:space="0" w:color="A9D08E"/>
              <w:right w:val="nil"/>
            </w:tcBorders>
            <w:shd w:val="clear" w:color="E2EFDA" w:fill="E2EFDA"/>
            <w:noWrap/>
            <w:vAlign w:val="bottom"/>
            <w:hideMark/>
          </w:tcPr>
          <w:p w14:paraId="047ECC9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F7B7AC0"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Succinate:CoA</w:t>
            </w:r>
            <w:proofErr w:type="spellEnd"/>
            <w:r w:rsidRPr="00825252">
              <w:rPr>
                <w:rFonts w:ascii="Calibri" w:hAnsi="Calibri" w:cs="Calibri"/>
                <w:color w:val="000000"/>
                <w:sz w:val="22"/>
                <w:szCs w:val="22"/>
              </w:rPr>
              <w:t xml:space="preserve"> ligase (ADP-forming)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F20CC9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4.397E+09</w:t>
            </w:r>
          </w:p>
        </w:tc>
      </w:tr>
      <w:tr w:rsidR="00825252" w:rsidRPr="00825252" w14:paraId="31503DC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D7617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R00432</w:t>
            </w:r>
          </w:p>
        </w:tc>
        <w:tc>
          <w:tcPr>
            <w:tcW w:w="1300" w:type="dxa"/>
            <w:tcBorders>
              <w:top w:val="single" w:sz="4" w:space="0" w:color="A9D08E"/>
              <w:left w:val="nil"/>
              <w:bottom w:val="single" w:sz="4" w:space="0" w:color="A9D08E"/>
              <w:right w:val="nil"/>
            </w:tcBorders>
            <w:shd w:val="clear" w:color="auto" w:fill="auto"/>
            <w:noWrap/>
            <w:vAlign w:val="bottom"/>
            <w:hideMark/>
          </w:tcPr>
          <w:p w14:paraId="34C2277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77093A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Succinate:CoA</w:t>
            </w:r>
            <w:proofErr w:type="spellEnd"/>
            <w:r w:rsidRPr="00825252">
              <w:rPr>
                <w:rFonts w:ascii="Calibri" w:hAnsi="Calibri" w:cs="Calibri"/>
                <w:color w:val="000000"/>
                <w:sz w:val="22"/>
                <w:szCs w:val="22"/>
              </w:rPr>
              <w:t xml:space="preserve"> ligase (GDP-forming)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4DCAFC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2.166E-02</w:t>
            </w:r>
          </w:p>
        </w:tc>
      </w:tr>
      <w:tr w:rsidR="00825252" w:rsidRPr="00825252" w14:paraId="5535150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E5F0F5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R00446</w:t>
            </w:r>
          </w:p>
        </w:tc>
        <w:tc>
          <w:tcPr>
            <w:tcW w:w="1300" w:type="dxa"/>
            <w:tcBorders>
              <w:top w:val="single" w:sz="4" w:space="0" w:color="A9D08E"/>
              <w:left w:val="nil"/>
              <w:bottom w:val="single" w:sz="4" w:space="0" w:color="A9D08E"/>
              <w:right w:val="nil"/>
            </w:tcBorders>
            <w:shd w:val="clear" w:color="E2EFDA" w:fill="E2EFDA"/>
            <w:noWrap/>
            <w:vAlign w:val="bottom"/>
            <w:hideMark/>
          </w:tcPr>
          <w:p w14:paraId="4FDCC6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3B963B0"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L-lysine:NAD</w:t>
            </w:r>
            <w:proofErr w:type="spellEnd"/>
            <w:r w:rsidRPr="00825252">
              <w:rPr>
                <w:rFonts w:ascii="Calibri" w:hAnsi="Calibri" w:cs="Calibri"/>
                <w:color w:val="000000"/>
                <w:sz w:val="22"/>
                <w:szCs w:val="22"/>
              </w:rPr>
              <w:t>+ 6-oxidoreductase (deaminating)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3242A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4672A5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0759F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R00479</w:t>
            </w:r>
          </w:p>
        </w:tc>
        <w:tc>
          <w:tcPr>
            <w:tcW w:w="1300" w:type="dxa"/>
            <w:tcBorders>
              <w:top w:val="single" w:sz="4" w:space="0" w:color="A9D08E"/>
              <w:left w:val="nil"/>
              <w:bottom w:val="single" w:sz="4" w:space="0" w:color="A9D08E"/>
              <w:right w:val="nil"/>
            </w:tcBorders>
            <w:shd w:val="clear" w:color="auto" w:fill="auto"/>
            <w:noWrap/>
            <w:vAlign w:val="bottom"/>
            <w:hideMark/>
          </w:tcPr>
          <w:p w14:paraId="6B8787F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977436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isocitrate glyoxylate-lyase (succinate-</w:t>
            </w:r>
            <w:proofErr w:type="spellStart"/>
            <w:r w:rsidRPr="00825252">
              <w:rPr>
                <w:rFonts w:ascii="Calibri" w:hAnsi="Calibri" w:cs="Calibri"/>
                <w:color w:val="000000"/>
                <w:sz w:val="22"/>
                <w:szCs w:val="22"/>
              </w:rPr>
              <w:t>formin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F6297D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3.522E-02</w:t>
            </w:r>
          </w:p>
        </w:tc>
      </w:tr>
      <w:tr w:rsidR="00825252" w:rsidRPr="00825252" w14:paraId="59ECFBC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4D0C1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R00490</w:t>
            </w:r>
          </w:p>
        </w:tc>
        <w:tc>
          <w:tcPr>
            <w:tcW w:w="1300" w:type="dxa"/>
            <w:tcBorders>
              <w:top w:val="single" w:sz="4" w:space="0" w:color="A9D08E"/>
              <w:left w:val="nil"/>
              <w:bottom w:val="single" w:sz="4" w:space="0" w:color="A9D08E"/>
              <w:right w:val="nil"/>
            </w:tcBorders>
            <w:shd w:val="clear" w:color="E2EFDA" w:fill="E2EFDA"/>
            <w:noWrap/>
            <w:vAlign w:val="bottom"/>
            <w:hideMark/>
          </w:tcPr>
          <w:p w14:paraId="579FCA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82B218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L-aspartate ammonia-lyase (fumarate-forming)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9B1ED6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8F545F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83009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R00510</w:t>
            </w:r>
          </w:p>
        </w:tc>
        <w:tc>
          <w:tcPr>
            <w:tcW w:w="1300" w:type="dxa"/>
            <w:tcBorders>
              <w:top w:val="single" w:sz="4" w:space="0" w:color="A9D08E"/>
              <w:left w:val="nil"/>
              <w:bottom w:val="single" w:sz="4" w:space="0" w:color="A9D08E"/>
              <w:right w:val="nil"/>
            </w:tcBorders>
            <w:shd w:val="clear" w:color="auto" w:fill="auto"/>
            <w:noWrap/>
            <w:vAlign w:val="bottom"/>
            <w:hideMark/>
          </w:tcPr>
          <w:p w14:paraId="03B992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12D219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cytidine-5'-monophosphate </w:t>
            </w:r>
            <w:proofErr w:type="spellStart"/>
            <w:r w:rsidRPr="00825252">
              <w:rPr>
                <w:rFonts w:ascii="Calibri" w:hAnsi="Calibri" w:cs="Calibri"/>
                <w:color w:val="000000"/>
                <w:sz w:val="22"/>
                <w:szCs w:val="22"/>
              </w:rPr>
              <w:t>phosphoribohydrolas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B6E13A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F4201E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48AC9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R00653</w:t>
            </w:r>
          </w:p>
        </w:tc>
        <w:tc>
          <w:tcPr>
            <w:tcW w:w="1300" w:type="dxa"/>
            <w:tcBorders>
              <w:top w:val="single" w:sz="4" w:space="0" w:color="A9D08E"/>
              <w:left w:val="nil"/>
              <w:bottom w:val="single" w:sz="4" w:space="0" w:color="A9D08E"/>
              <w:right w:val="nil"/>
            </w:tcBorders>
            <w:shd w:val="clear" w:color="E2EFDA" w:fill="E2EFDA"/>
            <w:noWrap/>
            <w:vAlign w:val="bottom"/>
            <w:hideMark/>
          </w:tcPr>
          <w:p w14:paraId="1B502F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E3ED0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N-formyl-L-methionine amidohydrolase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AD883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89CEBE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24F25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R00751</w:t>
            </w:r>
          </w:p>
        </w:tc>
        <w:tc>
          <w:tcPr>
            <w:tcW w:w="1300" w:type="dxa"/>
            <w:tcBorders>
              <w:top w:val="single" w:sz="4" w:space="0" w:color="A9D08E"/>
              <w:left w:val="nil"/>
              <w:bottom w:val="single" w:sz="4" w:space="0" w:color="A9D08E"/>
              <w:right w:val="nil"/>
            </w:tcBorders>
            <w:shd w:val="clear" w:color="auto" w:fill="auto"/>
            <w:noWrap/>
            <w:vAlign w:val="bottom"/>
            <w:hideMark/>
          </w:tcPr>
          <w:p w14:paraId="315B96C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1B3EB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L-threonine acetaldehyde-lyase (glycine-</w:t>
            </w:r>
            <w:proofErr w:type="spellStart"/>
            <w:r w:rsidRPr="00825252">
              <w:rPr>
                <w:rFonts w:ascii="Calibri" w:hAnsi="Calibri" w:cs="Calibri"/>
                <w:color w:val="000000"/>
                <w:sz w:val="22"/>
                <w:szCs w:val="22"/>
              </w:rPr>
              <w:t>formi</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E4CEFE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20BCE8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713CFF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R00782</w:t>
            </w:r>
          </w:p>
        </w:tc>
        <w:tc>
          <w:tcPr>
            <w:tcW w:w="1300" w:type="dxa"/>
            <w:tcBorders>
              <w:top w:val="single" w:sz="4" w:space="0" w:color="A9D08E"/>
              <w:left w:val="nil"/>
              <w:bottom w:val="single" w:sz="4" w:space="0" w:color="A9D08E"/>
              <w:right w:val="nil"/>
            </w:tcBorders>
            <w:shd w:val="clear" w:color="E2EFDA" w:fill="E2EFDA"/>
            <w:noWrap/>
            <w:vAlign w:val="bottom"/>
            <w:hideMark/>
          </w:tcPr>
          <w:p w14:paraId="4E1E34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7BE25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 hydrogen-sulfide-lyase (</w:t>
            </w:r>
            <w:proofErr w:type="spellStart"/>
            <w:r w:rsidRPr="00825252">
              <w:rPr>
                <w:rFonts w:ascii="Calibri" w:hAnsi="Calibri" w:cs="Calibri"/>
                <w:color w:val="000000"/>
                <w:sz w:val="22"/>
                <w:szCs w:val="22"/>
              </w:rPr>
              <w:t>deaminatin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4B2FFC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8BA1CD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9FE412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R00891</w:t>
            </w:r>
          </w:p>
        </w:tc>
        <w:tc>
          <w:tcPr>
            <w:tcW w:w="1300" w:type="dxa"/>
            <w:tcBorders>
              <w:top w:val="single" w:sz="4" w:space="0" w:color="A9D08E"/>
              <w:left w:val="nil"/>
              <w:bottom w:val="single" w:sz="4" w:space="0" w:color="A9D08E"/>
              <w:right w:val="nil"/>
            </w:tcBorders>
            <w:shd w:val="clear" w:color="auto" w:fill="auto"/>
            <w:noWrap/>
            <w:vAlign w:val="bottom"/>
            <w:hideMark/>
          </w:tcPr>
          <w:p w14:paraId="3A16F6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E08AF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L-serine hydro-lyase (adding hydrogen sulfide...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E499A8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E95300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6F117E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R00892</w:t>
            </w:r>
          </w:p>
        </w:tc>
        <w:tc>
          <w:tcPr>
            <w:tcW w:w="1300" w:type="dxa"/>
            <w:tcBorders>
              <w:top w:val="single" w:sz="4" w:space="0" w:color="A9D08E"/>
              <w:left w:val="nil"/>
              <w:bottom w:val="single" w:sz="4" w:space="0" w:color="A9D08E"/>
              <w:right w:val="nil"/>
            </w:tcBorders>
            <w:shd w:val="clear" w:color="E2EFDA" w:fill="E2EFDA"/>
            <w:noWrap/>
            <w:vAlign w:val="bottom"/>
            <w:hideMark/>
          </w:tcPr>
          <w:p w14:paraId="3A2E005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1D0994C"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L-cysteine:NAD</w:t>
            </w:r>
            <w:proofErr w:type="spellEnd"/>
            <w:r w:rsidRPr="00825252">
              <w:rPr>
                <w:rFonts w:ascii="Calibri" w:hAnsi="Calibri" w:cs="Calibri"/>
                <w:color w:val="000000"/>
                <w:sz w:val="22"/>
                <w:szCs w:val="22"/>
              </w:rPr>
              <w:t>+ oxidoreductase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A95C43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1.384E-02</w:t>
            </w:r>
          </w:p>
        </w:tc>
      </w:tr>
      <w:tr w:rsidR="00825252" w:rsidRPr="00825252" w14:paraId="0FCD481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C6018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R00893</w:t>
            </w:r>
          </w:p>
        </w:tc>
        <w:tc>
          <w:tcPr>
            <w:tcW w:w="1300" w:type="dxa"/>
            <w:tcBorders>
              <w:top w:val="single" w:sz="4" w:space="0" w:color="A9D08E"/>
              <w:left w:val="nil"/>
              <w:bottom w:val="single" w:sz="4" w:space="0" w:color="A9D08E"/>
              <w:right w:val="nil"/>
            </w:tcBorders>
            <w:shd w:val="clear" w:color="auto" w:fill="auto"/>
            <w:noWrap/>
            <w:vAlign w:val="bottom"/>
            <w:hideMark/>
          </w:tcPr>
          <w:p w14:paraId="7DA9A95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0D18B79"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L-Cysteine:oxygen</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1E0955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7.899E-03</w:t>
            </w:r>
          </w:p>
        </w:tc>
      </w:tr>
      <w:tr w:rsidR="00825252" w:rsidRPr="00825252" w14:paraId="459E7F7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152E0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R00894</w:t>
            </w:r>
          </w:p>
        </w:tc>
        <w:tc>
          <w:tcPr>
            <w:tcW w:w="1300" w:type="dxa"/>
            <w:tcBorders>
              <w:top w:val="single" w:sz="4" w:space="0" w:color="A9D08E"/>
              <w:left w:val="nil"/>
              <w:bottom w:val="single" w:sz="4" w:space="0" w:color="A9D08E"/>
              <w:right w:val="nil"/>
            </w:tcBorders>
            <w:shd w:val="clear" w:color="E2EFDA" w:fill="E2EFDA"/>
            <w:noWrap/>
            <w:vAlign w:val="bottom"/>
            <w:hideMark/>
          </w:tcPr>
          <w:p w14:paraId="737053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736C413"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L-glutamate:L-cysteine</w:t>
            </w:r>
            <w:proofErr w:type="spellEnd"/>
            <w:r w:rsidRPr="00825252">
              <w:rPr>
                <w:rFonts w:ascii="Calibri" w:hAnsi="Calibri" w:cs="Calibri"/>
                <w:color w:val="000000"/>
                <w:sz w:val="22"/>
                <w:szCs w:val="22"/>
              </w:rPr>
              <w:t xml:space="preserve"> gamma-ligase (ADP-form...</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B0CD04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3.659E-03</w:t>
            </w:r>
          </w:p>
        </w:tc>
      </w:tr>
      <w:tr w:rsidR="00825252" w:rsidRPr="00825252" w14:paraId="07F4C27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C8DE6D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R00895</w:t>
            </w:r>
          </w:p>
        </w:tc>
        <w:tc>
          <w:tcPr>
            <w:tcW w:w="1300" w:type="dxa"/>
            <w:tcBorders>
              <w:top w:val="single" w:sz="4" w:space="0" w:color="A9D08E"/>
              <w:left w:val="nil"/>
              <w:bottom w:val="single" w:sz="4" w:space="0" w:color="A9D08E"/>
              <w:right w:val="nil"/>
            </w:tcBorders>
            <w:shd w:val="clear" w:color="auto" w:fill="auto"/>
            <w:noWrap/>
            <w:vAlign w:val="bottom"/>
            <w:hideMark/>
          </w:tcPr>
          <w:p w14:paraId="1ADE30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8F6BF1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L-Cysteine:2-oxoglutarate aminotransferase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D0EB2F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1.786E-02</w:t>
            </w:r>
          </w:p>
        </w:tc>
      </w:tr>
      <w:tr w:rsidR="00825252" w:rsidRPr="00825252" w14:paraId="4F821BA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3D518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R00897</w:t>
            </w:r>
          </w:p>
        </w:tc>
        <w:tc>
          <w:tcPr>
            <w:tcW w:w="1300" w:type="dxa"/>
            <w:tcBorders>
              <w:top w:val="single" w:sz="4" w:space="0" w:color="A9D08E"/>
              <w:left w:val="nil"/>
              <w:bottom w:val="single" w:sz="4" w:space="0" w:color="A9D08E"/>
              <w:right w:val="nil"/>
            </w:tcBorders>
            <w:shd w:val="clear" w:color="E2EFDA" w:fill="E2EFDA"/>
            <w:noWrap/>
            <w:vAlign w:val="bottom"/>
            <w:hideMark/>
          </w:tcPr>
          <w:p w14:paraId="3108E6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D8230D4"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O3-acetyl-L-</w:t>
            </w:r>
            <w:proofErr w:type="gramStart"/>
            <w:r w:rsidRPr="00825252">
              <w:rPr>
                <w:rFonts w:ascii="Calibri" w:hAnsi="Calibri" w:cs="Calibri"/>
                <w:color w:val="000000"/>
                <w:sz w:val="22"/>
                <w:szCs w:val="22"/>
                <w:lang w:val="es-ES"/>
              </w:rPr>
              <w:t>serine:hydrogen</w:t>
            </w:r>
            <w:proofErr w:type="gramEnd"/>
            <w:r w:rsidRPr="00825252">
              <w:rPr>
                <w:rFonts w:ascii="Calibri" w:hAnsi="Calibri" w:cs="Calibri"/>
                <w:color w:val="000000"/>
                <w:sz w:val="22"/>
                <w:szCs w:val="22"/>
                <w:lang w:val="es-ES"/>
              </w:rPr>
              <w:t>-sulfide 2-amino-2...</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697FAE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4.683E-03</w:t>
            </w:r>
          </w:p>
        </w:tc>
      </w:tr>
      <w:tr w:rsidR="00825252" w:rsidRPr="00825252" w14:paraId="74F5C28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D6ADE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R00901</w:t>
            </w:r>
          </w:p>
        </w:tc>
        <w:tc>
          <w:tcPr>
            <w:tcW w:w="1300" w:type="dxa"/>
            <w:tcBorders>
              <w:top w:val="single" w:sz="4" w:space="0" w:color="A9D08E"/>
              <w:left w:val="nil"/>
              <w:bottom w:val="single" w:sz="4" w:space="0" w:color="A9D08E"/>
              <w:right w:val="nil"/>
            </w:tcBorders>
            <w:shd w:val="clear" w:color="auto" w:fill="auto"/>
            <w:noWrap/>
            <w:vAlign w:val="bottom"/>
            <w:hideMark/>
          </w:tcPr>
          <w:p w14:paraId="17F647F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E32C4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L-cysteine hydrogen-sulfide-lyase (adding </w:t>
            </w:r>
            <w:proofErr w:type="spellStart"/>
            <w:r w:rsidRPr="00825252">
              <w:rPr>
                <w:rFonts w:ascii="Calibri" w:hAnsi="Calibri" w:cs="Calibri"/>
                <w:color w:val="000000"/>
                <w:sz w:val="22"/>
                <w:szCs w:val="22"/>
              </w:rPr>
              <w:t>sul</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CA304A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4.539E-03</w:t>
            </w:r>
          </w:p>
        </w:tc>
      </w:tr>
      <w:tr w:rsidR="00825252" w:rsidRPr="00825252" w14:paraId="1A4CEBC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3354C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R00994</w:t>
            </w:r>
          </w:p>
        </w:tc>
        <w:tc>
          <w:tcPr>
            <w:tcW w:w="1300" w:type="dxa"/>
            <w:tcBorders>
              <w:top w:val="single" w:sz="4" w:space="0" w:color="A9D08E"/>
              <w:left w:val="nil"/>
              <w:bottom w:val="single" w:sz="4" w:space="0" w:color="A9D08E"/>
              <w:right w:val="nil"/>
            </w:tcBorders>
            <w:shd w:val="clear" w:color="E2EFDA" w:fill="E2EFDA"/>
            <w:noWrap/>
            <w:vAlign w:val="bottom"/>
            <w:hideMark/>
          </w:tcPr>
          <w:p w14:paraId="7ED11E1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77BE6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(2R,3S)-3-methylmalate:NAD+ oxidoreductase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7559BF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F403DF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3FD3E9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R00996</w:t>
            </w:r>
          </w:p>
        </w:tc>
        <w:tc>
          <w:tcPr>
            <w:tcW w:w="1300" w:type="dxa"/>
            <w:tcBorders>
              <w:top w:val="single" w:sz="4" w:space="0" w:color="A9D08E"/>
              <w:left w:val="nil"/>
              <w:bottom w:val="single" w:sz="4" w:space="0" w:color="A9D08E"/>
              <w:right w:val="nil"/>
            </w:tcBorders>
            <w:shd w:val="clear" w:color="auto" w:fill="auto"/>
            <w:noWrap/>
            <w:vAlign w:val="bottom"/>
            <w:hideMark/>
          </w:tcPr>
          <w:p w14:paraId="75568A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3FC2B1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L-threonine ammonia-lyase (2-oxobutanoate-for...</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C0CB9C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2DE2AB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E9626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R00999</w:t>
            </w:r>
          </w:p>
        </w:tc>
        <w:tc>
          <w:tcPr>
            <w:tcW w:w="1300" w:type="dxa"/>
            <w:tcBorders>
              <w:top w:val="single" w:sz="4" w:space="0" w:color="A9D08E"/>
              <w:left w:val="nil"/>
              <w:bottom w:val="single" w:sz="4" w:space="0" w:color="A9D08E"/>
              <w:right w:val="nil"/>
            </w:tcBorders>
            <w:shd w:val="clear" w:color="E2EFDA" w:fill="E2EFDA"/>
            <w:noWrap/>
            <w:vAlign w:val="bottom"/>
            <w:hideMark/>
          </w:tcPr>
          <w:p w14:paraId="615AE9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7AD5C7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O-Succinyl-L-homoserine succinate-lyase (</w:t>
            </w:r>
            <w:proofErr w:type="spellStart"/>
            <w:r w:rsidRPr="00825252">
              <w:rPr>
                <w:rFonts w:ascii="Calibri" w:hAnsi="Calibri" w:cs="Calibri"/>
                <w:color w:val="000000"/>
                <w:sz w:val="22"/>
                <w:szCs w:val="22"/>
              </w:rPr>
              <w:t>deam</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0C223A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2.925E-02</w:t>
            </w:r>
          </w:p>
        </w:tc>
      </w:tr>
      <w:tr w:rsidR="00825252" w:rsidRPr="00825252" w14:paraId="150A343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01963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R01001</w:t>
            </w:r>
          </w:p>
        </w:tc>
        <w:tc>
          <w:tcPr>
            <w:tcW w:w="1300" w:type="dxa"/>
            <w:tcBorders>
              <w:top w:val="single" w:sz="4" w:space="0" w:color="A9D08E"/>
              <w:left w:val="nil"/>
              <w:bottom w:val="single" w:sz="4" w:space="0" w:color="A9D08E"/>
              <w:right w:val="nil"/>
            </w:tcBorders>
            <w:shd w:val="clear" w:color="auto" w:fill="auto"/>
            <w:noWrap/>
            <w:vAlign w:val="bottom"/>
            <w:hideMark/>
          </w:tcPr>
          <w:p w14:paraId="4911E2B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E32DAB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L-cystathionine cysteine-lyase (deaminating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FFDC20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3.769E-04</w:t>
            </w:r>
          </w:p>
        </w:tc>
      </w:tr>
      <w:tr w:rsidR="00825252" w:rsidRPr="00825252" w14:paraId="1FB3003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38193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R01015</w:t>
            </w:r>
          </w:p>
        </w:tc>
        <w:tc>
          <w:tcPr>
            <w:tcW w:w="1300" w:type="dxa"/>
            <w:tcBorders>
              <w:top w:val="single" w:sz="4" w:space="0" w:color="A9D08E"/>
              <w:left w:val="nil"/>
              <w:bottom w:val="single" w:sz="4" w:space="0" w:color="A9D08E"/>
              <w:right w:val="nil"/>
            </w:tcBorders>
            <w:shd w:val="clear" w:color="E2EFDA" w:fill="E2EFDA"/>
            <w:noWrap/>
            <w:vAlign w:val="bottom"/>
            <w:hideMark/>
          </w:tcPr>
          <w:p w14:paraId="5D0AECB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7285AB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D-glyceraldehyde-3-phosphate aldose-ketose-is...</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22DBCD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030BD7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11D06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R01049</w:t>
            </w:r>
          </w:p>
        </w:tc>
        <w:tc>
          <w:tcPr>
            <w:tcW w:w="1300" w:type="dxa"/>
            <w:tcBorders>
              <w:top w:val="single" w:sz="4" w:space="0" w:color="A9D08E"/>
              <w:left w:val="nil"/>
              <w:bottom w:val="single" w:sz="4" w:space="0" w:color="A9D08E"/>
              <w:right w:val="nil"/>
            </w:tcBorders>
            <w:shd w:val="clear" w:color="auto" w:fill="auto"/>
            <w:noWrap/>
            <w:vAlign w:val="bottom"/>
            <w:hideMark/>
          </w:tcPr>
          <w:p w14:paraId="418DE9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C32B8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ATP:D-ribose-5-phosphate </w:t>
            </w:r>
            <w:proofErr w:type="spellStart"/>
            <w:r w:rsidRPr="00825252">
              <w:rPr>
                <w:rFonts w:ascii="Calibri" w:hAnsi="Calibri" w:cs="Calibri"/>
                <w:color w:val="000000"/>
                <w:sz w:val="22"/>
                <w:szCs w:val="22"/>
              </w:rPr>
              <w:t>diphosphotransferase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0DD98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681DF6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8E183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R01051</w:t>
            </w:r>
          </w:p>
        </w:tc>
        <w:tc>
          <w:tcPr>
            <w:tcW w:w="1300" w:type="dxa"/>
            <w:tcBorders>
              <w:top w:val="single" w:sz="4" w:space="0" w:color="A9D08E"/>
              <w:left w:val="nil"/>
              <w:bottom w:val="single" w:sz="4" w:space="0" w:color="A9D08E"/>
              <w:right w:val="nil"/>
            </w:tcBorders>
            <w:shd w:val="clear" w:color="E2EFDA" w:fill="E2EFDA"/>
            <w:noWrap/>
            <w:vAlign w:val="bottom"/>
            <w:hideMark/>
          </w:tcPr>
          <w:p w14:paraId="3E77119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8EAA7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ATP:D-ribose 5-phosphotransferase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D38C8F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38526A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F63628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R01053</w:t>
            </w:r>
          </w:p>
        </w:tc>
        <w:tc>
          <w:tcPr>
            <w:tcW w:w="1300" w:type="dxa"/>
            <w:tcBorders>
              <w:top w:val="single" w:sz="4" w:space="0" w:color="A9D08E"/>
              <w:left w:val="nil"/>
              <w:bottom w:val="single" w:sz="4" w:space="0" w:color="A9D08E"/>
              <w:right w:val="nil"/>
            </w:tcBorders>
            <w:shd w:val="clear" w:color="auto" w:fill="auto"/>
            <w:noWrap/>
            <w:vAlign w:val="bottom"/>
            <w:hideMark/>
          </w:tcPr>
          <w:p w14:paraId="42C8C5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B3B05B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Ribose-5-phosphate:ammonia ligase (ADP-</w:t>
            </w:r>
            <w:proofErr w:type="spellStart"/>
            <w:r w:rsidRPr="00825252">
              <w:rPr>
                <w:rFonts w:ascii="Calibri" w:hAnsi="Calibri" w:cs="Calibri"/>
                <w:color w:val="000000"/>
                <w:sz w:val="22"/>
                <w:szCs w:val="22"/>
              </w:rPr>
              <w:t>formin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257207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1.804E+07</w:t>
            </w:r>
          </w:p>
        </w:tc>
      </w:tr>
      <w:tr w:rsidR="00825252" w:rsidRPr="00825252" w14:paraId="56C4821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629DCE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R01054</w:t>
            </w:r>
          </w:p>
        </w:tc>
        <w:tc>
          <w:tcPr>
            <w:tcW w:w="1300" w:type="dxa"/>
            <w:tcBorders>
              <w:top w:val="single" w:sz="4" w:space="0" w:color="A9D08E"/>
              <w:left w:val="nil"/>
              <w:bottom w:val="single" w:sz="4" w:space="0" w:color="A9D08E"/>
              <w:right w:val="nil"/>
            </w:tcBorders>
            <w:shd w:val="clear" w:color="E2EFDA" w:fill="E2EFDA"/>
            <w:noWrap/>
            <w:vAlign w:val="bottom"/>
            <w:hideMark/>
          </w:tcPr>
          <w:p w14:paraId="5F0CF8F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FB6F9A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ADP-ribose </w:t>
            </w:r>
            <w:proofErr w:type="spellStart"/>
            <w:r w:rsidRPr="00825252">
              <w:rPr>
                <w:rFonts w:ascii="Calibri" w:hAnsi="Calibri" w:cs="Calibri"/>
                <w:color w:val="000000"/>
                <w:sz w:val="22"/>
                <w:szCs w:val="22"/>
              </w:rPr>
              <w:t>ribophosphohydrolase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94A68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9.884E+08</w:t>
            </w:r>
          </w:p>
        </w:tc>
      </w:tr>
      <w:tr w:rsidR="00825252" w:rsidRPr="00825252" w14:paraId="5693404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BBFCD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R01055</w:t>
            </w:r>
          </w:p>
        </w:tc>
        <w:tc>
          <w:tcPr>
            <w:tcW w:w="1300" w:type="dxa"/>
            <w:tcBorders>
              <w:top w:val="single" w:sz="4" w:space="0" w:color="A9D08E"/>
              <w:left w:val="nil"/>
              <w:bottom w:val="single" w:sz="4" w:space="0" w:color="A9D08E"/>
              <w:right w:val="nil"/>
            </w:tcBorders>
            <w:shd w:val="clear" w:color="auto" w:fill="auto"/>
            <w:noWrap/>
            <w:vAlign w:val="bottom"/>
            <w:hideMark/>
          </w:tcPr>
          <w:p w14:paraId="1848023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D8943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uracil hydro-lyase (adding D-ribose 5-phospha...</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5F36C6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2.245E-03</w:t>
            </w:r>
          </w:p>
        </w:tc>
      </w:tr>
      <w:tr w:rsidR="00825252" w:rsidRPr="00825252" w14:paraId="56C6219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A15C3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R01056</w:t>
            </w:r>
          </w:p>
        </w:tc>
        <w:tc>
          <w:tcPr>
            <w:tcW w:w="1300" w:type="dxa"/>
            <w:tcBorders>
              <w:top w:val="single" w:sz="4" w:space="0" w:color="A9D08E"/>
              <w:left w:val="nil"/>
              <w:bottom w:val="single" w:sz="4" w:space="0" w:color="A9D08E"/>
              <w:right w:val="nil"/>
            </w:tcBorders>
            <w:shd w:val="clear" w:color="E2EFDA" w:fill="E2EFDA"/>
            <w:noWrap/>
            <w:vAlign w:val="bottom"/>
            <w:hideMark/>
          </w:tcPr>
          <w:p w14:paraId="600756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995FF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D-ribose-5-phosphate aldose-ketose-isomerase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B04809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50D683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A032D3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R01057</w:t>
            </w:r>
          </w:p>
        </w:tc>
        <w:tc>
          <w:tcPr>
            <w:tcW w:w="1300" w:type="dxa"/>
            <w:tcBorders>
              <w:top w:val="single" w:sz="4" w:space="0" w:color="A9D08E"/>
              <w:left w:val="nil"/>
              <w:bottom w:val="single" w:sz="4" w:space="0" w:color="A9D08E"/>
              <w:right w:val="nil"/>
            </w:tcBorders>
            <w:shd w:val="clear" w:color="auto" w:fill="auto"/>
            <w:noWrap/>
            <w:vAlign w:val="bottom"/>
            <w:hideMark/>
          </w:tcPr>
          <w:p w14:paraId="36EA79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C52CA5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 1,5-phosphomutase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F28388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B84AD9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E64B3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R01058</w:t>
            </w:r>
          </w:p>
        </w:tc>
        <w:tc>
          <w:tcPr>
            <w:tcW w:w="1300" w:type="dxa"/>
            <w:tcBorders>
              <w:top w:val="single" w:sz="4" w:space="0" w:color="A9D08E"/>
              <w:left w:val="nil"/>
              <w:bottom w:val="single" w:sz="4" w:space="0" w:color="A9D08E"/>
              <w:right w:val="nil"/>
            </w:tcBorders>
            <w:shd w:val="clear" w:color="E2EFDA" w:fill="E2EFDA"/>
            <w:noWrap/>
            <w:vAlign w:val="bottom"/>
            <w:hideMark/>
          </w:tcPr>
          <w:p w14:paraId="18551F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94C9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 3-phosphate:NADP+ </w:t>
            </w:r>
            <w:proofErr w:type="spellStart"/>
            <w:r w:rsidRPr="00825252">
              <w:rPr>
                <w:rFonts w:ascii="Calibri" w:hAnsi="Calibri" w:cs="Calibri"/>
                <w:color w:val="000000"/>
                <w:sz w:val="22"/>
                <w:szCs w:val="22"/>
              </w:rPr>
              <w:t>oxidoreduc</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AF7B26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2C4EDB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C04DB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R01059</w:t>
            </w:r>
          </w:p>
        </w:tc>
        <w:tc>
          <w:tcPr>
            <w:tcW w:w="1300" w:type="dxa"/>
            <w:tcBorders>
              <w:top w:val="single" w:sz="4" w:space="0" w:color="A9D08E"/>
              <w:left w:val="nil"/>
              <w:bottom w:val="single" w:sz="4" w:space="0" w:color="A9D08E"/>
              <w:right w:val="nil"/>
            </w:tcBorders>
            <w:shd w:val="clear" w:color="auto" w:fill="auto"/>
            <w:noWrap/>
            <w:vAlign w:val="bottom"/>
            <w:hideMark/>
          </w:tcPr>
          <w:p w14:paraId="5152FB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794940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ATP:D-glyceraldehyde 3-phosphotransferase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A00262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7728DE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7DFE1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R01061</w:t>
            </w:r>
          </w:p>
        </w:tc>
        <w:tc>
          <w:tcPr>
            <w:tcW w:w="1300" w:type="dxa"/>
            <w:tcBorders>
              <w:top w:val="single" w:sz="4" w:space="0" w:color="A9D08E"/>
              <w:left w:val="nil"/>
              <w:bottom w:val="single" w:sz="4" w:space="0" w:color="A9D08E"/>
              <w:right w:val="nil"/>
            </w:tcBorders>
            <w:shd w:val="clear" w:color="E2EFDA" w:fill="E2EFDA"/>
            <w:noWrap/>
            <w:vAlign w:val="bottom"/>
            <w:hideMark/>
          </w:tcPr>
          <w:p w14:paraId="52CA186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E15F47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D-glyceraldehyde-3-phosphate:NAD+ </w:t>
            </w:r>
            <w:proofErr w:type="spellStart"/>
            <w:r w:rsidRPr="00825252">
              <w:rPr>
                <w:rFonts w:ascii="Calibri" w:hAnsi="Calibri" w:cs="Calibri"/>
                <w:color w:val="000000"/>
                <w:sz w:val="22"/>
                <w:szCs w:val="22"/>
              </w:rPr>
              <w:t>oxidoreduct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B51428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1.357E-04</w:t>
            </w:r>
          </w:p>
        </w:tc>
      </w:tr>
      <w:tr w:rsidR="00825252" w:rsidRPr="00825252" w14:paraId="3192B2A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0BA0A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R01063</w:t>
            </w:r>
          </w:p>
        </w:tc>
        <w:tc>
          <w:tcPr>
            <w:tcW w:w="1300" w:type="dxa"/>
            <w:tcBorders>
              <w:top w:val="single" w:sz="4" w:space="0" w:color="A9D08E"/>
              <w:left w:val="nil"/>
              <w:bottom w:val="single" w:sz="4" w:space="0" w:color="A9D08E"/>
              <w:right w:val="nil"/>
            </w:tcBorders>
            <w:shd w:val="clear" w:color="auto" w:fill="auto"/>
            <w:noWrap/>
            <w:vAlign w:val="bottom"/>
            <w:hideMark/>
          </w:tcPr>
          <w:p w14:paraId="1C3432F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9951DB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D-glyceraldehyde-3-phosphate:NADP+ </w:t>
            </w:r>
            <w:proofErr w:type="spellStart"/>
            <w:r w:rsidRPr="00825252">
              <w:rPr>
                <w:rFonts w:ascii="Calibri" w:hAnsi="Calibri" w:cs="Calibri"/>
                <w:color w:val="000000"/>
                <w:sz w:val="22"/>
                <w:szCs w:val="22"/>
              </w:rPr>
              <w:t>oxidoreduc</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8A15DA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1.690E-04</w:t>
            </w:r>
          </w:p>
        </w:tc>
      </w:tr>
      <w:tr w:rsidR="00825252" w:rsidRPr="00825252" w14:paraId="2FB63CF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3DC62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R01066</w:t>
            </w:r>
          </w:p>
        </w:tc>
        <w:tc>
          <w:tcPr>
            <w:tcW w:w="1300" w:type="dxa"/>
            <w:tcBorders>
              <w:top w:val="single" w:sz="4" w:space="0" w:color="A9D08E"/>
              <w:left w:val="nil"/>
              <w:bottom w:val="single" w:sz="4" w:space="0" w:color="A9D08E"/>
              <w:right w:val="nil"/>
            </w:tcBorders>
            <w:shd w:val="clear" w:color="E2EFDA" w:fill="E2EFDA"/>
            <w:noWrap/>
            <w:vAlign w:val="bottom"/>
            <w:hideMark/>
          </w:tcPr>
          <w:p w14:paraId="18AD14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2FC53E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2-deoxy-D-ribose-5-phosphate acetaldehyde-</w:t>
            </w:r>
            <w:proofErr w:type="spellStart"/>
            <w:r w:rsidRPr="00825252">
              <w:rPr>
                <w:rFonts w:ascii="Calibri" w:hAnsi="Calibri" w:cs="Calibri"/>
                <w:color w:val="000000"/>
                <w:sz w:val="22"/>
                <w:szCs w:val="22"/>
              </w:rPr>
              <w:t>lya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52AA2D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1.494E-04</w:t>
            </w:r>
          </w:p>
        </w:tc>
      </w:tr>
      <w:tr w:rsidR="00825252" w:rsidRPr="00825252" w14:paraId="06E675B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D4CC8C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R01067</w:t>
            </w:r>
          </w:p>
        </w:tc>
        <w:tc>
          <w:tcPr>
            <w:tcW w:w="1300" w:type="dxa"/>
            <w:tcBorders>
              <w:top w:val="single" w:sz="4" w:space="0" w:color="A9D08E"/>
              <w:left w:val="nil"/>
              <w:bottom w:val="single" w:sz="4" w:space="0" w:color="A9D08E"/>
              <w:right w:val="nil"/>
            </w:tcBorders>
            <w:shd w:val="clear" w:color="auto" w:fill="auto"/>
            <w:noWrap/>
            <w:vAlign w:val="bottom"/>
            <w:hideMark/>
          </w:tcPr>
          <w:p w14:paraId="05BF9B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2C492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D-Fructose 6-phosphate:D-glyceraldehyde-3-pho...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A3B7AE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5.048E+08</w:t>
            </w:r>
          </w:p>
        </w:tc>
      </w:tr>
      <w:tr w:rsidR="00825252" w:rsidRPr="00825252" w14:paraId="50D9F89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23DBA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R01068</w:t>
            </w:r>
          </w:p>
        </w:tc>
        <w:tc>
          <w:tcPr>
            <w:tcW w:w="1300" w:type="dxa"/>
            <w:tcBorders>
              <w:top w:val="single" w:sz="4" w:space="0" w:color="A9D08E"/>
              <w:left w:val="nil"/>
              <w:bottom w:val="single" w:sz="4" w:space="0" w:color="A9D08E"/>
              <w:right w:val="nil"/>
            </w:tcBorders>
            <w:shd w:val="clear" w:color="E2EFDA" w:fill="E2EFDA"/>
            <w:noWrap/>
            <w:vAlign w:val="bottom"/>
            <w:hideMark/>
          </w:tcPr>
          <w:p w14:paraId="251F16D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4BD38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D-fructose-1,6-bisphosphate D-glyceraldehyde-...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3C281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8.170E+09</w:t>
            </w:r>
          </w:p>
        </w:tc>
      </w:tr>
      <w:tr w:rsidR="00825252" w:rsidRPr="00825252" w14:paraId="6CF3188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5222E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R01069</w:t>
            </w:r>
          </w:p>
        </w:tc>
        <w:tc>
          <w:tcPr>
            <w:tcW w:w="1300" w:type="dxa"/>
            <w:tcBorders>
              <w:top w:val="single" w:sz="4" w:space="0" w:color="A9D08E"/>
              <w:left w:val="nil"/>
              <w:bottom w:val="single" w:sz="4" w:space="0" w:color="A9D08E"/>
              <w:right w:val="nil"/>
            </w:tcBorders>
            <w:shd w:val="clear" w:color="auto" w:fill="auto"/>
            <w:noWrap/>
            <w:vAlign w:val="bottom"/>
            <w:hideMark/>
          </w:tcPr>
          <w:p w14:paraId="1B6DB49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AB62E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D-tagatose 1,6-bisphosphate D-glyceraldehyde-...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A19DAF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4.029E-04</w:t>
            </w:r>
          </w:p>
        </w:tc>
      </w:tr>
      <w:tr w:rsidR="00825252" w:rsidRPr="00825252" w14:paraId="2F345CC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5005C6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R01070</w:t>
            </w:r>
          </w:p>
        </w:tc>
        <w:tc>
          <w:tcPr>
            <w:tcW w:w="1300" w:type="dxa"/>
            <w:tcBorders>
              <w:top w:val="single" w:sz="4" w:space="0" w:color="A9D08E"/>
              <w:left w:val="nil"/>
              <w:bottom w:val="single" w:sz="4" w:space="0" w:color="A9D08E"/>
              <w:right w:val="nil"/>
            </w:tcBorders>
            <w:shd w:val="clear" w:color="E2EFDA" w:fill="E2EFDA"/>
            <w:noWrap/>
            <w:vAlign w:val="bottom"/>
            <w:hideMark/>
          </w:tcPr>
          <w:p w14:paraId="39E62E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E81262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beta-D-fructose-1,6-bisphosphate D-</w:t>
            </w:r>
            <w:proofErr w:type="spellStart"/>
            <w:r w:rsidRPr="00825252">
              <w:rPr>
                <w:rFonts w:ascii="Calibri" w:hAnsi="Calibri" w:cs="Calibri"/>
                <w:color w:val="000000"/>
                <w:sz w:val="22"/>
                <w:szCs w:val="22"/>
              </w:rPr>
              <w:t>glyceralde</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BA25F7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8.852E+08</w:t>
            </w:r>
          </w:p>
        </w:tc>
      </w:tr>
      <w:tr w:rsidR="00825252" w:rsidRPr="00825252" w14:paraId="135A808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6D6FE6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R01082</w:t>
            </w:r>
          </w:p>
        </w:tc>
        <w:tc>
          <w:tcPr>
            <w:tcW w:w="1300" w:type="dxa"/>
            <w:tcBorders>
              <w:top w:val="single" w:sz="4" w:space="0" w:color="A9D08E"/>
              <w:left w:val="nil"/>
              <w:bottom w:val="single" w:sz="4" w:space="0" w:color="A9D08E"/>
              <w:right w:val="nil"/>
            </w:tcBorders>
            <w:shd w:val="clear" w:color="auto" w:fill="auto"/>
            <w:noWrap/>
            <w:vAlign w:val="bottom"/>
            <w:hideMark/>
          </w:tcPr>
          <w:p w14:paraId="00EA88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07B54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(S)-malate hydro-lyase (fumarate-forming)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6C49D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1BF0E6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20060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R01083</w:t>
            </w:r>
          </w:p>
        </w:tc>
        <w:tc>
          <w:tcPr>
            <w:tcW w:w="1300" w:type="dxa"/>
            <w:tcBorders>
              <w:top w:val="single" w:sz="4" w:space="0" w:color="A9D08E"/>
              <w:left w:val="nil"/>
              <w:bottom w:val="single" w:sz="4" w:space="0" w:color="A9D08E"/>
              <w:right w:val="nil"/>
            </w:tcBorders>
            <w:shd w:val="clear" w:color="E2EFDA" w:fill="E2EFDA"/>
            <w:noWrap/>
            <w:vAlign w:val="bottom"/>
            <w:hideMark/>
          </w:tcPr>
          <w:p w14:paraId="3382081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E7CC6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N6-(1,2-dicarboxyethyl)AMP AMP-lyase (</w:t>
            </w:r>
            <w:proofErr w:type="spellStart"/>
            <w:r w:rsidRPr="00825252">
              <w:rPr>
                <w:rFonts w:ascii="Calibri" w:hAnsi="Calibri" w:cs="Calibri"/>
                <w:color w:val="000000"/>
                <w:sz w:val="22"/>
                <w:szCs w:val="22"/>
              </w:rPr>
              <w:t>fumarat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3D2316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2.469E-03</w:t>
            </w:r>
          </w:p>
        </w:tc>
      </w:tr>
      <w:tr w:rsidR="00825252" w:rsidRPr="00825252" w14:paraId="408CA23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999075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R01085</w:t>
            </w:r>
          </w:p>
        </w:tc>
        <w:tc>
          <w:tcPr>
            <w:tcW w:w="1300" w:type="dxa"/>
            <w:tcBorders>
              <w:top w:val="single" w:sz="4" w:space="0" w:color="A9D08E"/>
              <w:left w:val="nil"/>
              <w:bottom w:val="single" w:sz="4" w:space="0" w:color="A9D08E"/>
              <w:right w:val="nil"/>
            </w:tcBorders>
            <w:shd w:val="clear" w:color="auto" w:fill="auto"/>
            <w:noWrap/>
            <w:vAlign w:val="bottom"/>
            <w:hideMark/>
          </w:tcPr>
          <w:p w14:paraId="3EBAB6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BFADA7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3-fumarylpyruvate </w:t>
            </w:r>
            <w:proofErr w:type="spellStart"/>
            <w:r w:rsidRPr="00825252">
              <w:rPr>
                <w:rFonts w:ascii="Calibri" w:hAnsi="Calibri" w:cs="Calibri"/>
                <w:color w:val="000000"/>
                <w:sz w:val="22"/>
                <w:szCs w:val="22"/>
              </w:rPr>
              <w:t>fumarylhydrolase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19B5EB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1.563E-02</w:t>
            </w:r>
          </w:p>
        </w:tc>
      </w:tr>
      <w:tr w:rsidR="00825252" w:rsidRPr="00825252" w14:paraId="171CEF2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E38D4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R01086</w:t>
            </w:r>
          </w:p>
        </w:tc>
        <w:tc>
          <w:tcPr>
            <w:tcW w:w="1300" w:type="dxa"/>
            <w:tcBorders>
              <w:top w:val="single" w:sz="4" w:space="0" w:color="A9D08E"/>
              <w:left w:val="nil"/>
              <w:bottom w:val="single" w:sz="4" w:space="0" w:color="A9D08E"/>
              <w:right w:val="nil"/>
            </w:tcBorders>
            <w:shd w:val="clear" w:color="E2EFDA" w:fill="E2EFDA"/>
            <w:noWrap/>
            <w:vAlign w:val="bottom"/>
            <w:hideMark/>
          </w:tcPr>
          <w:p w14:paraId="15339B9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7E542A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w:t>
            </w:r>
            <w:proofErr w:type="spellStart"/>
            <w:r w:rsidRPr="00825252">
              <w:rPr>
                <w:rFonts w:ascii="Calibri" w:hAnsi="Calibri" w:cs="Calibri"/>
                <w:color w:val="000000"/>
                <w:sz w:val="22"/>
                <w:szCs w:val="22"/>
              </w:rPr>
              <w:t>Nomega</w:t>
            </w:r>
            <w:proofErr w:type="spellEnd"/>
            <w:r w:rsidRPr="00825252">
              <w:rPr>
                <w:rFonts w:ascii="Calibri" w:hAnsi="Calibri" w:cs="Calibri"/>
                <w:color w:val="000000"/>
                <w:sz w:val="22"/>
                <w:szCs w:val="22"/>
              </w:rPr>
              <w:t>-L-</w:t>
            </w:r>
            <w:proofErr w:type="spellStart"/>
            <w:r w:rsidRPr="00825252">
              <w:rPr>
                <w:rFonts w:ascii="Calibri" w:hAnsi="Calibri" w:cs="Calibri"/>
                <w:color w:val="000000"/>
                <w:sz w:val="22"/>
                <w:szCs w:val="22"/>
              </w:rPr>
              <w:t>arginino</w:t>
            </w:r>
            <w:proofErr w:type="spellEnd"/>
            <w:r w:rsidRPr="00825252">
              <w:rPr>
                <w:rFonts w:ascii="Calibri" w:hAnsi="Calibri" w:cs="Calibri"/>
                <w:color w:val="000000"/>
                <w:sz w:val="22"/>
                <w:szCs w:val="22"/>
              </w:rPr>
              <w:t>)succinate arginine-lyase...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139F29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5.126E-03</w:t>
            </w:r>
          </w:p>
        </w:tc>
      </w:tr>
      <w:tr w:rsidR="00825252" w:rsidRPr="00825252" w14:paraId="61C6E0E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C0FE3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R01087</w:t>
            </w:r>
          </w:p>
        </w:tc>
        <w:tc>
          <w:tcPr>
            <w:tcW w:w="1300" w:type="dxa"/>
            <w:tcBorders>
              <w:top w:val="single" w:sz="4" w:space="0" w:color="A9D08E"/>
              <w:left w:val="nil"/>
              <w:bottom w:val="single" w:sz="4" w:space="0" w:color="A9D08E"/>
              <w:right w:val="nil"/>
            </w:tcBorders>
            <w:shd w:val="clear" w:color="auto" w:fill="auto"/>
            <w:noWrap/>
            <w:vAlign w:val="bottom"/>
            <w:hideMark/>
          </w:tcPr>
          <w:p w14:paraId="18916C9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DFF39C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Maleate cis-trans-isomerase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58D3E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2.433E+09</w:t>
            </w:r>
          </w:p>
        </w:tc>
      </w:tr>
      <w:tr w:rsidR="00825252" w:rsidRPr="00825252" w14:paraId="4D38113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5AE9B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R01113</w:t>
            </w:r>
          </w:p>
        </w:tc>
        <w:tc>
          <w:tcPr>
            <w:tcW w:w="1300" w:type="dxa"/>
            <w:tcBorders>
              <w:top w:val="single" w:sz="4" w:space="0" w:color="A9D08E"/>
              <w:left w:val="nil"/>
              <w:bottom w:val="single" w:sz="4" w:space="0" w:color="A9D08E"/>
              <w:right w:val="nil"/>
            </w:tcBorders>
            <w:shd w:val="clear" w:color="E2EFDA" w:fill="E2EFDA"/>
            <w:noWrap/>
            <w:vAlign w:val="bottom"/>
            <w:hideMark/>
          </w:tcPr>
          <w:p w14:paraId="367FA7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A5922C1"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Glutathione:L-cystine</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8973E2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3.593E-02</w:t>
            </w:r>
          </w:p>
        </w:tc>
      </w:tr>
      <w:tr w:rsidR="00825252" w:rsidRPr="00825252" w14:paraId="26404F3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AF879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R01128</w:t>
            </w:r>
          </w:p>
        </w:tc>
        <w:tc>
          <w:tcPr>
            <w:tcW w:w="1300" w:type="dxa"/>
            <w:tcBorders>
              <w:top w:val="single" w:sz="4" w:space="0" w:color="A9D08E"/>
              <w:left w:val="nil"/>
              <w:bottom w:val="single" w:sz="4" w:space="0" w:color="A9D08E"/>
              <w:right w:val="nil"/>
            </w:tcBorders>
            <w:shd w:val="clear" w:color="auto" w:fill="auto"/>
            <w:noWrap/>
            <w:vAlign w:val="bottom"/>
            <w:hideMark/>
          </w:tcPr>
          <w:p w14:paraId="2955BD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9439A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5'-Inosinate </w:t>
            </w:r>
            <w:proofErr w:type="spellStart"/>
            <w:r w:rsidRPr="00825252">
              <w:rPr>
                <w:rFonts w:ascii="Calibri" w:hAnsi="Calibri" w:cs="Calibri"/>
                <w:color w:val="000000"/>
                <w:sz w:val="22"/>
                <w:szCs w:val="22"/>
              </w:rPr>
              <w:t>phosphoribohydrolase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191ED1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E35C8E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C2BA0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R01213</w:t>
            </w:r>
          </w:p>
        </w:tc>
        <w:tc>
          <w:tcPr>
            <w:tcW w:w="1300" w:type="dxa"/>
            <w:tcBorders>
              <w:top w:val="single" w:sz="4" w:space="0" w:color="A9D08E"/>
              <w:left w:val="nil"/>
              <w:bottom w:val="single" w:sz="4" w:space="0" w:color="A9D08E"/>
              <w:right w:val="nil"/>
            </w:tcBorders>
            <w:shd w:val="clear" w:color="E2EFDA" w:fill="E2EFDA"/>
            <w:noWrap/>
            <w:vAlign w:val="bottom"/>
            <w:hideMark/>
          </w:tcPr>
          <w:p w14:paraId="00BE54C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0C6F551"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acetyl-CoA:3-methyl-2-oxobutanoate C-</w:t>
            </w:r>
            <w:proofErr w:type="spellStart"/>
            <w:r w:rsidRPr="00825252">
              <w:rPr>
                <w:rFonts w:ascii="Calibri" w:hAnsi="Calibri" w:cs="Calibri"/>
                <w:color w:val="000000"/>
                <w:sz w:val="22"/>
                <w:szCs w:val="22"/>
                <w:lang w:val="es-ES"/>
              </w:rPr>
              <w:t>acetyltr</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BBDDF8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C3E46C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06909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R01215</w:t>
            </w:r>
          </w:p>
        </w:tc>
        <w:tc>
          <w:tcPr>
            <w:tcW w:w="1300" w:type="dxa"/>
            <w:tcBorders>
              <w:top w:val="single" w:sz="4" w:space="0" w:color="A9D08E"/>
              <w:left w:val="nil"/>
              <w:bottom w:val="single" w:sz="4" w:space="0" w:color="A9D08E"/>
              <w:right w:val="nil"/>
            </w:tcBorders>
            <w:shd w:val="clear" w:color="auto" w:fill="auto"/>
            <w:noWrap/>
            <w:vAlign w:val="bottom"/>
            <w:hideMark/>
          </w:tcPr>
          <w:p w14:paraId="18945E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EE76A0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L-Valine:pyruvate</w:t>
            </w:r>
            <w:proofErr w:type="spellEnd"/>
            <w:r w:rsidRPr="00825252">
              <w:rPr>
                <w:rFonts w:ascii="Calibri" w:hAnsi="Calibri" w:cs="Calibri"/>
                <w:color w:val="000000"/>
                <w:sz w:val="22"/>
                <w:szCs w:val="22"/>
              </w:rPr>
              <w:t xml:space="preserve"> aminotransferase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EDAD58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3.535E-02</w:t>
            </w:r>
          </w:p>
        </w:tc>
      </w:tr>
      <w:tr w:rsidR="00825252" w:rsidRPr="00825252" w14:paraId="301D8AF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C2D22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R01244</w:t>
            </w:r>
          </w:p>
        </w:tc>
        <w:tc>
          <w:tcPr>
            <w:tcW w:w="1300" w:type="dxa"/>
            <w:tcBorders>
              <w:top w:val="single" w:sz="4" w:space="0" w:color="A9D08E"/>
              <w:left w:val="nil"/>
              <w:bottom w:val="single" w:sz="4" w:space="0" w:color="A9D08E"/>
              <w:right w:val="nil"/>
            </w:tcBorders>
            <w:shd w:val="clear" w:color="E2EFDA" w:fill="E2EFDA"/>
            <w:noWrap/>
            <w:vAlign w:val="bottom"/>
            <w:hideMark/>
          </w:tcPr>
          <w:p w14:paraId="7A82C81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64309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Adenine </w:t>
            </w:r>
            <w:proofErr w:type="spellStart"/>
            <w:r w:rsidRPr="00825252">
              <w:rPr>
                <w:rFonts w:ascii="Calibri" w:hAnsi="Calibri" w:cs="Calibri"/>
                <w:color w:val="000000"/>
                <w:sz w:val="22"/>
                <w:szCs w:val="22"/>
              </w:rPr>
              <w:t>aminohydrolase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4CF4F2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2.846E-02</w:t>
            </w:r>
          </w:p>
        </w:tc>
      </w:tr>
      <w:tr w:rsidR="00825252" w:rsidRPr="00825252" w14:paraId="624239D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868740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R01270</w:t>
            </w:r>
          </w:p>
        </w:tc>
        <w:tc>
          <w:tcPr>
            <w:tcW w:w="1300" w:type="dxa"/>
            <w:tcBorders>
              <w:top w:val="single" w:sz="4" w:space="0" w:color="A9D08E"/>
              <w:left w:val="nil"/>
              <w:bottom w:val="single" w:sz="4" w:space="0" w:color="A9D08E"/>
              <w:right w:val="nil"/>
            </w:tcBorders>
            <w:shd w:val="clear" w:color="auto" w:fill="auto"/>
            <w:noWrap/>
            <w:vAlign w:val="bottom"/>
            <w:hideMark/>
          </w:tcPr>
          <w:p w14:paraId="5A3906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8BBD01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Nicotinamide D-ribonucleotide </w:t>
            </w:r>
            <w:proofErr w:type="spellStart"/>
            <w:r w:rsidRPr="00825252">
              <w:rPr>
                <w:rFonts w:ascii="Calibri" w:hAnsi="Calibri" w:cs="Calibri"/>
                <w:color w:val="000000"/>
                <w:sz w:val="22"/>
                <w:szCs w:val="22"/>
              </w:rPr>
              <w:t>phosphoribohydr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82AEFE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B3691C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1B1236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R01322</w:t>
            </w:r>
          </w:p>
        </w:tc>
        <w:tc>
          <w:tcPr>
            <w:tcW w:w="1300" w:type="dxa"/>
            <w:tcBorders>
              <w:top w:val="single" w:sz="4" w:space="0" w:color="A9D08E"/>
              <w:left w:val="nil"/>
              <w:bottom w:val="single" w:sz="4" w:space="0" w:color="A9D08E"/>
              <w:right w:val="nil"/>
            </w:tcBorders>
            <w:shd w:val="clear" w:color="E2EFDA" w:fill="E2EFDA"/>
            <w:noWrap/>
            <w:vAlign w:val="bottom"/>
            <w:hideMark/>
          </w:tcPr>
          <w:p w14:paraId="23A6FD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8677390"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Citrate:CoA</w:t>
            </w:r>
            <w:proofErr w:type="spellEnd"/>
            <w:r w:rsidRPr="00825252">
              <w:rPr>
                <w:rFonts w:ascii="Calibri" w:hAnsi="Calibri" w:cs="Calibri"/>
                <w:color w:val="000000"/>
                <w:sz w:val="22"/>
                <w:szCs w:val="22"/>
              </w:rPr>
              <w:t xml:space="preserve"> ligase (ADP-forming)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3C943B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3.624E-04</w:t>
            </w:r>
          </w:p>
        </w:tc>
      </w:tr>
      <w:tr w:rsidR="00825252" w:rsidRPr="00825252" w14:paraId="0CA5870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782524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R01324</w:t>
            </w:r>
          </w:p>
        </w:tc>
        <w:tc>
          <w:tcPr>
            <w:tcW w:w="1300" w:type="dxa"/>
            <w:tcBorders>
              <w:top w:val="single" w:sz="4" w:space="0" w:color="A9D08E"/>
              <w:left w:val="nil"/>
              <w:bottom w:val="single" w:sz="4" w:space="0" w:color="A9D08E"/>
              <w:right w:val="nil"/>
            </w:tcBorders>
            <w:shd w:val="clear" w:color="auto" w:fill="auto"/>
            <w:noWrap/>
            <w:vAlign w:val="bottom"/>
            <w:hideMark/>
          </w:tcPr>
          <w:p w14:paraId="0D9B84B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23E9A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citrate </w:t>
            </w:r>
            <w:proofErr w:type="spellStart"/>
            <w:r w:rsidRPr="00825252">
              <w:rPr>
                <w:rFonts w:ascii="Calibri" w:hAnsi="Calibri" w:cs="Calibri"/>
                <w:color w:val="000000"/>
                <w:sz w:val="22"/>
                <w:szCs w:val="22"/>
              </w:rPr>
              <w:t>hydroxymutase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AB81F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635168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5399DB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R01325</w:t>
            </w:r>
          </w:p>
        </w:tc>
        <w:tc>
          <w:tcPr>
            <w:tcW w:w="1300" w:type="dxa"/>
            <w:tcBorders>
              <w:top w:val="single" w:sz="4" w:space="0" w:color="A9D08E"/>
              <w:left w:val="nil"/>
              <w:bottom w:val="single" w:sz="4" w:space="0" w:color="A9D08E"/>
              <w:right w:val="nil"/>
            </w:tcBorders>
            <w:shd w:val="clear" w:color="E2EFDA" w:fill="E2EFDA"/>
            <w:noWrap/>
            <w:vAlign w:val="bottom"/>
            <w:hideMark/>
          </w:tcPr>
          <w:p w14:paraId="4E633EB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06A64F3"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citrate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hydro-lyase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cis-aconitate-forming</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CAF90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769125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DAE76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R01364</w:t>
            </w:r>
          </w:p>
        </w:tc>
        <w:tc>
          <w:tcPr>
            <w:tcW w:w="1300" w:type="dxa"/>
            <w:tcBorders>
              <w:top w:val="single" w:sz="4" w:space="0" w:color="A9D08E"/>
              <w:left w:val="nil"/>
              <w:bottom w:val="single" w:sz="4" w:space="0" w:color="A9D08E"/>
              <w:right w:val="nil"/>
            </w:tcBorders>
            <w:shd w:val="clear" w:color="auto" w:fill="auto"/>
            <w:noWrap/>
            <w:vAlign w:val="bottom"/>
            <w:hideMark/>
          </w:tcPr>
          <w:p w14:paraId="78FACE4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8C8B5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4-fumarylacetoacetate </w:t>
            </w:r>
            <w:proofErr w:type="spellStart"/>
            <w:r w:rsidRPr="00825252">
              <w:rPr>
                <w:rFonts w:ascii="Calibri" w:hAnsi="Calibri" w:cs="Calibri"/>
                <w:color w:val="000000"/>
                <w:sz w:val="22"/>
                <w:szCs w:val="22"/>
              </w:rPr>
              <w:t>fumarylhydrolase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E196F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2.477E-02</w:t>
            </w:r>
          </w:p>
        </w:tc>
      </w:tr>
      <w:tr w:rsidR="00825252" w:rsidRPr="00825252" w14:paraId="3A1B9B9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4F260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R01440</w:t>
            </w:r>
          </w:p>
        </w:tc>
        <w:tc>
          <w:tcPr>
            <w:tcW w:w="1300" w:type="dxa"/>
            <w:tcBorders>
              <w:top w:val="single" w:sz="4" w:space="0" w:color="A9D08E"/>
              <w:left w:val="nil"/>
              <w:bottom w:val="single" w:sz="4" w:space="0" w:color="A9D08E"/>
              <w:right w:val="nil"/>
            </w:tcBorders>
            <w:shd w:val="clear" w:color="E2EFDA" w:fill="E2EFDA"/>
            <w:noWrap/>
            <w:vAlign w:val="bottom"/>
            <w:hideMark/>
          </w:tcPr>
          <w:p w14:paraId="615C1D5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5DDFF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D-Xylulose-5-phosphate:formaldehyde </w:t>
            </w:r>
            <w:proofErr w:type="spellStart"/>
            <w:r w:rsidRPr="00825252">
              <w:rPr>
                <w:rFonts w:ascii="Calibri" w:hAnsi="Calibri" w:cs="Calibri"/>
                <w:color w:val="000000"/>
                <w:sz w:val="22"/>
                <w:szCs w:val="22"/>
              </w:rPr>
              <w:t>glycolald</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099DF6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4.322E+09</w:t>
            </w:r>
          </w:p>
        </w:tc>
      </w:tr>
      <w:tr w:rsidR="00825252" w:rsidRPr="00825252" w14:paraId="2A7EC0B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02C42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R01465</w:t>
            </w:r>
          </w:p>
        </w:tc>
        <w:tc>
          <w:tcPr>
            <w:tcW w:w="1300" w:type="dxa"/>
            <w:tcBorders>
              <w:top w:val="single" w:sz="4" w:space="0" w:color="A9D08E"/>
              <w:left w:val="nil"/>
              <w:bottom w:val="single" w:sz="4" w:space="0" w:color="A9D08E"/>
              <w:right w:val="nil"/>
            </w:tcBorders>
            <w:shd w:val="clear" w:color="auto" w:fill="auto"/>
            <w:noWrap/>
            <w:vAlign w:val="bottom"/>
            <w:hideMark/>
          </w:tcPr>
          <w:p w14:paraId="4D03CC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5C98AC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L-threonine:NAD</w:t>
            </w:r>
            <w:proofErr w:type="spellEnd"/>
            <w:r w:rsidRPr="00825252">
              <w:rPr>
                <w:rFonts w:ascii="Calibri" w:hAnsi="Calibri" w:cs="Calibri"/>
                <w:color w:val="000000"/>
                <w:sz w:val="22"/>
                <w:szCs w:val="22"/>
              </w:rPr>
              <w:t>+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FDD5E7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0DB636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BB42E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R01466</w:t>
            </w:r>
          </w:p>
        </w:tc>
        <w:tc>
          <w:tcPr>
            <w:tcW w:w="1300" w:type="dxa"/>
            <w:tcBorders>
              <w:top w:val="single" w:sz="4" w:space="0" w:color="A9D08E"/>
              <w:left w:val="nil"/>
              <w:bottom w:val="single" w:sz="4" w:space="0" w:color="A9D08E"/>
              <w:right w:val="nil"/>
            </w:tcBorders>
            <w:shd w:val="clear" w:color="E2EFDA" w:fill="E2EFDA"/>
            <w:noWrap/>
            <w:vAlign w:val="bottom"/>
            <w:hideMark/>
          </w:tcPr>
          <w:p w14:paraId="2A68042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373C2A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O-phospho-L-homoserine phosphate-lyase (</w:t>
            </w:r>
            <w:proofErr w:type="spellStart"/>
            <w:r w:rsidRPr="00825252">
              <w:rPr>
                <w:rFonts w:ascii="Calibri" w:hAnsi="Calibri" w:cs="Calibri"/>
                <w:color w:val="000000"/>
                <w:sz w:val="22"/>
                <w:szCs w:val="22"/>
              </w:rPr>
              <w:t>addin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FF57E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6.537E+09</w:t>
            </w:r>
          </w:p>
        </w:tc>
      </w:tr>
      <w:tr w:rsidR="00825252" w:rsidRPr="00825252" w14:paraId="3898D9F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B821CC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R01561</w:t>
            </w:r>
          </w:p>
        </w:tc>
        <w:tc>
          <w:tcPr>
            <w:tcW w:w="1300" w:type="dxa"/>
            <w:tcBorders>
              <w:top w:val="single" w:sz="4" w:space="0" w:color="A9D08E"/>
              <w:left w:val="nil"/>
              <w:bottom w:val="single" w:sz="4" w:space="0" w:color="A9D08E"/>
              <w:right w:val="nil"/>
            </w:tcBorders>
            <w:shd w:val="clear" w:color="auto" w:fill="auto"/>
            <w:noWrap/>
            <w:vAlign w:val="bottom"/>
            <w:hideMark/>
          </w:tcPr>
          <w:p w14:paraId="399699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17FCEA8"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adenosine:phosphate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F27E56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2.961E-03</w:t>
            </w:r>
          </w:p>
        </w:tc>
      </w:tr>
      <w:tr w:rsidR="00825252" w:rsidRPr="00825252" w14:paraId="3D483B8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AEDC27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R01570</w:t>
            </w:r>
          </w:p>
        </w:tc>
        <w:tc>
          <w:tcPr>
            <w:tcW w:w="1300" w:type="dxa"/>
            <w:tcBorders>
              <w:top w:val="single" w:sz="4" w:space="0" w:color="A9D08E"/>
              <w:left w:val="nil"/>
              <w:bottom w:val="single" w:sz="4" w:space="0" w:color="A9D08E"/>
              <w:right w:val="nil"/>
            </w:tcBorders>
            <w:shd w:val="clear" w:color="E2EFDA" w:fill="E2EFDA"/>
            <w:noWrap/>
            <w:vAlign w:val="bottom"/>
            <w:hideMark/>
          </w:tcPr>
          <w:p w14:paraId="6E4B7B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0BD41D2"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thymidine:phosphate</w:t>
            </w:r>
            <w:proofErr w:type="spellEnd"/>
            <w:r w:rsidRPr="00825252">
              <w:rPr>
                <w:rFonts w:ascii="Calibri" w:hAnsi="Calibri" w:cs="Calibri"/>
                <w:color w:val="000000"/>
                <w:sz w:val="22"/>
                <w:szCs w:val="22"/>
              </w:rPr>
              <w:t xml:space="preserve"> deoxy-alpha-D-</w:t>
            </w:r>
            <w:proofErr w:type="spellStart"/>
            <w:r w:rsidRPr="00825252">
              <w:rPr>
                <w:rFonts w:ascii="Calibri" w:hAnsi="Calibri" w:cs="Calibri"/>
                <w:color w:val="000000"/>
                <w:sz w:val="22"/>
                <w:szCs w:val="22"/>
              </w:rPr>
              <w:t>ribosyltran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792FED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AA1D2E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71F87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R01621</w:t>
            </w:r>
          </w:p>
        </w:tc>
        <w:tc>
          <w:tcPr>
            <w:tcW w:w="1300" w:type="dxa"/>
            <w:tcBorders>
              <w:top w:val="single" w:sz="4" w:space="0" w:color="A9D08E"/>
              <w:left w:val="nil"/>
              <w:bottom w:val="single" w:sz="4" w:space="0" w:color="A9D08E"/>
              <w:right w:val="nil"/>
            </w:tcBorders>
            <w:shd w:val="clear" w:color="auto" w:fill="auto"/>
            <w:noWrap/>
            <w:vAlign w:val="bottom"/>
            <w:hideMark/>
          </w:tcPr>
          <w:p w14:paraId="2FAA79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3A107B2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D-xylulose 5-phosphate D-glyceraldehyde-3-pho...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55074E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937FAB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D24D3F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R01641</w:t>
            </w:r>
          </w:p>
        </w:tc>
        <w:tc>
          <w:tcPr>
            <w:tcW w:w="1300" w:type="dxa"/>
            <w:tcBorders>
              <w:top w:val="single" w:sz="4" w:space="0" w:color="A9D08E"/>
              <w:left w:val="nil"/>
              <w:bottom w:val="single" w:sz="4" w:space="0" w:color="A9D08E"/>
              <w:right w:val="nil"/>
            </w:tcBorders>
            <w:shd w:val="clear" w:color="E2EFDA" w:fill="E2EFDA"/>
            <w:noWrap/>
            <w:vAlign w:val="bottom"/>
            <w:hideMark/>
          </w:tcPr>
          <w:p w14:paraId="18E481B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1516BA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sedoheptulose-7-phosphate:D-glyceraldehyde-3-...</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B9AB5A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B69A0C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9B500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R01652</w:t>
            </w:r>
          </w:p>
        </w:tc>
        <w:tc>
          <w:tcPr>
            <w:tcW w:w="1300" w:type="dxa"/>
            <w:tcBorders>
              <w:top w:val="single" w:sz="4" w:space="0" w:color="A9D08E"/>
              <w:left w:val="nil"/>
              <w:bottom w:val="single" w:sz="4" w:space="0" w:color="A9D08E"/>
              <w:right w:val="nil"/>
            </w:tcBorders>
            <w:shd w:val="clear" w:color="auto" w:fill="auto"/>
            <w:noWrap/>
            <w:vAlign w:val="bottom"/>
            <w:hideMark/>
          </w:tcPr>
          <w:p w14:paraId="2859B98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52FC85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4-Methyl-2-oxopentanoate + CO2 &lt;=&gt; (2S)-2-Iso...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5265A7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4.391E-03</w:t>
            </w:r>
          </w:p>
        </w:tc>
      </w:tr>
      <w:tr w:rsidR="00825252" w:rsidRPr="00825252" w14:paraId="2F409B0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E49134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R01827</w:t>
            </w:r>
          </w:p>
        </w:tc>
        <w:tc>
          <w:tcPr>
            <w:tcW w:w="1300" w:type="dxa"/>
            <w:tcBorders>
              <w:top w:val="single" w:sz="4" w:space="0" w:color="A9D08E"/>
              <w:left w:val="nil"/>
              <w:bottom w:val="single" w:sz="4" w:space="0" w:color="A9D08E"/>
              <w:right w:val="nil"/>
            </w:tcBorders>
            <w:shd w:val="clear" w:color="E2EFDA" w:fill="E2EFDA"/>
            <w:noWrap/>
            <w:vAlign w:val="bottom"/>
            <w:hideMark/>
          </w:tcPr>
          <w:p w14:paraId="0475A51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04A7D6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sedoheptulose-7-phosphate:D-glyceraldehyde-3-...</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4B8C3E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1.594E-04</w:t>
            </w:r>
          </w:p>
        </w:tc>
      </w:tr>
      <w:tr w:rsidR="00825252" w:rsidRPr="00825252" w14:paraId="0643251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C88767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R01830</w:t>
            </w:r>
          </w:p>
        </w:tc>
        <w:tc>
          <w:tcPr>
            <w:tcW w:w="1300" w:type="dxa"/>
            <w:tcBorders>
              <w:top w:val="single" w:sz="4" w:space="0" w:color="A9D08E"/>
              <w:left w:val="nil"/>
              <w:bottom w:val="single" w:sz="4" w:space="0" w:color="A9D08E"/>
              <w:right w:val="nil"/>
            </w:tcBorders>
            <w:shd w:val="clear" w:color="auto" w:fill="auto"/>
            <w:noWrap/>
            <w:vAlign w:val="bottom"/>
            <w:hideMark/>
          </w:tcPr>
          <w:p w14:paraId="7A36B1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F5343C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beta-D-Fructose 6-phosphate:D-glyceraldehyde-...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85D16D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3.088E+08</w:t>
            </w:r>
          </w:p>
        </w:tc>
      </w:tr>
      <w:tr w:rsidR="00825252" w:rsidRPr="00825252" w14:paraId="124F2EF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8F34A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R01863</w:t>
            </w:r>
          </w:p>
        </w:tc>
        <w:tc>
          <w:tcPr>
            <w:tcW w:w="1300" w:type="dxa"/>
            <w:tcBorders>
              <w:top w:val="single" w:sz="4" w:space="0" w:color="A9D08E"/>
              <w:left w:val="nil"/>
              <w:bottom w:val="single" w:sz="4" w:space="0" w:color="A9D08E"/>
              <w:right w:val="nil"/>
            </w:tcBorders>
            <w:shd w:val="clear" w:color="E2EFDA" w:fill="E2EFDA"/>
            <w:noWrap/>
            <w:vAlign w:val="bottom"/>
            <w:hideMark/>
          </w:tcPr>
          <w:p w14:paraId="0872C57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60D795C"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inosine:phosphate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DF59B2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7.366E-03</w:t>
            </w:r>
          </w:p>
        </w:tc>
      </w:tr>
      <w:tr w:rsidR="00825252" w:rsidRPr="00825252" w14:paraId="06F0151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2C9B23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R01867</w:t>
            </w:r>
          </w:p>
        </w:tc>
        <w:tc>
          <w:tcPr>
            <w:tcW w:w="1300" w:type="dxa"/>
            <w:tcBorders>
              <w:top w:val="single" w:sz="4" w:space="0" w:color="A9D08E"/>
              <w:left w:val="nil"/>
              <w:bottom w:val="single" w:sz="4" w:space="0" w:color="A9D08E"/>
              <w:right w:val="nil"/>
            </w:tcBorders>
            <w:shd w:val="clear" w:color="auto" w:fill="auto"/>
            <w:noWrap/>
            <w:vAlign w:val="bottom"/>
            <w:hideMark/>
          </w:tcPr>
          <w:p w14:paraId="0EC6C4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A7961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w:t>
            </w:r>
            <w:proofErr w:type="spellStart"/>
            <w:r w:rsidRPr="00825252">
              <w:rPr>
                <w:rFonts w:ascii="Calibri" w:hAnsi="Calibri" w:cs="Calibri"/>
                <w:color w:val="000000"/>
                <w:sz w:val="22"/>
                <w:szCs w:val="22"/>
              </w:rPr>
              <w:t>dihydroorotate:fumarate</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DA9676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1.035E-03</w:t>
            </w:r>
          </w:p>
        </w:tc>
      </w:tr>
      <w:tr w:rsidR="00825252" w:rsidRPr="00825252" w14:paraId="24FC30D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366AC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R01876</w:t>
            </w:r>
          </w:p>
        </w:tc>
        <w:tc>
          <w:tcPr>
            <w:tcW w:w="1300" w:type="dxa"/>
            <w:tcBorders>
              <w:top w:val="single" w:sz="4" w:space="0" w:color="A9D08E"/>
              <w:left w:val="nil"/>
              <w:bottom w:val="single" w:sz="4" w:space="0" w:color="A9D08E"/>
              <w:right w:val="nil"/>
            </w:tcBorders>
            <w:shd w:val="clear" w:color="E2EFDA" w:fill="E2EFDA"/>
            <w:noWrap/>
            <w:vAlign w:val="bottom"/>
            <w:hideMark/>
          </w:tcPr>
          <w:p w14:paraId="54EE3E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2F0E23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uridine:phosphate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E2322D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2.008E-03</w:t>
            </w:r>
          </w:p>
        </w:tc>
      </w:tr>
      <w:tr w:rsidR="00825252" w:rsidRPr="00825252" w14:paraId="116FE96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9E9FA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R01969</w:t>
            </w:r>
          </w:p>
        </w:tc>
        <w:tc>
          <w:tcPr>
            <w:tcW w:w="1300" w:type="dxa"/>
            <w:tcBorders>
              <w:top w:val="single" w:sz="4" w:space="0" w:color="A9D08E"/>
              <w:left w:val="nil"/>
              <w:bottom w:val="single" w:sz="4" w:space="0" w:color="A9D08E"/>
              <w:right w:val="nil"/>
            </w:tcBorders>
            <w:shd w:val="clear" w:color="auto" w:fill="auto"/>
            <w:noWrap/>
            <w:vAlign w:val="bottom"/>
            <w:hideMark/>
          </w:tcPr>
          <w:p w14:paraId="20465B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6400B4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Deoxyguanosine:orthophosphate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1FD674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4E7E80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D591F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R02147</w:t>
            </w:r>
          </w:p>
        </w:tc>
        <w:tc>
          <w:tcPr>
            <w:tcW w:w="1300" w:type="dxa"/>
            <w:tcBorders>
              <w:top w:val="single" w:sz="4" w:space="0" w:color="A9D08E"/>
              <w:left w:val="nil"/>
              <w:bottom w:val="single" w:sz="4" w:space="0" w:color="A9D08E"/>
              <w:right w:val="nil"/>
            </w:tcBorders>
            <w:shd w:val="clear" w:color="E2EFDA" w:fill="E2EFDA"/>
            <w:noWrap/>
            <w:vAlign w:val="bottom"/>
            <w:hideMark/>
          </w:tcPr>
          <w:p w14:paraId="2F0FF0F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19C78CC"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guanosine:phosphate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D2D2A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1.837E-02</w:t>
            </w:r>
          </w:p>
        </w:tc>
      </w:tr>
      <w:tr w:rsidR="00825252" w:rsidRPr="00825252" w14:paraId="338D0C5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FBDE19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R02164</w:t>
            </w:r>
          </w:p>
        </w:tc>
        <w:tc>
          <w:tcPr>
            <w:tcW w:w="1300" w:type="dxa"/>
            <w:tcBorders>
              <w:top w:val="single" w:sz="4" w:space="0" w:color="A9D08E"/>
              <w:left w:val="nil"/>
              <w:bottom w:val="single" w:sz="4" w:space="0" w:color="A9D08E"/>
              <w:right w:val="nil"/>
            </w:tcBorders>
            <w:shd w:val="clear" w:color="auto" w:fill="auto"/>
            <w:noWrap/>
            <w:vAlign w:val="bottom"/>
            <w:hideMark/>
          </w:tcPr>
          <w:p w14:paraId="028501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3A7BC49"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succinate:quinone</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4EF188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B1EF7F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51F7E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R02294</w:t>
            </w:r>
          </w:p>
        </w:tc>
        <w:tc>
          <w:tcPr>
            <w:tcW w:w="1300" w:type="dxa"/>
            <w:tcBorders>
              <w:top w:val="single" w:sz="4" w:space="0" w:color="A9D08E"/>
              <w:left w:val="nil"/>
              <w:bottom w:val="single" w:sz="4" w:space="0" w:color="A9D08E"/>
              <w:right w:val="nil"/>
            </w:tcBorders>
            <w:shd w:val="clear" w:color="E2EFDA" w:fill="E2EFDA"/>
            <w:noWrap/>
            <w:vAlign w:val="bottom"/>
            <w:hideMark/>
          </w:tcPr>
          <w:p w14:paraId="643A9DB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7C127C2"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N-Ribosylnicotinamide:orthophosphate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81F12C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4.332E-02</w:t>
            </w:r>
          </w:p>
        </w:tc>
      </w:tr>
      <w:tr w:rsidR="00825252" w:rsidRPr="00825252" w14:paraId="0EF155B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1C6D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R02296</w:t>
            </w:r>
          </w:p>
        </w:tc>
        <w:tc>
          <w:tcPr>
            <w:tcW w:w="1300" w:type="dxa"/>
            <w:tcBorders>
              <w:top w:val="single" w:sz="4" w:space="0" w:color="A9D08E"/>
              <w:left w:val="nil"/>
              <w:bottom w:val="single" w:sz="4" w:space="0" w:color="A9D08E"/>
              <w:right w:val="nil"/>
            </w:tcBorders>
            <w:shd w:val="clear" w:color="auto" w:fill="auto"/>
            <w:noWrap/>
            <w:vAlign w:val="bottom"/>
            <w:hideMark/>
          </w:tcPr>
          <w:p w14:paraId="0393DB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A649D51"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cytidine:orthophosphate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0F415B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3.703E-02</w:t>
            </w:r>
          </w:p>
        </w:tc>
      </w:tr>
      <w:tr w:rsidR="00825252" w:rsidRPr="00825252" w14:paraId="64C584B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B72E1B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R02297</w:t>
            </w:r>
          </w:p>
        </w:tc>
        <w:tc>
          <w:tcPr>
            <w:tcW w:w="1300" w:type="dxa"/>
            <w:tcBorders>
              <w:top w:val="single" w:sz="4" w:space="0" w:color="A9D08E"/>
              <w:left w:val="nil"/>
              <w:bottom w:val="single" w:sz="4" w:space="0" w:color="A9D08E"/>
              <w:right w:val="nil"/>
            </w:tcBorders>
            <w:shd w:val="clear" w:color="E2EFDA" w:fill="E2EFDA"/>
            <w:noWrap/>
            <w:vAlign w:val="bottom"/>
            <w:hideMark/>
          </w:tcPr>
          <w:p w14:paraId="614B04B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600163B"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Xanthosine:orthophosphate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C6188B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4.035E-02</w:t>
            </w:r>
          </w:p>
        </w:tc>
      </w:tr>
      <w:tr w:rsidR="00825252" w:rsidRPr="00825252" w14:paraId="0C65768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880D3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R02313</w:t>
            </w:r>
          </w:p>
        </w:tc>
        <w:tc>
          <w:tcPr>
            <w:tcW w:w="1300" w:type="dxa"/>
            <w:tcBorders>
              <w:top w:val="single" w:sz="4" w:space="0" w:color="A9D08E"/>
              <w:left w:val="nil"/>
              <w:bottom w:val="single" w:sz="4" w:space="0" w:color="A9D08E"/>
              <w:right w:val="nil"/>
            </w:tcBorders>
            <w:shd w:val="clear" w:color="auto" w:fill="auto"/>
            <w:noWrap/>
            <w:vAlign w:val="bottom"/>
            <w:hideMark/>
          </w:tcPr>
          <w:p w14:paraId="5130FF8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FC84DD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N6-(L-1,3-Dicarboxypropyl)-</w:t>
            </w:r>
            <w:proofErr w:type="spellStart"/>
            <w:r w:rsidRPr="00825252">
              <w:rPr>
                <w:rFonts w:ascii="Calibri" w:hAnsi="Calibri" w:cs="Calibri"/>
                <w:color w:val="000000"/>
                <w:sz w:val="22"/>
                <w:szCs w:val="22"/>
              </w:rPr>
              <w:t>L-lysine:NAD</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oxid</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25E07F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F97A43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B8148C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R02315</w:t>
            </w:r>
          </w:p>
        </w:tc>
        <w:tc>
          <w:tcPr>
            <w:tcW w:w="1300" w:type="dxa"/>
            <w:tcBorders>
              <w:top w:val="single" w:sz="4" w:space="0" w:color="A9D08E"/>
              <w:left w:val="nil"/>
              <w:bottom w:val="single" w:sz="4" w:space="0" w:color="A9D08E"/>
              <w:right w:val="nil"/>
            </w:tcBorders>
            <w:shd w:val="clear" w:color="E2EFDA" w:fill="E2EFDA"/>
            <w:noWrap/>
            <w:vAlign w:val="bottom"/>
            <w:hideMark/>
          </w:tcPr>
          <w:p w14:paraId="19D0C5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93821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N6-(L-1,3-Dicarboxypropyl)-</w:t>
            </w:r>
            <w:proofErr w:type="spellStart"/>
            <w:r w:rsidRPr="00825252">
              <w:rPr>
                <w:rFonts w:ascii="Calibri" w:hAnsi="Calibri" w:cs="Calibri"/>
                <w:color w:val="000000"/>
                <w:sz w:val="22"/>
                <w:szCs w:val="22"/>
              </w:rPr>
              <w:t>L-lysine:NADP</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oxi</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57926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4DFD30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7840A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R02317</w:t>
            </w:r>
          </w:p>
        </w:tc>
        <w:tc>
          <w:tcPr>
            <w:tcW w:w="1300" w:type="dxa"/>
            <w:tcBorders>
              <w:top w:val="single" w:sz="4" w:space="0" w:color="A9D08E"/>
              <w:left w:val="nil"/>
              <w:bottom w:val="single" w:sz="4" w:space="0" w:color="A9D08E"/>
              <w:right w:val="nil"/>
            </w:tcBorders>
            <w:shd w:val="clear" w:color="auto" w:fill="auto"/>
            <w:noWrap/>
            <w:vAlign w:val="bottom"/>
            <w:hideMark/>
          </w:tcPr>
          <w:p w14:paraId="4FA044F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282FC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(S)-2-amino-6-oxohexanoate hydro-lyase (</w:t>
            </w:r>
            <w:proofErr w:type="spellStart"/>
            <w:r w:rsidRPr="00825252">
              <w:rPr>
                <w:rFonts w:ascii="Calibri" w:hAnsi="Calibri" w:cs="Calibri"/>
                <w:color w:val="000000"/>
                <w:sz w:val="22"/>
                <w:szCs w:val="22"/>
              </w:rPr>
              <w:t>spont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60EE7D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5A4CC0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9AFA3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R02340</w:t>
            </w:r>
          </w:p>
        </w:tc>
        <w:tc>
          <w:tcPr>
            <w:tcW w:w="1300" w:type="dxa"/>
            <w:tcBorders>
              <w:top w:val="single" w:sz="4" w:space="0" w:color="A9D08E"/>
              <w:left w:val="nil"/>
              <w:bottom w:val="single" w:sz="4" w:space="0" w:color="A9D08E"/>
              <w:right w:val="nil"/>
            </w:tcBorders>
            <w:shd w:val="clear" w:color="E2EFDA" w:fill="E2EFDA"/>
            <w:noWrap/>
            <w:vAlign w:val="bottom"/>
            <w:hideMark/>
          </w:tcPr>
          <w:p w14:paraId="022B33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E6796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(1S,2R)-1-C-(indol-3-yl)glycerol 3-phosphate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6F73B2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7.357E-03</w:t>
            </w:r>
          </w:p>
        </w:tc>
      </w:tr>
      <w:tr w:rsidR="00825252" w:rsidRPr="00825252" w14:paraId="1E79735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E346E2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R02409</w:t>
            </w:r>
          </w:p>
        </w:tc>
        <w:tc>
          <w:tcPr>
            <w:tcW w:w="1300" w:type="dxa"/>
            <w:tcBorders>
              <w:top w:val="single" w:sz="4" w:space="0" w:color="A9D08E"/>
              <w:left w:val="nil"/>
              <w:bottom w:val="single" w:sz="4" w:space="0" w:color="A9D08E"/>
              <w:right w:val="nil"/>
            </w:tcBorders>
            <w:shd w:val="clear" w:color="auto" w:fill="auto"/>
            <w:noWrap/>
            <w:vAlign w:val="bottom"/>
            <w:hideMark/>
          </w:tcPr>
          <w:p w14:paraId="5C71C14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31194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Coenzyme </w:t>
            </w:r>
            <w:proofErr w:type="spellStart"/>
            <w:r w:rsidRPr="00825252">
              <w:rPr>
                <w:rFonts w:ascii="Calibri" w:hAnsi="Calibri" w:cs="Calibri"/>
                <w:color w:val="000000"/>
                <w:sz w:val="22"/>
                <w:szCs w:val="22"/>
              </w:rPr>
              <w:t>A:oxidized-glutathione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oxidoreductas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47E5B1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4.474E-02</w:t>
            </w:r>
          </w:p>
        </w:tc>
      </w:tr>
      <w:tr w:rsidR="00825252" w:rsidRPr="00825252" w14:paraId="714A422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449F53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R02484</w:t>
            </w:r>
          </w:p>
        </w:tc>
        <w:tc>
          <w:tcPr>
            <w:tcW w:w="1300" w:type="dxa"/>
            <w:tcBorders>
              <w:top w:val="single" w:sz="4" w:space="0" w:color="A9D08E"/>
              <w:left w:val="nil"/>
              <w:bottom w:val="single" w:sz="4" w:space="0" w:color="A9D08E"/>
              <w:right w:val="nil"/>
            </w:tcBorders>
            <w:shd w:val="clear" w:color="E2EFDA" w:fill="E2EFDA"/>
            <w:noWrap/>
            <w:vAlign w:val="bottom"/>
            <w:hideMark/>
          </w:tcPr>
          <w:p w14:paraId="145041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5FDF4DE"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deoxyuridine:orthophosphate</w:t>
            </w:r>
            <w:proofErr w:type="spellEnd"/>
            <w:r w:rsidRPr="00825252">
              <w:rPr>
                <w:rFonts w:ascii="Calibri" w:hAnsi="Calibri" w:cs="Calibri"/>
                <w:color w:val="000000"/>
                <w:sz w:val="22"/>
                <w:szCs w:val="22"/>
              </w:rPr>
              <w:t xml:space="preserve"> 2-deoxy-D-ribosyl...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A7C55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38C6C8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8D941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R02557</w:t>
            </w:r>
          </w:p>
        </w:tc>
        <w:tc>
          <w:tcPr>
            <w:tcW w:w="1300" w:type="dxa"/>
            <w:tcBorders>
              <w:top w:val="single" w:sz="4" w:space="0" w:color="A9D08E"/>
              <w:left w:val="nil"/>
              <w:bottom w:val="single" w:sz="4" w:space="0" w:color="A9D08E"/>
              <w:right w:val="nil"/>
            </w:tcBorders>
            <w:shd w:val="clear" w:color="auto" w:fill="auto"/>
            <w:noWrap/>
            <w:vAlign w:val="bottom"/>
            <w:hideMark/>
          </w:tcPr>
          <w:p w14:paraId="51C097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48D39A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Deoxyadenosine:orthophosphate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8E9271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7B8B20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D2C37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R02722</w:t>
            </w:r>
          </w:p>
        </w:tc>
        <w:tc>
          <w:tcPr>
            <w:tcW w:w="1300" w:type="dxa"/>
            <w:tcBorders>
              <w:top w:val="single" w:sz="4" w:space="0" w:color="A9D08E"/>
              <w:left w:val="nil"/>
              <w:bottom w:val="single" w:sz="4" w:space="0" w:color="A9D08E"/>
              <w:right w:val="nil"/>
            </w:tcBorders>
            <w:shd w:val="clear" w:color="E2EFDA" w:fill="E2EFDA"/>
            <w:noWrap/>
            <w:vAlign w:val="bottom"/>
            <w:hideMark/>
          </w:tcPr>
          <w:p w14:paraId="244AEC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9569E1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L-serine hydro-lyase [adding 1-C-(indol-3-yl)...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FB5A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3.011E-03</w:t>
            </w:r>
          </w:p>
        </w:tc>
      </w:tr>
      <w:tr w:rsidR="00825252" w:rsidRPr="00825252" w14:paraId="78C2995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39386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R02748</w:t>
            </w:r>
          </w:p>
        </w:tc>
        <w:tc>
          <w:tcPr>
            <w:tcW w:w="1300" w:type="dxa"/>
            <w:tcBorders>
              <w:top w:val="single" w:sz="4" w:space="0" w:color="A9D08E"/>
              <w:left w:val="nil"/>
              <w:bottom w:val="single" w:sz="4" w:space="0" w:color="A9D08E"/>
              <w:right w:val="nil"/>
            </w:tcBorders>
            <w:shd w:val="clear" w:color="auto" w:fill="auto"/>
            <w:noWrap/>
            <w:vAlign w:val="bottom"/>
            <w:hideMark/>
          </w:tcPr>
          <w:p w14:paraId="2DA807E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244B63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Deoxyinosine:orthophosphate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10F086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8515C6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C812F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R02749</w:t>
            </w:r>
          </w:p>
        </w:tc>
        <w:tc>
          <w:tcPr>
            <w:tcW w:w="1300" w:type="dxa"/>
            <w:tcBorders>
              <w:top w:val="single" w:sz="4" w:space="0" w:color="A9D08E"/>
              <w:left w:val="nil"/>
              <w:bottom w:val="single" w:sz="4" w:space="0" w:color="A9D08E"/>
              <w:right w:val="nil"/>
            </w:tcBorders>
            <w:shd w:val="clear" w:color="E2EFDA" w:fill="E2EFDA"/>
            <w:noWrap/>
            <w:vAlign w:val="bottom"/>
            <w:hideMark/>
          </w:tcPr>
          <w:p w14:paraId="62F57DE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EEBCB6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 1-phosphate 1,5-phosphomutas...</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6E7090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8983B2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453C57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R03102</w:t>
            </w:r>
          </w:p>
        </w:tc>
        <w:tc>
          <w:tcPr>
            <w:tcW w:w="1300" w:type="dxa"/>
            <w:tcBorders>
              <w:top w:val="single" w:sz="4" w:space="0" w:color="A9D08E"/>
              <w:left w:val="nil"/>
              <w:bottom w:val="single" w:sz="4" w:space="0" w:color="A9D08E"/>
              <w:right w:val="nil"/>
            </w:tcBorders>
            <w:shd w:val="clear" w:color="auto" w:fill="auto"/>
            <w:noWrap/>
            <w:vAlign w:val="bottom"/>
            <w:hideMark/>
          </w:tcPr>
          <w:p w14:paraId="5CCB80C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619547A"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L-2-aminoadipate-6-</w:t>
            </w:r>
            <w:proofErr w:type="gramStart"/>
            <w:r w:rsidRPr="00825252">
              <w:rPr>
                <w:rFonts w:ascii="Calibri" w:hAnsi="Calibri" w:cs="Calibri"/>
                <w:color w:val="000000"/>
                <w:sz w:val="22"/>
                <w:szCs w:val="22"/>
                <w:lang w:val="es-ES"/>
              </w:rPr>
              <w:t>semialdehyde:NAD</w:t>
            </w:r>
            <w:proofErr w:type="gramEnd"/>
            <w:r w:rsidRPr="00825252">
              <w:rPr>
                <w:rFonts w:ascii="Calibri" w:hAnsi="Calibri" w:cs="Calibri"/>
                <w:color w:val="000000"/>
                <w:sz w:val="22"/>
                <w:szCs w:val="22"/>
                <w:lang w:val="es-ES"/>
              </w:rPr>
              <w:t>+ 6-oxidor...</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4CA868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5B9B0F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321BA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R03103</w:t>
            </w:r>
          </w:p>
        </w:tc>
        <w:tc>
          <w:tcPr>
            <w:tcW w:w="1300" w:type="dxa"/>
            <w:tcBorders>
              <w:top w:val="single" w:sz="4" w:space="0" w:color="A9D08E"/>
              <w:left w:val="nil"/>
              <w:bottom w:val="single" w:sz="4" w:space="0" w:color="A9D08E"/>
              <w:right w:val="nil"/>
            </w:tcBorders>
            <w:shd w:val="clear" w:color="E2EFDA" w:fill="E2EFDA"/>
            <w:noWrap/>
            <w:vAlign w:val="bottom"/>
            <w:hideMark/>
          </w:tcPr>
          <w:p w14:paraId="7FF14C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71D6F74"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L-2-aminoadipate-6-</w:t>
            </w:r>
            <w:proofErr w:type="gramStart"/>
            <w:r w:rsidRPr="00825252">
              <w:rPr>
                <w:rFonts w:ascii="Calibri" w:hAnsi="Calibri" w:cs="Calibri"/>
                <w:color w:val="000000"/>
                <w:sz w:val="22"/>
                <w:szCs w:val="22"/>
                <w:lang w:val="es-ES"/>
              </w:rPr>
              <w:t>semialdehyde:NADP</w:t>
            </w:r>
            <w:proofErr w:type="gramEnd"/>
            <w:r w:rsidRPr="00825252">
              <w:rPr>
                <w:rFonts w:ascii="Calibri" w:hAnsi="Calibri" w:cs="Calibri"/>
                <w:color w:val="000000"/>
                <w:sz w:val="22"/>
                <w:szCs w:val="22"/>
                <w:lang w:val="es-ES"/>
              </w:rPr>
              <w:t>+ 6-oxido...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F499A8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6A340C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C5D21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R03217</w:t>
            </w:r>
          </w:p>
        </w:tc>
        <w:tc>
          <w:tcPr>
            <w:tcW w:w="1300" w:type="dxa"/>
            <w:tcBorders>
              <w:top w:val="single" w:sz="4" w:space="0" w:color="A9D08E"/>
              <w:left w:val="nil"/>
              <w:bottom w:val="single" w:sz="4" w:space="0" w:color="A9D08E"/>
              <w:right w:val="nil"/>
            </w:tcBorders>
            <w:shd w:val="clear" w:color="auto" w:fill="auto"/>
            <w:noWrap/>
            <w:vAlign w:val="bottom"/>
            <w:hideMark/>
          </w:tcPr>
          <w:p w14:paraId="131A5DC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58D75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O-Acetyl-L-homoserine succinate-lyase (adding...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EDD30B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3.059E-02</w:t>
            </w:r>
          </w:p>
        </w:tc>
      </w:tr>
      <w:tr w:rsidR="00825252" w:rsidRPr="00825252" w14:paraId="2FD1F20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FF94A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R03260</w:t>
            </w:r>
          </w:p>
        </w:tc>
        <w:tc>
          <w:tcPr>
            <w:tcW w:w="1300" w:type="dxa"/>
            <w:tcBorders>
              <w:top w:val="single" w:sz="4" w:space="0" w:color="A9D08E"/>
              <w:left w:val="nil"/>
              <w:bottom w:val="single" w:sz="4" w:space="0" w:color="A9D08E"/>
              <w:right w:val="nil"/>
            </w:tcBorders>
            <w:shd w:val="clear" w:color="E2EFDA" w:fill="E2EFDA"/>
            <w:noWrap/>
            <w:vAlign w:val="bottom"/>
            <w:hideMark/>
          </w:tcPr>
          <w:p w14:paraId="69AAA33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243D1E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O-Succinyl-L-homoserine succinate-lyase (</w:t>
            </w:r>
            <w:proofErr w:type="spellStart"/>
            <w:r w:rsidRPr="00825252">
              <w:rPr>
                <w:rFonts w:ascii="Calibri" w:hAnsi="Calibri" w:cs="Calibri"/>
                <w:color w:val="000000"/>
                <w:sz w:val="22"/>
                <w:szCs w:val="22"/>
              </w:rPr>
              <w:t>addi</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ED8D78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2.438E-03</w:t>
            </w:r>
          </w:p>
        </w:tc>
      </w:tr>
      <w:tr w:rsidR="00825252" w:rsidRPr="00825252" w14:paraId="71CA6BD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43E93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R03524</w:t>
            </w:r>
          </w:p>
        </w:tc>
        <w:tc>
          <w:tcPr>
            <w:tcW w:w="1300" w:type="dxa"/>
            <w:tcBorders>
              <w:top w:val="single" w:sz="4" w:space="0" w:color="A9D08E"/>
              <w:left w:val="nil"/>
              <w:bottom w:val="single" w:sz="4" w:space="0" w:color="A9D08E"/>
              <w:right w:val="nil"/>
            </w:tcBorders>
            <w:shd w:val="clear" w:color="auto" w:fill="auto"/>
            <w:noWrap/>
            <w:vAlign w:val="bottom"/>
            <w:hideMark/>
          </w:tcPr>
          <w:p w14:paraId="0FB4BA0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35178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 hydrogen-sulfide-lyase (adding HCN...</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784194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3.504E-02</w:t>
            </w:r>
          </w:p>
        </w:tc>
      </w:tr>
      <w:tr w:rsidR="00825252" w:rsidRPr="00825252" w14:paraId="350BB55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D9725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R03896</w:t>
            </w:r>
          </w:p>
        </w:tc>
        <w:tc>
          <w:tcPr>
            <w:tcW w:w="1300" w:type="dxa"/>
            <w:tcBorders>
              <w:top w:val="single" w:sz="4" w:space="0" w:color="A9D08E"/>
              <w:left w:val="nil"/>
              <w:bottom w:val="single" w:sz="4" w:space="0" w:color="A9D08E"/>
              <w:right w:val="nil"/>
            </w:tcBorders>
            <w:shd w:val="clear" w:color="E2EFDA" w:fill="E2EFDA"/>
            <w:noWrap/>
            <w:vAlign w:val="bottom"/>
            <w:hideMark/>
          </w:tcPr>
          <w:p w14:paraId="2A8704B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8CC5FC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(R)-2-Methylmalate hydro-lyase (2-methylmalea...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38449A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1.149E+08</w:t>
            </w:r>
          </w:p>
        </w:tc>
      </w:tr>
      <w:tr w:rsidR="00825252" w:rsidRPr="00825252" w14:paraId="2FE3A08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D387A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R03898</w:t>
            </w:r>
          </w:p>
        </w:tc>
        <w:tc>
          <w:tcPr>
            <w:tcW w:w="1300" w:type="dxa"/>
            <w:tcBorders>
              <w:top w:val="single" w:sz="4" w:space="0" w:color="A9D08E"/>
              <w:left w:val="nil"/>
              <w:bottom w:val="single" w:sz="4" w:space="0" w:color="A9D08E"/>
              <w:right w:val="nil"/>
            </w:tcBorders>
            <w:shd w:val="clear" w:color="auto" w:fill="auto"/>
            <w:noWrap/>
            <w:vAlign w:val="bottom"/>
            <w:hideMark/>
          </w:tcPr>
          <w:p w14:paraId="1ABA03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D2F5D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2-methylmaleate 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D2F6FD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515F30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A92C8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R03968</w:t>
            </w:r>
          </w:p>
        </w:tc>
        <w:tc>
          <w:tcPr>
            <w:tcW w:w="1300" w:type="dxa"/>
            <w:tcBorders>
              <w:top w:val="single" w:sz="4" w:space="0" w:color="A9D08E"/>
              <w:left w:val="nil"/>
              <w:bottom w:val="single" w:sz="4" w:space="0" w:color="A9D08E"/>
              <w:right w:val="nil"/>
            </w:tcBorders>
            <w:shd w:val="clear" w:color="E2EFDA" w:fill="E2EFDA"/>
            <w:noWrap/>
            <w:vAlign w:val="bottom"/>
            <w:hideMark/>
          </w:tcPr>
          <w:p w14:paraId="7C30B4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383DA6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2-Isopropylmalate hydro-lyase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45D947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53B18D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619EE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R04001</w:t>
            </w:r>
          </w:p>
        </w:tc>
        <w:tc>
          <w:tcPr>
            <w:tcW w:w="1300" w:type="dxa"/>
            <w:tcBorders>
              <w:top w:val="single" w:sz="4" w:space="0" w:color="A9D08E"/>
              <w:left w:val="nil"/>
              <w:bottom w:val="single" w:sz="4" w:space="0" w:color="A9D08E"/>
              <w:right w:val="nil"/>
            </w:tcBorders>
            <w:shd w:val="clear" w:color="auto" w:fill="auto"/>
            <w:noWrap/>
            <w:vAlign w:val="bottom"/>
            <w:hideMark/>
          </w:tcPr>
          <w:p w14:paraId="4BD8AD4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27BA5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3-Isopropylmalate hydro-lyase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C8068A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731187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735EC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R04390</w:t>
            </w:r>
          </w:p>
        </w:tc>
        <w:tc>
          <w:tcPr>
            <w:tcW w:w="1300" w:type="dxa"/>
            <w:tcBorders>
              <w:top w:val="single" w:sz="4" w:space="0" w:color="A9D08E"/>
              <w:left w:val="nil"/>
              <w:bottom w:val="single" w:sz="4" w:space="0" w:color="A9D08E"/>
              <w:right w:val="nil"/>
            </w:tcBorders>
            <w:shd w:val="clear" w:color="E2EFDA" w:fill="E2EFDA"/>
            <w:noWrap/>
            <w:vAlign w:val="bottom"/>
            <w:hideMark/>
          </w:tcPr>
          <w:p w14:paraId="0AD0A44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13B5539"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L-2-aminoadipate-6-</w:t>
            </w:r>
            <w:proofErr w:type="gramStart"/>
            <w:r w:rsidRPr="00825252">
              <w:rPr>
                <w:rFonts w:ascii="Calibri" w:hAnsi="Calibri" w:cs="Calibri"/>
                <w:color w:val="000000"/>
                <w:sz w:val="22"/>
                <w:szCs w:val="22"/>
                <w:lang w:val="es-ES"/>
              </w:rPr>
              <w:t>semialdehyde:NADP</w:t>
            </w:r>
            <w:proofErr w:type="gramEnd"/>
            <w:r w:rsidRPr="00825252">
              <w:rPr>
                <w:rFonts w:ascii="Calibri" w:hAnsi="Calibri" w:cs="Calibri"/>
                <w:color w:val="000000"/>
                <w:sz w:val="22"/>
                <w:szCs w:val="22"/>
                <w:lang w:val="es-ES"/>
              </w:rPr>
              <w:t>+ 6-oxido...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C4110D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2.104E-02</w:t>
            </w:r>
          </w:p>
        </w:tc>
      </w:tr>
      <w:tr w:rsidR="00825252" w:rsidRPr="00825252" w14:paraId="60987DA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183C6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R04426</w:t>
            </w:r>
          </w:p>
        </w:tc>
        <w:tc>
          <w:tcPr>
            <w:tcW w:w="1300" w:type="dxa"/>
            <w:tcBorders>
              <w:top w:val="single" w:sz="4" w:space="0" w:color="A9D08E"/>
              <w:left w:val="nil"/>
              <w:bottom w:val="single" w:sz="4" w:space="0" w:color="A9D08E"/>
              <w:right w:val="nil"/>
            </w:tcBorders>
            <w:shd w:val="clear" w:color="auto" w:fill="auto"/>
            <w:noWrap/>
            <w:vAlign w:val="bottom"/>
            <w:hideMark/>
          </w:tcPr>
          <w:p w14:paraId="7754850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07F46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(2R,3S)-3-isopropylmalate:NAD+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DCE5B7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C29B6A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519AB0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R04559</w:t>
            </w:r>
          </w:p>
        </w:tc>
        <w:tc>
          <w:tcPr>
            <w:tcW w:w="1300" w:type="dxa"/>
            <w:tcBorders>
              <w:top w:val="single" w:sz="4" w:space="0" w:color="A9D08E"/>
              <w:left w:val="nil"/>
              <w:bottom w:val="single" w:sz="4" w:space="0" w:color="A9D08E"/>
              <w:right w:val="nil"/>
            </w:tcBorders>
            <w:shd w:val="clear" w:color="E2EFDA" w:fill="E2EFDA"/>
            <w:noWrap/>
            <w:vAlign w:val="bottom"/>
            <w:hideMark/>
          </w:tcPr>
          <w:p w14:paraId="54C2F99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6EF0694"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1-(5'-Phosphoribosyl)-5-amino-4</w:t>
            </w:r>
            <w:proofErr w:type="gramStart"/>
            <w:r w:rsidRPr="00825252">
              <w:rPr>
                <w:rFonts w:ascii="Calibri" w:hAnsi="Calibri" w:cs="Calibri"/>
                <w:color w:val="000000"/>
                <w:sz w:val="22"/>
                <w:szCs w:val="22"/>
                <w:lang w:val="es-ES"/>
              </w:rPr>
              <w:t>-(</w:t>
            </w:r>
            <w:proofErr w:type="gramEnd"/>
            <w:r w:rsidRPr="00825252">
              <w:rPr>
                <w:rFonts w:ascii="Calibri" w:hAnsi="Calibri" w:cs="Calibri"/>
                <w:color w:val="000000"/>
                <w:sz w:val="22"/>
                <w:szCs w:val="22"/>
                <w:lang w:val="es-ES"/>
              </w:rPr>
              <w:t>N-</w:t>
            </w:r>
            <w:proofErr w:type="spellStart"/>
            <w:r w:rsidRPr="00825252">
              <w:rPr>
                <w:rFonts w:ascii="Calibri" w:hAnsi="Calibri" w:cs="Calibri"/>
                <w:color w:val="000000"/>
                <w:sz w:val="22"/>
                <w:szCs w:val="22"/>
                <w:lang w:val="es-ES"/>
              </w:rPr>
              <w:t>succinocar</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ADC2FF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7.225E-03</w:t>
            </w:r>
          </w:p>
        </w:tc>
      </w:tr>
      <w:tr w:rsidR="00825252" w:rsidRPr="00825252" w14:paraId="1554E8C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7520CC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R05598</w:t>
            </w:r>
          </w:p>
        </w:tc>
        <w:tc>
          <w:tcPr>
            <w:tcW w:w="1300" w:type="dxa"/>
            <w:tcBorders>
              <w:top w:val="single" w:sz="4" w:space="0" w:color="A9D08E"/>
              <w:left w:val="nil"/>
              <w:bottom w:val="single" w:sz="4" w:space="0" w:color="A9D08E"/>
              <w:right w:val="nil"/>
            </w:tcBorders>
            <w:shd w:val="clear" w:color="auto" w:fill="auto"/>
            <w:noWrap/>
            <w:vAlign w:val="bottom"/>
            <w:hideMark/>
          </w:tcPr>
          <w:p w14:paraId="31C0E06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F6E5691"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Benzylsuccinate</w:t>
            </w:r>
            <w:proofErr w:type="spellEnd"/>
            <w:r w:rsidRPr="00825252">
              <w:rPr>
                <w:rFonts w:ascii="Calibri" w:hAnsi="Calibri" w:cs="Calibri"/>
                <w:color w:val="000000"/>
                <w:sz w:val="22"/>
                <w:szCs w:val="22"/>
              </w:rPr>
              <w:t xml:space="preserve"> fumarate-lyase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FBCF8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1.083E-02</w:t>
            </w:r>
          </w:p>
        </w:tc>
      </w:tr>
      <w:tr w:rsidR="00825252" w:rsidRPr="00825252" w14:paraId="18CEB0D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573BE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R05605</w:t>
            </w:r>
          </w:p>
        </w:tc>
        <w:tc>
          <w:tcPr>
            <w:tcW w:w="1300" w:type="dxa"/>
            <w:tcBorders>
              <w:top w:val="single" w:sz="4" w:space="0" w:color="A9D08E"/>
              <w:left w:val="nil"/>
              <w:bottom w:val="single" w:sz="4" w:space="0" w:color="A9D08E"/>
              <w:right w:val="nil"/>
            </w:tcBorders>
            <w:shd w:val="clear" w:color="E2EFDA" w:fill="E2EFDA"/>
            <w:noWrap/>
            <w:vAlign w:val="bottom"/>
            <w:hideMark/>
          </w:tcPr>
          <w:p w14:paraId="746EF0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EFCA1B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2-dehydro-3-deoxy-6-phospho-D-gluconate D-</w:t>
            </w:r>
            <w:proofErr w:type="spellStart"/>
            <w:r w:rsidRPr="00825252">
              <w:rPr>
                <w:rFonts w:ascii="Calibri" w:hAnsi="Calibri" w:cs="Calibri"/>
                <w:color w:val="000000"/>
                <w:sz w:val="22"/>
                <w:szCs w:val="22"/>
              </w:rPr>
              <w:t>gly</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CD455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2.199E-03</w:t>
            </w:r>
          </w:p>
        </w:tc>
      </w:tr>
      <w:tr w:rsidR="00825252" w:rsidRPr="00825252" w14:paraId="7598B7D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C62933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R05636</w:t>
            </w:r>
          </w:p>
        </w:tc>
        <w:tc>
          <w:tcPr>
            <w:tcW w:w="1300" w:type="dxa"/>
            <w:tcBorders>
              <w:top w:val="single" w:sz="4" w:space="0" w:color="A9D08E"/>
              <w:left w:val="nil"/>
              <w:bottom w:val="single" w:sz="4" w:space="0" w:color="A9D08E"/>
              <w:right w:val="nil"/>
            </w:tcBorders>
            <w:shd w:val="clear" w:color="auto" w:fill="auto"/>
            <w:noWrap/>
            <w:vAlign w:val="bottom"/>
            <w:hideMark/>
          </w:tcPr>
          <w:p w14:paraId="7CB5F1B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B0763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1-Deoxy-D-xylulose-5-phosphate pyruvate-lyase...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58049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3.417E-03</w:t>
            </w:r>
          </w:p>
        </w:tc>
      </w:tr>
      <w:tr w:rsidR="00825252" w:rsidRPr="00825252" w14:paraId="61DF7E8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ED17C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R06531</w:t>
            </w:r>
          </w:p>
        </w:tc>
        <w:tc>
          <w:tcPr>
            <w:tcW w:w="1300" w:type="dxa"/>
            <w:tcBorders>
              <w:top w:val="single" w:sz="4" w:space="0" w:color="A9D08E"/>
              <w:left w:val="nil"/>
              <w:bottom w:val="single" w:sz="4" w:space="0" w:color="A9D08E"/>
              <w:right w:val="nil"/>
            </w:tcBorders>
            <w:shd w:val="clear" w:color="E2EFDA" w:fill="E2EFDA"/>
            <w:noWrap/>
            <w:vAlign w:val="bottom"/>
            <w:hideMark/>
          </w:tcPr>
          <w:p w14:paraId="45922ED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1B8F4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ATP:L-threonine O-phosphotransferase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055425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2.361E-04</w:t>
            </w:r>
          </w:p>
        </w:tc>
      </w:tr>
      <w:tr w:rsidR="00825252" w:rsidRPr="00825252" w14:paraId="1CDCBF6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6065A0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R06590</w:t>
            </w:r>
          </w:p>
        </w:tc>
        <w:tc>
          <w:tcPr>
            <w:tcW w:w="1300" w:type="dxa"/>
            <w:tcBorders>
              <w:top w:val="single" w:sz="4" w:space="0" w:color="A9D08E"/>
              <w:left w:val="nil"/>
              <w:bottom w:val="single" w:sz="4" w:space="0" w:color="A9D08E"/>
              <w:right w:val="nil"/>
            </w:tcBorders>
            <w:shd w:val="clear" w:color="auto" w:fill="auto"/>
            <w:noWrap/>
            <w:vAlign w:val="bottom"/>
            <w:hideMark/>
          </w:tcPr>
          <w:p w14:paraId="4CB8F4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E9019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sedoheptulose-7-phosphate:D-glyceraldehyde-3-...</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940251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1.654E-02</w:t>
            </w:r>
          </w:p>
        </w:tc>
      </w:tr>
      <w:tr w:rsidR="00825252" w:rsidRPr="00825252" w14:paraId="4E3F73E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BA77B2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R06789</w:t>
            </w:r>
          </w:p>
        </w:tc>
        <w:tc>
          <w:tcPr>
            <w:tcW w:w="1300" w:type="dxa"/>
            <w:tcBorders>
              <w:top w:val="single" w:sz="4" w:space="0" w:color="A9D08E"/>
              <w:left w:val="nil"/>
              <w:bottom w:val="single" w:sz="4" w:space="0" w:color="A9D08E"/>
              <w:right w:val="nil"/>
            </w:tcBorders>
            <w:shd w:val="clear" w:color="E2EFDA" w:fill="E2EFDA"/>
            <w:noWrap/>
            <w:vAlign w:val="bottom"/>
            <w:hideMark/>
          </w:tcPr>
          <w:p w14:paraId="432D665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FBC984F"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(2Z,4E,7E)-2-Hydroxy-6-oxonona-2,4,7-triene-1...</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12BF41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1.163E-02</w:t>
            </w:r>
          </w:p>
        </w:tc>
      </w:tr>
      <w:tr w:rsidR="00825252" w:rsidRPr="00825252" w14:paraId="64C7494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4DB6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R06903</w:t>
            </w:r>
          </w:p>
        </w:tc>
        <w:tc>
          <w:tcPr>
            <w:tcW w:w="1300" w:type="dxa"/>
            <w:tcBorders>
              <w:top w:val="single" w:sz="4" w:space="0" w:color="A9D08E"/>
              <w:left w:val="nil"/>
              <w:bottom w:val="single" w:sz="4" w:space="0" w:color="A9D08E"/>
              <w:right w:val="nil"/>
            </w:tcBorders>
            <w:shd w:val="clear" w:color="auto" w:fill="auto"/>
            <w:noWrap/>
            <w:vAlign w:val="bottom"/>
            <w:hideMark/>
          </w:tcPr>
          <w:p w14:paraId="075AD58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2BE3C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2-Methylnaphthalene + Fumarate &lt;=&gt; 2-Naphtylm...</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71D941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2.194E-02</w:t>
            </w:r>
          </w:p>
        </w:tc>
      </w:tr>
      <w:tr w:rsidR="00825252" w:rsidRPr="00825252" w14:paraId="0DE9D20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C537D4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R06987</w:t>
            </w:r>
          </w:p>
        </w:tc>
        <w:tc>
          <w:tcPr>
            <w:tcW w:w="1300" w:type="dxa"/>
            <w:tcBorders>
              <w:top w:val="single" w:sz="4" w:space="0" w:color="A9D08E"/>
              <w:left w:val="nil"/>
              <w:bottom w:val="single" w:sz="4" w:space="0" w:color="A9D08E"/>
              <w:right w:val="nil"/>
            </w:tcBorders>
            <w:shd w:val="clear" w:color="E2EFDA" w:fill="E2EFDA"/>
            <w:noWrap/>
            <w:vAlign w:val="bottom"/>
            <w:hideMark/>
          </w:tcPr>
          <w:p w14:paraId="39FA5E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5145715"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propanoyl-</w:t>
            </w:r>
            <w:proofErr w:type="gramStart"/>
            <w:r w:rsidRPr="00825252">
              <w:rPr>
                <w:rFonts w:ascii="Calibri" w:hAnsi="Calibri" w:cs="Calibri"/>
                <w:color w:val="000000"/>
                <w:sz w:val="22"/>
                <w:szCs w:val="22"/>
                <w:lang w:val="es-ES"/>
              </w:rPr>
              <w:t>CoA:formate</w:t>
            </w:r>
            <w:proofErr w:type="spellEnd"/>
            <w:proofErr w:type="gramEnd"/>
            <w:r w:rsidRPr="00825252">
              <w:rPr>
                <w:rFonts w:ascii="Calibri" w:hAnsi="Calibri" w:cs="Calibri"/>
                <w:color w:val="000000"/>
                <w:sz w:val="22"/>
                <w:szCs w:val="22"/>
                <w:lang w:val="es-ES"/>
              </w:rPr>
              <w:t xml:space="preserve"> C-</w:t>
            </w:r>
            <w:proofErr w:type="spellStart"/>
            <w:r w:rsidRPr="00825252">
              <w:rPr>
                <w:rFonts w:ascii="Calibri" w:hAnsi="Calibri" w:cs="Calibri"/>
                <w:color w:val="000000"/>
                <w:sz w:val="22"/>
                <w:szCs w:val="22"/>
                <w:lang w:val="es-ES"/>
              </w:rPr>
              <w:t>propanoyltransferase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85DB4B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2.218E-02</w:t>
            </w:r>
          </w:p>
        </w:tc>
      </w:tr>
      <w:tr w:rsidR="00825252" w:rsidRPr="00825252" w14:paraId="312F540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2A32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R07159</w:t>
            </w:r>
          </w:p>
        </w:tc>
        <w:tc>
          <w:tcPr>
            <w:tcW w:w="1300" w:type="dxa"/>
            <w:tcBorders>
              <w:top w:val="single" w:sz="4" w:space="0" w:color="A9D08E"/>
              <w:left w:val="nil"/>
              <w:bottom w:val="single" w:sz="4" w:space="0" w:color="A9D08E"/>
              <w:right w:val="nil"/>
            </w:tcBorders>
            <w:shd w:val="clear" w:color="auto" w:fill="auto"/>
            <w:noWrap/>
            <w:vAlign w:val="bottom"/>
            <w:hideMark/>
          </w:tcPr>
          <w:p w14:paraId="13ECA6E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8CC25D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D-glyceraldehyde-3-phosphate:ferredoxin </w:t>
            </w:r>
            <w:proofErr w:type="spellStart"/>
            <w:r w:rsidRPr="00825252">
              <w:rPr>
                <w:rFonts w:ascii="Calibri" w:hAnsi="Calibri" w:cs="Calibri"/>
                <w:color w:val="000000"/>
                <w:sz w:val="22"/>
                <w:szCs w:val="22"/>
              </w:rPr>
              <w:t>oxido</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AD38F5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A74A5A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FB74C5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R07274</w:t>
            </w:r>
          </w:p>
        </w:tc>
        <w:tc>
          <w:tcPr>
            <w:tcW w:w="1300" w:type="dxa"/>
            <w:tcBorders>
              <w:top w:val="single" w:sz="4" w:space="0" w:color="A9D08E"/>
              <w:left w:val="nil"/>
              <w:bottom w:val="single" w:sz="4" w:space="0" w:color="A9D08E"/>
              <w:right w:val="nil"/>
            </w:tcBorders>
            <w:shd w:val="clear" w:color="E2EFDA" w:fill="E2EFDA"/>
            <w:noWrap/>
            <w:vAlign w:val="bottom"/>
            <w:hideMark/>
          </w:tcPr>
          <w:p w14:paraId="35F8572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3338FBE"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O-phospho-L-serine:hydrogen-sulfide</w:t>
            </w:r>
            <w:proofErr w:type="spellEnd"/>
            <w:r w:rsidRPr="00825252">
              <w:rPr>
                <w:rFonts w:ascii="Calibri" w:hAnsi="Calibri" w:cs="Calibri"/>
                <w:color w:val="000000"/>
                <w:sz w:val="22"/>
                <w:szCs w:val="22"/>
              </w:rPr>
              <w:t xml:space="preserve"> 2-amino-2...</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C1E1E1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1.948E-04</w:t>
            </w:r>
          </w:p>
        </w:tc>
      </w:tr>
      <w:tr w:rsidR="00825252" w:rsidRPr="00825252" w14:paraId="3F51D8D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802EC7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R07399</w:t>
            </w:r>
          </w:p>
        </w:tc>
        <w:tc>
          <w:tcPr>
            <w:tcW w:w="1300" w:type="dxa"/>
            <w:tcBorders>
              <w:top w:val="single" w:sz="4" w:space="0" w:color="A9D08E"/>
              <w:left w:val="nil"/>
              <w:bottom w:val="single" w:sz="4" w:space="0" w:color="A9D08E"/>
              <w:right w:val="nil"/>
            </w:tcBorders>
            <w:shd w:val="clear" w:color="auto" w:fill="auto"/>
            <w:noWrap/>
            <w:vAlign w:val="bottom"/>
            <w:hideMark/>
          </w:tcPr>
          <w:p w14:paraId="4335E53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5A88A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Acetyl-CoA + Pyruvate + H2O &lt;=&gt; (R)-2-Methylm...</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DCA274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2.986E-03</w:t>
            </w:r>
          </w:p>
        </w:tc>
      </w:tr>
      <w:tr w:rsidR="00825252" w:rsidRPr="00825252" w14:paraId="0CC217D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1F76D5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R07456</w:t>
            </w:r>
          </w:p>
        </w:tc>
        <w:tc>
          <w:tcPr>
            <w:tcW w:w="1300" w:type="dxa"/>
            <w:tcBorders>
              <w:top w:val="single" w:sz="4" w:space="0" w:color="A9D08E"/>
              <w:left w:val="nil"/>
              <w:bottom w:val="single" w:sz="4" w:space="0" w:color="A9D08E"/>
              <w:right w:val="nil"/>
            </w:tcBorders>
            <w:shd w:val="clear" w:color="E2EFDA" w:fill="E2EFDA"/>
            <w:noWrap/>
            <w:vAlign w:val="bottom"/>
            <w:hideMark/>
          </w:tcPr>
          <w:p w14:paraId="4C2B85C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CB7892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D-ribulose 5-phosphate,D-glyceraldehyde 3-pho...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8151B3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3.194E+09</w:t>
            </w:r>
          </w:p>
        </w:tc>
      </w:tr>
      <w:tr w:rsidR="00825252" w:rsidRPr="00825252" w14:paraId="3C5BCA3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D18C3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R08323</w:t>
            </w:r>
          </w:p>
        </w:tc>
        <w:tc>
          <w:tcPr>
            <w:tcW w:w="1300" w:type="dxa"/>
            <w:tcBorders>
              <w:top w:val="single" w:sz="4" w:space="0" w:color="A9D08E"/>
              <w:left w:val="nil"/>
              <w:bottom w:val="single" w:sz="4" w:space="0" w:color="A9D08E"/>
              <w:right w:val="nil"/>
            </w:tcBorders>
            <w:shd w:val="clear" w:color="auto" w:fill="auto"/>
            <w:noWrap/>
            <w:vAlign w:val="bottom"/>
            <w:hideMark/>
          </w:tcPr>
          <w:p w14:paraId="0A0C564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655B25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7-Mercaptoheptanoic acid + L-Threonine + ATP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0A6717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5.991E-03</w:t>
            </w:r>
          </w:p>
        </w:tc>
      </w:tr>
      <w:tr w:rsidR="00825252" w:rsidRPr="00825252" w14:paraId="7621AEF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86A17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R08555</w:t>
            </w:r>
          </w:p>
        </w:tc>
        <w:tc>
          <w:tcPr>
            <w:tcW w:w="1300" w:type="dxa"/>
            <w:tcBorders>
              <w:top w:val="single" w:sz="4" w:space="0" w:color="A9D08E"/>
              <w:left w:val="nil"/>
              <w:bottom w:val="single" w:sz="4" w:space="0" w:color="A9D08E"/>
              <w:right w:val="nil"/>
            </w:tcBorders>
            <w:shd w:val="clear" w:color="E2EFDA" w:fill="E2EFDA"/>
            <w:noWrap/>
            <w:vAlign w:val="bottom"/>
            <w:hideMark/>
          </w:tcPr>
          <w:p w14:paraId="091EAE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9132E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(R)-lactate hydro-lyase (adding N-acetyl-D-gl...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FE3182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9.758E-03</w:t>
            </w:r>
          </w:p>
        </w:tc>
      </w:tr>
      <w:tr w:rsidR="00825252" w:rsidRPr="00825252" w14:paraId="355421B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42E34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R08559</w:t>
            </w:r>
          </w:p>
        </w:tc>
        <w:tc>
          <w:tcPr>
            <w:tcW w:w="1300" w:type="dxa"/>
            <w:tcBorders>
              <w:top w:val="single" w:sz="4" w:space="0" w:color="A9D08E"/>
              <w:left w:val="nil"/>
              <w:bottom w:val="single" w:sz="4" w:space="0" w:color="A9D08E"/>
              <w:right w:val="nil"/>
            </w:tcBorders>
            <w:shd w:val="clear" w:color="auto" w:fill="auto"/>
            <w:noWrap/>
            <w:vAlign w:val="bottom"/>
            <w:hideMark/>
          </w:tcPr>
          <w:p w14:paraId="7215B3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58C2D4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protein-N(pi)-</w:t>
            </w:r>
            <w:proofErr w:type="spellStart"/>
            <w:r w:rsidRPr="00825252">
              <w:rPr>
                <w:rFonts w:ascii="Calibri" w:hAnsi="Calibri" w:cs="Calibri"/>
                <w:color w:val="000000"/>
                <w:sz w:val="22"/>
                <w:szCs w:val="22"/>
              </w:rPr>
              <w:t>phosphohistidine:N-acetylmurama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DB2899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851EEC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79D6E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R10049</w:t>
            </w:r>
          </w:p>
        </w:tc>
        <w:tc>
          <w:tcPr>
            <w:tcW w:w="1300" w:type="dxa"/>
            <w:tcBorders>
              <w:top w:val="single" w:sz="4" w:space="0" w:color="A9D08E"/>
              <w:left w:val="nil"/>
              <w:bottom w:val="single" w:sz="4" w:space="0" w:color="A9D08E"/>
              <w:right w:val="nil"/>
            </w:tcBorders>
            <w:shd w:val="clear" w:color="E2EFDA" w:fill="E2EFDA"/>
            <w:noWrap/>
            <w:vAlign w:val="bottom"/>
            <w:hideMark/>
          </w:tcPr>
          <w:p w14:paraId="6DB720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578B41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2-oxopropanal:D-fructose 1,6-bisphosphate </w:t>
            </w:r>
            <w:proofErr w:type="spellStart"/>
            <w:r w:rsidRPr="00825252">
              <w:rPr>
                <w:rFonts w:ascii="Calibri" w:hAnsi="Calibri" w:cs="Calibri"/>
                <w:color w:val="000000"/>
                <w:sz w:val="22"/>
                <w:szCs w:val="22"/>
              </w:rPr>
              <w:t>gly</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2A2BDA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4.546E-02</w:t>
            </w:r>
          </w:p>
        </w:tc>
      </w:tr>
      <w:tr w:rsidR="00825252" w:rsidRPr="00825252" w14:paraId="363B088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A423CF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R10052</w:t>
            </w:r>
          </w:p>
        </w:tc>
        <w:tc>
          <w:tcPr>
            <w:tcW w:w="1300" w:type="dxa"/>
            <w:tcBorders>
              <w:top w:val="single" w:sz="4" w:space="0" w:color="A9D08E"/>
              <w:left w:val="nil"/>
              <w:bottom w:val="single" w:sz="4" w:space="0" w:color="A9D08E"/>
              <w:right w:val="nil"/>
            </w:tcBorders>
            <w:shd w:val="clear" w:color="auto" w:fill="auto"/>
            <w:noWrap/>
            <w:vAlign w:val="bottom"/>
            <w:hideMark/>
          </w:tcPr>
          <w:p w14:paraId="3A2955B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ECA886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(2R,3S)-3-isopropylmalate:NAD+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AE09ED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D03217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1C416F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R10090</w:t>
            </w:r>
          </w:p>
        </w:tc>
        <w:tc>
          <w:tcPr>
            <w:tcW w:w="1300" w:type="dxa"/>
            <w:tcBorders>
              <w:top w:val="single" w:sz="4" w:space="0" w:color="A9D08E"/>
              <w:left w:val="nil"/>
              <w:bottom w:val="single" w:sz="4" w:space="0" w:color="A9D08E"/>
              <w:right w:val="nil"/>
            </w:tcBorders>
            <w:shd w:val="clear" w:color="E2EFDA" w:fill="E2EFDA"/>
            <w:noWrap/>
            <w:vAlign w:val="bottom"/>
            <w:hideMark/>
          </w:tcPr>
          <w:p w14:paraId="2AB2B4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4D14A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citrate:N6-acetyl-N6-hydroxy-L-lysine ligase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C2A476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6.270E-03</w:t>
            </w:r>
          </w:p>
        </w:tc>
      </w:tr>
      <w:tr w:rsidR="00825252" w:rsidRPr="00825252" w14:paraId="594918D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C2808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R10170</w:t>
            </w:r>
          </w:p>
        </w:tc>
        <w:tc>
          <w:tcPr>
            <w:tcW w:w="1300" w:type="dxa"/>
            <w:tcBorders>
              <w:top w:val="single" w:sz="4" w:space="0" w:color="A9D08E"/>
              <w:left w:val="nil"/>
              <w:bottom w:val="single" w:sz="4" w:space="0" w:color="A9D08E"/>
              <w:right w:val="nil"/>
            </w:tcBorders>
            <w:shd w:val="clear" w:color="auto" w:fill="auto"/>
            <w:noWrap/>
            <w:vAlign w:val="bottom"/>
            <w:hideMark/>
          </w:tcPr>
          <w:p w14:paraId="76ED5F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B82D96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 hydro-lyase (2-isop...</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5DC237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BA9372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449F78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R10270</w:t>
            </w:r>
          </w:p>
        </w:tc>
        <w:tc>
          <w:tcPr>
            <w:tcW w:w="1300" w:type="dxa"/>
            <w:tcBorders>
              <w:top w:val="single" w:sz="4" w:space="0" w:color="A9D08E"/>
              <w:left w:val="nil"/>
              <w:bottom w:val="single" w:sz="4" w:space="0" w:color="A9D08E"/>
              <w:right w:val="nil"/>
            </w:tcBorders>
            <w:shd w:val="clear" w:color="E2EFDA" w:fill="E2EFDA"/>
            <w:noWrap/>
            <w:vAlign w:val="bottom"/>
            <w:hideMark/>
          </w:tcPr>
          <w:p w14:paraId="04AA85B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CD948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(5R)-5-phosphooxy-L-lysine phosphate-lyase (d...</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6CE83F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4.432E-04</w:t>
            </w:r>
          </w:p>
        </w:tc>
      </w:tr>
      <w:tr w:rsidR="00825252" w:rsidRPr="00825252" w14:paraId="4085C8E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5B4C0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R10343</w:t>
            </w:r>
          </w:p>
        </w:tc>
        <w:tc>
          <w:tcPr>
            <w:tcW w:w="1300" w:type="dxa"/>
            <w:tcBorders>
              <w:top w:val="single" w:sz="4" w:space="0" w:color="A9D08E"/>
              <w:left w:val="nil"/>
              <w:bottom w:val="single" w:sz="4" w:space="0" w:color="A9D08E"/>
              <w:right w:val="nil"/>
            </w:tcBorders>
            <w:shd w:val="clear" w:color="auto" w:fill="auto"/>
            <w:noWrap/>
            <w:vAlign w:val="bottom"/>
            <w:hideMark/>
          </w:tcPr>
          <w:p w14:paraId="7253AF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F73AC30"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succinyl-</w:t>
            </w:r>
            <w:proofErr w:type="gramStart"/>
            <w:r w:rsidRPr="00825252">
              <w:rPr>
                <w:rFonts w:ascii="Calibri" w:hAnsi="Calibri" w:cs="Calibri"/>
                <w:color w:val="000000"/>
                <w:sz w:val="22"/>
                <w:szCs w:val="22"/>
                <w:lang w:val="es-ES"/>
              </w:rPr>
              <w:t>CoA:acetate</w:t>
            </w:r>
            <w:proofErr w:type="spellEnd"/>
            <w:proofErr w:type="gram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CoA-transferase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A15D5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1.608E-03</w:t>
            </w:r>
          </w:p>
        </w:tc>
      </w:tr>
      <w:tr w:rsidR="00825252" w:rsidRPr="00825252" w14:paraId="430197A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7788B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R10660</w:t>
            </w:r>
          </w:p>
        </w:tc>
        <w:tc>
          <w:tcPr>
            <w:tcW w:w="1300" w:type="dxa"/>
            <w:tcBorders>
              <w:top w:val="single" w:sz="4" w:space="0" w:color="A9D08E"/>
              <w:left w:val="nil"/>
              <w:bottom w:val="single" w:sz="4" w:space="0" w:color="A9D08E"/>
              <w:right w:val="nil"/>
            </w:tcBorders>
            <w:shd w:val="clear" w:color="E2EFDA" w:fill="E2EFDA"/>
            <w:noWrap/>
            <w:vAlign w:val="bottom"/>
            <w:hideMark/>
          </w:tcPr>
          <w:p w14:paraId="1699E67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92A32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fumarate </w:t>
            </w:r>
            <w:proofErr w:type="spellStart"/>
            <w:r w:rsidRPr="00825252">
              <w:rPr>
                <w:rFonts w:ascii="Calibri" w:hAnsi="Calibri" w:cs="Calibri"/>
                <w:color w:val="000000"/>
                <w:sz w:val="22"/>
                <w:szCs w:val="22"/>
              </w:rPr>
              <w:t>CoM:CoB</w:t>
            </w:r>
            <w:proofErr w:type="spellEnd"/>
            <w:r w:rsidRPr="00825252">
              <w:rPr>
                <w:rFonts w:ascii="Calibri" w:hAnsi="Calibri" w:cs="Calibri"/>
                <w:color w:val="000000"/>
                <w:sz w:val="22"/>
                <w:szCs w:val="22"/>
              </w:rPr>
              <w:t xml:space="preserve"> oxidoreductase (succinate </w:t>
            </w:r>
            <w:proofErr w:type="spellStart"/>
            <w:r w:rsidRPr="00825252">
              <w:rPr>
                <w:rFonts w:ascii="Calibri" w:hAnsi="Calibri" w:cs="Calibri"/>
                <w:color w:val="000000"/>
                <w:sz w:val="22"/>
                <w:szCs w:val="22"/>
              </w:rPr>
              <w:t>fo</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2CDFA2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6.353E+09</w:t>
            </w:r>
          </w:p>
        </w:tc>
      </w:tr>
      <w:tr w:rsidR="00825252" w:rsidRPr="00825252" w14:paraId="7F1953F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F24EA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R10677</w:t>
            </w:r>
          </w:p>
        </w:tc>
        <w:tc>
          <w:tcPr>
            <w:tcW w:w="1300" w:type="dxa"/>
            <w:tcBorders>
              <w:top w:val="single" w:sz="4" w:space="0" w:color="A9D08E"/>
              <w:left w:val="nil"/>
              <w:bottom w:val="single" w:sz="4" w:space="0" w:color="A9D08E"/>
              <w:right w:val="nil"/>
            </w:tcBorders>
            <w:shd w:val="clear" w:color="auto" w:fill="auto"/>
            <w:noWrap/>
            <w:vAlign w:val="bottom"/>
            <w:hideMark/>
          </w:tcPr>
          <w:p w14:paraId="363D11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FCD401D"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citrate:L-glutamate</w:t>
            </w:r>
            <w:proofErr w:type="spellEnd"/>
            <w:r w:rsidRPr="00825252">
              <w:rPr>
                <w:rFonts w:ascii="Calibri" w:hAnsi="Calibri" w:cs="Calibri"/>
                <w:color w:val="000000"/>
                <w:sz w:val="22"/>
                <w:szCs w:val="22"/>
              </w:rPr>
              <w:t xml:space="preserve"> ligase (ADP-forming)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021788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2.358E-02</w:t>
            </w:r>
          </w:p>
        </w:tc>
      </w:tr>
      <w:tr w:rsidR="00825252" w:rsidRPr="00825252" w14:paraId="17D7107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9B6254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R10699</w:t>
            </w:r>
          </w:p>
        </w:tc>
        <w:tc>
          <w:tcPr>
            <w:tcW w:w="1300" w:type="dxa"/>
            <w:tcBorders>
              <w:top w:val="single" w:sz="4" w:space="0" w:color="A9D08E"/>
              <w:left w:val="nil"/>
              <w:bottom w:val="single" w:sz="4" w:space="0" w:color="A9D08E"/>
              <w:right w:val="nil"/>
            </w:tcBorders>
            <w:shd w:val="clear" w:color="E2EFDA" w:fill="E2EFDA"/>
            <w:noWrap/>
            <w:vAlign w:val="bottom"/>
            <w:hideMark/>
          </w:tcPr>
          <w:p w14:paraId="2BC128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C2F2B3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L-lysine:8-amino-7-oxononanoate </w:t>
            </w:r>
            <w:proofErr w:type="spellStart"/>
            <w:r w:rsidRPr="00825252">
              <w:rPr>
                <w:rFonts w:ascii="Calibri" w:hAnsi="Calibri" w:cs="Calibri"/>
                <w:color w:val="000000"/>
                <w:sz w:val="22"/>
                <w:szCs w:val="22"/>
              </w:rPr>
              <w:t>aminotransfer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899301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1.201E-03</w:t>
            </w:r>
          </w:p>
        </w:tc>
      </w:tr>
      <w:tr w:rsidR="00825252" w:rsidRPr="00825252" w14:paraId="66BCED0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0A06A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R10860</w:t>
            </w:r>
          </w:p>
        </w:tc>
        <w:tc>
          <w:tcPr>
            <w:tcW w:w="1300" w:type="dxa"/>
            <w:tcBorders>
              <w:top w:val="single" w:sz="4" w:space="0" w:color="A9D08E"/>
              <w:left w:val="nil"/>
              <w:bottom w:val="single" w:sz="4" w:space="0" w:color="A9D08E"/>
              <w:right w:val="nil"/>
            </w:tcBorders>
            <w:shd w:val="clear" w:color="auto" w:fill="auto"/>
            <w:noWrap/>
            <w:vAlign w:val="bottom"/>
            <w:hideMark/>
          </w:tcPr>
          <w:p w14:paraId="151C912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3F86C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D-glyceraldehyde-3-phosphate:NAD+ </w:t>
            </w:r>
            <w:proofErr w:type="spellStart"/>
            <w:r w:rsidRPr="00825252">
              <w:rPr>
                <w:rFonts w:ascii="Calibri" w:hAnsi="Calibri" w:cs="Calibri"/>
                <w:color w:val="000000"/>
                <w:sz w:val="22"/>
                <w:szCs w:val="22"/>
              </w:rPr>
              <w:t>oxidoreduct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C6E83A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BDDC06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8DE76F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R10888</w:t>
            </w:r>
          </w:p>
        </w:tc>
        <w:tc>
          <w:tcPr>
            <w:tcW w:w="1300" w:type="dxa"/>
            <w:tcBorders>
              <w:top w:val="single" w:sz="4" w:space="0" w:color="A9D08E"/>
              <w:left w:val="nil"/>
              <w:bottom w:val="single" w:sz="4" w:space="0" w:color="A9D08E"/>
              <w:right w:val="nil"/>
            </w:tcBorders>
            <w:shd w:val="clear" w:color="E2EFDA" w:fill="E2EFDA"/>
            <w:noWrap/>
            <w:vAlign w:val="bottom"/>
            <w:hideMark/>
          </w:tcPr>
          <w:p w14:paraId="0986D5D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C794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C20914 + L-Threonine &lt;=&gt; C20915</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7978BD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1.339E-02</w:t>
            </w:r>
          </w:p>
        </w:tc>
      </w:tr>
      <w:tr w:rsidR="00825252" w:rsidRPr="00825252" w14:paraId="7B4A63A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52B19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R10891</w:t>
            </w:r>
          </w:p>
        </w:tc>
        <w:tc>
          <w:tcPr>
            <w:tcW w:w="1300" w:type="dxa"/>
            <w:tcBorders>
              <w:top w:val="single" w:sz="4" w:space="0" w:color="A9D08E"/>
              <w:left w:val="nil"/>
              <w:bottom w:val="single" w:sz="4" w:space="0" w:color="A9D08E"/>
              <w:right w:val="nil"/>
            </w:tcBorders>
            <w:shd w:val="clear" w:color="auto" w:fill="auto"/>
            <w:noWrap/>
            <w:vAlign w:val="bottom"/>
            <w:hideMark/>
          </w:tcPr>
          <w:p w14:paraId="018A3E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F7BF588"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Tabtoxin</w:t>
            </w:r>
            <w:proofErr w:type="spellEnd"/>
            <w:r w:rsidRPr="00825252">
              <w:rPr>
                <w:rFonts w:ascii="Calibri" w:hAnsi="Calibri" w:cs="Calibri"/>
                <w:color w:val="000000"/>
                <w:sz w:val="22"/>
                <w:szCs w:val="22"/>
                <w:lang w:val="es-ES"/>
              </w:rPr>
              <w:t xml:space="preserve"> + H2O &lt;=&gt; </w:t>
            </w:r>
            <w:proofErr w:type="spellStart"/>
            <w:r w:rsidRPr="00825252">
              <w:rPr>
                <w:rFonts w:ascii="Calibri" w:hAnsi="Calibri" w:cs="Calibri"/>
                <w:color w:val="000000"/>
                <w:sz w:val="22"/>
                <w:szCs w:val="22"/>
                <w:lang w:val="es-ES"/>
              </w:rPr>
              <w:t>Tabtoxinine</w:t>
            </w:r>
            <w:proofErr w:type="spellEnd"/>
            <w:r w:rsidRPr="00825252">
              <w:rPr>
                <w:rFonts w:ascii="Calibri" w:hAnsi="Calibri" w:cs="Calibri"/>
                <w:color w:val="000000"/>
                <w:sz w:val="22"/>
                <w:szCs w:val="22"/>
                <w:lang w:val="es-ES"/>
              </w:rPr>
              <w:t>-beta-</w:t>
            </w:r>
            <w:proofErr w:type="spellStart"/>
            <w:r w:rsidRPr="00825252">
              <w:rPr>
                <w:rFonts w:ascii="Calibri" w:hAnsi="Calibri" w:cs="Calibri"/>
                <w:color w:val="000000"/>
                <w:sz w:val="22"/>
                <w:szCs w:val="22"/>
                <w:lang w:val="es-ES"/>
              </w:rPr>
              <w:t>lactam</w:t>
            </w:r>
            <w:proofErr w:type="spellEnd"/>
            <w:r w:rsidRPr="00825252">
              <w:rPr>
                <w:rFonts w:ascii="Calibri" w:hAnsi="Calibri" w:cs="Calibri"/>
                <w:color w:val="000000"/>
                <w:sz w:val="22"/>
                <w:szCs w:val="22"/>
                <w:lang w:val="es-ES"/>
              </w:rPr>
              <w:t xml:space="preserve"> +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18736B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1.168E-03</w:t>
            </w:r>
          </w:p>
        </w:tc>
      </w:tr>
      <w:tr w:rsidR="00825252" w:rsidRPr="00825252" w14:paraId="3A964BB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FDCFD8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R10892</w:t>
            </w:r>
          </w:p>
        </w:tc>
        <w:tc>
          <w:tcPr>
            <w:tcW w:w="1300" w:type="dxa"/>
            <w:tcBorders>
              <w:top w:val="single" w:sz="4" w:space="0" w:color="A9D08E"/>
              <w:left w:val="nil"/>
              <w:bottom w:val="single" w:sz="4" w:space="0" w:color="A9D08E"/>
              <w:right w:val="nil"/>
            </w:tcBorders>
            <w:shd w:val="clear" w:color="E2EFDA" w:fill="E2EFDA"/>
            <w:noWrap/>
            <w:vAlign w:val="bottom"/>
            <w:hideMark/>
          </w:tcPr>
          <w:p w14:paraId="0BF780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10037D3"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tabtoxinine-beta-lactam:L-threonine</w:t>
            </w:r>
            <w:proofErr w:type="spellEnd"/>
            <w:r w:rsidRPr="00825252">
              <w:rPr>
                <w:rFonts w:ascii="Calibri" w:hAnsi="Calibri" w:cs="Calibri"/>
                <w:color w:val="000000"/>
                <w:sz w:val="22"/>
                <w:szCs w:val="22"/>
              </w:rPr>
              <w:t xml:space="preserve"> ligase (A...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06A56F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8.832E-04</w:t>
            </w:r>
          </w:p>
        </w:tc>
      </w:tr>
      <w:tr w:rsidR="00825252" w:rsidRPr="00825252" w14:paraId="65438C1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2E3A8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R10940</w:t>
            </w:r>
          </w:p>
        </w:tc>
        <w:tc>
          <w:tcPr>
            <w:tcW w:w="1300" w:type="dxa"/>
            <w:tcBorders>
              <w:top w:val="single" w:sz="4" w:space="0" w:color="A9D08E"/>
              <w:left w:val="nil"/>
              <w:bottom w:val="single" w:sz="4" w:space="0" w:color="A9D08E"/>
              <w:right w:val="nil"/>
            </w:tcBorders>
            <w:shd w:val="clear" w:color="auto" w:fill="auto"/>
            <w:noWrap/>
            <w:vAlign w:val="bottom"/>
            <w:hideMark/>
          </w:tcPr>
          <w:p w14:paraId="62C56F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B5A2CDE" w14:textId="77777777" w:rsidR="00825252" w:rsidRPr="00825252" w:rsidRDefault="00825252" w:rsidP="00825252">
            <w:pPr>
              <w:rPr>
                <w:rFonts w:ascii="Calibri" w:hAnsi="Calibri" w:cs="Calibri"/>
                <w:color w:val="000000"/>
                <w:sz w:val="22"/>
                <w:szCs w:val="22"/>
                <w:lang w:val="es-ES"/>
              </w:rPr>
            </w:pPr>
            <w:proofErr w:type="gramStart"/>
            <w:r w:rsidRPr="00825252">
              <w:rPr>
                <w:rFonts w:ascii="Calibri" w:hAnsi="Calibri" w:cs="Calibri"/>
                <w:color w:val="000000"/>
                <w:sz w:val="22"/>
                <w:szCs w:val="22"/>
                <w:lang w:val="es-ES"/>
              </w:rPr>
              <w:t>fumarate:L</w:t>
            </w:r>
            <w:proofErr w:type="gramEnd"/>
            <w:r w:rsidRPr="00825252">
              <w:rPr>
                <w:rFonts w:ascii="Calibri" w:hAnsi="Calibri" w:cs="Calibri"/>
                <w:color w:val="000000"/>
                <w:sz w:val="22"/>
                <w:szCs w:val="22"/>
                <w:lang w:val="es-ES"/>
              </w:rPr>
              <w:t>-2,3-diaminopropanoate ligase (AMP-...</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D78258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6.289E-03</w:t>
            </w:r>
          </w:p>
        </w:tc>
      </w:tr>
      <w:tr w:rsidR="00825252" w:rsidRPr="00825252" w14:paraId="5C34EF0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B616FF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R10973</w:t>
            </w:r>
          </w:p>
        </w:tc>
        <w:tc>
          <w:tcPr>
            <w:tcW w:w="1300" w:type="dxa"/>
            <w:tcBorders>
              <w:top w:val="single" w:sz="4" w:space="0" w:color="A9D08E"/>
              <w:left w:val="nil"/>
              <w:bottom w:val="single" w:sz="4" w:space="0" w:color="A9D08E"/>
              <w:right w:val="nil"/>
            </w:tcBorders>
            <w:shd w:val="clear" w:color="E2EFDA" w:fill="E2EFDA"/>
            <w:noWrap/>
            <w:vAlign w:val="bottom"/>
            <w:hideMark/>
          </w:tcPr>
          <w:p w14:paraId="141075D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685E5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D-ribose-2,5-bisphosphate 2-phosphohydrolase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9B191D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2.912E-03</w:t>
            </w:r>
          </w:p>
        </w:tc>
      </w:tr>
      <w:tr w:rsidR="00825252" w:rsidRPr="00825252" w14:paraId="2FA0A6D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5C3888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R11024</w:t>
            </w:r>
          </w:p>
        </w:tc>
        <w:tc>
          <w:tcPr>
            <w:tcW w:w="1300" w:type="dxa"/>
            <w:tcBorders>
              <w:top w:val="single" w:sz="4" w:space="0" w:color="A9D08E"/>
              <w:left w:val="nil"/>
              <w:bottom w:val="single" w:sz="4" w:space="0" w:color="A9D08E"/>
              <w:right w:val="nil"/>
            </w:tcBorders>
            <w:shd w:val="clear" w:color="auto" w:fill="auto"/>
            <w:noWrap/>
            <w:vAlign w:val="bottom"/>
            <w:hideMark/>
          </w:tcPr>
          <w:p w14:paraId="695AB0A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739289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ATP:N-acetyl-D-</w:t>
            </w:r>
            <w:proofErr w:type="spellStart"/>
            <w:r w:rsidRPr="00825252">
              <w:rPr>
                <w:rFonts w:ascii="Calibri" w:hAnsi="Calibri" w:cs="Calibri"/>
                <w:color w:val="000000"/>
                <w:sz w:val="22"/>
                <w:szCs w:val="22"/>
              </w:rPr>
              <w:t>muramate</w:t>
            </w:r>
            <w:proofErr w:type="spellEnd"/>
            <w:r w:rsidRPr="00825252">
              <w:rPr>
                <w:rFonts w:ascii="Calibri" w:hAnsi="Calibri" w:cs="Calibri"/>
                <w:color w:val="000000"/>
                <w:sz w:val="22"/>
                <w:szCs w:val="22"/>
              </w:rPr>
              <w:t xml:space="preserve"> 1-phosphotransferase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6D68B0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70A350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12E81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R11679</w:t>
            </w:r>
          </w:p>
        </w:tc>
        <w:tc>
          <w:tcPr>
            <w:tcW w:w="1300" w:type="dxa"/>
            <w:tcBorders>
              <w:top w:val="single" w:sz="4" w:space="0" w:color="A9D08E"/>
              <w:left w:val="nil"/>
              <w:bottom w:val="single" w:sz="4" w:space="0" w:color="A9D08E"/>
              <w:right w:val="nil"/>
            </w:tcBorders>
            <w:shd w:val="clear" w:color="E2EFDA" w:fill="E2EFDA"/>
            <w:noWrap/>
            <w:vAlign w:val="bottom"/>
            <w:hideMark/>
          </w:tcPr>
          <w:p w14:paraId="302105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DD397BB"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(S)-2-amino-6-</w:t>
            </w:r>
            <w:proofErr w:type="gramStart"/>
            <w:r w:rsidRPr="00825252">
              <w:rPr>
                <w:rFonts w:ascii="Calibri" w:hAnsi="Calibri" w:cs="Calibri"/>
                <w:color w:val="000000"/>
                <w:sz w:val="22"/>
                <w:szCs w:val="22"/>
                <w:lang w:val="es-ES"/>
              </w:rPr>
              <w:t>oxohexanoate:NADP</w:t>
            </w:r>
            <w:proofErr w:type="gram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oxidoreducta</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970CA3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38D084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DA175A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R11785</w:t>
            </w:r>
          </w:p>
        </w:tc>
        <w:tc>
          <w:tcPr>
            <w:tcW w:w="1300" w:type="dxa"/>
            <w:tcBorders>
              <w:top w:val="single" w:sz="4" w:space="0" w:color="A9D08E"/>
              <w:left w:val="nil"/>
              <w:bottom w:val="single" w:sz="4" w:space="0" w:color="A9D08E"/>
              <w:right w:val="nil"/>
            </w:tcBorders>
            <w:shd w:val="clear" w:color="auto" w:fill="auto"/>
            <w:noWrap/>
            <w:vAlign w:val="bottom"/>
            <w:hideMark/>
          </w:tcPr>
          <w:p w14:paraId="562C85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4FC12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N-acetyl-D-</w:t>
            </w:r>
            <w:proofErr w:type="spellStart"/>
            <w:r w:rsidRPr="00825252">
              <w:rPr>
                <w:rFonts w:ascii="Calibri" w:hAnsi="Calibri" w:cs="Calibri"/>
                <w:color w:val="000000"/>
                <w:sz w:val="22"/>
                <w:szCs w:val="22"/>
              </w:rPr>
              <w:t>muramate</w:t>
            </w:r>
            <w:proofErr w:type="spellEnd"/>
            <w:r w:rsidRPr="00825252">
              <w:rPr>
                <w:rFonts w:ascii="Calibri" w:hAnsi="Calibri" w:cs="Calibri"/>
                <w:color w:val="000000"/>
                <w:sz w:val="22"/>
                <w:szCs w:val="22"/>
              </w:rPr>
              <w:t xml:space="preserve"> 6-phosphate </w:t>
            </w:r>
            <w:proofErr w:type="spellStart"/>
            <w:r w:rsidRPr="00825252">
              <w:rPr>
                <w:rFonts w:ascii="Calibri" w:hAnsi="Calibri" w:cs="Calibri"/>
                <w:color w:val="000000"/>
                <w:sz w:val="22"/>
                <w:szCs w:val="22"/>
              </w:rPr>
              <w:t>phosphohydrol</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560F46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2234C3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4847F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R12308</w:t>
            </w:r>
          </w:p>
        </w:tc>
        <w:tc>
          <w:tcPr>
            <w:tcW w:w="1300" w:type="dxa"/>
            <w:tcBorders>
              <w:top w:val="single" w:sz="4" w:space="0" w:color="A9D08E"/>
              <w:left w:val="nil"/>
              <w:bottom w:val="single" w:sz="4" w:space="0" w:color="A9D08E"/>
              <w:right w:val="nil"/>
            </w:tcBorders>
            <w:shd w:val="clear" w:color="E2EFDA" w:fill="E2EFDA"/>
            <w:noWrap/>
            <w:vAlign w:val="bottom"/>
            <w:hideMark/>
          </w:tcPr>
          <w:p w14:paraId="7A2DE23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D4C8716"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L-2,3-</w:t>
            </w:r>
            <w:proofErr w:type="gramStart"/>
            <w:r w:rsidRPr="00825252">
              <w:rPr>
                <w:rFonts w:ascii="Calibri" w:hAnsi="Calibri" w:cs="Calibri"/>
                <w:color w:val="000000"/>
                <w:sz w:val="22"/>
                <w:szCs w:val="22"/>
                <w:lang w:val="es-ES"/>
              </w:rPr>
              <w:t>diaminopropanoate:citrate</w:t>
            </w:r>
            <w:proofErr w:type="gramEnd"/>
            <w:r w:rsidRPr="00825252">
              <w:rPr>
                <w:rFonts w:ascii="Calibri" w:hAnsi="Calibri" w:cs="Calibri"/>
                <w:color w:val="000000"/>
                <w:sz w:val="22"/>
                <w:szCs w:val="22"/>
                <w:lang w:val="es-ES"/>
              </w:rPr>
              <w:t xml:space="preserve"> ligase (2-[(L...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BE743D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2.769E-03</w:t>
            </w:r>
          </w:p>
        </w:tc>
      </w:tr>
      <w:tr w:rsidR="00825252" w:rsidRPr="00825252" w14:paraId="6653844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F2F35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R12353</w:t>
            </w:r>
          </w:p>
        </w:tc>
        <w:tc>
          <w:tcPr>
            <w:tcW w:w="1300" w:type="dxa"/>
            <w:tcBorders>
              <w:top w:val="single" w:sz="4" w:space="0" w:color="A9D08E"/>
              <w:left w:val="nil"/>
              <w:bottom w:val="single" w:sz="4" w:space="0" w:color="A9D08E"/>
              <w:right w:val="nil"/>
            </w:tcBorders>
            <w:shd w:val="clear" w:color="auto" w:fill="auto"/>
            <w:noWrap/>
            <w:vAlign w:val="bottom"/>
            <w:hideMark/>
          </w:tcPr>
          <w:p w14:paraId="311E2B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D6E8F5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D-Ornithine + Citrate + ATP &lt;=&gt; N5-Citryl-D-o...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57CF86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4.337E-04</w:t>
            </w:r>
          </w:p>
        </w:tc>
      </w:tr>
      <w:tr w:rsidR="00825252" w:rsidRPr="00825252" w14:paraId="63678FC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D067C5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R12354</w:t>
            </w:r>
          </w:p>
        </w:tc>
        <w:tc>
          <w:tcPr>
            <w:tcW w:w="1300" w:type="dxa"/>
            <w:tcBorders>
              <w:top w:val="single" w:sz="4" w:space="0" w:color="A9D08E"/>
              <w:left w:val="nil"/>
              <w:bottom w:val="single" w:sz="4" w:space="0" w:color="A9D08E"/>
              <w:right w:val="nil"/>
            </w:tcBorders>
            <w:shd w:val="clear" w:color="E2EFDA" w:fill="E2EFDA"/>
            <w:noWrap/>
            <w:vAlign w:val="bottom"/>
            <w:hideMark/>
          </w:tcPr>
          <w:p w14:paraId="6CDD33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CFB85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N5-Citryl-D-ornithine + Citrate + ATP &lt;=&gt; Sta...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83AD0C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3.695E-02</w:t>
            </w:r>
          </w:p>
        </w:tc>
      </w:tr>
      <w:tr w:rsidR="00825252" w:rsidRPr="00825252" w14:paraId="7B5F7BA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7045F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R12596</w:t>
            </w:r>
          </w:p>
        </w:tc>
        <w:tc>
          <w:tcPr>
            <w:tcW w:w="1300" w:type="dxa"/>
            <w:tcBorders>
              <w:top w:val="single" w:sz="4" w:space="0" w:color="A9D08E"/>
              <w:left w:val="nil"/>
              <w:bottom w:val="single" w:sz="4" w:space="0" w:color="A9D08E"/>
              <w:right w:val="nil"/>
            </w:tcBorders>
            <w:shd w:val="clear" w:color="auto" w:fill="auto"/>
            <w:noWrap/>
            <w:vAlign w:val="bottom"/>
            <w:hideMark/>
          </w:tcPr>
          <w:p w14:paraId="1DCF81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3C9665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Spermidine + Citrate + ATP &lt;=&gt; N-</w:t>
            </w:r>
            <w:proofErr w:type="spellStart"/>
            <w:r w:rsidRPr="00825252">
              <w:rPr>
                <w:rFonts w:ascii="Calibri" w:hAnsi="Calibri" w:cs="Calibri"/>
                <w:color w:val="000000"/>
                <w:sz w:val="22"/>
                <w:szCs w:val="22"/>
              </w:rPr>
              <w:t>Citryl</w:t>
            </w:r>
            <w:proofErr w:type="spellEnd"/>
            <w:r w:rsidRPr="00825252">
              <w:rPr>
                <w:rFonts w:ascii="Calibri" w:hAnsi="Calibri" w:cs="Calibri"/>
                <w:color w:val="000000"/>
                <w:sz w:val="22"/>
                <w:szCs w:val="22"/>
              </w:rPr>
              <w:t>-sperm...</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0D01FC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2.685E-04</w:t>
            </w:r>
          </w:p>
        </w:tc>
      </w:tr>
      <w:tr w:rsidR="00825252" w:rsidRPr="00825252" w14:paraId="74E28F9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91824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C00009</w:t>
            </w:r>
          </w:p>
        </w:tc>
        <w:tc>
          <w:tcPr>
            <w:tcW w:w="1300" w:type="dxa"/>
            <w:tcBorders>
              <w:top w:val="single" w:sz="4" w:space="0" w:color="A9D08E"/>
              <w:left w:val="nil"/>
              <w:bottom w:val="single" w:sz="4" w:space="0" w:color="A9D08E"/>
              <w:right w:val="nil"/>
            </w:tcBorders>
            <w:shd w:val="clear" w:color="E2EFDA" w:fill="E2EFDA"/>
            <w:noWrap/>
            <w:vAlign w:val="bottom"/>
            <w:hideMark/>
          </w:tcPr>
          <w:p w14:paraId="4E3BBED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6516627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Orthophosphate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6CBD62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9.902E-03</w:t>
            </w:r>
          </w:p>
        </w:tc>
      </w:tr>
      <w:tr w:rsidR="00825252" w:rsidRPr="00825252" w14:paraId="3C796E0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2ABB1B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C00042</w:t>
            </w:r>
          </w:p>
        </w:tc>
        <w:tc>
          <w:tcPr>
            <w:tcW w:w="1300" w:type="dxa"/>
            <w:tcBorders>
              <w:top w:val="single" w:sz="4" w:space="0" w:color="A9D08E"/>
              <w:left w:val="nil"/>
              <w:bottom w:val="single" w:sz="4" w:space="0" w:color="A9D08E"/>
              <w:right w:val="nil"/>
            </w:tcBorders>
            <w:shd w:val="clear" w:color="auto" w:fill="auto"/>
            <w:noWrap/>
            <w:vAlign w:val="bottom"/>
            <w:hideMark/>
          </w:tcPr>
          <w:p w14:paraId="7FCE21F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21FA8C3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3E2523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13A3A5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97E34F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C00058</w:t>
            </w:r>
          </w:p>
        </w:tc>
        <w:tc>
          <w:tcPr>
            <w:tcW w:w="1300" w:type="dxa"/>
            <w:tcBorders>
              <w:top w:val="single" w:sz="4" w:space="0" w:color="A9D08E"/>
              <w:left w:val="nil"/>
              <w:bottom w:val="single" w:sz="4" w:space="0" w:color="A9D08E"/>
              <w:right w:val="nil"/>
            </w:tcBorders>
            <w:shd w:val="clear" w:color="E2EFDA" w:fill="E2EFDA"/>
            <w:noWrap/>
            <w:vAlign w:val="bottom"/>
            <w:hideMark/>
          </w:tcPr>
          <w:p w14:paraId="19C3CE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07C9E01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Formate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6A6348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1.695E-02</w:t>
            </w:r>
          </w:p>
        </w:tc>
      </w:tr>
      <w:tr w:rsidR="00825252" w:rsidRPr="00825252" w14:paraId="1EFC3AC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1DE16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C00073</w:t>
            </w:r>
          </w:p>
        </w:tc>
        <w:tc>
          <w:tcPr>
            <w:tcW w:w="1300" w:type="dxa"/>
            <w:tcBorders>
              <w:top w:val="single" w:sz="4" w:space="0" w:color="A9D08E"/>
              <w:left w:val="nil"/>
              <w:bottom w:val="single" w:sz="4" w:space="0" w:color="A9D08E"/>
              <w:right w:val="nil"/>
            </w:tcBorders>
            <w:shd w:val="clear" w:color="auto" w:fill="auto"/>
            <w:noWrap/>
            <w:vAlign w:val="bottom"/>
            <w:hideMark/>
          </w:tcPr>
          <w:p w14:paraId="401B54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738F793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L-Methionine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22ACCB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3.505E-03</w:t>
            </w:r>
          </w:p>
        </w:tc>
      </w:tr>
      <w:tr w:rsidR="00825252" w:rsidRPr="00825252" w14:paraId="38094B5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D66F9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C00097</w:t>
            </w:r>
          </w:p>
        </w:tc>
        <w:tc>
          <w:tcPr>
            <w:tcW w:w="1300" w:type="dxa"/>
            <w:tcBorders>
              <w:top w:val="single" w:sz="4" w:space="0" w:color="A9D08E"/>
              <w:left w:val="nil"/>
              <w:bottom w:val="single" w:sz="4" w:space="0" w:color="A9D08E"/>
              <w:right w:val="nil"/>
            </w:tcBorders>
            <w:shd w:val="clear" w:color="E2EFDA" w:fill="E2EFDA"/>
            <w:noWrap/>
            <w:vAlign w:val="bottom"/>
            <w:hideMark/>
          </w:tcPr>
          <w:p w14:paraId="0287E2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321BCC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F735ED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187034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79B69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C00109</w:t>
            </w:r>
          </w:p>
        </w:tc>
        <w:tc>
          <w:tcPr>
            <w:tcW w:w="1300" w:type="dxa"/>
            <w:tcBorders>
              <w:top w:val="single" w:sz="4" w:space="0" w:color="A9D08E"/>
              <w:left w:val="nil"/>
              <w:bottom w:val="single" w:sz="4" w:space="0" w:color="A9D08E"/>
              <w:right w:val="nil"/>
            </w:tcBorders>
            <w:shd w:val="clear" w:color="auto" w:fill="auto"/>
            <w:noWrap/>
            <w:vAlign w:val="bottom"/>
            <w:hideMark/>
          </w:tcPr>
          <w:p w14:paraId="001AC1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1D6C6CE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2-Oxobutanoate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99E22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1.133E-02</w:t>
            </w:r>
          </w:p>
        </w:tc>
      </w:tr>
      <w:tr w:rsidR="00825252" w:rsidRPr="00825252" w14:paraId="1EC0F43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394E1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C00117</w:t>
            </w:r>
          </w:p>
        </w:tc>
        <w:tc>
          <w:tcPr>
            <w:tcW w:w="1300" w:type="dxa"/>
            <w:tcBorders>
              <w:top w:val="single" w:sz="4" w:space="0" w:color="A9D08E"/>
              <w:left w:val="nil"/>
              <w:bottom w:val="single" w:sz="4" w:space="0" w:color="A9D08E"/>
              <w:right w:val="nil"/>
            </w:tcBorders>
            <w:shd w:val="clear" w:color="E2EFDA" w:fill="E2EFDA"/>
            <w:noWrap/>
            <w:vAlign w:val="bottom"/>
            <w:hideMark/>
          </w:tcPr>
          <w:p w14:paraId="118F72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471F31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 5-phosphate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2CB5D2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018F4F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B65960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C00118</w:t>
            </w:r>
          </w:p>
        </w:tc>
        <w:tc>
          <w:tcPr>
            <w:tcW w:w="1300" w:type="dxa"/>
            <w:tcBorders>
              <w:top w:val="single" w:sz="4" w:space="0" w:color="A9D08E"/>
              <w:left w:val="nil"/>
              <w:bottom w:val="single" w:sz="4" w:space="0" w:color="A9D08E"/>
              <w:right w:val="nil"/>
            </w:tcBorders>
            <w:shd w:val="clear" w:color="auto" w:fill="auto"/>
            <w:noWrap/>
            <w:vAlign w:val="bottom"/>
            <w:hideMark/>
          </w:tcPr>
          <w:p w14:paraId="333A7A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656C96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D-Glyceraldehyde 3-phosphate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1C3D04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383CE3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879F5F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C00122</w:t>
            </w:r>
          </w:p>
        </w:tc>
        <w:tc>
          <w:tcPr>
            <w:tcW w:w="1300" w:type="dxa"/>
            <w:tcBorders>
              <w:top w:val="single" w:sz="4" w:space="0" w:color="A9D08E"/>
              <w:left w:val="nil"/>
              <w:bottom w:val="single" w:sz="4" w:space="0" w:color="A9D08E"/>
              <w:right w:val="nil"/>
            </w:tcBorders>
            <w:shd w:val="clear" w:color="E2EFDA" w:fill="E2EFDA"/>
            <w:noWrap/>
            <w:vAlign w:val="bottom"/>
            <w:hideMark/>
          </w:tcPr>
          <w:p w14:paraId="79DE60A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632E784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Fumarate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8C909A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13E8C3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28AF4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C00141</w:t>
            </w:r>
          </w:p>
        </w:tc>
        <w:tc>
          <w:tcPr>
            <w:tcW w:w="1300" w:type="dxa"/>
            <w:tcBorders>
              <w:top w:val="single" w:sz="4" w:space="0" w:color="A9D08E"/>
              <w:left w:val="nil"/>
              <w:bottom w:val="single" w:sz="4" w:space="0" w:color="A9D08E"/>
              <w:right w:val="nil"/>
            </w:tcBorders>
            <w:shd w:val="clear" w:color="auto" w:fill="auto"/>
            <w:noWrap/>
            <w:vAlign w:val="bottom"/>
            <w:hideMark/>
          </w:tcPr>
          <w:p w14:paraId="77D5175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44EC8A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3-Methyl-2-oxobutanoic acid</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19A23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2.304E-02</w:t>
            </w:r>
          </w:p>
        </w:tc>
      </w:tr>
      <w:tr w:rsidR="00825252" w:rsidRPr="00825252" w14:paraId="2709C72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79647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C00158</w:t>
            </w:r>
          </w:p>
        </w:tc>
        <w:tc>
          <w:tcPr>
            <w:tcW w:w="1300" w:type="dxa"/>
            <w:tcBorders>
              <w:top w:val="single" w:sz="4" w:space="0" w:color="A9D08E"/>
              <w:left w:val="nil"/>
              <w:bottom w:val="single" w:sz="4" w:space="0" w:color="A9D08E"/>
              <w:right w:val="nil"/>
            </w:tcBorders>
            <w:shd w:val="clear" w:color="E2EFDA" w:fill="E2EFDA"/>
            <w:noWrap/>
            <w:vAlign w:val="bottom"/>
            <w:hideMark/>
          </w:tcPr>
          <w:p w14:paraId="0B50BF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33DD20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524923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DF73FA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D2A23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C00188</w:t>
            </w:r>
          </w:p>
        </w:tc>
        <w:tc>
          <w:tcPr>
            <w:tcW w:w="1300" w:type="dxa"/>
            <w:tcBorders>
              <w:top w:val="single" w:sz="4" w:space="0" w:color="A9D08E"/>
              <w:left w:val="nil"/>
              <w:bottom w:val="single" w:sz="4" w:space="0" w:color="A9D08E"/>
              <w:right w:val="nil"/>
            </w:tcBorders>
            <w:shd w:val="clear" w:color="auto" w:fill="auto"/>
            <w:noWrap/>
            <w:vAlign w:val="bottom"/>
            <w:hideMark/>
          </w:tcPr>
          <w:p w14:paraId="149EA5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252EDF5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L-Threonine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23B74A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7E5AE6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150BA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C00672</w:t>
            </w:r>
          </w:p>
        </w:tc>
        <w:tc>
          <w:tcPr>
            <w:tcW w:w="1300" w:type="dxa"/>
            <w:tcBorders>
              <w:top w:val="single" w:sz="4" w:space="0" w:color="A9D08E"/>
              <w:left w:val="nil"/>
              <w:bottom w:val="single" w:sz="4" w:space="0" w:color="A9D08E"/>
              <w:right w:val="nil"/>
            </w:tcBorders>
            <w:shd w:val="clear" w:color="E2EFDA" w:fill="E2EFDA"/>
            <w:noWrap/>
            <w:vAlign w:val="bottom"/>
            <w:hideMark/>
          </w:tcPr>
          <w:p w14:paraId="711D6C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10DF12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 1-phosphate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8C7110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44E6FF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160BCB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C00673</w:t>
            </w:r>
          </w:p>
        </w:tc>
        <w:tc>
          <w:tcPr>
            <w:tcW w:w="1300" w:type="dxa"/>
            <w:tcBorders>
              <w:top w:val="single" w:sz="4" w:space="0" w:color="A9D08E"/>
              <w:left w:val="nil"/>
              <w:bottom w:val="single" w:sz="4" w:space="0" w:color="A9D08E"/>
              <w:right w:val="nil"/>
            </w:tcBorders>
            <w:shd w:val="clear" w:color="auto" w:fill="auto"/>
            <w:noWrap/>
            <w:vAlign w:val="bottom"/>
            <w:hideMark/>
          </w:tcPr>
          <w:p w14:paraId="2733EE9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0E5560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 5-phosphate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C57EDE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2.442E-02</w:t>
            </w:r>
          </w:p>
        </w:tc>
      </w:tr>
      <w:tr w:rsidR="00825252" w:rsidRPr="00825252" w14:paraId="69ECCEF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0292C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C02226</w:t>
            </w:r>
          </w:p>
        </w:tc>
        <w:tc>
          <w:tcPr>
            <w:tcW w:w="1300" w:type="dxa"/>
            <w:tcBorders>
              <w:top w:val="single" w:sz="4" w:space="0" w:color="A9D08E"/>
              <w:left w:val="nil"/>
              <w:bottom w:val="single" w:sz="4" w:space="0" w:color="A9D08E"/>
              <w:right w:val="nil"/>
            </w:tcBorders>
            <w:shd w:val="clear" w:color="E2EFDA" w:fill="E2EFDA"/>
            <w:noWrap/>
            <w:vAlign w:val="bottom"/>
            <w:hideMark/>
          </w:tcPr>
          <w:p w14:paraId="26AB22F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0E68D07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2-Methylmaleate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6125FA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3.627E-04</w:t>
            </w:r>
          </w:p>
        </w:tc>
      </w:tr>
      <w:tr w:rsidR="00825252" w:rsidRPr="00825252" w14:paraId="3776543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CCC4A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C02504</w:t>
            </w:r>
          </w:p>
        </w:tc>
        <w:tc>
          <w:tcPr>
            <w:tcW w:w="1300" w:type="dxa"/>
            <w:tcBorders>
              <w:top w:val="single" w:sz="4" w:space="0" w:color="A9D08E"/>
              <w:left w:val="nil"/>
              <w:bottom w:val="single" w:sz="4" w:space="0" w:color="A9D08E"/>
              <w:right w:val="nil"/>
            </w:tcBorders>
            <w:shd w:val="clear" w:color="auto" w:fill="auto"/>
            <w:noWrap/>
            <w:vAlign w:val="bottom"/>
            <w:hideMark/>
          </w:tcPr>
          <w:p w14:paraId="0450CF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2B27FF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alpha-</w:t>
            </w:r>
            <w:proofErr w:type="spellStart"/>
            <w:r w:rsidRPr="00825252">
              <w:rPr>
                <w:rFonts w:ascii="Calibri" w:hAnsi="Calibri" w:cs="Calibri"/>
                <w:color w:val="000000"/>
                <w:sz w:val="22"/>
                <w:szCs w:val="22"/>
              </w:rPr>
              <w:t>Isopropylmalate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89140F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9DD13F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188BD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C02631</w:t>
            </w:r>
          </w:p>
        </w:tc>
        <w:tc>
          <w:tcPr>
            <w:tcW w:w="1300" w:type="dxa"/>
            <w:tcBorders>
              <w:top w:val="single" w:sz="4" w:space="0" w:color="A9D08E"/>
              <w:left w:val="nil"/>
              <w:bottom w:val="single" w:sz="4" w:space="0" w:color="A9D08E"/>
              <w:right w:val="nil"/>
            </w:tcBorders>
            <w:shd w:val="clear" w:color="E2EFDA" w:fill="E2EFDA"/>
            <w:noWrap/>
            <w:vAlign w:val="bottom"/>
            <w:hideMark/>
          </w:tcPr>
          <w:p w14:paraId="05D818C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4E3C43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2-Isopropylmaleate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8ED7CE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EB04E9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153BC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C02713</w:t>
            </w:r>
          </w:p>
        </w:tc>
        <w:tc>
          <w:tcPr>
            <w:tcW w:w="1300" w:type="dxa"/>
            <w:tcBorders>
              <w:top w:val="single" w:sz="4" w:space="0" w:color="A9D08E"/>
              <w:left w:val="nil"/>
              <w:bottom w:val="single" w:sz="4" w:space="0" w:color="A9D08E"/>
              <w:right w:val="nil"/>
            </w:tcBorders>
            <w:shd w:val="clear" w:color="auto" w:fill="auto"/>
            <w:noWrap/>
            <w:vAlign w:val="bottom"/>
            <w:hideMark/>
          </w:tcPr>
          <w:p w14:paraId="4466F53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3CD959C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w:t>
            </w:r>
            <w:proofErr w:type="spellStart"/>
            <w:r w:rsidRPr="00825252">
              <w:rPr>
                <w:rFonts w:ascii="Calibri" w:hAnsi="Calibri" w:cs="Calibri"/>
                <w:color w:val="000000"/>
                <w:sz w:val="22"/>
                <w:szCs w:val="22"/>
              </w:rPr>
              <w:t>Acetylmuramate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9550BB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8F9621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CC2E2B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C03145</w:t>
            </w:r>
          </w:p>
        </w:tc>
        <w:tc>
          <w:tcPr>
            <w:tcW w:w="1300" w:type="dxa"/>
            <w:tcBorders>
              <w:top w:val="single" w:sz="4" w:space="0" w:color="A9D08E"/>
              <w:left w:val="nil"/>
              <w:bottom w:val="single" w:sz="4" w:space="0" w:color="A9D08E"/>
              <w:right w:val="nil"/>
            </w:tcBorders>
            <w:shd w:val="clear" w:color="E2EFDA" w:fill="E2EFDA"/>
            <w:noWrap/>
            <w:vAlign w:val="bottom"/>
            <w:hideMark/>
          </w:tcPr>
          <w:p w14:paraId="3B80A91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51E31DE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w:t>
            </w:r>
            <w:proofErr w:type="spellStart"/>
            <w:r w:rsidRPr="00825252">
              <w:rPr>
                <w:rFonts w:ascii="Calibri" w:hAnsi="Calibri" w:cs="Calibri"/>
                <w:color w:val="000000"/>
                <w:sz w:val="22"/>
                <w:szCs w:val="22"/>
              </w:rPr>
              <w:t>Formylmethionine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0FE5B1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DEA25A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234D2F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C04076</w:t>
            </w:r>
          </w:p>
        </w:tc>
        <w:tc>
          <w:tcPr>
            <w:tcW w:w="1300" w:type="dxa"/>
            <w:tcBorders>
              <w:top w:val="single" w:sz="4" w:space="0" w:color="A9D08E"/>
              <w:left w:val="nil"/>
              <w:bottom w:val="single" w:sz="4" w:space="0" w:color="A9D08E"/>
              <w:right w:val="nil"/>
            </w:tcBorders>
            <w:shd w:val="clear" w:color="auto" w:fill="auto"/>
            <w:noWrap/>
            <w:vAlign w:val="bottom"/>
            <w:hideMark/>
          </w:tcPr>
          <w:p w14:paraId="1F8D1F1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03EDE6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L-2-Aminoadipate 6-semialdehyde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8A6467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9EA753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AB49E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C04411</w:t>
            </w:r>
          </w:p>
        </w:tc>
        <w:tc>
          <w:tcPr>
            <w:tcW w:w="1300" w:type="dxa"/>
            <w:tcBorders>
              <w:top w:val="single" w:sz="4" w:space="0" w:color="A9D08E"/>
              <w:left w:val="nil"/>
              <w:bottom w:val="single" w:sz="4" w:space="0" w:color="A9D08E"/>
              <w:right w:val="nil"/>
            </w:tcBorders>
            <w:shd w:val="clear" w:color="E2EFDA" w:fill="E2EFDA"/>
            <w:noWrap/>
            <w:vAlign w:val="bottom"/>
            <w:hideMark/>
          </w:tcPr>
          <w:p w14:paraId="1E2B3B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7B96C42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1EF71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70BDB8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29E88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C06032</w:t>
            </w:r>
          </w:p>
        </w:tc>
        <w:tc>
          <w:tcPr>
            <w:tcW w:w="1300" w:type="dxa"/>
            <w:tcBorders>
              <w:top w:val="single" w:sz="4" w:space="0" w:color="A9D08E"/>
              <w:left w:val="nil"/>
              <w:bottom w:val="single" w:sz="4" w:space="0" w:color="A9D08E"/>
              <w:right w:val="nil"/>
            </w:tcBorders>
            <w:shd w:val="clear" w:color="auto" w:fill="auto"/>
            <w:noWrap/>
            <w:vAlign w:val="bottom"/>
            <w:hideMark/>
          </w:tcPr>
          <w:p w14:paraId="46D478D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602C87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D-erythro-3-Methylmalate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767754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33F212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CF1614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C16698</w:t>
            </w:r>
          </w:p>
        </w:tc>
        <w:tc>
          <w:tcPr>
            <w:tcW w:w="1300" w:type="dxa"/>
            <w:tcBorders>
              <w:top w:val="single" w:sz="4" w:space="0" w:color="A9D08E"/>
              <w:left w:val="nil"/>
              <w:bottom w:val="single" w:sz="4" w:space="0" w:color="A9D08E"/>
              <w:right w:val="nil"/>
            </w:tcBorders>
            <w:shd w:val="clear" w:color="E2EFDA" w:fill="E2EFDA"/>
            <w:noWrap/>
            <w:vAlign w:val="bottom"/>
            <w:hideMark/>
          </w:tcPr>
          <w:p w14:paraId="432D79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42A45A8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N-Acetylmuramic acid 6-phosphate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6317AC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2.110E-03</w:t>
            </w:r>
          </w:p>
        </w:tc>
      </w:tr>
    </w:tbl>
    <w:p w14:paraId="73DA20EF" w14:textId="63ACD5C9" w:rsidR="00825252" w:rsidRPr="00825252" w:rsidRDefault="00825252" w:rsidP="00BC06D9">
      <w:pPr>
        <w:spacing w:before="240" w:after="240"/>
        <w:jc w:val="both"/>
        <w:rPr>
          <w:sz w:val="22"/>
          <w:szCs w:val="22"/>
        </w:rPr>
      </w:pPr>
      <w:r w:rsidRPr="00825252">
        <w:rPr>
          <w:b/>
          <w:bCs/>
          <w:sz w:val="22"/>
          <w:szCs w:val="22"/>
        </w:rPr>
        <w:t>Supplementary Table 1:</w:t>
      </w:r>
      <w:r w:rsidRPr="00825252">
        <w:rPr>
          <w:sz w:val="22"/>
          <w:szCs w:val="22"/>
        </w:rPr>
        <w:t xml:space="preserve"> output of the FELLA algorithm. A set of differential compounds was determined with a Mann-Whitney U test between rhamnolipid producers and rhamnolipid non producers (</w:t>
      </w:r>
      <w:r w:rsidRPr="00825252">
        <w:rPr>
          <w:i/>
          <w:iCs/>
          <w:sz w:val="22"/>
          <w:szCs w:val="22"/>
        </w:rPr>
        <w:t>p-</w:t>
      </w:r>
      <w:r w:rsidRPr="00825252">
        <w:rPr>
          <w:sz w:val="22"/>
          <w:szCs w:val="22"/>
        </w:rPr>
        <w:t xml:space="preserve">value adjusted with </w:t>
      </w:r>
      <w:proofErr w:type="spellStart"/>
      <w:r w:rsidRPr="00825252">
        <w:rPr>
          <w:sz w:val="22"/>
          <w:szCs w:val="22"/>
        </w:rPr>
        <w:t>Benjamini</w:t>
      </w:r>
      <w:proofErr w:type="spellEnd"/>
      <w:r w:rsidRPr="00825252">
        <w:rPr>
          <w:sz w:val="22"/>
          <w:szCs w:val="22"/>
        </w:rPr>
        <w:t>-Hochberg method, alpha = 0.05). These compounds were used for applying diffusion algorithms</w:t>
      </w:r>
      <w:r w:rsidR="007D2141">
        <w:rPr>
          <w:sz w:val="22"/>
          <w:szCs w:val="22"/>
        </w:rPr>
        <w:t xml:space="preserve"> </w:t>
      </w:r>
      <w:r w:rsidRPr="00825252">
        <w:rPr>
          <w:sz w:val="22"/>
          <w:szCs w:val="22"/>
        </w:rPr>
        <w:t xml:space="preserve">over a graph consisting in all entries for </w:t>
      </w:r>
      <w:r w:rsidRPr="00825252">
        <w:rPr>
          <w:i/>
          <w:iCs/>
          <w:sz w:val="22"/>
          <w:szCs w:val="22"/>
        </w:rPr>
        <w:t>Pseudomonas aeruginosa</w:t>
      </w:r>
      <w:r w:rsidRPr="00825252">
        <w:rPr>
          <w:sz w:val="22"/>
          <w:szCs w:val="22"/>
        </w:rPr>
        <w:t xml:space="preserve"> strain UCBPP-PA14 in KEGG database. The entries shown in the table are the ones with a significative probability of receiving part of the simulated flux.  </w:t>
      </w:r>
    </w:p>
    <w:p w14:paraId="37F3422E" w14:textId="059E382E" w:rsidR="00973C24" w:rsidRPr="00AB23C1" w:rsidRDefault="00973C24" w:rsidP="00AB23C1">
      <w:pPr>
        <w:spacing w:before="240" w:after="240"/>
        <w:jc w:val="both"/>
      </w:pPr>
    </w:p>
    <w:sectPr w:rsidR="00973C24" w:rsidRPr="00AB23C1">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17" w:author="Chen Liao" w:date="2020-06-25T11:06:00Z" w:initials="MOU">
    <w:p w14:paraId="725B2746" w14:textId="13F04F74" w:rsidR="00EE3920" w:rsidRDefault="00EE3920">
      <w:pPr>
        <w:pStyle w:val="CommentText"/>
      </w:pPr>
      <w:r>
        <w:rPr>
          <w:rStyle w:val="CommentReference"/>
        </w:rPr>
        <w:annotationRef/>
      </w:r>
      <w:r>
        <w:t>Is this accurate?</w:t>
      </w:r>
    </w:p>
  </w:comment>
  <w:comment w:id="922" w:author="Chen Liao" w:date="2020-06-23T07:17:00Z" w:initials="MOU">
    <w:p w14:paraId="51D36EA9" w14:textId="0965B524" w:rsidR="00EE3920" w:rsidRDefault="00EE3920">
      <w:pPr>
        <w:pStyle w:val="CommentText"/>
      </w:pPr>
      <w:r>
        <w:rPr>
          <w:rStyle w:val="CommentReference"/>
        </w:rPr>
        <w:annotationRef/>
      </w:r>
      <w:r>
        <w:t>It is confusing. Primarily, it is unclear why a “good fit” with R2 0.8 can only explain 5% of the variance.</w:t>
      </w:r>
    </w:p>
  </w:comment>
  <w:comment w:id="923" w:author="Guillem Santamaria Aguilar" w:date="2020-07-06T01:51:00Z" w:initials="GSA">
    <w:p w14:paraId="33249C45" w14:textId="151E8073" w:rsidR="00EE3920" w:rsidRDefault="00EE3920">
      <w:pPr>
        <w:pStyle w:val="CommentText"/>
      </w:pPr>
      <w:r>
        <w:rPr>
          <w:rStyle w:val="CommentReference"/>
        </w:rPr>
        <w:annotationRef/>
      </w:r>
      <w:r>
        <w:t>The R2 of 0.8 corresponds to the full model, the model has the predictor component, which includes the variance correlated with the response variable, and 3 components that are orthogonal to the predictor one. The predictor component only includes 5% of the total variance of the data, the rest of the variance of the data is orthogonal to this component (intra group).</w:t>
      </w:r>
    </w:p>
  </w:comment>
  <w:comment w:id="954" w:author="Chen Liao" w:date="2020-06-22T22:41:00Z" w:initials="MOU">
    <w:p w14:paraId="050747D1" w14:textId="4279DD89" w:rsidR="00EE3920" w:rsidRDefault="00EE3920">
      <w:pPr>
        <w:pStyle w:val="CommentText"/>
      </w:pPr>
      <w:r>
        <w:rPr>
          <w:rStyle w:val="CommentReference"/>
        </w:rPr>
        <w:annotationRef/>
      </w:r>
      <w:r>
        <w:t>Not sure which table it corresponds to</w:t>
      </w:r>
    </w:p>
  </w:comment>
  <w:comment w:id="955" w:author="Guillem Santamaria Aguilar" w:date="2020-07-06T01:54:00Z" w:initials="GSA">
    <w:p w14:paraId="4E32765F" w14:textId="4C5E636F" w:rsidR="00EE3920" w:rsidRDefault="00EE3920">
      <w:pPr>
        <w:pStyle w:val="CommentText"/>
      </w:pPr>
      <w:r>
        <w:rPr>
          <w:rStyle w:val="CommentReference"/>
        </w:rPr>
        <w:annotationRef/>
      </w:r>
      <w:r>
        <w:t xml:space="preserve">It wasn’t in the old text, I added it here, it’s a very long table, not sure if we should include it as supplementary data instead. </w:t>
      </w:r>
    </w:p>
  </w:comment>
  <w:comment w:id="952" w:author="Chen Liao" w:date="2020-06-22T22:43:00Z" w:initials="MOU">
    <w:p w14:paraId="770671AA" w14:textId="2C1444E6" w:rsidR="00EE3920" w:rsidRDefault="00EE3920">
      <w:pPr>
        <w:pStyle w:val="CommentText"/>
      </w:pPr>
      <w:r>
        <w:rPr>
          <w:rStyle w:val="CommentReference"/>
        </w:rPr>
        <w:annotationRef/>
      </w:r>
      <w:r>
        <w:t>Consider move to methods</w:t>
      </w:r>
    </w:p>
  </w:comment>
  <w:comment w:id="1296" w:author="Chen Liao" w:date="2020-06-25T10:09:00Z" w:initials="MOU">
    <w:p w14:paraId="735746B0" w14:textId="112DFDC3" w:rsidR="00EE3920" w:rsidRDefault="00EE3920">
      <w:pPr>
        <w:pStyle w:val="CommentText"/>
      </w:pPr>
      <w:r>
        <w:rPr>
          <w:rStyle w:val="CommentReference"/>
        </w:rPr>
        <w:annotationRef/>
      </w:r>
      <w:r>
        <w:t>The positive correlation between swarming and short lag time is not obvious to me</w:t>
      </w:r>
    </w:p>
  </w:comment>
  <w:comment w:id="1297" w:author="Chen Liao" w:date="2020-06-25T10:20:00Z" w:initials="MOU">
    <w:p w14:paraId="4D45B39B" w14:textId="2D774265" w:rsidR="00EE3920" w:rsidRDefault="00EE3920">
      <w:pPr>
        <w:pStyle w:val="CommentText"/>
      </w:pPr>
      <w:r>
        <w:rPr>
          <w:rStyle w:val="CommentReference"/>
        </w:rPr>
        <w:annotationRef/>
      </w:r>
      <w:r>
        <w:rPr>
          <w:rStyle w:val="CommentReference"/>
        </w:rPr>
        <w:t xml:space="preserve">Larger font size would be easier for reading. including axes </w:t>
      </w:r>
      <w:r>
        <w:rPr>
          <w:rStyle w:val="CommentReference"/>
        </w:rPr>
        <w:t>lable, ticks, strain names, and symbols.</w:t>
      </w:r>
    </w:p>
  </w:comment>
  <w:comment w:id="1298" w:author="Chen Liao" w:date="2020-06-25T11:03:00Z" w:initials="MOU">
    <w:p w14:paraId="789C1750" w14:textId="556D17D5" w:rsidR="00EE3920" w:rsidRDefault="00EE3920">
      <w:pPr>
        <w:pStyle w:val="CommentText"/>
      </w:pPr>
      <w:r>
        <w:rPr>
          <w:rStyle w:val="CommentReference"/>
        </w:rPr>
        <w:annotationRef/>
      </w:r>
      <w:r>
        <w:t xml:space="preserve">It is not obvious to me why </w:t>
      </w:r>
      <w:r>
        <w:t xml:space="preserve">maxLength is the best feature. It is highly correlated with skeleton, perimeter and areaPercentage. If this is true, then we can say that these four features are highly </w:t>
      </w:r>
      <w:r>
        <w:t>correlated and we chose maxLength as a representative.</w:t>
      </w:r>
    </w:p>
  </w:comment>
  <w:comment w:id="1299" w:author="Chen Liao" w:date="2020-06-25T13:50:00Z" w:initials="MOU">
    <w:p w14:paraId="4B8BBDAC" w14:textId="4B9E3F7F" w:rsidR="00EE3920" w:rsidRDefault="00EE3920">
      <w:pPr>
        <w:pStyle w:val="CommentText"/>
      </w:pPr>
      <w:r>
        <w:rPr>
          <w:rStyle w:val="CommentReference"/>
        </w:rPr>
        <w:annotationRef/>
      </w:r>
      <w:r>
        <w:t>Guillem, please check if this is accurate</w:t>
      </w:r>
    </w:p>
  </w:comment>
  <w:comment w:id="1300" w:author="Chen Liao" w:date="2020-06-22T22:23:00Z" w:initials="MOU">
    <w:p w14:paraId="5A6C46E3" w14:textId="2AAA9003" w:rsidR="00EE3920" w:rsidRDefault="00EE3920">
      <w:pPr>
        <w:pStyle w:val="CommentText"/>
      </w:pPr>
      <w:r>
        <w:rPr>
          <w:rStyle w:val="CommentReference"/>
        </w:rPr>
        <w:annotationRef/>
      </w:r>
      <w:r>
        <w:t>panel (A) is not discussed in the manuscript</w:t>
      </w:r>
    </w:p>
  </w:comment>
  <w:comment w:id="1301" w:author="Guillem Santamaria Aguilar" w:date="2020-07-06T01:56:00Z" w:initials="GSA">
    <w:p w14:paraId="645D88BD" w14:textId="7857AC2B" w:rsidR="00EE3920" w:rsidRDefault="00EE3920">
      <w:pPr>
        <w:pStyle w:val="CommentText"/>
      </w:pPr>
      <w:r>
        <w:rPr>
          <w:rStyle w:val="CommentReference"/>
        </w:rPr>
        <w:annotationRef/>
      </w:r>
      <w:r>
        <w:t xml:space="preserve">I added a couple of lines talking about this panel, but I’m not sure if they’re really necessary, maybe this figure should go to supplementary data. </w:t>
      </w:r>
    </w:p>
  </w:comment>
  <w:comment w:id="1302" w:author="Chen Liao" w:date="2020-06-22T16:52:00Z" w:initials="MOU">
    <w:p w14:paraId="7D607E6B" w14:textId="1BB9CE7E" w:rsidR="00EE3920" w:rsidRDefault="00EE3920">
      <w:pPr>
        <w:pStyle w:val="CommentText"/>
      </w:pPr>
      <w:r>
        <w:rPr>
          <w:rStyle w:val="CommentReference"/>
        </w:rPr>
        <w:annotationRef/>
      </w:r>
      <w:r>
        <w:t>it is very difficult to read the labels</w:t>
      </w:r>
    </w:p>
  </w:comment>
  <w:comment w:id="1303" w:author="Chen Liao" w:date="2020-06-25T10:27:00Z" w:initials="MOU">
    <w:p w14:paraId="2E7E1C08" w14:textId="760BF6CB" w:rsidR="00EE3920" w:rsidRDefault="00EE3920">
      <w:pPr>
        <w:pStyle w:val="CommentText"/>
      </w:pPr>
      <w:r>
        <w:rPr>
          <w:rStyle w:val="CommentReference"/>
        </w:rPr>
        <w:annotationRef/>
      </w:r>
      <w:r>
        <w:t xml:space="preserve">Panel B: would it be possible to empirically choose just one pathway that each metabolite is mostly associated with? For example, we can associate succinate with TCA cycle even though it may be involved in </w:t>
      </w:r>
      <w:r>
        <w:t>other metabolism. I felt that the information is redundant if metabolites are associated with more than one pathway.</w:t>
      </w:r>
    </w:p>
  </w:comment>
  <w:comment w:id="1304" w:author="Guillem Santamaria Aguilar" w:date="2020-07-06T01:57:00Z" w:initials="GSA">
    <w:p w14:paraId="5674F8FD" w14:textId="1E9B9567" w:rsidR="00EE3920" w:rsidRDefault="00EE3920">
      <w:pPr>
        <w:pStyle w:val="CommentText"/>
      </w:pPr>
      <w:r>
        <w:rPr>
          <w:rStyle w:val="CommentReference"/>
        </w:rPr>
        <w:annotationRef/>
      </w:r>
      <w:r>
        <w:t xml:space="preserve">Yes, I feel the same, but how can we </w:t>
      </w:r>
      <w:r>
        <w:t xml:space="preserve">chose how to associate each compound to only one pathway if it’s present in many?? </w:t>
      </w:r>
    </w:p>
  </w:comment>
  <w:comment w:id="1305" w:author="Chen Liao" w:date="2020-06-25T10:26:00Z" w:initials="MOU">
    <w:p w14:paraId="26F417B6" w14:textId="5793C203" w:rsidR="00EE3920" w:rsidRDefault="00EE3920">
      <w:pPr>
        <w:pStyle w:val="CommentText"/>
      </w:pPr>
      <w:r>
        <w:rPr>
          <w:rStyle w:val="CommentReference"/>
        </w:rPr>
        <w:annotationRef/>
      </w:r>
      <w:r>
        <w:t>again, font sizes too small in A and C</w:t>
      </w:r>
    </w:p>
  </w:comment>
  <w:comment w:id="1306" w:author="Chen Liao" w:date="2020-06-23T09:32:00Z" w:initials="MOU">
    <w:p w14:paraId="20ECB842" w14:textId="060FCB3A" w:rsidR="00EE3920" w:rsidRDefault="00EE3920">
      <w:pPr>
        <w:pStyle w:val="CommentText"/>
      </w:pPr>
      <w:r>
        <w:rPr>
          <w:rStyle w:val="CommentReference"/>
        </w:rPr>
        <w:annotationRef/>
      </w:r>
      <w:r>
        <w:t xml:space="preserve">it would be helpful to indicate, at the top of panel B, negative values mean higher metabolite level in non-producers and positive values </w:t>
      </w:r>
      <w:r>
        <w:t>mean  higher levels in producers</w:t>
      </w:r>
    </w:p>
  </w:comment>
  <w:comment w:id="1307" w:author="Chen Liao" w:date="2020-06-25T19:09:00Z" w:initials="MOU">
    <w:p w14:paraId="460F9DE6" w14:textId="513BCA88" w:rsidR="00EE3920" w:rsidRDefault="00EE3920">
      <w:pPr>
        <w:pStyle w:val="CommentText"/>
      </w:pPr>
      <w:r>
        <w:rPr>
          <w:rStyle w:val="CommentReference"/>
        </w:rPr>
        <w:annotationRef/>
      </w:r>
      <w:r>
        <w:t>would it be possible to show the concept that “rhamnolipid production is controlled by nutrient cues, cell density and redox homeostasis” in the figure?</w:t>
      </w:r>
    </w:p>
  </w:comment>
  <w:comment w:id="1308" w:author="Chen Liao" w:date="2020-06-25T19:09:00Z" w:initials="MOU">
    <w:p w14:paraId="58D462B9" w14:textId="64EF2948" w:rsidR="00EE3920" w:rsidRDefault="00EE3920">
      <w:pPr>
        <w:pStyle w:val="CommentText"/>
      </w:pPr>
      <w:r>
        <w:rPr>
          <w:rStyle w:val="CommentReference"/>
        </w:rPr>
        <w:annotationRef/>
      </w:r>
      <w:r>
        <w:t>panel C seems to be off topic.</w:t>
      </w:r>
    </w:p>
  </w:comment>
  <w:comment w:id="1309" w:author="Joao Xavier" w:date="2020-07-08T10:53:00Z" w:initials="JX">
    <w:p w14:paraId="5CA0A128" w14:textId="1E4B7E23" w:rsidR="00F70751" w:rsidRDefault="00F70751">
      <w:pPr>
        <w:pStyle w:val="CommentText"/>
      </w:pPr>
      <w:r>
        <w:rPr>
          <w:rStyle w:val="CommentReference"/>
        </w:rPr>
        <w:annotationRef/>
      </w:r>
      <w:r>
        <w:t>There is no panel C described in the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25B2746" w15:done="0"/>
  <w15:commentEx w15:paraId="51D36EA9" w15:done="0"/>
  <w15:commentEx w15:paraId="33249C45" w15:paraIdParent="51D36EA9" w15:done="0"/>
  <w15:commentEx w15:paraId="050747D1" w15:done="0"/>
  <w15:commentEx w15:paraId="4E32765F" w15:paraIdParent="050747D1" w15:done="0"/>
  <w15:commentEx w15:paraId="770671AA" w15:done="0"/>
  <w15:commentEx w15:paraId="735746B0" w15:done="0"/>
  <w15:commentEx w15:paraId="4D45B39B" w15:done="0"/>
  <w15:commentEx w15:paraId="789C1750" w15:done="0"/>
  <w15:commentEx w15:paraId="4B8BBDAC" w15:done="1"/>
  <w15:commentEx w15:paraId="5A6C46E3" w15:done="0"/>
  <w15:commentEx w15:paraId="645D88BD" w15:paraIdParent="5A6C46E3" w15:done="0"/>
  <w15:commentEx w15:paraId="7D607E6B" w15:done="1"/>
  <w15:commentEx w15:paraId="2E7E1C08" w15:done="0"/>
  <w15:commentEx w15:paraId="5674F8FD" w15:paraIdParent="2E7E1C08" w15:done="0"/>
  <w15:commentEx w15:paraId="26F417B6" w15:done="1"/>
  <w15:commentEx w15:paraId="20ECB842" w15:done="1"/>
  <w15:commentEx w15:paraId="460F9DE6" w15:done="0"/>
  <w15:commentEx w15:paraId="58D462B9" w15:done="0"/>
  <w15:commentEx w15:paraId="5CA0A1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0241C" w16cex:dateUtc="2020-07-08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25B2746" w16cid:durableId="229F03AC"/>
  <w16cid:commentId w16cid:paraId="51D36EA9" w16cid:durableId="229C2AF7"/>
  <w16cid:commentId w16cid:paraId="33249C45" w16cid:durableId="22AD0233"/>
  <w16cid:commentId w16cid:paraId="050747D1" w16cid:durableId="229BB22D"/>
  <w16cid:commentId w16cid:paraId="4E32765F" w16cid:durableId="22AD02E2"/>
  <w16cid:commentId w16cid:paraId="770671AA" w16cid:durableId="229BB28B"/>
  <w16cid:commentId w16cid:paraId="735746B0" w16cid:durableId="229EF66E"/>
  <w16cid:commentId w16cid:paraId="4D45B39B" w16cid:durableId="229EF903"/>
  <w16cid:commentId w16cid:paraId="789C1750" w16cid:durableId="229F02F5"/>
  <w16cid:commentId w16cid:paraId="4B8BBDAC" w16cid:durableId="229F2A20"/>
  <w16cid:commentId w16cid:paraId="5A6C46E3" w16cid:durableId="229BADD1"/>
  <w16cid:commentId w16cid:paraId="645D88BD" w16cid:durableId="22AD033D"/>
  <w16cid:commentId w16cid:paraId="7D607E6B" w16cid:durableId="229B6065"/>
  <w16cid:commentId w16cid:paraId="2E7E1C08" w16cid:durableId="229EFAAC"/>
  <w16cid:commentId w16cid:paraId="5674F8FD" w16cid:durableId="22AD039E"/>
  <w16cid:commentId w16cid:paraId="26F417B6" w16cid:durableId="229EFA52"/>
  <w16cid:commentId w16cid:paraId="20ECB842" w16cid:durableId="229C4AC1"/>
  <w16cid:commentId w16cid:paraId="460F9DE6" w16cid:durableId="229F7506"/>
  <w16cid:commentId w16cid:paraId="58D462B9" w16cid:durableId="229F74FE"/>
  <w16cid:commentId w16cid:paraId="5CA0A128" w16cid:durableId="22B024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029DF" w14:textId="77777777" w:rsidR="003D1491" w:rsidRDefault="003D1491" w:rsidP="001531A5">
      <w:r>
        <w:separator/>
      </w:r>
    </w:p>
  </w:endnote>
  <w:endnote w:type="continuationSeparator" w:id="0">
    <w:p w14:paraId="5CA708DA" w14:textId="77777777" w:rsidR="003D1491" w:rsidRDefault="003D1491" w:rsidP="00153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01D406" w14:textId="77777777" w:rsidR="003D1491" w:rsidRDefault="003D1491" w:rsidP="001531A5">
      <w:r>
        <w:separator/>
      </w:r>
    </w:p>
  </w:footnote>
  <w:footnote w:type="continuationSeparator" w:id="0">
    <w:p w14:paraId="19F622B8" w14:textId="77777777" w:rsidR="003D1491" w:rsidRDefault="003D1491" w:rsidP="001531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4E33CE"/>
    <w:multiLevelType w:val="hybridMultilevel"/>
    <w:tmpl w:val="19E8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1C22EE"/>
    <w:multiLevelType w:val="multilevel"/>
    <w:tmpl w:val="961E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ao Xavier">
    <w15:presenceInfo w15:providerId="None" w15:userId="Joao Xavier"/>
  </w15:person>
  <w15:person w15:author="Guillem Santamaria Aguilar">
    <w15:presenceInfo w15:providerId="Windows Live" w15:userId="61205570e638ae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E"/>
    <w:rsid w:val="00003455"/>
    <w:rsid w:val="0000361D"/>
    <w:rsid w:val="000050C2"/>
    <w:rsid w:val="00005438"/>
    <w:rsid w:val="00006E06"/>
    <w:rsid w:val="0000738C"/>
    <w:rsid w:val="00011D68"/>
    <w:rsid w:val="0001347E"/>
    <w:rsid w:val="00015275"/>
    <w:rsid w:val="00016B28"/>
    <w:rsid w:val="0002448C"/>
    <w:rsid w:val="00024D98"/>
    <w:rsid w:val="00027F39"/>
    <w:rsid w:val="00030614"/>
    <w:rsid w:val="00030964"/>
    <w:rsid w:val="00030C13"/>
    <w:rsid w:val="00031CB0"/>
    <w:rsid w:val="000330D9"/>
    <w:rsid w:val="0003333B"/>
    <w:rsid w:val="000349D7"/>
    <w:rsid w:val="00036C2E"/>
    <w:rsid w:val="00036D53"/>
    <w:rsid w:val="000376B6"/>
    <w:rsid w:val="000405B9"/>
    <w:rsid w:val="00040967"/>
    <w:rsid w:val="00040E21"/>
    <w:rsid w:val="00041773"/>
    <w:rsid w:val="00041873"/>
    <w:rsid w:val="00042926"/>
    <w:rsid w:val="000435A6"/>
    <w:rsid w:val="00043C39"/>
    <w:rsid w:val="00043FCB"/>
    <w:rsid w:val="00046FBF"/>
    <w:rsid w:val="00047E9A"/>
    <w:rsid w:val="00050220"/>
    <w:rsid w:val="000502C9"/>
    <w:rsid w:val="000507EB"/>
    <w:rsid w:val="000525AC"/>
    <w:rsid w:val="00052FAA"/>
    <w:rsid w:val="00053541"/>
    <w:rsid w:val="0005386A"/>
    <w:rsid w:val="00054590"/>
    <w:rsid w:val="0005486D"/>
    <w:rsid w:val="000548EE"/>
    <w:rsid w:val="000551B2"/>
    <w:rsid w:val="00055243"/>
    <w:rsid w:val="000576CC"/>
    <w:rsid w:val="000613DD"/>
    <w:rsid w:val="0006548A"/>
    <w:rsid w:val="0006625C"/>
    <w:rsid w:val="000671E6"/>
    <w:rsid w:val="00071267"/>
    <w:rsid w:val="00071E2A"/>
    <w:rsid w:val="000724DF"/>
    <w:rsid w:val="000725B3"/>
    <w:rsid w:val="000727EB"/>
    <w:rsid w:val="000737B2"/>
    <w:rsid w:val="00081252"/>
    <w:rsid w:val="00082230"/>
    <w:rsid w:val="00082BC4"/>
    <w:rsid w:val="00085753"/>
    <w:rsid w:val="00085B75"/>
    <w:rsid w:val="00085ED5"/>
    <w:rsid w:val="000861A0"/>
    <w:rsid w:val="00086CBD"/>
    <w:rsid w:val="00087B1B"/>
    <w:rsid w:val="0009446B"/>
    <w:rsid w:val="000966E5"/>
    <w:rsid w:val="000975D7"/>
    <w:rsid w:val="00097683"/>
    <w:rsid w:val="000976AC"/>
    <w:rsid w:val="000A0F5D"/>
    <w:rsid w:val="000A341D"/>
    <w:rsid w:val="000A3665"/>
    <w:rsid w:val="000A4FFB"/>
    <w:rsid w:val="000A5B1E"/>
    <w:rsid w:val="000A788A"/>
    <w:rsid w:val="000B088D"/>
    <w:rsid w:val="000B1735"/>
    <w:rsid w:val="000B1E04"/>
    <w:rsid w:val="000B202C"/>
    <w:rsid w:val="000B2D9C"/>
    <w:rsid w:val="000B43EB"/>
    <w:rsid w:val="000B4E8F"/>
    <w:rsid w:val="000B69C3"/>
    <w:rsid w:val="000B734C"/>
    <w:rsid w:val="000B7932"/>
    <w:rsid w:val="000B7CD2"/>
    <w:rsid w:val="000C2512"/>
    <w:rsid w:val="000C3CE5"/>
    <w:rsid w:val="000C4FBF"/>
    <w:rsid w:val="000C74A6"/>
    <w:rsid w:val="000D0365"/>
    <w:rsid w:val="000D17F9"/>
    <w:rsid w:val="000D2F75"/>
    <w:rsid w:val="000D334C"/>
    <w:rsid w:val="000D4A34"/>
    <w:rsid w:val="000D5EE4"/>
    <w:rsid w:val="000D73A2"/>
    <w:rsid w:val="000D7D8E"/>
    <w:rsid w:val="000E05DD"/>
    <w:rsid w:val="000E1378"/>
    <w:rsid w:val="000E21DB"/>
    <w:rsid w:val="000E3E25"/>
    <w:rsid w:val="000E586D"/>
    <w:rsid w:val="000F3078"/>
    <w:rsid w:val="000F36D5"/>
    <w:rsid w:val="000F4EF6"/>
    <w:rsid w:val="00102438"/>
    <w:rsid w:val="00103A11"/>
    <w:rsid w:val="001049E9"/>
    <w:rsid w:val="00105B66"/>
    <w:rsid w:val="0010612E"/>
    <w:rsid w:val="0010688C"/>
    <w:rsid w:val="00110030"/>
    <w:rsid w:val="00113E9A"/>
    <w:rsid w:val="001167F3"/>
    <w:rsid w:val="001170FF"/>
    <w:rsid w:val="00117F3E"/>
    <w:rsid w:val="00120995"/>
    <w:rsid w:val="00120D28"/>
    <w:rsid w:val="0012152C"/>
    <w:rsid w:val="001225EA"/>
    <w:rsid w:val="001239F1"/>
    <w:rsid w:val="00123D60"/>
    <w:rsid w:val="001256FC"/>
    <w:rsid w:val="001311B5"/>
    <w:rsid w:val="00131FBD"/>
    <w:rsid w:val="00132695"/>
    <w:rsid w:val="00132E7B"/>
    <w:rsid w:val="0013318C"/>
    <w:rsid w:val="00133BC9"/>
    <w:rsid w:val="001344E6"/>
    <w:rsid w:val="00137A49"/>
    <w:rsid w:val="00142176"/>
    <w:rsid w:val="00142269"/>
    <w:rsid w:val="0014241C"/>
    <w:rsid w:val="0014435C"/>
    <w:rsid w:val="00145ED1"/>
    <w:rsid w:val="00150DCB"/>
    <w:rsid w:val="001531A5"/>
    <w:rsid w:val="00155167"/>
    <w:rsid w:val="00155CC0"/>
    <w:rsid w:val="00156326"/>
    <w:rsid w:val="00156E16"/>
    <w:rsid w:val="00157B46"/>
    <w:rsid w:val="001603D6"/>
    <w:rsid w:val="00161DAA"/>
    <w:rsid w:val="001623B2"/>
    <w:rsid w:val="00162750"/>
    <w:rsid w:val="00163DA4"/>
    <w:rsid w:val="00164E47"/>
    <w:rsid w:val="001650BE"/>
    <w:rsid w:val="00167507"/>
    <w:rsid w:val="001678FB"/>
    <w:rsid w:val="00170410"/>
    <w:rsid w:val="00174B75"/>
    <w:rsid w:val="00174DFB"/>
    <w:rsid w:val="001756F6"/>
    <w:rsid w:val="00176145"/>
    <w:rsid w:val="00180698"/>
    <w:rsid w:val="001836A3"/>
    <w:rsid w:val="001847D4"/>
    <w:rsid w:val="00186224"/>
    <w:rsid w:val="00190720"/>
    <w:rsid w:val="00196C78"/>
    <w:rsid w:val="001A02C9"/>
    <w:rsid w:val="001A0C28"/>
    <w:rsid w:val="001A17F1"/>
    <w:rsid w:val="001A1A0B"/>
    <w:rsid w:val="001A2A0A"/>
    <w:rsid w:val="001A409A"/>
    <w:rsid w:val="001A481D"/>
    <w:rsid w:val="001A4D3E"/>
    <w:rsid w:val="001A582D"/>
    <w:rsid w:val="001A64C9"/>
    <w:rsid w:val="001A693D"/>
    <w:rsid w:val="001A7372"/>
    <w:rsid w:val="001B3158"/>
    <w:rsid w:val="001B337F"/>
    <w:rsid w:val="001B37F1"/>
    <w:rsid w:val="001B504A"/>
    <w:rsid w:val="001B5191"/>
    <w:rsid w:val="001B712B"/>
    <w:rsid w:val="001B786C"/>
    <w:rsid w:val="001C2BF8"/>
    <w:rsid w:val="001C4655"/>
    <w:rsid w:val="001D088C"/>
    <w:rsid w:val="001D0EC6"/>
    <w:rsid w:val="001D1E19"/>
    <w:rsid w:val="001D4AB6"/>
    <w:rsid w:val="001D6287"/>
    <w:rsid w:val="001E1B46"/>
    <w:rsid w:val="001E20BA"/>
    <w:rsid w:val="001E3000"/>
    <w:rsid w:val="001E3A70"/>
    <w:rsid w:val="001E52FF"/>
    <w:rsid w:val="001E5905"/>
    <w:rsid w:val="001E6840"/>
    <w:rsid w:val="001F00D4"/>
    <w:rsid w:val="001F1D5C"/>
    <w:rsid w:val="001F21DE"/>
    <w:rsid w:val="001F2D5A"/>
    <w:rsid w:val="001F3870"/>
    <w:rsid w:val="001F390D"/>
    <w:rsid w:val="001F51A5"/>
    <w:rsid w:val="001F645F"/>
    <w:rsid w:val="001F68AA"/>
    <w:rsid w:val="002002ED"/>
    <w:rsid w:val="00202333"/>
    <w:rsid w:val="002045CD"/>
    <w:rsid w:val="002060DA"/>
    <w:rsid w:val="00206637"/>
    <w:rsid w:val="002113B6"/>
    <w:rsid w:val="002132BF"/>
    <w:rsid w:val="00214481"/>
    <w:rsid w:val="00215400"/>
    <w:rsid w:val="00215BE6"/>
    <w:rsid w:val="00217DCA"/>
    <w:rsid w:val="00217E29"/>
    <w:rsid w:val="002201F0"/>
    <w:rsid w:val="002234B9"/>
    <w:rsid w:val="002241A6"/>
    <w:rsid w:val="00225320"/>
    <w:rsid w:val="002262A2"/>
    <w:rsid w:val="00226FF3"/>
    <w:rsid w:val="00227966"/>
    <w:rsid w:val="00231821"/>
    <w:rsid w:val="00236660"/>
    <w:rsid w:val="00240553"/>
    <w:rsid w:val="0024069D"/>
    <w:rsid w:val="00242022"/>
    <w:rsid w:val="002457A3"/>
    <w:rsid w:val="002466A5"/>
    <w:rsid w:val="002473D8"/>
    <w:rsid w:val="0024794E"/>
    <w:rsid w:val="002507CE"/>
    <w:rsid w:val="00251605"/>
    <w:rsid w:val="00251F44"/>
    <w:rsid w:val="0025370F"/>
    <w:rsid w:val="00253FBE"/>
    <w:rsid w:val="00254232"/>
    <w:rsid w:val="00254727"/>
    <w:rsid w:val="00256AFB"/>
    <w:rsid w:val="00257B2A"/>
    <w:rsid w:val="00257EB8"/>
    <w:rsid w:val="00257FB6"/>
    <w:rsid w:val="002627DF"/>
    <w:rsid w:val="00263CEE"/>
    <w:rsid w:val="002644CA"/>
    <w:rsid w:val="00264E25"/>
    <w:rsid w:val="0026754E"/>
    <w:rsid w:val="0027123D"/>
    <w:rsid w:val="0027387E"/>
    <w:rsid w:val="002740F3"/>
    <w:rsid w:val="00275278"/>
    <w:rsid w:val="00275D40"/>
    <w:rsid w:val="00277868"/>
    <w:rsid w:val="00277D36"/>
    <w:rsid w:val="00277FC7"/>
    <w:rsid w:val="00281CEF"/>
    <w:rsid w:val="00283735"/>
    <w:rsid w:val="00283BFE"/>
    <w:rsid w:val="00284474"/>
    <w:rsid w:val="0028499C"/>
    <w:rsid w:val="0028590E"/>
    <w:rsid w:val="002862CA"/>
    <w:rsid w:val="00291BEF"/>
    <w:rsid w:val="00291FE2"/>
    <w:rsid w:val="0029299F"/>
    <w:rsid w:val="0029316E"/>
    <w:rsid w:val="00296814"/>
    <w:rsid w:val="002977C8"/>
    <w:rsid w:val="00297994"/>
    <w:rsid w:val="002A0586"/>
    <w:rsid w:val="002A1821"/>
    <w:rsid w:val="002A357D"/>
    <w:rsid w:val="002A4468"/>
    <w:rsid w:val="002A52C4"/>
    <w:rsid w:val="002A5E13"/>
    <w:rsid w:val="002B283F"/>
    <w:rsid w:val="002B290C"/>
    <w:rsid w:val="002B64D4"/>
    <w:rsid w:val="002B76E6"/>
    <w:rsid w:val="002C1C56"/>
    <w:rsid w:val="002C2779"/>
    <w:rsid w:val="002C4B20"/>
    <w:rsid w:val="002C4F88"/>
    <w:rsid w:val="002C52AE"/>
    <w:rsid w:val="002C5CA4"/>
    <w:rsid w:val="002D2BE7"/>
    <w:rsid w:val="002D2FC3"/>
    <w:rsid w:val="002D5206"/>
    <w:rsid w:val="002D5C12"/>
    <w:rsid w:val="002D7613"/>
    <w:rsid w:val="002E0656"/>
    <w:rsid w:val="002E15FD"/>
    <w:rsid w:val="002E1C30"/>
    <w:rsid w:val="002E297E"/>
    <w:rsid w:val="002E2BEE"/>
    <w:rsid w:val="002E32FE"/>
    <w:rsid w:val="002E428A"/>
    <w:rsid w:val="002E5277"/>
    <w:rsid w:val="002E54DA"/>
    <w:rsid w:val="002E5F3C"/>
    <w:rsid w:val="002F0045"/>
    <w:rsid w:val="002F02B9"/>
    <w:rsid w:val="002F1369"/>
    <w:rsid w:val="002F17F0"/>
    <w:rsid w:val="002F2EE2"/>
    <w:rsid w:val="002F3D55"/>
    <w:rsid w:val="002F4A1D"/>
    <w:rsid w:val="002F4AEA"/>
    <w:rsid w:val="002F5C6C"/>
    <w:rsid w:val="00301793"/>
    <w:rsid w:val="00301B11"/>
    <w:rsid w:val="003031D8"/>
    <w:rsid w:val="003035EA"/>
    <w:rsid w:val="00305658"/>
    <w:rsid w:val="00305A1A"/>
    <w:rsid w:val="00306A00"/>
    <w:rsid w:val="00306CC7"/>
    <w:rsid w:val="003073F6"/>
    <w:rsid w:val="003128D4"/>
    <w:rsid w:val="0031457A"/>
    <w:rsid w:val="003149E7"/>
    <w:rsid w:val="0031555F"/>
    <w:rsid w:val="00315F1E"/>
    <w:rsid w:val="00316DE9"/>
    <w:rsid w:val="00317828"/>
    <w:rsid w:val="00317899"/>
    <w:rsid w:val="0032159B"/>
    <w:rsid w:val="00321A03"/>
    <w:rsid w:val="00321F84"/>
    <w:rsid w:val="00322766"/>
    <w:rsid w:val="003230EE"/>
    <w:rsid w:val="00324FD2"/>
    <w:rsid w:val="003258F6"/>
    <w:rsid w:val="003275E4"/>
    <w:rsid w:val="00327637"/>
    <w:rsid w:val="0033092B"/>
    <w:rsid w:val="00330FB0"/>
    <w:rsid w:val="00334AAC"/>
    <w:rsid w:val="00335603"/>
    <w:rsid w:val="003356C1"/>
    <w:rsid w:val="0033649D"/>
    <w:rsid w:val="00336BD8"/>
    <w:rsid w:val="00336C5F"/>
    <w:rsid w:val="003405CC"/>
    <w:rsid w:val="00341835"/>
    <w:rsid w:val="00345454"/>
    <w:rsid w:val="0034562E"/>
    <w:rsid w:val="0034564A"/>
    <w:rsid w:val="00345EFD"/>
    <w:rsid w:val="003466D1"/>
    <w:rsid w:val="00346C32"/>
    <w:rsid w:val="003504AC"/>
    <w:rsid w:val="00350A2D"/>
    <w:rsid w:val="00350B94"/>
    <w:rsid w:val="00350E15"/>
    <w:rsid w:val="00352241"/>
    <w:rsid w:val="003525AD"/>
    <w:rsid w:val="00355073"/>
    <w:rsid w:val="00356406"/>
    <w:rsid w:val="00357F00"/>
    <w:rsid w:val="003601AC"/>
    <w:rsid w:val="0036032D"/>
    <w:rsid w:val="00360B52"/>
    <w:rsid w:val="00360EF8"/>
    <w:rsid w:val="00360FB8"/>
    <w:rsid w:val="00362523"/>
    <w:rsid w:val="0036290B"/>
    <w:rsid w:val="003656D6"/>
    <w:rsid w:val="00366728"/>
    <w:rsid w:val="00366807"/>
    <w:rsid w:val="00367034"/>
    <w:rsid w:val="00367AA9"/>
    <w:rsid w:val="00370105"/>
    <w:rsid w:val="00370408"/>
    <w:rsid w:val="00370B24"/>
    <w:rsid w:val="00371EDA"/>
    <w:rsid w:val="00371EE0"/>
    <w:rsid w:val="0037291E"/>
    <w:rsid w:val="0037352F"/>
    <w:rsid w:val="00374D55"/>
    <w:rsid w:val="003758EC"/>
    <w:rsid w:val="00380BED"/>
    <w:rsid w:val="00382913"/>
    <w:rsid w:val="00383ACF"/>
    <w:rsid w:val="003903E8"/>
    <w:rsid w:val="0039056F"/>
    <w:rsid w:val="00392A88"/>
    <w:rsid w:val="00393397"/>
    <w:rsid w:val="003944C0"/>
    <w:rsid w:val="003959E0"/>
    <w:rsid w:val="00395CEE"/>
    <w:rsid w:val="00395D51"/>
    <w:rsid w:val="0039743C"/>
    <w:rsid w:val="003A01D6"/>
    <w:rsid w:val="003A080F"/>
    <w:rsid w:val="003A234A"/>
    <w:rsid w:val="003A26EF"/>
    <w:rsid w:val="003B4BB1"/>
    <w:rsid w:val="003B5BC5"/>
    <w:rsid w:val="003B776A"/>
    <w:rsid w:val="003C27F8"/>
    <w:rsid w:val="003C2975"/>
    <w:rsid w:val="003C47CB"/>
    <w:rsid w:val="003C4943"/>
    <w:rsid w:val="003C4DDE"/>
    <w:rsid w:val="003C5EFB"/>
    <w:rsid w:val="003C5F0D"/>
    <w:rsid w:val="003C73C6"/>
    <w:rsid w:val="003D062E"/>
    <w:rsid w:val="003D1491"/>
    <w:rsid w:val="003D23F5"/>
    <w:rsid w:val="003D350B"/>
    <w:rsid w:val="003D44A1"/>
    <w:rsid w:val="003D5AE9"/>
    <w:rsid w:val="003E0D6B"/>
    <w:rsid w:val="003E19F7"/>
    <w:rsid w:val="003E32AE"/>
    <w:rsid w:val="003E47F0"/>
    <w:rsid w:val="003E5A8B"/>
    <w:rsid w:val="003E77B5"/>
    <w:rsid w:val="003E7B07"/>
    <w:rsid w:val="003E7EF3"/>
    <w:rsid w:val="003F03F2"/>
    <w:rsid w:val="003F17D9"/>
    <w:rsid w:val="003F3A78"/>
    <w:rsid w:val="003F63F9"/>
    <w:rsid w:val="003F6C29"/>
    <w:rsid w:val="004001BC"/>
    <w:rsid w:val="004008C3"/>
    <w:rsid w:val="004013E2"/>
    <w:rsid w:val="00401B53"/>
    <w:rsid w:val="00404117"/>
    <w:rsid w:val="004061D7"/>
    <w:rsid w:val="004061E6"/>
    <w:rsid w:val="004070F8"/>
    <w:rsid w:val="00407C45"/>
    <w:rsid w:val="004108D0"/>
    <w:rsid w:val="004112B5"/>
    <w:rsid w:val="00414B2A"/>
    <w:rsid w:val="00416929"/>
    <w:rsid w:val="00417E50"/>
    <w:rsid w:val="00420B65"/>
    <w:rsid w:val="00423982"/>
    <w:rsid w:val="00423EEC"/>
    <w:rsid w:val="004245E8"/>
    <w:rsid w:val="00424CCF"/>
    <w:rsid w:val="00424D95"/>
    <w:rsid w:val="00426377"/>
    <w:rsid w:val="00427152"/>
    <w:rsid w:val="00427BD6"/>
    <w:rsid w:val="00430212"/>
    <w:rsid w:val="00431151"/>
    <w:rsid w:val="00431644"/>
    <w:rsid w:val="0043244C"/>
    <w:rsid w:val="00432EE3"/>
    <w:rsid w:val="00433915"/>
    <w:rsid w:val="00434A86"/>
    <w:rsid w:val="004364B7"/>
    <w:rsid w:val="00436ADF"/>
    <w:rsid w:val="00440791"/>
    <w:rsid w:val="00441C7A"/>
    <w:rsid w:val="00443A82"/>
    <w:rsid w:val="0044447E"/>
    <w:rsid w:val="00444A4B"/>
    <w:rsid w:val="0044615A"/>
    <w:rsid w:val="00446655"/>
    <w:rsid w:val="004466A4"/>
    <w:rsid w:val="00446D18"/>
    <w:rsid w:val="00451BAB"/>
    <w:rsid w:val="00452AEC"/>
    <w:rsid w:val="00453E6B"/>
    <w:rsid w:val="0045784F"/>
    <w:rsid w:val="00460360"/>
    <w:rsid w:val="004606DD"/>
    <w:rsid w:val="00463370"/>
    <w:rsid w:val="00464B5D"/>
    <w:rsid w:val="0046559B"/>
    <w:rsid w:val="00465B49"/>
    <w:rsid w:val="00467405"/>
    <w:rsid w:val="0047000F"/>
    <w:rsid w:val="0047013F"/>
    <w:rsid w:val="004701FD"/>
    <w:rsid w:val="004706B1"/>
    <w:rsid w:val="0047172A"/>
    <w:rsid w:val="0047250C"/>
    <w:rsid w:val="004753BC"/>
    <w:rsid w:val="00475C0C"/>
    <w:rsid w:val="0047678A"/>
    <w:rsid w:val="0047692B"/>
    <w:rsid w:val="00477FBB"/>
    <w:rsid w:val="0048073F"/>
    <w:rsid w:val="004813C2"/>
    <w:rsid w:val="00481FB7"/>
    <w:rsid w:val="00482296"/>
    <w:rsid w:val="0048647B"/>
    <w:rsid w:val="00487ABA"/>
    <w:rsid w:val="00491530"/>
    <w:rsid w:val="004918BE"/>
    <w:rsid w:val="00492F3E"/>
    <w:rsid w:val="00493DDC"/>
    <w:rsid w:val="004966A5"/>
    <w:rsid w:val="004A0F7A"/>
    <w:rsid w:val="004A39F0"/>
    <w:rsid w:val="004A407B"/>
    <w:rsid w:val="004A44C7"/>
    <w:rsid w:val="004A7B59"/>
    <w:rsid w:val="004B2862"/>
    <w:rsid w:val="004B3381"/>
    <w:rsid w:val="004B36F1"/>
    <w:rsid w:val="004B45F4"/>
    <w:rsid w:val="004B48EF"/>
    <w:rsid w:val="004B605E"/>
    <w:rsid w:val="004B65C3"/>
    <w:rsid w:val="004B6D96"/>
    <w:rsid w:val="004B71F1"/>
    <w:rsid w:val="004C0B0C"/>
    <w:rsid w:val="004C0B1B"/>
    <w:rsid w:val="004C1DE2"/>
    <w:rsid w:val="004C56A6"/>
    <w:rsid w:val="004C66C9"/>
    <w:rsid w:val="004C6F8C"/>
    <w:rsid w:val="004C73E2"/>
    <w:rsid w:val="004D2939"/>
    <w:rsid w:val="004D5B3C"/>
    <w:rsid w:val="004D6637"/>
    <w:rsid w:val="004D7787"/>
    <w:rsid w:val="004D787D"/>
    <w:rsid w:val="004E0C49"/>
    <w:rsid w:val="004E11D9"/>
    <w:rsid w:val="004E1D0C"/>
    <w:rsid w:val="004E1E58"/>
    <w:rsid w:val="004E3111"/>
    <w:rsid w:val="004E3B94"/>
    <w:rsid w:val="004E47BA"/>
    <w:rsid w:val="004E557C"/>
    <w:rsid w:val="004E55C1"/>
    <w:rsid w:val="004E5A85"/>
    <w:rsid w:val="004F276E"/>
    <w:rsid w:val="004F34FE"/>
    <w:rsid w:val="004F4621"/>
    <w:rsid w:val="004F47FA"/>
    <w:rsid w:val="004F5124"/>
    <w:rsid w:val="00501673"/>
    <w:rsid w:val="00502D9F"/>
    <w:rsid w:val="0050468F"/>
    <w:rsid w:val="00504B3B"/>
    <w:rsid w:val="005074F1"/>
    <w:rsid w:val="00510BBA"/>
    <w:rsid w:val="00510CBB"/>
    <w:rsid w:val="00510CD6"/>
    <w:rsid w:val="005116EE"/>
    <w:rsid w:val="00513D82"/>
    <w:rsid w:val="00513FFA"/>
    <w:rsid w:val="00514990"/>
    <w:rsid w:val="00515CBD"/>
    <w:rsid w:val="0051630F"/>
    <w:rsid w:val="005168CC"/>
    <w:rsid w:val="0052044B"/>
    <w:rsid w:val="00520717"/>
    <w:rsid w:val="00521462"/>
    <w:rsid w:val="005217D3"/>
    <w:rsid w:val="00523C69"/>
    <w:rsid w:val="00523E47"/>
    <w:rsid w:val="00524138"/>
    <w:rsid w:val="00525083"/>
    <w:rsid w:val="005258A2"/>
    <w:rsid w:val="00525AEF"/>
    <w:rsid w:val="005268F8"/>
    <w:rsid w:val="00526CCF"/>
    <w:rsid w:val="005273DC"/>
    <w:rsid w:val="005310CB"/>
    <w:rsid w:val="00531246"/>
    <w:rsid w:val="005315E3"/>
    <w:rsid w:val="005321A3"/>
    <w:rsid w:val="005323DA"/>
    <w:rsid w:val="00532D2F"/>
    <w:rsid w:val="00534A97"/>
    <w:rsid w:val="005371A1"/>
    <w:rsid w:val="005377B4"/>
    <w:rsid w:val="00540198"/>
    <w:rsid w:val="00540C57"/>
    <w:rsid w:val="0054159E"/>
    <w:rsid w:val="00541CF7"/>
    <w:rsid w:val="00542862"/>
    <w:rsid w:val="00543560"/>
    <w:rsid w:val="00543C90"/>
    <w:rsid w:val="00544914"/>
    <w:rsid w:val="00544CB6"/>
    <w:rsid w:val="00546340"/>
    <w:rsid w:val="00550E32"/>
    <w:rsid w:val="005516D3"/>
    <w:rsid w:val="00551CBC"/>
    <w:rsid w:val="0055302B"/>
    <w:rsid w:val="005544EF"/>
    <w:rsid w:val="005565B2"/>
    <w:rsid w:val="005575EB"/>
    <w:rsid w:val="00560D78"/>
    <w:rsid w:val="00561DC2"/>
    <w:rsid w:val="00563885"/>
    <w:rsid w:val="00563E68"/>
    <w:rsid w:val="005651C8"/>
    <w:rsid w:val="0056583B"/>
    <w:rsid w:val="00570335"/>
    <w:rsid w:val="00570E21"/>
    <w:rsid w:val="00573DAE"/>
    <w:rsid w:val="005755E2"/>
    <w:rsid w:val="005765D7"/>
    <w:rsid w:val="00576A3B"/>
    <w:rsid w:val="00581411"/>
    <w:rsid w:val="00582EBA"/>
    <w:rsid w:val="005837DC"/>
    <w:rsid w:val="00584B8A"/>
    <w:rsid w:val="00586287"/>
    <w:rsid w:val="005876F0"/>
    <w:rsid w:val="00592F9F"/>
    <w:rsid w:val="0059509C"/>
    <w:rsid w:val="005955D0"/>
    <w:rsid w:val="005959E3"/>
    <w:rsid w:val="00595FCF"/>
    <w:rsid w:val="00596699"/>
    <w:rsid w:val="005969AA"/>
    <w:rsid w:val="005972E6"/>
    <w:rsid w:val="00597B3D"/>
    <w:rsid w:val="005A13B1"/>
    <w:rsid w:val="005A220B"/>
    <w:rsid w:val="005A4A6F"/>
    <w:rsid w:val="005A5D62"/>
    <w:rsid w:val="005A75E4"/>
    <w:rsid w:val="005B08FE"/>
    <w:rsid w:val="005B3598"/>
    <w:rsid w:val="005B47F4"/>
    <w:rsid w:val="005B629D"/>
    <w:rsid w:val="005B6B17"/>
    <w:rsid w:val="005B7C99"/>
    <w:rsid w:val="005C139E"/>
    <w:rsid w:val="005C1B82"/>
    <w:rsid w:val="005C2158"/>
    <w:rsid w:val="005C29C2"/>
    <w:rsid w:val="005C2FCA"/>
    <w:rsid w:val="005C357E"/>
    <w:rsid w:val="005D166A"/>
    <w:rsid w:val="005D16C3"/>
    <w:rsid w:val="005D2012"/>
    <w:rsid w:val="005D2B86"/>
    <w:rsid w:val="005D3209"/>
    <w:rsid w:val="005D3C1F"/>
    <w:rsid w:val="005D4090"/>
    <w:rsid w:val="005D4164"/>
    <w:rsid w:val="005D5719"/>
    <w:rsid w:val="005D5EFA"/>
    <w:rsid w:val="005D6F61"/>
    <w:rsid w:val="005E0966"/>
    <w:rsid w:val="005E0C9D"/>
    <w:rsid w:val="005E2B92"/>
    <w:rsid w:val="005E2EA7"/>
    <w:rsid w:val="005E300C"/>
    <w:rsid w:val="005E361C"/>
    <w:rsid w:val="005E3777"/>
    <w:rsid w:val="005E3EAF"/>
    <w:rsid w:val="005E5DE4"/>
    <w:rsid w:val="005E6576"/>
    <w:rsid w:val="005E706A"/>
    <w:rsid w:val="005E75EE"/>
    <w:rsid w:val="005F2385"/>
    <w:rsid w:val="005F3315"/>
    <w:rsid w:val="005F3C0C"/>
    <w:rsid w:val="005F3E42"/>
    <w:rsid w:val="005F4F58"/>
    <w:rsid w:val="005F5DC8"/>
    <w:rsid w:val="005F5FA3"/>
    <w:rsid w:val="005F7DE0"/>
    <w:rsid w:val="00600AA7"/>
    <w:rsid w:val="00605010"/>
    <w:rsid w:val="00605684"/>
    <w:rsid w:val="0060608A"/>
    <w:rsid w:val="006147B5"/>
    <w:rsid w:val="006159BA"/>
    <w:rsid w:val="00615A81"/>
    <w:rsid w:val="00615D65"/>
    <w:rsid w:val="00620CC0"/>
    <w:rsid w:val="00622537"/>
    <w:rsid w:val="00623E62"/>
    <w:rsid w:val="00626E46"/>
    <w:rsid w:val="006271A5"/>
    <w:rsid w:val="00627881"/>
    <w:rsid w:val="00627F2F"/>
    <w:rsid w:val="00630178"/>
    <w:rsid w:val="00630B9A"/>
    <w:rsid w:val="006312FF"/>
    <w:rsid w:val="00632109"/>
    <w:rsid w:val="006338E3"/>
    <w:rsid w:val="0063636A"/>
    <w:rsid w:val="00636BDA"/>
    <w:rsid w:val="006371D3"/>
    <w:rsid w:val="00641446"/>
    <w:rsid w:val="0064204B"/>
    <w:rsid w:val="006449DA"/>
    <w:rsid w:val="00645273"/>
    <w:rsid w:val="00645422"/>
    <w:rsid w:val="00645C69"/>
    <w:rsid w:val="006461F0"/>
    <w:rsid w:val="00647753"/>
    <w:rsid w:val="006477DC"/>
    <w:rsid w:val="0065538C"/>
    <w:rsid w:val="00655E4E"/>
    <w:rsid w:val="00660CCA"/>
    <w:rsid w:val="00662459"/>
    <w:rsid w:val="00663096"/>
    <w:rsid w:val="006639C2"/>
    <w:rsid w:val="00666C65"/>
    <w:rsid w:val="00670904"/>
    <w:rsid w:val="006722D3"/>
    <w:rsid w:val="006723CA"/>
    <w:rsid w:val="00673781"/>
    <w:rsid w:val="00675791"/>
    <w:rsid w:val="00675975"/>
    <w:rsid w:val="00677C99"/>
    <w:rsid w:val="00680022"/>
    <w:rsid w:val="006813C1"/>
    <w:rsid w:val="00684214"/>
    <w:rsid w:val="00684879"/>
    <w:rsid w:val="00684DE7"/>
    <w:rsid w:val="006853E3"/>
    <w:rsid w:val="00686C67"/>
    <w:rsid w:val="00686D59"/>
    <w:rsid w:val="0069127B"/>
    <w:rsid w:val="00694BC9"/>
    <w:rsid w:val="006960F9"/>
    <w:rsid w:val="00697299"/>
    <w:rsid w:val="006A0068"/>
    <w:rsid w:val="006A05EC"/>
    <w:rsid w:val="006A063C"/>
    <w:rsid w:val="006A0D7E"/>
    <w:rsid w:val="006A13A7"/>
    <w:rsid w:val="006A278F"/>
    <w:rsid w:val="006A2A68"/>
    <w:rsid w:val="006A3549"/>
    <w:rsid w:val="006A4275"/>
    <w:rsid w:val="006A552A"/>
    <w:rsid w:val="006A6709"/>
    <w:rsid w:val="006A692F"/>
    <w:rsid w:val="006B345C"/>
    <w:rsid w:val="006B34C3"/>
    <w:rsid w:val="006B3F50"/>
    <w:rsid w:val="006B6432"/>
    <w:rsid w:val="006B64FB"/>
    <w:rsid w:val="006B7AD8"/>
    <w:rsid w:val="006C19E3"/>
    <w:rsid w:val="006C4662"/>
    <w:rsid w:val="006C4691"/>
    <w:rsid w:val="006C592D"/>
    <w:rsid w:val="006C7300"/>
    <w:rsid w:val="006C7668"/>
    <w:rsid w:val="006D184D"/>
    <w:rsid w:val="006D2CFC"/>
    <w:rsid w:val="006D39BE"/>
    <w:rsid w:val="006D3CCF"/>
    <w:rsid w:val="006D707E"/>
    <w:rsid w:val="006E050F"/>
    <w:rsid w:val="006E147E"/>
    <w:rsid w:val="006E3B31"/>
    <w:rsid w:val="006E5923"/>
    <w:rsid w:val="006E60AA"/>
    <w:rsid w:val="006E6809"/>
    <w:rsid w:val="006E6D20"/>
    <w:rsid w:val="006E7140"/>
    <w:rsid w:val="006F03BB"/>
    <w:rsid w:val="006F2A85"/>
    <w:rsid w:val="006F328D"/>
    <w:rsid w:val="006F330F"/>
    <w:rsid w:val="006F3384"/>
    <w:rsid w:val="006F4EC9"/>
    <w:rsid w:val="006F7DD6"/>
    <w:rsid w:val="0070000E"/>
    <w:rsid w:val="00704873"/>
    <w:rsid w:val="00705526"/>
    <w:rsid w:val="00705E14"/>
    <w:rsid w:val="00706088"/>
    <w:rsid w:val="007063DC"/>
    <w:rsid w:val="00706F27"/>
    <w:rsid w:val="00710197"/>
    <w:rsid w:val="00710517"/>
    <w:rsid w:val="007138A4"/>
    <w:rsid w:val="007141C1"/>
    <w:rsid w:val="007148BB"/>
    <w:rsid w:val="00714E7E"/>
    <w:rsid w:val="007172D4"/>
    <w:rsid w:val="00717919"/>
    <w:rsid w:val="0072012B"/>
    <w:rsid w:val="00721CD7"/>
    <w:rsid w:val="0072231D"/>
    <w:rsid w:val="00723F93"/>
    <w:rsid w:val="00726417"/>
    <w:rsid w:val="00726CE9"/>
    <w:rsid w:val="007272A4"/>
    <w:rsid w:val="007300C0"/>
    <w:rsid w:val="007318D0"/>
    <w:rsid w:val="00732750"/>
    <w:rsid w:val="00732D10"/>
    <w:rsid w:val="00733E31"/>
    <w:rsid w:val="0073403C"/>
    <w:rsid w:val="00735E64"/>
    <w:rsid w:val="00736033"/>
    <w:rsid w:val="00736427"/>
    <w:rsid w:val="00741E62"/>
    <w:rsid w:val="0074207A"/>
    <w:rsid w:val="0074530D"/>
    <w:rsid w:val="00747795"/>
    <w:rsid w:val="007504A3"/>
    <w:rsid w:val="007519E1"/>
    <w:rsid w:val="00752C95"/>
    <w:rsid w:val="0075378D"/>
    <w:rsid w:val="007542F8"/>
    <w:rsid w:val="0075614D"/>
    <w:rsid w:val="0075784B"/>
    <w:rsid w:val="00760363"/>
    <w:rsid w:val="00760878"/>
    <w:rsid w:val="00761E07"/>
    <w:rsid w:val="0076250D"/>
    <w:rsid w:val="00762791"/>
    <w:rsid w:val="007676A0"/>
    <w:rsid w:val="00767C9B"/>
    <w:rsid w:val="00767E01"/>
    <w:rsid w:val="00772496"/>
    <w:rsid w:val="007745EE"/>
    <w:rsid w:val="00774644"/>
    <w:rsid w:val="00774F21"/>
    <w:rsid w:val="00775871"/>
    <w:rsid w:val="00775ED6"/>
    <w:rsid w:val="00776B02"/>
    <w:rsid w:val="007775FC"/>
    <w:rsid w:val="00780872"/>
    <w:rsid w:val="00781A3F"/>
    <w:rsid w:val="00781F23"/>
    <w:rsid w:val="00782DCE"/>
    <w:rsid w:val="007834EE"/>
    <w:rsid w:val="0078737B"/>
    <w:rsid w:val="00787765"/>
    <w:rsid w:val="007900E1"/>
    <w:rsid w:val="00790E08"/>
    <w:rsid w:val="00791AC1"/>
    <w:rsid w:val="007927E1"/>
    <w:rsid w:val="00792B33"/>
    <w:rsid w:val="007942FE"/>
    <w:rsid w:val="00794B34"/>
    <w:rsid w:val="00795822"/>
    <w:rsid w:val="00797598"/>
    <w:rsid w:val="007A0024"/>
    <w:rsid w:val="007A0AA3"/>
    <w:rsid w:val="007A12DD"/>
    <w:rsid w:val="007A28FD"/>
    <w:rsid w:val="007A5FD7"/>
    <w:rsid w:val="007B0201"/>
    <w:rsid w:val="007B0F64"/>
    <w:rsid w:val="007B25D1"/>
    <w:rsid w:val="007B3C51"/>
    <w:rsid w:val="007B3C73"/>
    <w:rsid w:val="007B49A0"/>
    <w:rsid w:val="007C53D9"/>
    <w:rsid w:val="007C697E"/>
    <w:rsid w:val="007D1B7F"/>
    <w:rsid w:val="007D2141"/>
    <w:rsid w:val="007D29E1"/>
    <w:rsid w:val="007D50B7"/>
    <w:rsid w:val="007D5657"/>
    <w:rsid w:val="007D5A2D"/>
    <w:rsid w:val="007D6674"/>
    <w:rsid w:val="007D6F4D"/>
    <w:rsid w:val="007D7BC1"/>
    <w:rsid w:val="007D7E23"/>
    <w:rsid w:val="007E0902"/>
    <w:rsid w:val="007E0EA5"/>
    <w:rsid w:val="007E149F"/>
    <w:rsid w:val="007E5149"/>
    <w:rsid w:val="007E74D9"/>
    <w:rsid w:val="007F3200"/>
    <w:rsid w:val="007F3D9F"/>
    <w:rsid w:val="007F408E"/>
    <w:rsid w:val="007F40B4"/>
    <w:rsid w:val="007F4E46"/>
    <w:rsid w:val="00800889"/>
    <w:rsid w:val="00801B44"/>
    <w:rsid w:val="0080537D"/>
    <w:rsid w:val="00805C1D"/>
    <w:rsid w:val="0080642F"/>
    <w:rsid w:val="00806DF8"/>
    <w:rsid w:val="00806EF4"/>
    <w:rsid w:val="008105B4"/>
    <w:rsid w:val="0081064A"/>
    <w:rsid w:val="008140FF"/>
    <w:rsid w:val="00814D2E"/>
    <w:rsid w:val="00815099"/>
    <w:rsid w:val="00815A97"/>
    <w:rsid w:val="00817B6B"/>
    <w:rsid w:val="008200A6"/>
    <w:rsid w:val="00820A44"/>
    <w:rsid w:val="00822B60"/>
    <w:rsid w:val="0082365C"/>
    <w:rsid w:val="00823F5B"/>
    <w:rsid w:val="008248BD"/>
    <w:rsid w:val="00824F36"/>
    <w:rsid w:val="00825252"/>
    <w:rsid w:val="00830B37"/>
    <w:rsid w:val="00831D07"/>
    <w:rsid w:val="00831EAB"/>
    <w:rsid w:val="00832488"/>
    <w:rsid w:val="00834192"/>
    <w:rsid w:val="00836351"/>
    <w:rsid w:val="0083768F"/>
    <w:rsid w:val="00847A66"/>
    <w:rsid w:val="00850733"/>
    <w:rsid w:val="00851893"/>
    <w:rsid w:val="00852645"/>
    <w:rsid w:val="0085272A"/>
    <w:rsid w:val="00854029"/>
    <w:rsid w:val="008574D6"/>
    <w:rsid w:val="00862C1D"/>
    <w:rsid w:val="00864D1E"/>
    <w:rsid w:val="00866670"/>
    <w:rsid w:val="008700E3"/>
    <w:rsid w:val="008715E6"/>
    <w:rsid w:val="008719E1"/>
    <w:rsid w:val="008740EE"/>
    <w:rsid w:val="00874169"/>
    <w:rsid w:val="00874D4F"/>
    <w:rsid w:val="00874D95"/>
    <w:rsid w:val="008765E7"/>
    <w:rsid w:val="00877D95"/>
    <w:rsid w:val="008829A9"/>
    <w:rsid w:val="00885025"/>
    <w:rsid w:val="008860A3"/>
    <w:rsid w:val="00886C63"/>
    <w:rsid w:val="00886EC8"/>
    <w:rsid w:val="0088750B"/>
    <w:rsid w:val="008877DC"/>
    <w:rsid w:val="00890DCF"/>
    <w:rsid w:val="00891959"/>
    <w:rsid w:val="008957ED"/>
    <w:rsid w:val="00895F7D"/>
    <w:rsid w:val="008A0276"/>
    <w:rsid w:val="008A1BDF"/>
    <w:rsid w:val="008A3241"/>
    <w:rsid w:val="008A4894"/>
    <w:rsid w:val="008A5A2F"/>
    <w:rsid w:val="008A63B6"/>
    <w:rsid w:val="008B0B84"/>
    <w:rsid w:val="008B22D5"/>
    <w:rsid w:val="008C0232"/>
    <w:rsid w:val="008C187D"/>
    <w:rsid w:val="008C2A98"/>
    <w:rsid w:val="008C3C42"/>
    <w:rsid w:val="008C3CBB"/>
    <w:rsid w:val="008C493E"/>
    <w:rsid w:val="008C4FD3"/>
    <w:rsid w:val="008C764A"/>
    <w:rsid w:val="008C779B"/>
    <w:rsid w:val="008C7D68"/>
    <w:rsid w:val="008D0977"/>
    <w:rsid w:val="008D46D7"/>
    <w:rsid w:val="008D4727"/>
    <w:rsid w:val="008D68E8"/>
    <w:rsid w:val="008D7043"/>
    <w:rsid w:val="008E062A"/>
    <w:rsid w:val="008E1778"/>
    <w:rsid w:val="008E25CA"/>
    <w:rsid w:val="008E2ED6"/>
    <w:rsid w:val="008E3F4E"/>
    <w:rsid w:val="008E4C23"/>
    <w:rsid w:val="008E552D"/>
    <w:rsid w:val="008E7E3C"/>
    <w:rsid w:val="008F0C46"/>
    <w:rsid w:val="008F3208"/>
    <w:rsid w:val="008F5DA2"/>
    <w:rsid w:val="008F71F6"/>
    <w:rsid w:val="009015BB"/>
    <w:rsid w:val="009015DA"/>
    <w:rsid w:val="009018C2"/>
    <w:rsid w:val="009024A9"/>
    <w:rsid w:val="0090271D"/>
    <w:rsid w:val="009029F8"/>
    <w:rsid w:val="00902FB4"/>
    <w:rsid w:val="00903467"/>
    <w:rsid w:val="00903EF7"/>
    <w:rsid w:val="00904C65"/>
    <w:rsid w:val="00910BAF"/>
    <w:rsid w:val="00912067"/>
    <w:rsid w:val="009127F7"/>
    <w:rsid w:val="00913916"/>
    <w:rsid w:val="00913AD4"/>
    <w:rsid w:val="0091739C"/>
    <w:rsid w:val="009178AF"/>
    <w:rsid w:val="00920839"/>
    <w:rsid w:val="00924697"/>
    <w:rsid w:val="0092478D"/>
    <w:rsid w:val="00926C5E"/>
    <w:rsid w:val="00927648"/>
    <w:rsid w:val="00927F4C"/>
    <w:rsid w:val="00932C2B"/>
    <w:rsid w:val="009369CF"/>
    <w:rsid w:val="0094079F"/>
    <w:rsid w:val="009413A4"/>
    <w:rsid w:val="009414CA"/>
    <w:rsid w:val="009419C2"/>
    <w:rsid w:val="00942DF5"/>
    <w:rsid w:val="00944310"/>
    <w:rsid w:val="00946A72"/>
    <w:rsid w:val="00947453"/>
    <w:rsid w:val="009500E2"/>
    <w:rsid w:val="009532A1"/>
    <w:rsid w:val="009537C2"/>
    <w:rsid w:val="00953F0D"/>
    <w:rsid w:val="00956710"/>
    <w:rsid w:val="00962733"/>
    <w:rsid w:val="00962E2B"/>
    <w:rsid w:val="009653ED"/>
    <w:rsid w:val="00967746"/>
    <w:rsid w:val="00967887"/>
    <w:rsid w:val="00970F9C"/>
    <w:rsid w:val="009737F3"/>
    <w:rsid w:val="009739B1"/>
    <w:rsid w:val="00973AA6"/>
    <w:rsid w:val="00973C24"/>
    <w:rsid w:val="0097433B"/>
    <w:rsid w:val="00974445"/>
    <w:rsid w:val="00975168"/>
    <w:rsid w:val="00976E2C"/>
    <w:rsid w:val="009776C2"/>
    <w:rsid w:val="009829E0"/>
    <w:rsid w:val="00983908"/>
    <w:rsid w:val="00985885"/>
    <w:rsid w:val="00985BD4"/>
    <w:rsid w:val="0098665D"/>
    <w:rsid w:val="00987D07"/>
    <w:rsid w:val="009901F3"/>
    <w:rsid w:val="00990611"/>
    <w:rsid w:val="0099130B"/>
    <w:rsid w:val="009924E5"/>
    <w:rsid w:val="00992A72"/>
    <w:rsid w:val="00993D6E"/>
    <w:rsid w:val="00995228"/>
    <w:rsid w:val="0099558A"/>
    <w:rsid w:val="009961BE"/>
    <w:rsid w:val="0099628D"/>
    <w:rsid w:val="009966DE"/>
    <w:rsid w:val="00997ACA"/>
    <w:rsid w:val="00997E9B"/>
    <w:rsid w:val="009A1476"/>
    <w:rsid w:val="009A19A9"/>
    <w:rsid w:val="009A1E0F"/>
    <w:rsid w:val="009A3184"/>
    <w:rsid w:val="009A369C"/>
    <w:rsid w:val="009A3C1F"/>
    <w:rsid w:val="009A5840"/>
    <w:rsid w:val="009A5A60"/>
    <w:rsid w:val="009B2ACF"/>
    <w:rsid w:val="009B2C07"/>
    <w:rsid w:val="009B3DA4"/>
    <w:rsid w:val="009B4018"/>
    <w:rsid w:val="009B4B97"/>
    <w:rsid w:val="009B5D92"/>
    <w:rsid w:val="009B6229"/>
    <w:rsid w:val="009C11C9"/>
    <w:rsid w:val="009C23E6"/>
    <w:rsid w:val="009C260B"/>
    <w:rsid w:val="009C28BF"/>
    <w:rsid w:val="009C2D77"/>
    <w:rsid w:val="009C2FE5"/>
    <w:rsid w:val="009C57A8"/>
    <w:rsid w:val="009D1660"/>
    <w:rsid w:val="009D1A16"/>
    <w:rsid w:val="009D24DF"/>
    <w:rsid w:val="009D2878"/>
    <w:rsid w:val="009D2F6F"/>
    <w:rsid w:val="009D3698"/>
    <w:rsid w:val="009D39A6"/>
    <w:rsid w:val="009D4684"/>
    <w:rsid w:val="009D56F4"/>
    <w:rsid w:val="009D5D7B"/>
    <w:rsid w:val="009D6386"/>
    <w:rsid w:val="009E193D"/>
    <w:rsid w:val="009E1CCA"/>
    <w:rsid w:val="009E3D8A"/>
    <w:rsid w:val="009E5145"/>
    <w:rsid w:val="009E67B6"/>
    <w:rsid w:val="009E75D8"/>
    <w:rsid w:val="009F0390"/>
    <w:rsid w:val="009F06F1"/>
    <w:rsid w:val="009F07F7"/>
    <w:rsid w:val="009F14F0"/>
    <w:rsid w:val="009F3060"/>
    <w:rsid w:val="009F47B5"/>
    <w:rsid w:val="009F63E1"/>
    <w:rsid w:val="009F78EC"/>
    <w:rsid w:val="00A0246B"/>
    <w:rsid w:val="00A0347E"/>
    <w:rsid w:val="00A05166"/>
    <w:rsid w:val="00A06935"/>
    <w:rsid w:val="00A071A7"/>
    <w:rsid w:val="00A102C0"/>
    <w:rsid w:val="00A130FC"/>
    <w:rsid w:val="00A137E1"/>
    <w:rsid w:val="00A13A38"/>
    <w:rsid w:val="00A20697"/>
    <w:rsid w:val="00A20E98"/>
    <w:rsid w:val="00A20FEE"/>
    <w:rsid w:val="00A2113F"/>
    <w:rsid w:val="00A22977"/>
    <w:rsid w:val="00A22BD9"/>
    <w:rsid w:val="00A24CC6"/>
    <w:rsid w:val="00A24DAB"/>
    <w:rsid w:val="00A278C9"/>
    <w:rsid w:val="00A309C1"/>
    <w:rsid w:val="00A30C6D"/>
    <w:rsid w:val="00A32C12"/>
    <w:rsid w:val="00A34124"/>
    <w:rsid w:val="00A34C73"/>
    <w:rsid w:val="00A34E0F"/>
    <w:rsid w:val="00A3544A"/>
    <w:rsid w:val="00A36DDC"/>
    <w:rsid w:val="00A409FC"/>
    <w:rsid w:val="00A425F6"/>
    <w:rsid w:val="00A436AF"/>
    <w:rsid w:val="00A44228"/>
    <w:rsid w:val="00A44394"/>
    <w:rsid w:val="00A45160"/>
    <w:rsid w:val="00A4559C"/>
    <w:rsid w:val="00A4640C"/>
    <w:rsid w:val="00A50043"/>
    <w:rsid w:val="00A5147B"/>
    <w:rsid w:val="00A51CDD"/>
    <w:rsid w:val="00A52571"/>
    <w:rsid w:val="00A53FF1"/>
    <w:rsid w:val="00A542C3"/>
    <w:rsid w:val="00A54BD1"/>
    <w:rsid w:val="00A5669A"/>
    <w:rsid w:val="00A603D5"/>
    <w:rsid w:val="00A61A95"/>
    <w:rsid w:val="00A64041"/>
    <w:rsid w:val="00A64317"/>
    <w:rsid w:val="00A64E61"/>
    <w:rsid w:val="00A66489"/>
    <w:rsid w:val="00A7114C"/>
    <w:rsid w:val="00A72E1C"/>
    <w:rsid w:val="00A73479"/>
    <w:rsid w:val="00A73783"/>
    <w:rsid w:val="00A7415B"/>
    <w:rsid w:val="00A76052"/>
    <w:rsid w:val="00A76784"/>
    <w:rsid w:val="00A774FA"/>
    <w:rsid w:val="00A80498"/>
    <w:rsid w:val="00A80F63"/>
    <w:rsid w:val="00A8197D"/>
    <w:rsid w:val="00A87B36"/>
    <w:rsid w:val="00A90DD4"/>
    <w:rsid w:val="00A910AD"/>
    <w:rsid w:val="00A93C4F"/>
    <w:rsid w:val="00A95279"/>
    <w:rsid w:val="00A95898"/>
    <w:rsid w:val="00A95E9A"/>
    <w:rsid w:val="00A96655"/>
    <w:rsid w:val="00A96B60"/>
    <w:rsid w:val="00A97533"/>
    <w:rsid w:val="00AA0664"/>
    <w:rsid w:val="00AA09BA"/>
    <w:rsid w:val="00AA14EE"/>
    <w:rsid w:val="00AA2BAD"/>
    <w:rsid w:val="00AA39A8"/>
    <w:rsid w:val="00AA525B"/>
    <w:rsid w:val="00AA5D0F"/>
    <w:rsid w:val="00AA6AB0"/>
    <w:rsid w:val="00AA760F"/>
    <w:rsid w:val="00AB1A2E"/>
    <w:rsid w:val="00AB23C1"/>
    <w:rsid w:val="00AB2494"/>
    <w:rsid w:val="00AB33B6"/>
    <w:rsid w:val="00AB42C7"/>
    <w:rsid w:val="00AB5FC0"/>
    <w:rsid w:val="00AC3001"/>
    <w:rsid w:val="00AC39B0"/>
    <w:rsid w:val="00AC4798"/>
    <w:rsid w:val="00AC5259"/>
    <w:rsid w:val="00AC5D5A"/>
    <w:rsid w:val="00AC709E"/>
    <w:rsid w:val="00AD07AC"/>
    <w:rsid w:val="00AD0824"/>
    <w:rsid w:val="00AD0A4F"/>
    <w:rsid w:val="00AD1797"/>
    <w:rsid w:val="00AD697C"/>
    <w:rsid w:val="00AD7A54"/>
    <w:rsid w:val="00AE100E"/>
    <w:rsid w:val="00AE1436"/>
    <w:rsid w:val="00AE189A"/>
    <w:rsid w:val="00AE1BBA"/>
    <w:rsid w:val="00AE2F95"/>
    <w:rsid w:val="00AE38D4"/>
    <w:rsid w:val="00AE3F72"/>
    <w:rsid w:val="00AE4DB9"/>
    <w:rsid w:val="00AE565F"/>
    <w:rsid w:val="00AE5E16"/>
    <w:rsid w:val="00AF0564"/>
    <w:rsid w:val="00AF1A83"/>
    <w:rsid w:val="00AF1DBA"/>
    <w:rsid w:val="00AF24F6"/>
    <w:rsid w:val="00AF433D"/>
    <w:rsid w:val="00AF5B17"/>
    <w:rsid w:val="00AF7701"/>
    <w:rsid w:val="00B03CB1"/>
    <w:rsid w:val="00B07085"/>
    <w:rsid w:val="00B1108E"/>
    <w:rsid w:val="00B110FF"/>
    <w:rsid w:val="00B11928"/>
    <w:rsid w:val="00B13A93"/>
    <w:rsid w:val="00B14DEE"/>
    <w:rsid w:val="00B1513B"/>
    <w:rsid w:val="00B16FA9"/>
    <w:rsid w:val="00B17808"/>
    <w:rsid w:val="00B20270"/>
    <w:rsid w:val="00B20DA0"/>
    <w:rsid w:val="00B25F0A"/>
    <w:rsid w:val="00B26783"/>
    <w:rsid w:val="00B2738D"/>
    <w:rsid w:val="00B2767E"/>
    <w:rsid w:val="00B318F4"/>
    <w:rsid w:val="00B31A8E"/>
    <w:rsid w:val="00B3612A"/>
    <w:rsid w:val="00B3669B"/>
    <w:rsid w:val="00B3772D"/>
    <w:rsid w:val="00B3782E"/>
    <w:rsid w:val="00B4419B"/>
    <w:rsid w:val="00B45741"/>
    <w:rsid w:val="00B457A9"/>
    <w:rsid w:val="00B45E60"/>
    <w:rsid w:val="00B46013"/>
    <w:rsid w:val="00B4640E"/>
    <w:rsid w:val="00B5209C"/>
    <w:rsid w:val="00B53FE4"/>
    <w:rsid w:val="00B55503"/>
    <w:rsid w:val="00B560B3"/>
    <w:rsid w:val="00B5659F"/>
    <w:rsid w:val="00B565C5"/>
    <w:rsid w:val="00B573D4"/>
    <w:rsid w:val="00B60C04"/>
    <w:rsid w:val="00B60FB4"/>
    <w:rsid w:val="00B61499"/>
    <w:rsid w:val="00B61C1D"/>
    <w:rsid w:val="00B63BA8"/>
    <w:rsid w:val="00B676B5"/>
    <w:rsid w:val="00B67E08"/>
    <w:rsid w:val="00B67E3C"/>
    <w:rsid w:val="00B7227E"/>
    <w:rsid w:val="00B7251D"/>
    <w:rsid w:val="00B72F77"/>
    <w:rsid w:val="00B746B4"/>
    <w:rsid w:val="00B7496D"/>
    <w:rsid w:val="00B75462"/>
    <w:rsid w:val="00B76223"/>
    <w:rsid w:val="00B76B05"/>
    <w:rsid w:val="00B77814"/>
    <w:rsid w:val="00B81C32"/>
    <w:rsid w:val="00B8367D"/>
    <w:rsid w:val="00B8369F"/>
    <w:rsid w:val="00B8763D"/>
    <w:rsid w:val="00B876B1"/>
    <w:rsid w:val="00B939E4"/>
    <w:rsid w:val="00B93F16"/>
    <w:rsid w:val="00B9475E"/>
    <w:rsid w:val="00B951CC"/>
    <w:rsid w:val="00B9597D"/>
    <w:rsid w:val="00B95E22"/>
    <w:rsid w:val="00B97F68"/>
    <w:rsid w:val="00BA0C7A"/>
    <w:rsid w:val="00BA1C7D"/>
    <w:rsid w:val="00BA1FB0"/>
    <w:rsid w:val="00BA5DEA"/>
    <w:rsid w:val="00BB2551"/>
    <w:rsid w:val="00BB3581"/>
    <w:rsid w:val="00BB3924"/>
    <w:rsid w:val="00BB5CE7"/>
    <w:rsid w:val="00BC06D9"/>
    <w:rsid w:val="00BC17F1"/>
    <w:rsid w:val="00BC394C"/>
    <w:rsid w:val="00BC4E35"/>
    <w:rsid w:val="00BC56FB"/>
    <w:rsid w:val="00BC5CEC"/>
    <w:rsid w:val="00BC5E4F"/>
    <w:rsid w:val="00BC5E9F"/>
    <w:rsid w:val="00BC6613"/>
    <w:rsid w:val="00BC705F"/>
    <w:rsid w:val="00BC7153"/>
    <w:rsid w:val="00BC737C"/>
    <w:rsid w:val="00BC78DE"/>
    <w:rsid w:val="00BC7BEE"/>
    <w:rsid w:val="00BD0F42"/>
    <w:rsid w:val="00BD196D"/>
    <w:rsid w:val="00BD216B"/>
    <w:rsid w:val="00BD44FB"/>
    <w:rsid w:val="00BD524B"/>
    <w:rsid w:val="00BD5544"/>
    <w:rsid w:val="00BD5853"/>
    <w:rsid w:val="00BD5B7F"/>
    <w:rsid w:val="00BE0C16"/>
    <w:rsid w:val="00BE2A54"/>
    <w:rsid w:val="00BE50BC"/>
    <w:rsid w:val="00BE6F12"/>
    <w:rsid w:val="00BE7588"/>
    <w:rsid w:val="00BF0718"/>
    <w:rsid w:val="00BF0879"/>
    <w:rsid w:val="00BF17A7"/>
    <w:rsid w:val="00BF39C2"/>
    <w:rsid w:val="00BF50AB"/>
    <w:rsid w:val="00BF568D"/>
    <w:rsid w:val="00BF5B45"/>
    <w:rsid w:val="00BF5D4B"/>
    <w:rsid w:val="00BF6473"/>
    <w:rsid w:val="00C02889"/>
    <w:rsid w:val="00C03842"/>
    <w:rsid w:val="00C0512F"/>
    <w:rsid w:val="00C0585C"/>
    <w:rsid w:val="00C0669A"/>
    <w:rsid w:val="00C110F5"/>
    <w:rsid w:val="00C11311"/>
    <w:rsid w:val="00C113B1"/>
    <w:rsid w:val="00C12A51"/>
    <w:rsid w:val="00C1530F"/>
    <w:rsid w:val="00C15931"/>
    <w:rsid w:val="00C15C8E"/>
    <w:rsid w:val="00C16289"/>
    <w:rsid w:val="00C20539"/>
    <w:rsid w:val="00C20D63"/>
    <w:rsid w:val="00C21890"/>
    <w:rsid w:val="00C22397"/>
    <w:rsid w:val="00C22A45"/>
    <w:rsid w:val="00C23E90"/>
    <w:rsid w:val="00C25364"/>
    <w:rsid w:val="00C25497"/>
    <w:rsid w:val="00C26232"/>
    <w:rsid w:val="00C27649"/>
    <w:rsid w:val="00C30244"/>
    <w:rsid w:val="00C309D5"/>
    <w:rsid w:val="00C30DAB"/>
    <w:rsid w:val="00C30F7A"/>
    <w:rsid w:val="00C332F1"/>
    <w:rsid w:val="00C33B44"/>
    <w:rsid w:val="00C33FC6"/>
    <w:rsid w:val="00C34952"/>
    <w:rsid w:val="00C35639"/>
    <w:rsid w:val="00C412BA"/>
    <w:rsid w:val="00C41D28"/>
    <w:rsid w:val="00C448EB"/>
    <w:rsid w:val="00C44F8B"/>
    <w:rsid w:val="00C4740A"/>
    <w:rsid w:val="00C52B31"/>
    <w:rsid w:val="00C5405D"/>
    <w:rsid w:val="00C54DEF"/>
    <w:rsid w:val="00C554AE"/>
    <w:rsid w:val="00C55F60"/>
    <w:rsid w:val="00C56C8C"/>
    <w:rsid w:val="00C57D84"/>
    <w:rsid w:val="00C60C15"/>
    <w:rsid w:val="00C6455A"/>
    <w:rsid w:val="00C6493F"/>
    <w:rsid w:val="00C64E2A"/>
    <w:rsid w:val="00C65633"/>
    <w:rsid w:val="00C65E78"/>
    <w:rsid w:val="00C66F43"/>
    <w:rsid w:val="00C676D6"/>
    <w:rsid w:val="00C70D71"/>
    <w:rsid w:val="00C71777"/>
    <w:rsid w:val="00C72631"/>
    <w:rsid w:val="00C727E0"/>
    <w:rsid w:val="00C728BB"/>
    <w:rsid w:val="00C74A9D"/>
    <w:rsid w:val="00C76924"/>
    <w:rsid w:val="00C7789F"/>
    <w:rsid w:val="00C77B4D"/>
    <w:rsid w:val="00C81039"/>
    <w:rsid w:val="00C8364F"/>
    <w:rsid w:val="00C83663"/>
    <w:rsid w:val="00C84724"/>
    <w:rsid w:val="00C878E8"/>
    <w:rsid w:val="00C87CC1"/>
    <w:rsid w:val="00C90525"/>
    <w:rsid w:val="00C94C1E"/>
    <w:rsid w:val="00C94D14"/>
    <w:rsid w:val="00C96538"/>
    <w:rsid w:val="00C96787"/>
    <w:rsid w:val="00C96AC5"/>
    <w:rsid w:val="00C96D42"/>
    <w:rsid w:val="00CA0BA6"/>
    <w:rsid w:val="00CA0D7C"/>
    <w:rsid w:val="00CA18DC"/>
    <w:rsid w:val="00CA48C7"/>
    <w:rsid w:val="00CA78B2"/>
    <w:rsid w:val="00CB2D94"/>
    <w:rsid w:val="00CB3357"/>
    <w:rsid w:val="00CB7D22"/>
    <w:rsid w:val="00CC66BC"/>
    <w:rsid w:val="00CC7D03"/>
    <w:rsid w:val="00CD1525"/>
    <w:rsid w:val="00CD2A6E"/>
    <w:rsid w:val="00CD3763"/>
    <w:rsid w:val="00CD3BA7"/>
    <w:rsid w:val="00CD5390"/>
    <w:rsid w:val="00CD664C"/>
    <w:rsid w:val="00CD7343"/>
    <w:rsid w:val="00CE39D5"/>
    <w:rsid w:val="00CE48A2"/>
    <w:rsid w:val="00CE53EE"/>
    <w:rsid w:val="00CE6EF6"/>
    <w:rsid w:val="00CE7141"/>
    <w:rsid w:val="00CE7730"/>
    <w:rsid w:val="00CE7B71"/>
    <w:rsid w:val="00CF10DE"/>
    <w:rsid w:val="00CF1518"/>
    <w:rsid w:val="00CF169D"/>
    <w:rsid w:val="00CF5114"/>
    <w:rsid w:val="00CF53F3"/>
    <w:rsid w:val="00D000C3"/>
    <w:rsid w:val="00D02650"/>
    <w:rsid w:val="00D02E21"/>
    <w:rsid w:val="00D02EB0"/>
    <w:rsid w:val="00D04AA1"/>
    <w:rsid w:val="00D115C8"/>
    <w:rsid w:val="00D13CEF"/>
    <w:rsid w:val="00D17E67"/>
    <w:rsid w:val="00D202B4"/>
    <w:rsid w:val="00D20F98"/>
    <w:rsid w:val="00D21A9D"/>
    <w:rsid w:val="00D22AC7"/>
    <w:rsid w:val="00D22DF2"/>
    <w:rsid w:val="00D23492"/>
    <w:rsid w:val="00D25A15"/>
    <w:rsid w:val="00D27EFC"/>
    <w:rsid w:val="00D31D85"/>
    <w:rsid w:val="00D3243A"/>
    <w:rsid w:val="00D35E10"/>
    <w:rsid w:val="00D364A2"/>
    <w:rsid w:val="00D369C1"/>
    <w:rsid w:val="00D40D23"/>
    <w:rsid w:val="00D44917"/>
    <w:rsid w:val="00D459EE"/>
    <w:rsid w:val="00D46282"/>
    <w:rsid w:val="00D46C22"/>
    <w:rsid w:val="00D47815"/>
    <w:rsid w:val="00D56138"/>
    <w:rsid w:val="00D563E0"/>
    <w:rsid w:val="00D56EA2"/>
    <w:rsid w:val="00D5746C"/>
    <w:rsid w:val="00D602EB"/>
    <w:rsid w:val="00D606EE"/>
    <w:rsid w:val="00D60B17"/>
    <w:rsid w:val="00D62E3E"/>
    <w:rsid w:val="00D62EF9"/>
    <w:rsid w:val="00D63879"/>
    <w:rsid w:val="00D63B19"/>
    <w:rsid w:val="00D66D9D"/>
    <w:rsid w:val="00D67078"/>
    <w:rsid w:val="00D671BD"/>
    <w:rsid w:val="00D70C57"/>
    <w:rsid w:val="00D70E2E"/>
    <w:rsid w:val="00D71E2C"/>
    <w:rsid w:val="00D71F99"/>
    <w:rsid w:val="00D722AF"/>
    <w:rsid w:val="00D74B16"/>
    <w:rsid w:val="00D74FF8"/>
    <w:rsid w:val="00D76250"/>
    <w:rsid w:val="00D8019D"/>
    <w:rsid w:val="00D80BD3"/>
    <w:rsid w:val="00D8315F"/>
    <w:rsid w:val="00D855D2"/>
    <w:rsid w:val="00D86D4D"/>
    <w:rsid w:val="00D90E05"/>
    <w:rsid w:val="00D9759A"/>
    <w:rsid w:val="00DA0043"/>
    <w:rsid w:val="00DA2775"/>
    <w:rsid w:val="00DA2EB1"/>
    <w:rsid w:val="00DA3F7A"/>
    <w:rsid w:val="00DA431D"/>
    <w:rsid w:val="00DA4B76"/>
    <w:rsid w:val="00DA5A6F"/>
    <w:rsid w:val="00DA684A"/>
    <w:rsid w:val="00DA7AA7"/>
    <w:rsid w:val="00DB11B8"/>
    <w:rsid w:val="00DB16A7"/>
    <w:rsid w:val="00DB3079"/>
    <w:rsid w:val="00DB3DD6"/>
    <w:rsid w:val="00DB687E"/>
    <w:rsid w:val="00DB6950"/>
    <w:rsid w:val="00DB6DD3"/>
    <w:rsid w:val="00DB7B63"/>
    <w:rsid w:val="00DC013D"/>
    <w:rsid w:val="00DC043F"/>
    <w:rsid w:val="00DC0738"/>
    <w:rsid w:val="00DC5F52"/>
    <w:rsid w:val="00DC7C87"/>
    <w:rsid w:val="00DD01CF"/>
    <w:rsid w:val="00DD0544"/>
    <w:rsid w:val="00DD1724"/>
    <w:rsid w:val="00DD45A8"/>
    <w:rsid w:val="00DD4918"/>
    <w:rsid w:val="00DD6191"/>
    <w:rsid w:val="00DD63E4"/>
    <w:rsid w:val="00DD6591"/>
    <w:rsid w:val="00DD7FEA"/>
    <w:rsid w:val="00DE01EA"/>
    <w:rsid w:val="00DE1B25"/>
    <w:rsid w:val="00DE2A20"/>
    <w:rsid w:val="00DE374C"/>
    <w:rsid w:val="00DE4CB5"/>
    <w:rsid w:val="00DE54CC"/>
    <w:rsid w:val="00DF1A66"/>
    <w:rsid w:val="00DF2719"/>
    <w:rsid w:val="00DF359D"/>
    <w:rsid w:val="00DF668C"/>
    <w:rsid w:val="00DF769B"/>
    <w:rsid w:val="00E030F6"/>
    <w:rsid w:val="00E03198"/>
    <w:rsid w:val="00E03636"/>
    <w:rsid w:val="00E03BBF"/>
    <w:rsid w:val="00E055C3"/>
    <w:rsid w:val="00E0608B"/>
    <w:rsid w:val="00E061BE"/>
    <w:rsid w:val="00E06D53"/>
    <w:rsid w:val="00E10E38"/>
    <w:rsid w:val="00E12465"/>
    <w:rsid w:val="00E12698"/>
    <w:rsid w:val="00E13CAC"/>
    <w:rsid w:val="00E1484B"/>
    <w:rsid w:val="00E16436"/>
    <w:rsid w:val="00E207B1"/>
    <w:rsid w:val="00E21772"/>
    <w:rsid w:val="00E23263"/>
    <w:rsid w:val="00E24BF7"/>
    <w:rsid w:val="00E24D5D"/>
    <w:rsid w:val="00E267BA"/>
    <w:rsid w:val="00E30E46"/>
    <w:rsid w:val="00E30EBA"/>
    <w:rsid w:val="00E31076"/>
    <w:rsid w:val="00E34140"/>
    <w:rsid w:val="00E34515"/>
    <w:rsid w:val="00E35D4C"/>
    <w:rsid w:val="00E37A49"/>
    <w:rsid w:val="00E37AE9"/>
    <w:rsid w:val="00E401F2"/>
    <w:rsid w:val="00E45749"/>
    <w:rsid w:val="00E46854"/>
    <w:rsid w:val="00E46EB9"/>
    <w:rsid w:val="00E47B52"/>
    <w:rsid w:val="00E47D0B"/>
    <w:rsid w:val="00E50368"/>
    <w:rsid w:val="00E53299"/>
    <w:rsid w:val="00E53348"/>
    <w:rsid w:val="00E533F3"/>
    <w:rsid w:val="00E545F1"/>
    <w:rsid w:val="00E54778"/>
    <w:rsid w:val="00E55259"/>
    <w:rsid w:val="00E55C52"/>
    <w:rsid w:val="00E55CAA"/>
    <w:rsid w:val="00E64B5B"/>
    <w:rsid w:val="00E65A8C"/>
    <w:rsid w:val="00E65FAD"/>
    <w:rsid w:val="00E708E8"/>
    <w:rsid w:val="00E724F5"/>
    <w:rsid w:val="00E74344"/>
    <w:rsid w:val="00E74F4F"/>
    <w:rsid w:val="00E769F5"/>
    <w:rsid w:val="00E80B93"/>
    <w:rsid w:val="00E816BE"/>
    <w:rsid w:val="00E8471D"/>
    <w:rsid w:val="00E848E0"/>
    <w:rsid w:val="00E8494D"/>
    <w:rsid w:val="00E84E01"/>
    <w:rsid w:val="00E85913"/>
    <w:rsid w:val="00E85980"/>
    <w:rsid w:val="00E867BD"/>
    <w:rsid w:val="00E86B9C"/>
    <w:rsid w:val="00E86BF1"/>
    <w:rsid w:val="00E87138"/>
    <w:rsid w:val="00E9071B"/>
    <w:rsid w:val="00E90BDE"/>
    <w:rsid w:val="00E92115"/>
    <w:rsid w:val="00E92197"/>
    <w:rsid w:val="00E927F4"/>
    <w:rsid w:val="00E92C8F"/>
    <w:rsid w:val="00E938A5"/>
    <w:rsid w:val="00E94CF8"/>
    <w:rsid w:val="00E94E35"/>
    <w:rsid w:val="00E95E9E"/>
    <w:rsid w:val="00E96256"/>
    <w:rsid w:val="00E96506"/>
    <w:rsid w:val="00E975FE"/>
    <w:rsid w:val="00EA334A"/>
    <w:rsid w:val="00EA3FC0"/>
    <w:rsid w:val="00EA58B5"/>
    <w:rsid w:val="00EA7AFE"/>
    <w:rsid w:val="00EA7B94"/>
    <w:rsid w:val="00EA7DB6"/>
    <w:rsid w:val="00EB04B1"/>
    <w:rsid w:val="00EB0DF7"/>
    <w:rsid w:val="00EB2B12"/>
    <w:rsid w:val="00EC3271"/>
    <w:rsid w:val="00EC3961"/>
    <w:rsid w:val="00EC6816"/>
    <w:rsid w:val="00EC6E78"/>
    <w:rsid w:val="00EC7522"/>
    <w:rsid w:val="00ED02AD"/>
    <w:rsid w:val="00ED2707"/>
    <w:rsid w:val="00ED2B06"/>
    <w:rsid w:val="00ED2FAE"/>
    <w:rsid w:val="00ED4C9C"/>
    <w:rsid w:val="00ED5A2B"/>
    <w:rsid w:val="00EE18A8"/>
    <w:rsid w:val="00EE2BDD"/>
    <w:rsid w:val="00EE3920"/>
    <w:rsid w:val="00EE3BDB"/>
    <w:rsid w:val="00EE40C5"/>
    <w:rsid w:val="00EE4417"/>
    <w:rsid w:val="00EE58B1"/>
    <w:rsid w:val="00EE6105"/>
    <w:rsid w:val="00EE6300"/>
    <w:rsid w:val="00EE7669"/>
    <w:rsid w:val="00EF0606"/>
    <w:rsid w:val="00EF1EFA"/>
    <w:rsid w:val="00EF336C"/>
    <w:rsid w:val="00EF589E"/>
    <w:rsid w:val="00EF63E6"/>
    <w:rsid w:val="00EF7107"/>
    <w:rsid w:val="00EF71D7"/>
    <w:rsid w:val="00F0169F"/>
    <w:rsid w:val="00F01984"/>
    <w:rsid w:val="00F02A62"/>
    <w:rsid w:val="00F054AB"/>
    <w:rsid w:val="00F05D11"/>
    <w:rsid w:val="00F103B7"/>
    <w:rsid w:val="00F10E4B"/>
    <w:rsid w:val="00F11276"/>
    <w:rsid w:val="00F136AC"/>
    <w:rsid w:val="00F1486B"/>
    <w:rsid w:val="00F157CF"/>
    <w:rsid w:val="00F24370"/>
    <w:rsid w:val="00F257C2"/>
    <w:rsid w:val="00F2670D"/>
    <w:rsid w:val="00F26E8E"/>
    <w:rsid w:val="00F318B2"/>
    <w:rsid w:val="00F328A5"/>
    <w:rsid w:val="00F349BC"/>
    <w:rsid w:val="00F350DF"/>
    <w:rsid w:val="00F3531E"/>
    <w:rsid w:val="00F35935"/>
    <w:rsid w:val="00F35CDD"/>
    <w:rsid w:val="00F36662"/>
    <w:rsid w:val="00F370D2"/>
    <w:rsid w:val="00F41F2C"/>
    <w:rsid w:val="00F4323B"/>
    <w:rsid w:val="00F43493"/>
    <w:rsid w:val="00F447DB"/>
    <w:rsid w:val="00F51873"/>
    <w:rsid w:val="00F520C1"/>
    <w:rsid w:val="00F55A41"/>
    <w:rsid w:val="00F57615"/>
    <w:rsid w:val="00F5790C"/>
    <w:rsid w:val="00F57B03"/>
    <w:rsid w:val="00F57BD4"/>
    <w:rsid w:val="00F605D1"/>
    <w:rsid w:val="00F61304"/>
    <w:rsid w:val="00F62365"/>
    <w:rsid w:val="00F6330B"/>
    <w:rsid w:val="00F63738"/>
    <w:rsid w:val="00F6487A"/>
    <w:rsid w:val="00F65429"/>
    <w:rsid w:val="00F67285"/>
    <w:rsid w:val="00F70751"/>
    <w:rsid w:val="00F71781"/>
    <w:rsid w:val="00F72DBA"/>
    <w:rsid w:val="00F737EE"/>
    <w:rsid w:val="00F73C5A"/>
    <w:rsid w:val="00F742C8"/>
    <w:rsid w:val="00F7499D"/>
    <w:rsid w:val="00F76041"/>
    <w:rsid w:val="00F765FE"/>
    <w:rsid w:val="00F77951"/>
    <w:rsid w:val="00F8209F"/>
    <w:rsid w:val="00F82195"/>
    <w:rsid w:val="00F85C1F"/>
    <w:rsid w:val="00F86026"/>
    <w:rsid w:val="00F9033B"/>
    <w:rsid w:val="00F9163D"/>
    <w:rsid w:val="00F91AC7"/>
    <w:rsid w:val="00F928AE"/>
    <w:rsid w:val="00F92FC5"/>
    <w:rsid w:val="00F944A1"/>
    <w:rsid w:val="00F97454"/>
    <w:rsid w:val="00FA0510"/>
    <w:rsid w:val="00FA14C3"/>
    <w:rsid w:val="00FA261E"/>
    <w:rsid w:val="00FA3263"/>
    <w:rsid w:val="00FA4422"/>
    <w:rsid w:val="00FA49DC"/>
    <w:rsid w:val="00FA619F"/>
    <w:rsid w:val="00FA7DA8"/>
    <w:rsid w:val="00FB0ABE"/>
    <w:rsid w:val="00FB1539"/>
    <w:rsid w:val="00FB43EE"/>
    <w:rsid w:val="00FB5908"/>
    <w:rsid w:val="00FB62F0"/>
    <w:rsid w:val="00FB6323"/>
    <w:rsid w:val="00FC1B16"/>
    <w:rsid w:val="00FC2A2C"/>
    <w:rsid w:val="00FC473D"/>
    <w:rsid w:val="00FC584A"/>
    <w:rsid w:val="00FC5E37"/>
    <w:rsid w:val="00FC5F04"/>
    <w:rsid w:val="00FC6A3D"/>
    <w:rsid w:val="00FD0A27"/>
    <w:rsid w:val="00FD5596"/>
    <w:rsid w:val="00FD69E7"/>
    <w:rsid w:val="00FD798F"/>
    <w:rsid w:val="00FE0456"/>
    <w:rsid w:val="00FE0CE0"/>
    <w:rsid w:val="00FE1635"/>
    <w:rsid w:val="00FE2510"/>
    <w:rsid w:val="00FE2CB3"/>
    <w:rsid w:val="00FE4FAA"/>
    <w:rsid w:val="00FE582B"/>
    <w:rsid w:val="00FE67A8"/>
    <w:rsid w:val="00FF1845"/>
    <w:rsid w:val="00FF56DE"/>
    <w:rsid w:val="00FF7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10AC6"/>
  <w15:docId w15:val="{E327AF4D-5A5D-4FEB-AD79-C9E99F024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9C2"/>
    <w:pPr>
      <w:spacing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uiPriority w:val="9"/>
    <w:qFormat/>
    <w:pPr>
      <w:keepNext/>
      <w:keepLines/>
      <w:spacing w:before="400" w:after="120"/>
      <w:outlineLvl w:val="0"/>
    </w:pPr>
    <w:rPr>
      <w:sz w:val="40"/>
      <w:szCs w:val="40"/>
      <w:lang w:eastAsia="zh-CN"/>
    </w:rPr>
  </w:style>
  <w:style w:type="paragraph" w:styleId="Heading2">
    <w:name w:val="heading 2"/>
    <w:basedOn w:val="Normal"/>
    <w:next w:val="Normal"/>
    <w:uiPriority w:val="9"/>
    <w:semiHidden/>
    <w:unhideWhenUsed/>
    <w:qFormat/>
    <w:pPr>
      <w:keepNext/>
      <w:keepLines/>
      <w:spacing w:before="360" w:after="120"/>
      <w:outlineLvl w:val="1"/>
    </w:pPr>
    <w:rPr>
      <w:sz w:val="32"/>
      <w:szCs w:val="32"/>
      <w:lang w:eastAsia="zh-C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lang w:eastAsia="zh-CN"/>
    </w:rPr>
  </w:style>
  <w:style w:type="paragraph" w:styleId="Heading4">
    <w:name w:val="heading 4"/>
    <w:basedOn w:val="Normal"/>
    <w:next w:val="Normal"/>
    <w:uiPriority w:val="9"/>
    <w:semiHidden/>
    <w:unhideWhenUsed/>
    <w:qFormat/>
    <w:pPr>
      <w:keepNext/>
      <w:keepLines/>
      <w:spacing w:before="280" w:after="80"/>
      <w:outlineLvl w:val="3"/>
    </w:pPr>
    <w:rPr>
      <w:color w:val="666666"/>
      <w:lang w:eastAsia="zh-CN"/>
    </w:rPr>
  </w:style>
  <w:style w:type="paragraph" w:styleId="Heading5">
    <w:name w:val="heading 5"/>
    <w:basedOn w:val="Normal"/>
    <w:next w:val="Normal"/>
    <w:uiPriority w:val="9"/>
    <w:semiHidden/>
    <w:unhideWhenUsed/>
    <w:qFormat/>
    <w:pPr>
      <w:keepNext/>
      <w:keepLines/>
      <w:spacing w:before="240" w:after="80"/>
      <w:outlineLvl w:val="4"/>
    </w:pPr>
    <w:rPr>
      <w:color w:val="666666"/>
      <w:lang w:eastAsia="zh-CN"/>
    </w:rPr>
  </w:style>
  <w:style w:type="paragraph" w:styleId="Heading6">
    <w:name w:val="heading 6"/>
    <w:basedOn w:val="Normal"/>
    <w:next w:val="Normal"/>
    <w:uiPriority w:val="9"/>
    <w:semiHidden/>
    <w:unhideWhenUsed/>
    <w:qFormat/>
    <w:pPr>
      <w:keepNext/>
      <w:keepLines/>
      <w:spacing w:before="240" w:after="80"/>
      <w:outlineLvl w:val="5"/>
    </w:pPr>
    <w:rPr>
      <w:i/>
      <w:color w:val="66666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lang w:eastAsia="zh-CN"/>
    </w:rPr>
  </w:style>
  <w:style w:type="paragraph" w:styleId="Subtitle">
    <w:name w:val="Subtitle"/>
    <w:basedOn w:val="Normal"/>
    <w:next w:val="Normal"/>
    <w:uiPriority w:val="11"/>
    <w:qFormat/>
    <w:pPr>
      <w:keepNext/>
      <w:keepLines/>
      <w:spacing w:after="320"/>
    </w:pPr>
    <w:rPr>
      <w:color w:val="666666"/>
      <w:sz w:val="30"/>
      <w:szCs w:val="30"/>
      <w:lang w:eastAsia="zh-CN"/>
    </w:rPr>
  </w:style>
  <w:style w:type="paragraph" w:styleId="CommentText">
    <w:name w:val="annotation text"/>
    <w:basedOn w:val="Normal"/>
    <w:link w:val="CommentTextChar"/>
    <w:uiPriority w:val="99"/>
    <w:semiHidden/>
    <w:unhideWhenUsed/>
    <w:rPr>
      <w:sz w:val="20"/>
      <w:szCs w:val="20"/>
      <w:lang w:eastAsia="zh-C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D350B"/>
    <w:rPr>
      <w:sz w:val="18"/>
      <w:szCs w:val="18"/>
      <w:lang w:eastAsia="zh-CN"/>
    </w:rPr>
  </w:style>
  <w:style w:type="character" w:customStyle="1" w:styleId="BalloonTextChar">
    <w:name w:val="Balloon Text Char"/>
    <w:basedOn w:val="DefaultParagraphFont"/>
    <w:link w:val="BalloonText"/>
    <w:uiPriority w:val="99"/>
    <w:semiHidden/>
    <w:rsid w:val="003D350B"/>
    <w:rPr>
      <w:rFonts w:ascii="Times New Roman" w:hAnsi="Times New Roman" w:cs="Times New Roman"/>
      <w:sz w:val="18"/>
      <w:szCs w:val="18"/>
    </w:rPr>
  </w:style>
  <w:style w:type="paragraph" w:styleId="Revision">
    <w:name w:val="Revision"/>
    <w:hidden/>
    <w:uiPriority w:val="99"/>
    <w:semiHidden/>
    <w:rsid w:val="00360EF8"/>
    <w:pPr>
      <w:spacing w:line="240" w:lineRule="auto"/>
    </w:pPr>
  </w:style>
  <w:style w:type="paragraph" w:styleId="CommentSubject">
    <w:name w:val="annotation subject"/>
    <w:basedOn w:val="CommentText"/>
    <w:next w:val="CommentText"/>
    <w:link w:val="CommentSubjectChar"/>
    <w:uiPriority w:val="99"/>
    <w:semiHidden/>
    <w:unhideWhenUsed/>
    <w:rsid w:val="004E3B94"/>
    <w:rPr>
      <w:b/>
      <w:bCs/>
    </w:rPr>
  </w:style>
  <w:style w:type="character" w:customStyle="1" w:styleId="CommentSubjectChar">
    <w:name w:val="Comment Subject Char"/>
    <w:basedOn w:val="CommentTextChar"/>
    <w:link w:val="CommentSubject"/>
    <w:uiPriority w:val="99"/>
    <w:semiHidden/>
    <w:rsid w:val="004E3B94"/>
    <w:rPr>
      <w:b/>
      <w:bCs/>
      <w:sz w:val="20"/>
      <w:szCs w:val="20"/>
    </w:rPr>
  </w:style>
  <w:style w:type="character" w:styleId="PlaceholderText">
    <w:name w:val="Placeholder Text"/>
    <w:basedOn w:val="DefaultParagraphFont"/>
    <w:uiPriority w:val="99"/>
    <w:semiHidden/>
    <w:rsid w:val="00E16436"/>
    <w:rPr>
      <w:color w:val="808080"/>
    </w:rPr>
  </w:style>
  <w:style w:type="table" w:styleId="TableGrid">
    <w:name w:val="Table Grid"/>
    <w:basedOn w:val="TableNormal"/>
    <w:uiPriority w:val="39"/>
    <w:rsid w:val="008236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2365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2365C"/>
    <w:pPr>
      <w:spacing w:after="200"/>
    </w:pPr>
    <w:rPr>
      <w:i/>
      <w:iCs/>
      <w:color w:val="1F497D" w:themeColor="text2"/>
      <w:sz w:val="18"/>
      <w:szCs w:val="18"/>
      <w:lang w:eastAsia="zh-CN"/>
    </w:rPr>
  </w:style>
  <w:style w:type="paragraph" w:styleId="NormalWeb">
    <w:name w:val="Normal (Web)"/>
    <w:basedOn w:val="Normal"/>
    <w:uiPriority w:val="99"/>
    <w:unhideWhenUsed/>
    <w:rsid w:val="00A50043"/>
    <w:pPr>
      <w:spacing w:before="100" w:beforeAutospacing="1" w:after="100" w:afterAutospacing="1"/>
    </w:pPr>
    <w:rPr>
      <w:lang w:eastAsia="zh-CN"/>
    </w:rPr>
  </w:style>
  <w:style w:type="paragraph" w:styleId="ListParagraph">
    <w:name w:val="List Paragraph"/>
    <w:basedOn w:val="Normal"/>
    <w:uiPriority w:val="34"/>
    <w:qFormat/>
    <w:rsid w:val="008D4727"/>
    <w:pPr>
      <w:ind w:left="720"/>
      <w:contextualSpacing/>
    </w:pPr>
    <w:rPr>
      <w:lang w:eastAsia="zh-CN"/>
    </w:rPr>
  </w:style>
  <w:style w:type="character" w:customStyle="1" w:styleId="apple-converted-space">
    <w:name w:val="apple-converted-space"/>
    <w:basedOn w:val="DefaultParagraphFont"/>
    <w:rsid w:val="00CA78B2"/>
  </w:style>
  <w:style w:type="character" w:styleId="Hyperlink">
    <w:name w:val="Hyperlink"/>
    <w:basedOn w:val="DefaultParagraphFont"/>
    <w:uiPriority w:val="99"/>
    <w:unhideWhenUsed/>
    <w:rsid w:val="00CA78B2"/>
    <w:rPr>
      <w:color w:val="0000FF"/>
      <w:u w:val="single"/>
    </w:rPr>
  </w:style>
  <w:style w:type="character" w:styleId="Emphasis">
    <w:name w:val="Emphasis"/>
    <w:basedOn w:val="DefaultParagraphFont"/>
    <w:uiPriority w:val="20"/>
    <w:qFormat/>
    <w:rsid w:val="007172D4"/>
    <w:rPr>
      <w:i/>
      <w:iCs/>
    </w:rPr>
  </w:style>
  <w:style w:type="character" w:customStyle="1" w:styleId="topic-highlight">
    <w:name w:val="topic-highlight"/>
    <w:basedOn w:val="DefaultParagraphFont"/>
    <w:rsid w:val="006E3B31"/>
  </w:style>
  <w:style w:type="character" w:customStyle="1" w:styleId="small-caps">
    <w:name w:val="small-caps"/>
    <w:basedOn w:val="DefaultParagraphFont"/>
    <w:rsid w:val="00C0512F"/>
  </w:style>
  <w:style w:type="paragraph" w:styleId="FootnoteText">
    <w:name w:val="footnote text"/>
    <w:basedOn w:val="Normal"/>
    <w:link w:val="FootnoteTextChar"/>
    <w:uiPriority w:val="99"/>
    <w:semiHidden/>
    <w:unhideWhenUsed/>
    <w:rsid w:val="001531A5"/>
    <w:rPr>
      <w:sz w:val="20"/>
      <w:szCs w:val="20"/>
      <w:lang w:eastAsia="zh-CN"/>
    </w:rPr>
  </w:style>
  <w:style w:type="character" w:customStyle="1" w:styleId="FootnoteTextChar">
    <w:name w:val="Footnote Text Char"/>
    <w:basedOn w:val="DefaultParagraphFont"/>
    <w:link w:val="FootnoteText"/>
    <w:uiPriority w:val="99"/>
    <w:semiHidden/>
    <w:rsid w:val="001531A5"/>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1531A5"/>
    <w:rPr>
      <w:vertAlign w:val="superscript"/>
    </w:rPr>
  </w:style>
  <w:style w:type="paragraph" w:styleId="Header">
    <w:name w:val="header"/>
    <w:basedOn w:val="Normal"/>
    <w:link w:val="HeaderChar"/>
    <w:uiPriority w:val="99"/>
    <w:unhideWhenUsed/>
    <w:rsid w:val="00F9163D"/>
    <w:pPr>
      <w:tabs>
        <w:tab w:val="center" w:pos="4680"/>
        <w:tab w:val="right" w:pos="9360"/>
      </w:tabs>
    </w:pPr>
    <w:rPr>
      <w:lang w:eastAsia="zh-CN"/>
    </w:rPr>
  </w:style>
  <w:style w:type="character" w:customStyle="1" w:styleId="HeaderChar">
    <w:name w:val="Header Char"/>
    <w:basedOn w:val="DefaultParagraphFont"/>
    <w:link w:val="Header"/>
    <w:uiPriority w:val="99"/>
    <w:rsid w:val="00F9163D"/>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9163D"/>
    <w:pPr>
      <w:tabs>
        <w:tab w:val="center" w:pos="4680"/>
        <w:tab w:val="right" w:pos="9360"/>
      </w:tabs>
    </w:pPr>
    <w:rPr>
      <w:lang w:eastAsia="zh-CN"/>
    </w:rPr>
  </w:style>
  <w:style w:type="character" w:customStyle="1" w:styleId="FooterChar">
    <w:name w:val="Footer Char"/>
    <w:basedOn w:val="DefaultParagraphFont"/>
    <w:link w:val="Footer"/>
    <w:uiPriority w:val="99"/>
    <w:rsid w:val="00F9163D"/>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BF39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48892">
      <w:bodyDiv w:val="1"/>
      <w:marLeft w:val="0"/>
      <w:marRight w:val="0"/>
      <w:marTop w:val="0"/>
      <w:marBottom w:val="0"/>
      <w:divBdr>
        <w:top w:val="none" w:sz="0" w:space="0" w:color="auto"/>
        <w:left w:val="none" w:sz="0" w:space="0" w:color="auto"/>
        <w:bottom w:val="none" w:sz="0" w:space="0" w:color="auto"/>
        <w:right w:val="none" w:sz="0" w:space="0" w:color="auto"/>
      </w:divBdr>
    </w:div>
    <w:div w:id="68774308">
      <w:bodyDiv w:val="1"/>
      <w:marLeft w:val="0"/>
      <w:marRight w:val="0"/>
      <w:marTop w:val="0"/>
      <w:marBottom w:val="0"/>
      <w:divBdr>
        <w:top w:val="none" w:sz="0" w:space="0" w:color="auto"/>
        <w:left w:val="none" w:sz="0" w:space="0" w:color="auto"/>
        <w:bottom w:val="none" w:sz="0" w:space="0" w:color="auto"/>
        <w:right w:val="none" w:sz="0" w:space="0" w:color="auto"/>
      </w:divBdr>
    </w:div>
    <w:div w:id="89816604">
      <w:bodyDiv w:val="1"/>
      <w:marLeft w:val="0"/>
      <w:marRight w:val="0"/>
      <w:marTop w:val="0"/>
      <w:marBottom w:val="0"/>
      <w:divBdr>
        <w:top w:val="none" w:sz="0" w:space="0" w:color="auto"/>
        <w:left w:val="none" w:sz="0" w:space="0" w:color="auto"/>
        <w:bottom w:val="none" w:sz="0" w:space="0" w:color="auto"/>
        <w:right w:val="none" w:sz="0" w:space="0" w:color="auto"/>
      </w:divBdr>
    </w:div>
    <w:div w:id="204415494">
      <w:bodyDiv w:val="1"/>
      <w:marLeft w:val="0"/>
      <w:marRight w:val="0"/>
      <w:marTop w:val="0"/>
      <w:marBottom w:val="0"/>
      <w:divBdr>
        <w:top w:val="none" w:sz="0" w:space="0" w:color="auto"/>
        <w:left w:val="none" w:sz="0" w:space="0" w:color="auto"/>
        <w:bottom w:val="none" w:sz="0" w:space="0" w:color="auto"/>
        <w:right w:val="none" w:sz="0" w:space="0" w:color="auto"/>
      </w:divBdr>
    </w:div>
    <w:div w:id="241185018">
      <w:bodyDiv w:val="1"/>
      <w:marLeft w:val="0"/>
      <w:marRight w:val="0"/>
      <w:marTop w:val="0"/>
      <w:marBottom w:val="0"/>
      <w:divBdr>
        <w:top w:val="none" w:sz="0" w:space="0" w:color="auto"/>
        <w:left w:val="none" w:sz="0" w:space="0" w:color="auto"/>
        <w:bottom w:val="none" w:sz="0" w:space="0" w:color="auto"/>
        <w:right w:val="none" w:sz="0" w:space="0" w:color="auto"/>
      </w:divBdr>
    </w:div>
    <w:div w:id="269967937">
      <w:bodyDiv w:val="1"/>
      <w:marLeft w:val="0"/>
      <w:marRight w:val="0"/>
      <w:marTop w:val="0"/>
      <w:marBottom w:val="0"/>
      <w:divBdr>
        <w:top w:val="none" w:sz="0" w:space="0" w:color="auto"/>
        <w:left w:val="none" w:sz="0" w:space="0" w:color="auto"/>
        <w:bottom w:val="none" w:sz="0" w:space="0" w:color="auto"/>
        <w:right w:val="none" w:sz="0" w:space="0" w:color="auto"/>
      </w:divBdr>
    </w:div>
    <w:div w:id="406347230">
      <w:bodyDiv w:val="1"/>
      <w:marLeft w:val="0"/>
      <w:marRight w:val="0"/>
      <w:marTop w:val="0"/>
      <w:marBottom w:val="0"/>
      <w:divBdr>
        <w:top w:val="none" w:sz="0" w:space="0" w:color="auto"/>
        <w:left w:val="none" w:sz="0" w:space="0" w:color="auto"/>
        <w:bottom w:val="none" w:sz="0" w:space="0" w:color="auto"/>
        <w:right w:val="none" w:sz="0" w:space="0" w:color="auto"/>
      </w:divBdr>
    </w:div>
    <w:div w:id="537789086">
      <w:bodyDiv w:val="1"/>
      <w:marLeft w:val="0"/>
      <w:marRight w:val="0"/>
      <w:marTop w:val="0"/>
      <w:marBottom w:val="0"/>
      <w:divBdr>
        <w:top w:val="none" w:sz="0" w:space="0" w:color="auto"/>
        <w:left w:val="none" w:sz="0" w:space="0" w:color="auto"/>
        <w:bottom w:val="none" w:sz="0" w:space="0" w:color="auto"/>
        <w:right w:val="none" w:sz="0" w:space="0" w:color="auto"/>
      </w:divBdr>
    </w:div>
    <w:div w:id="542904452">
      <w:bodyDiv w:val="1"/>
      <w:marLeft w:val="0"/>
      <w:marRight w:val="0"/>
      <w:marTop w:val="0"/>
      <w:marBottom w:val="0"/>
      <w:divBdr>
        <w:top w:val="none" w:sz="0" w:space="0" w:color="auto"/>
        <w:left w:val="none" w:sz="0" w:space="0" w:color="auto"/>
        <w:bottom w:val="none" w:sz="0" w:space="0" w:color="auto"/>
        <w:right w:val="none" w:sz="0" w:space="0" w:color="auto"/>
      </w:divBdr>
    </w:div>
    <w:div w:id="625083906">
      <w:bodyDiv w:val="1"/>
      <w:marLeft w:val="0"/>
      <w:marRight w:val="0"/>
      <w:marTop w:val="0"/>
      <w:marBottom w:val="0"/>
      <w:divBdr>
        <w:top w:val="none" w:sz="0" w:space="0" w:color="auto"/>
        <w:left w:val="none" w:sz="0" w:space="0" w:color="auto"/>
        <w:bottom w:val="none" w:sz="0" w:space="0" w:color="auto"/>
        <w:right w:val="none" w:sz="0" w:space="0" w:color="auto"/>
      </w:divBdr>
      <w:divsChild>
        <w:div w:id="692652357">
          <w:marLeft w:val="0"/>
          <w:marRight w:val="0"/>
          <w:marTop w:val="0"/>
          <w:marBottom w:val="0"/>
          <w:divBdr>
            <w:top w:val="none" w:sz="0" w:space="0" w:color="auto"/>
            <w:left w:val="none" w:sz="0" w:space="0" w:color="auto"/>
            <w:bottom w:val="none" w:sz="0" w:space="0" w:color="auto"/>
            <w:right w:val="none" w:sz="0" w:space="0" w:color="auto"/>
          </w:divBdr>
          <w:divsChild>
            <w:div w:id="421419239">
              <w:marLeft w:val="0"/>
              <w:marRight w:val="0"/>
              <w:marTop w:val="0"/>
              <w:marBottom w:val="0"/>
              <w:divBdr>
                <w:top w:val="none" w:sz="0" w:space="0" w:color="auto"/>
                <w:left w:val="none" w:sz="0" w:space="0" w:color="auto"/>
                <w:bottom w:val="none" w:sz="0" w:space="0" w:color="auto"/>
                <w:right w:val="none" w:sz="0" w:space="0" w:color="auto"/>
              </w:divBdr>
              <w:divsChild>
                <w:div w:id="880357713">
                  <w:marLeft w:val="0"/>
                  <w:marRight w:val="0"/>
                  <w:marTop w:val="0"/>
                  <w:marBottom w:val="0"/>
                  <w:divBdr>
                    <w:top w:val="none" w:sz="0" w:space="0" w:color="auto"/>
                    <w:left w:val="none" w:sz="0" w:space="0" w:color="auto"/>
                    <w:bottom w:val="none" w:sz="0" w:space="0" w:color="auto"/>
                    <w:right w:val="none" w:sz="0" w:space="0" w:color="auto"/>
                  </w:divBdr>
                  <w:divsChild>
                    <w:div w:id="17919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868486">
      <w:bodyDiv w:val="1"/>
      <w:marLeft w:val="0"/>
      <w:marRight w:val="0"/>
      <w:marTop w:val="0"/>
      <w:marBottom w:val="0"/>
      <w:divBdr>
        <w:top w:val="none" w:sz="0" w:space="0" w:color="auto"/>
        <w:left w:val="none" w:sz="0" w:space="0" w:color="auto"/>
        <w:bottom w:val="none" w:sz="0" w:space="0" w:color="auto"/>
        <w:right w:val="none" w:sz="0" w:space="0" w:color="auto"/>
      </w:divBdr>
    </w:div>
    <w:div w:id="717046809">
      <w:bodyDiv w:val="1"/>
      <w:marLeft w:val="0"/>
      <w:marRight w:val="0"/>
      <w:marTop w:val="0"/>
      <w:marBottom w:val="0"/>
      <w:divBdr>
        <w:top w:val="none" w:sz="0" w:space="0" w:color="auto"/>
        <w:left w:val="none" w:sz="0" w:space="0" w:color="auto"/>
        <w:bottom w:val="none" w:sz="0" w:space="0" w:color="auto"/>
        <w:right w:val="none" w:sz="0" w:space="0" w:color="auto"/>
      </w:divBdr>
    </w:div>
    <w:div w:id="768886678">
      <w:bodyDiv w:val="1"/>
      <w:marLeft w:val="0"/>
      <w:marRight w:val="0"/>
      <w:marTop w:val="0"/>
      <w:marBottom w:val="0"/>
      <w:divBdr>
        <w:top w:val="none" w:sz="0" w:space="0" w:color="auto"/>
        <w:left w:val="none" w:sz="0" w:space="0" w:color="auto"/>
        <w:bottom w:val="none" w:sz="0" w:space="0" w:color="auto"/>
        <w:right w:val="none" w:sz="0" w:space="0" w:color="auto"/>
      </w:divBdr>
    </w:div>
    <w:div w:id="833453376">
      <w:bodyDiv w:val="1"/>
      <w:marLeft w:val="0"/>
      <w:marRight w:val="0"/>
      <w:marTop w:val="0"/>
      <w:marBottom w:val="0"/>
      <w:divBdr>
        <w:top w:val="none" w:sz="0" w:space="0" w:color="auto"/>
        <w:left w:val="none" w:sz="0" w:space="0" w:color="auto"/>
        <w:bottom w:val="none" w:sz="0" w:space="0" w:color="auto"/>
        <w:right w:val="none" w:sz="0" w:space="0" w:color="auto"/>
      </w:divBdr>
    </w:div>
    <w:div w:id="921374357">
      <w:bodyDiv w:val="1"/>
      <w:marLeft w:val="0"/>
      <w:marRight w:val="0"/>
      <w:marTop w:val="0"/>
      <w:marBottom w:val="0"/>
      <w:divBdr>
        <w:top w:val="none" w:sz="0" w:space="0" w:color="auto"/>
        <w:left w:val="none" w:sz="0" w:space="0" w:color="auto"/>
        <w:bottom w:val="none" w:sz="0" w:space="0" w:color="auto"/>
        <w:right w:val="none" w:sz="0" w:space="0" w:color="auto"/>
      </w:divBdr>
    </w:div>
    <w:div w:id="1023507985">
      <w:bodyDiv w:val="1"/>
      <w:marLeft w:val="0"/>
      <w:marRight w:val="0"/>
      <w:marTop w:val="0"/>
      <w:marBottom w:val="0"/>
      <w:divBdr>
        <w:top w:val="none" w:sz="0" w:space="0" w:color="auto"/>
        <w:left w:val="none" w:sz="0" w:space="0" w:color="auto"/>
        <w:bottom w:val="none" w:sz="0" w:space="0" w:color="auto"/>
        <w:right w:val="none" w:sz="0" w:space="0" w:color="auto"/>
      </w:divBdr>
    </w:div>
    <w:div w:id="1146238700">
      <w:bodyDiv w:val="1"/>
      <w:marLeft w:val="0"/>
      <w:marRight w:val="0"/>
      <w:marTop w:val="0"/>
      <w:marBottom w:val="0"/>
      <w:divBdr>
        <w:top w:val="none" w:sz="0" w:space="0" w:color="auto"/>
        <w:left w:val="none" w:sz="0" w:space="0" w:color="auto"/>
        <w:bottom w:val="none" w:sz="0" w:space="0" w:color="auto"/>
        <w:right w:val="none" w:sz="0" w:space="0" w:color="auto"/>
      </w:divBdr>
      <w:divsChild>
        <w:div w:id="1074820459">
          <w:marLeft w:val="0"/>
          <w:marRight w:val="0"/>
          <w:marTop w:val="0"/>
          <w:marBottom w:val="0"/>
          <w:divBdr>
            <w:top w:val="none" w:sz="0" w:space="0" w:color="auto"/>
            <w:left w:val="none" w:sz="0" w:space="0" w:color="auto"/>
            <w:bottom w:val="none" w:sz="0" w:space="0" w:color="auto"/>
            <w:right w:val="none" w:sz="0" w:space="0" w:color="auto"/>
          </w:divBdr>
          <w:divsChild>
            <w:div w:id="1817724955">
              <w:marLeft w:val="0"/>
              <w:marRight w:val="0"/>
              <w:marTop w:val="0"/>
              <w:marBottom w:val="0"/>
              <w:divBdr>
                <w:top w:val="none" w:sz="0" w:space="0" w:color="auto"/>
                <w:left w:val="none" w:sz="0" w:space="0" w:color="auto"/>
                <w:bottom w:val="none" w:sz="0" w:space="0" w:color="auto"/>
                <w:right w:val="none" w:sz="0" w:space="0" w:color="auto"/>
              </w:divBdr>
              <w:divsChild>
                <w:div w:id="5448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59221">
      <w:bodyDiv w:val="1"/>
      <w:marLeft w:val="0"/>
      <w:marRight w:val="0"/>
      <w:marTop w:val="0"/>
      <w:marBottom w:val="0"/>
      <w:divBdr>
        <w:top w:val="none" w:sz="0" w:space="0" w:color="auto"/>
        <w:left w:val="none" w:sz="0" w:space="0" w:color="auto"/>
        <w:bottom w:val="none" w:sz="0" w:space="0" w:color="auto"/>
        <w:right w:val="none" w:sz="0" w:space="0" w:color="auto"/>
      </w:divBdr>
    </w:div>
    <w:div w:id="1316111277">
      <w:bodyDiv w:val="1"/>
      <w:marLeft w:val="0"/>
      <w:marRight w:val="0"/>
      <w:marTop w:val="0"/>
      <w:marBottom w:val="0"/>
      <w:divBdr>
        <w:top w:val="none" w:sz="0" w:space="0" w:color="auto"/>
        <w:left w:val="none" w:sz="0" w:space="0" w:color="auto"/>
        <w:bottom w:val="none" w:sz="0" w:space="0" w:color="auto"/>
        <w:right w:val="none" w:sz="0" w:space="0" w:color="auto"/>
      </w:divBdr>
    </w:div>
    <w:div w:id="1351763483">
      <w:bodyDiv w:val="1"/>
      <w:marLeft w:val="0"/>
      <w:marRight w:val="0"/>
      <w:marTop w:val="0"/>
      <w:marBottom w:val="0"/>
      <w:divBdr>
        <w:top w:val="none" w:sz="0" w:space="0" w:color="auto"/>
        <w:left w:val="none" w:sz="0" w:space="0" w:color="auto"/>
        <w:bottom w:val="none" w:sz="0" w:space="0" w:color="auto"/>
        <w:right w:val="none" w:sz="0" w:space="0" w:color="auto"/>
      </w:divBdr>
    </w:div>
    <w:div w:id="1407459772">
      <w:bodyDiv w:val="1"/>
      <w:marLeft w:val="0"/>
      <w:marRight w:val="0"/>
      <w:marTop w:val="0"/>
      <w:marBottom w:val="0"/>
      <w:divBdr>
        <w:top w:val="none" w:sz="0" w:space="0" w:color="auto"/>
        <w:left w:val="none" w:sz="0" w:space="0" w:color="auto"/>
        <w:bottom w:val="none" w:sz="0" w:space="0" w:color="auto"/>
        <w:right w:val="none" w:sz="0" w:space="0" w:color="auto"/>
      </w:divBdr>
    </w:div>
    <w:div w:id="1482388690">
      <w:bodyDiv w:val="1"/>
      <w:marLeft w:val="0"/>
      <w:marRight w:val="0"/>
      <w:marTop w:val="0"/>
      <w:marBottom w:val="0"/>
      <w:divBdr>
        <w:top w:val="none" w:sz="0" w:space="0" w:color="auto"/>
        <w:left w:val="none" w:sz="0" w:space="0" w:color="auto"/>
        <w:bottom w:val="none" w:sz="0" w:space="0" w:color="auto"/>
        <w:right w:val="none" w:sz="0" w:space="0" w:color="auto"/>
      </w:divBdr>
    </w:div>
    <w:div w:id="1500803201">
      <w:bodyDiv w:val="1"/>
      <w:marLeft w:val="0"/>
      <w:marRight w:val="0"/>
      <w:marTop w:val="0"/>
      <w:marBottom w:val="0"/>
      <w:divBdr>
        <w:top w:val="none" w:sz="0" w:space="0" w:color="auto"/>
        <w:left w:val="none" w:sz="0" w:space="0" w:color="auto"/>
        <w:bottom w:val="none" w:sz="0" w:space="0" w:color="auto"/>
        <w:right w:val="none" w:sz="0" w:space="0" w:color="auto"/>
      </w:divBdr>
    </w:div>
    <w:div w:id="1565331659">
      <w:bodyDiv w:val="1"/>
      <w:marLeft w:val="0"/>
      <w:marRight w:val="0"/>
      <w:marTop w:val="0"/>
      <w:marBottom w:val="0"/>
      <w:divBdr>
        <w:top w:val="none" w:sz="0" w:space="0" w:color="auto"/>
        <w:left w:val="none" w:sz="0" w:space="0" w:color="auto"/>
        <w:bottom w:val="none" w:sz="0" w:space="0" w:color="auto"/>
        <w:right w:val="none" w:sz="0" w:space="0" w:color="auto"/>
      </w:divBdr>
    </w:div>
    <w:div w:id="1581676558">
      <w:bodyDiv w:val="1"/>
      <w:marLeft w:val="0"/>
      <w:marRight w:val="0"/>
      <w:marTop w:val="0"/>
      <w:marBottom w:val="0"/>
      <w:divBdr>
        <w:top w:val="none" w:sz="0" w:space="0" w:color="auto"/>
        <w:left w:val="none" w:sz="0" w:space="0" w:color="auto"/>
        <w:bottom w:val="none" w:sz="0" w:space="0" w:color="auto"/>
        <w:right w:val="none" w:sz="0" w:space="0" w:color="auto"/>
      </w:divBdr>
      <w:divsChild>
        <w:div w:id="585575796">
          <w:marLeft w:val="0"/>
          <w:marRight w:val="0"/>
          <w:marTop w:val="0"/>
          <w:marBottom w:val="0"/>
          <w:divBdr>
            <w:top w:val="none" w:sz="0" w:space="0" w:color="auto"/>
            <w:left w:val="none" w:sz="0" w:space="0" w:color="auto"/>
            <w:bottom w:val="none" w:sz="0" w:space="0" w:color="auto"/>
            <w:right w:val="none" w:sz="0" w:space="0" w:color="auto"/>
          </w:divBdr>
          <w:divsChild>
            <w:div w:id="722144938">
              <w:marLeft w:val="0"/>
              <w:marRight w:val="0"/>
              <w:marTop w:val="0"/>
              <w:marBottom w:val="0"/>
              <w:divBdr>
                <w:top w:val="none" w:sz="0" w:space="0" w:color="auto"/>
                <w:left w:val="none" w:sz="0" w:space="0" w:color="auto"/>
                <w:bottom w:val="none" w:sz="0" w:space="0" w:color="auto"/>
                <w:right w:val="none" w:sz="0" w:space="0" w:color="auto"/>
              </w:divBdr>
              <w:divsChild>
                <w:div w:id="140733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39249">
      <w:bodyDiv w:val="1"/>
      <w:marLeft w:val="0"/>
      <w:marRight w:val="0"/>
      <w:marTop w:val="0"/>
      <w:marBottom w:val="0"/>
      <w:divBdr>
        <w:top w:val="none" w:sz="0" w:space="0" w:color="auto"/>
        <w:left w:val="none" w:sz="0" w:space="0" w:color="auto"/>
        <w:bottom w:val="none" w:sz="0" w:space="0" w:color="auto"/>
        <w:right w:val="none" w:sz="0" w:space="0" w:color="auto"/>
      </w:divBdr>
    </w:div>
    <w:div w:id="1812745318">
      <w:bodyDiv w:val="1"/>
      <w:marLeft w:val="0"/>
      <w:marRight w:val="0"/>
      <w:marTop w:val="0"/>
      <w:marBottom w:val="0"/>
      <w:divBdr>
        <w:top w:val="none" w:sz="0" w:space="0" w:color="auto"/>
        <w:left w:val="none" w:sz="0" w:space="0" w:color="auto"/>
        <w:bottom w:val="none" w:sz="0" w:space="0" w:color="auto"/>
        <w:right w:val="none" w:sz="0" w:space="0" w:color="auto"/>
      </w:divBdr>
    </w:div>
    <w:div w:id="2059742870">
      <w:bodyDiv w:val="1"/>
      <w:marLeft w:val="0"/>
      <w:marRight w:val="0"/>
      <w:marTop w:val="0"/>
      <w:marBottom w:val="0"/>
      <w:divBdr>
        <w:top w:val="none" w:sz="0" w:space="0" w:color="auto"/>
        <w:left w:val="none" w:sz="0" w:space="0" w:color="auto"/>
        <w:bottom w:val="none" w:sz="0" w:space="0" w:color="auto"/>
        <w:right w:val="none" w:sz="0" w:space="0" w:color="auto"/>
      </w:divBdr>
    </w:div>
    <w:div w:id="2128809322">
      <w:bodyDiv w:val="1"/>
      <w:marLeft w:val="0"/>
      <w:marRight w:val="0"/>
      <w:marTop w:val="0"/>
      <w:marBottom w:val="0"/>
      <w:divBdr>
        <w:top w:val="none" w:sz="0" w:space="0" w:color="auto"/>
        <w:left w:val="none" w:sz="0" w:space="0" w:color="auto"/>
        <w:bottom w:val="none" w:sz="0" w:space="0" w:color="auto"/>
        <w:right w:val="none" w:sz="0" w:space="0" w:color="auto"/>
      </w:divBdr>
    </w:div>
    <w:div w:id="2144810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8/08/relationships/commentsExtensible" Target="commentsExtensib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112B3-A846-3C47-BFBA-7CA0291D2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50076</Words>
  <Characters>285435</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Santamaria Aguilar</dc:creator>
  <cp:keywords/>
  <dc:description/>
  <cp:lastModifiedBy>Chen Liao</cp:lastModifiedBy>
  <cp:revision>2</cp:revision>
  <dcterms:created xsi:type="dcterms:W3CDTF">2020-07-10T21:20:00Z</dcterms:created>
  <dcterms:modified xsi:type="dcterms:W3CDTF">2020-07-10T21:20:00Z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Format">
    <vt:lpwstr>True</vt:lpwstr>
  </property>
  <property fmtid="{D5CDD505-2E9C-101B-9397-08002B2CF9AE}" pid="3" name="StyleId">
    <vt:lpwstr>http://www.zotero.org/styles/molecular-systems-biology</vt:lpwstr>
  </property>
  <property fmtid="{D5CDD505-2E9C-101B-9397-08002B2CF9AE}" pid="4" name="InsertAsFootnote">
    <vt:lpwstr>0</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http://www.zotero.org/styles/chicago-fullnote-bibliography</vt:lpwstr>
  </property>
  <property fmtid="{D5CDD505-2E9C-101B-9397-08002B2CF9AE}" pid="12" name="Mendeley Recent Style Name 3_1">
    <vt:lpwstr>Chicago Manual of Style 17th edition (full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http://www.zotero.org/styles/national-library-of-medicine</vt:lpwstr>
  </property>
  <property fmtid="{D5CDD505-2E9C-101B-9397-08002B2CF9AE}" pid="20" name="Mendeley Recent Style Name 7_1">
    <vt:lpwstr>National Library of Medicine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Document_1">
    <vt:lpwstr>True</vt:lpwstr>
  </property>
  <property fmtid="{D5CDD505-2E9C-101B-9397-08002B2CF9AE}" pid="26" name="Mendeley Unique User Id_1">
    <vt:lpwstr>087904cb-ca79-3f24-ba8b-bd7da25dc3f1</vt:lpwstr>
  </property>
  <property fmtid="{D5CDD505-2E9C-101B-9397-08002B2CF9AE}" pid="27" name="Mendeley Citation Style_1">
    <vt:lpwstr>http://www.zotero.org/styles/modern-humanities-research-association</vt:lpwstr>
  </property>
</Properties>
</file>